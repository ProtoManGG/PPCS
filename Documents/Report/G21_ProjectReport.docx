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on</w:t>
      </w:r>
    </w:p>
    <w:p w14:paraId="5311991D" w14:textId="3D73C7C2"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Post Pandemic Crowd Safety</w:t>
      </w:r>
    </w:p>
    <w:p w14:paraId="652BC892"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Change w:id="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pPr>
        </w:pPrChange>
      </w:pPr>
    </w:p>
    <w:p w14:paraId="5BBA7D7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Change w:id="6"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spacing w:after="120"/>
            <w:jc w:val="center"/>
          </w:pPr>
        </w:pPrChange>
      </w:pPr>
    </w:p>
    <w:p w14:paraId="5C5729F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Change w:id="7"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Change w:id="8"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in</w:t>
      </w:r>
    </w:p>
    <w:p w14:paraId="6543831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Change w:id="9"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pPr>
        </w:pPrChange>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Submitted By</w:t>
      </w:r>
    </w:p>
    <w:p w14:paraId="74FA8490" w14:textId="336DC0ED"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7AD3184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6"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Ms. Alankrita Aggarwal</w:t>
      </w:r>
    </w:p>
    <w:p w14:paraId="2642EDDF"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Change w:id="17"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sz w:val="28"/>
          <w:szCs w:val="28"/>
        </w:rPr>
        <w:t>(Assistant Professor)</w:t>
      </w:r>
    </w:p>
    <w:p w14:paraId="70AC3D1B"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Change w:id="18"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jc w:val="center"/>
          </w:pPr>
        </w:pPrChange>
      </w:pPr>
    </w:p>
    <w:p w14:paraId="1AB11E63"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Change w:id="19"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jc w:val="center"/>
          </w:pPr>
        </w:pPrChange>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52C309E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46AE39CD"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6"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(2020-2021)</w:t>
      </w:r>
    </w:p>
    <w:p w14:paraId="62084EF1" w14:textId="77777777" w:rsidR="0030152D" w:rsidRDefault="0030152D" w:rsidP="00F535CA">
      <w:pPr>
        <w:widowControl w:val="0"/>
        <w:spacing w:after="200" w:line="276" w:lineRule="auto"/>
        <w:rPr>
          <w:b/>
          <w:bCs/>
          <w:sz w:val="32"/>
          <w:szCs w:val="32"/>
          <w:u w:val="single"/>
        </w:rPr>
        <w:pPrChange w:id="27" w:author="mananarora1571@gmail.com" w:date="2021-05-30T15:12:00Z">
          <w:pPr>
            <w:spacing w:after="200" w:line="276" w:lineRule="auto"/>
          </w:pPr>
        </w:pPrChange>
      </w:pPr>
    </w:p>
    <w:p w14:paraId="478624C7" w14:textId="269FF860" w:rsidR="00C43CB4" w:rsidRPr="00DE39BA" w:rsidRDefault="00C43CB4" w:rsidP="00F535CA">
      <w:pPr>
        <w:widowControl w:val="0"/>
        <w:jc w:val="center"/>
        <w:rPr>
          <w:i/>
          <w:sz w:val="32"/>
          <w:szCs w:val="32"/>
          <w:u w:val="single"/>
        </w:rPr>
        <w:pPrChange w:id="28" w:author="mananarora1571@gmail.com" w:date="2021-05-30T15:12:00Z">
          <w:pPr>
            <w:jc w:val="center"/>
          </w:pPr>
        </w:pPrChange>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F535CA">
      <w:pPr>
        <w:widowControl w:val="0"/>
        <w:spacing w:line="360" w:lineRule="auto"/>
        <w:jc w:val="both"/>
        <w:rPr>
          <w:szCs w:val="24"/>
        </w:rPr>
        <w:pPrChange w:id="29" w:author="mananarora1571@gmail.com" w:date="2021-05-30T15:12:00Z">
          <w:pPr>
            <w:spacing w:line="360" w:lineRule="auto"/>
            <w:jc w:val="both"/>
          </w:pPr>
        </w:pPrChange>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F535CA">
      <w:pPr>
        <w:widowControl w:val="0"/>
        <w:spacing w:line="360" w:lineRule="auto"/>
        <w:jc w:val="both"/>
        <w:rPr>
          <w:szCs w:val="24"/>
        </w:rPr>
        <w:pPrChange w:id="30" w:author="mananarora1571@gmail.com" w:date="2021-05-30T15:12:00Z">
          <w:pPr>
            <w:spacing w:line="360" w:lineRule="auto"/>
            <w:jc w:val="both"/>
          </w:pPr>
        </w:pPrChange>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F535CA">
      <w:pPr>
        <w:widowControl w:val="0"/>
        <w:ind w:left="720"/>
        <w:jc w:val="both"/>
        <w:rPr>
          <w:i/>
          <w:szCs w:val="24"/>
        </w:rPr>
        <w:pPrChange w:id="31" w:author="mananarora1571@gmail.com" w:date="2021-05-30T15:12:00Z">
          <w:pPr>
            <w:ind w:left="720"/>
            <w:jc w:val="both"/>
          </w:pPr>
        </w:pPrChange>
      </w:pPr>
    </w:p>
    <w:p w14:paraId="685C3FF5" w14:textId="77777777" w:rsidR="00C43CB4" w:rsidRPr="00DE39BA" w:rsidRDefault="00C43CB4" w:rsidP="00F535CA">
      <w:pPr>
        <w:widowControl w:val="0"/>
        <w:rPr>
          <w:szCs w:val="24"/>
        </w:rPr>
        <w:pPrChange w:id="32" w:author="mananarora1571@gmail.com" w:date="2021-05-30T15:12:00Z">
          <w:pPr/>
        </w:pPrChange>
      </w:pPr>
      <w:r w:rsidRPr="00DE39BA">
        <w:rPr>
          <w:szCs w:val="24"/>
        </w:rPr>
        <w:t>Signature</w:t>
      </w:r>
    </w:p>
    <w:p w14:paraId="576D30EE" w14:textId="12FB0D7B" w:rsidR="007A3802" w:rsidRPr="00DE39BA" w:rsidRDefault="00C43CB4" w:rsidP="00F535CA">
      <w:pPr>
        <w:widowControl w:val="0"/>
        <w:rPr>
          <w:szCs w:val="24"/>
        </w:rPr>
        <w:pPrChange w:id="33" w:author="mananarora1571@gmail.com" w:date="2021-05-30T15:12:00Z">
          <w:pPr/>
        </w:pPrChange>
      </w:pPr>
      <w:r w:rsidRPr="00DE39BA">
        <w:rPr>
          <w:szCs w:val="24"/>
        </w:rPr>
        <w:t>Name:</w:t>
      </w:r>
    </w:p>
    <w:p w14:paraId="06193199" w14:textId="77777777" w:rsidR="007A3802" w:rsidRPr="00DE39BA" w:rsidRDefault="00C43CB4" w:rsidP="00F535CA">
      <w:pPr>
        <w:widowControl w:val="0"/>
        <w:jc w:val="both"/>
        <w:rPr>
          <w:szCs w:val="24"/>
        </w:rPr>
        <w:pPrChange w:id="34" w:author="mananarora1571@gmail.com" w:date="2021-05-30T15:12:00Z">
          <w:pPr>
            <w:jc w:val="both"/>
          </w:pPr>
        </w:pPrChange>
      </w:pPr>
      <w:r w:rsidRPr="00DE39BA">
        <w:rPr>
          <w:szCs w:val="24"/>
        </w:rPr>
        <w:t>Roll No:</w:t>
      </w:r>
    </w:p>
    <w:p w14:paraId="670B4E46" w14:textId="4440D431" w:rsidR="00C43CB4" w:rsidRPr="00DE39BA" w:rsidRDefault="00C43CB4" w:rsidP="00F535CA">
      <w:pPr>
        <w:widowControl w:val="0"/>
        <w:jc w:val="both"/>
        <w:rPr>
          <w:szCs w:val="24"/>
        </w:rPr>
        <w:pPrChange w:id="35" w:author="mananarora1571@gmail.com" w:date="2021-05-30T15:12:00Z">
          <w:pPr>
            <w:jc w:val="both"/>
          </w:pPr>
        </w:pPrChange>
      </w:pPr>
      <w:r w:rsidRPr="00DE39BA">
        <w:rPr>
          <w:szCs w:val="24"/>
        </w:rPr>
        <w:t xml:space="preserve"> </w:t>
      </w:r>
    </w:p>
    <w:p w14:paraId="37C6AEEB" w14:textId="77777777" w:rsidR="00C43CB4" w:rsidRPr="00DE39BA" w:rsidRDefault="00C43CB4" w:rsidP="00F535CA">
      <w:pPr>
        <w:widowControl w:val="0"/>
        <w:rPr>
          <w:szCs w:val="24"/>
        </w:rPr>
        <w:pPrChange w:id="36" w:author="mananarora1571@gmail.com" w:date="2021-05-30T15:12:00Z">
          <w:pPr/>
        </w:pPrChange>
      </w:pPr>
      <w:r w:rsidRPr="00DE39BA">
        <w:rPr>
          <w:szCs w:val="24"/>
        </w:rPr>
        <w:t>Signature</w:t>
      </w:r>
    </w:p>
    <w:p w14:paraId="5C313EE4" w14:textId="77777777" w:rsidR="00C43CB4" w:rsidRPr="00DE39BA" w:rsidRDefault="00C43CB4" w:rsidP="00F535CA">
      <w:pPr>
        <w:widowControl w:val="0"/>
        <w:rPr>
          <w:szCs w:val="24"/>
        </w:rPr>
        <w:pPrChange w:id="37" w:author="mananarora1571@gmail.com" w:date="2021-05-30T15:12:00Z">
          <w:pPr/>
        </w:pPrChange>
      </w:pPr>
      <w:r w:rsidRPr="00DE39BA">
        <w:rPr>
          <w:szCs w:val="24"/>
        </w:rPr>
        <w:t>Name:</w:t>
      </w:r>
    </w:p>
    <w:p w14:paraId="6846A2A4" w14:textId="0F906D3D" w:rsidR="00C43CB4" w:rsidRPr="00DE39BA" w:rsidRDefault="00C43CB4" w:rsidP="00F535CA">
      <w:pPr>
        <w:widowControl w:val="0"/>
        <w:jc w:val="both"/>
        <w:rPr>
          <w:szCs w:val="24"/>
        </w:rPr>
        <w:pPrChange w:id="38" w:author="mananarora1571@gmail.com" w:date="2021-05-30T15:12:00Z">
          <w:pPr>
            <w:jc w:val="both"/>
          </w:pPr>
        </w:pPrChange>
      </w:pPr>
      <w:r w:rsidRPr="00DE39BA">
        <w:rPr>
          <w:szCs w:val="24"/>
        </w:rPr>
        <w:t>Roll No:</w:t>
      </w:r>
    </w:p>
    <w:p w14:paraId="32BB688B" w14:textId="77777777" w:rsidR="007A3802" w:rsidRPr="00DE39BA" w:rsidRDefault="007A3802" w:rsidP="00F535CA">
      <w:pPr>
        <w:widowControl w:val="0"/>
        <w:jc w:val="both"/>
        <w:rPr>
          <w:szCs w:val="24"/>
        </w:rPr>
        <w:pPrChange w:id="39" w:author="mananarora1571@gmail.com" w:date="2021-05-30T15:12:00Z">
          <w:pPr>
            <w:jc w:val="both"/>
          </w:pPr>
        </w:pPrChange>
      </w:pPr>
    </w:p>
    <w:p w14:paraId="78DA6A68" w14:textId="77777777" w:rsidR="00C43CB4" w:rsidRPr="00DE39BA" w:rsidRDefault="00C43CB4" w:rsidP="00F535CA">
      <w:pPr>
        <w:widowControl w:val="0"/>
        <w:rPr>
          <w:szCs w:val="24"/>
        </w:rPr>
        <w:pPrChange w:id="40" w:author="mananarora1571@gmail.com" w:date="2021-05-30T15:12:00Z">
          <w:pPr/>
        </w:pPrChange>
      </w:pPr>
      <w:r w:rsidRPr="00DE39BA">
        <w:rPr>
          <w:szCs w:val="24"/>
        </w:rPr>
        <w:t>Signature</w:t>
      </w:r>
    </w:p>
    <w:p w14:paraId="6E310925" w14:textId="77777777" w:rsidR="00C43CB4" w:rsidRPr="00DE39BA" w:rsidRDefault="00C43CB4" w:rsidP="00F535CA">
      <w:pPr>
        <w:widowControl w:val="0"/>
        <w:rPr>
          <w:szCs w:val="24"/>
        </w:rPr>
        <w:pPrChange w:id="41" w:author="mananarora1571@gmail.com" w:date="2021-05-30T15:12:00Z">
          <w:pPr/>
        </w:pPrChange>
      </w:pPr>
      <w:r w:rsidRPr="00DE39BA">
        <w:rPr>
          <w:szCs w:val="24"/>
        </w:rPr>
        <w:t>Name:</w:t>
      </w:r>
    </w:p>
    <w:p w14:paraId="6A38C9E6" w14:textId="77777777" w:rsidR="00C43CB4" w:rsidRPr="00DE39BA" w:rsidRDefault="00C43CB4" w:rsidP="00F535CA">
      <w:pPr>
        <w:widowControl w:val="0"/>
        <w:jc w:val="both"/>
        <w:rPr>
          <w:szCs w:val="24"/>
        </w:rPr>
        <w:pPrChange w:id="42" w:author="mananarora1571@gmail.com" w:date="2021-05-30T15:12:00Z">
          <w:pPr>
            <w:jc w:val="both"/>
          </w:pPr>
        </w:pPrChange>
      </w:pPr>
      <w:r w:rsidRPr="00DE39BA">
        <w:rPr>
          <w:szCs w:val="24"/>
        </w:rPr>
        <w:t>Roll No:</w:t>
      </w:r>
    </w:p>
    <w:p w14:paraId="1FA66754" w14:textId="77777777" w:rsidR="00C43CB4" w:rsidRPr="00DE39BA" w:rsidRDefault="00C43CB4" w:rsidP="00F535CA">
      <w:pPr>
        <w:widowControl w:val="0"/>
        <w:ind w:left="720"/>
        <w:jc w:val="both"/>
        <w:rPr>
          <w:szCs w:val="24"/>
        </w:rPr>
        <w:pPrChange w:id="43" w:author="mananarora1571@gmail.com" w:date="2021-05-30T15:12:00Z">
          <w:pPr>
            <w:ind w:left="720"/>
            <w:jc w:val="both"/>
          </w:pPr>
        </w:pPrChange>
      </w:pPr>
    </w:p>
    <w:p w14:paraId="4DD6D523" w14:textId="77777777" w:rsidR="00C43CB4" w:rsidRPr="00DE39BA" w:rsidRDefault="00C43CB4" w:rsidP="00F535CA">
      <w:pPr>
        <w:widowControl w:val="0"/>
        <w:jc w:val="both"/>
        <w:rPr>
          <w:szCs w:val="24"/>
        </w:rPr>
        <w:pPrChange w:id="44" w:author="mananarora1571@gmail.com" w:date="2021-05-30T15:12:00Z">
          <w:pPr>
            <w:jc w:val="both"/>
          </w:pPr>
        </w:pPrChange>
      </w:pPr>
      <w:r w:rsidRPr="00DE39BA">
        <w:rPr>
          <w:szCs w:val="24"/>
        </w:rPr>
        <w:t>Date:</w:t>
      </w:r>
    </w:p>
    <w:p w14:paraId="4289A166" w14:textId="6A690742" w:rsidR="00C43CB4" w:rsidRPr="00DE39BA" w:rsidRDefault="00C43CB4" w:rsidP="00F535CA">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Change w:id="45" w:author="mananarora1571@gmail.com" w:date="2021-05-30T15:12:00Z">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pPr>
        </w:pPrChange>
      </w:pPr>
    </w:p>
    <w:p w14:paraId="5A48516E" w14:textId="77777777" w:rsidR="00A92576" w:rsidRPr="00DE39BA" w:rsidRDefault="00A92576" w:rsidP="00F535CA">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Change w:id="46" w:author="mananarora1571@gmail.com" w:date="2021-05-30T15:12:00Z">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pPr>
        </w:pPrChange>
      </w:pPr>
    </w:p>
    <w:p w14:paraId="6DD0F60E" w14:textId="77777777" w:rsidR="004568CF" w:rsidRPr="00DE39BA" w:rsidRDefault="004568CF" w:rsidP="00F535CA">
      <w:pPr>
        <w:widowControl w:val="0"/>
        <w:spacing w:line="360" w:lineRule="auto"/>
        <w:jc w:val="center"/>
        <w:rPr>
          <w:b/>
          <w:sz w:val="28"/>
          <w:szCs w:val="28"/>
          <w:u w:val="single"/>
        </w:rPr>
        <w:pPrChange w:id="47" w:author="mananarora1571@gmail.com" w:date="2021-05-30T15:12:00Z">
          <w:pPr>
            <w:spacing w:line="360" w:lineRule="auto"/>
            <w:jc w:val="center"/>
          </w:pPr>
        </w:pPrChange>
      </w:pPr>
    </w:p>
    <w:p w14:paraId="35019B8D" w14:textId="75B9A3E1" w:rsidR="00C43CB4" w:rsidRPr="00DE39BA" w:rsidRDefault="00C43CB4" w:rsidP="00F535CA">
      <w:pPr>
        <w:widowControl w:val="0"/>
        <w:spacing w:line="360" w:lineRule="auto"/>
        <w:jc w:val="center"/>
        <w:rPr>
          <w:b/>
          <w:sz w:val="28"/>
          <w:szCs w:val="28"/>
          <w:u w:val="single"/>
        </w:rPr>
        <w:pPrChange w:id="48" w:author="mananarora1571@gmail.com" w:date="2021-05-30T15:12:00Z">
          <w:pPr>
            <w:spacing w:line="360" w:lineRule="auto"/>
            <w:jc w:val="center"/>
          </w:pPr>
        </w:pPrChange>
      </w:pPr>
      <w:r w:rsidRPr="00DE39BA">
        <w:rPr>
          <w:b/>
          <w:sz w:val="28"/>
          <w:szCs w:val="28"/>
          <w:u w:val="single"/>
        </w:rPr>
        <w:lastRenderedPageBreak/>
        <w:t>CERTIFICATE</w:t>
      </w:r>
    </w:p>
    <w:p w14:paraId="19B92D5E" w14:textId="77777777" w:rsidR="00C43CB4" w:rsidRPr="00DE39BA" w:rsidRDefault="00C43CB4" w:rsidP="00F535CA">
      <w:pPr>
        <w:widowControl w:val="0"/>
        <w:spacing w:line="360" w:lineRule="auto"/>
        <w:jc w:val="both"/>
        <w:rPr>
          <w:szCs w:val="24"/>
        </w:rPr>
        <w:pPrChange w:id="49" w:author="mananarora1571@gmail.com" w:date="2021-05-30T15:12:00Z">
          <w:pPr>
            <w:spacing w:line="360" w:lineRule="auto"/>
            <w:jc w:val="both"/>
          </w:pPr>
        </w:pPrChange>
      </w:pPr>
    </w:p>
    <w:p w14:paraId="700E2B03" w14:textId="001BB587" w:rsidR="00C43CB4" w:rsidRPr="00DE39BA" w:rsidRDefault="00C43CB4" w:rsidP="00F535CA">
      <w:pPr>
        <w:widowControl w:val="0"/>
        <w:spacing w:line="360" w:lineRule="auto"/>
        <w:jc w:val="both"/>
        <w:rPr>
          <w:szCs w:val="24"/>
        </w:rPr>
        <w:pPrChange w:id="50" w:author="mananarora1571@gmail.com" w:date="2021-05-30T15:12:00Z">
          <w:pPr>
            <w:spacing w:line="360" w:lineRule="auto"/>
            <w:jc w:val="both"/>
          </w:pPr>
        </w:pPrChange>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F535CA">
      <w:pPr>
        <w:widowControl w:val="0"/>
        <w:spacing w:line="360" w:lineRule="auto"/>
        <w:jc w:val="both"/>
        <w:rPr>
          <w:szCs w:val="24"/>
        </w:rPr>
        <w:pPrChange w:id="51" w:author="mananarora1571@gmail.com" w:date="2021-05-30T15:12:00Z">
          <w:pPr>
            <w:spacing w:line="360" w:lineRule="auto"/>
            <w:jc w:val="both"/>
          </w:pPr>
        </w:pPrChange>
      </w:pPr>
    </w:p>
    <w:p w14:paraId="74AC3066" w14:textId="77777777" w:rsidR="00C43CB4" w:rsidRPr="00DE39BA" w:rsidRDefault="00C43CB4" w:rsidP="00F535CA">
      <w:pPr>
        <w:widowControl w:val="0"/>
        <w:spacing w:line="360" w:lineRule="auto"/>
        <w:jc w:val="both"/>
        <w:rPr>
          <w:szCs w:val="24"/>
        </w:rPr>
        <w:pPrChange w:id="52" w:author="mananarora1571@gmail.com" w:date="2021-05-30T15:12:00Z">
          <w:pPr>
            <w:spacing w:line="360" w:lineRule="auto"/>
            <w:jc w:val="both"/>
          </w:pPr>
        </w:pPrChange>
      </w:pPr>
    </w:p>
    <w:p w14:paraId="0CC9BF2E" w14:textId="77777777" w:rsidR="00C43CB4" w:rsidRPr="00DE39BA" w:rsidRDefault="00C43CB4" w:rsidP="00F535CA">
      <w:pPr>
        <w:widowControl w:val="0"/>
        <w:spacing w:line="360" w:lineRule="auto"/>
        <w:jc w:val="both"/>
        <w:rPr>
          <w:szCs w:val="24"/>
        </w:rPr>
        <w:pPrChange w:id="53" w:author="mananarora1571@gmail.com" w:date="2021-05-30T15:12:00Z">
          <w:pPr>
            <w:spacing w:line="360" w:lineRule="auto"/>
            <w:jc w:val="both"/>
          </w:pPr>
        </w:pPrChange>
      </w:pPr>
    </w:p>
    <w:p w14:paraId="32B80095" w14:textId="77777777" w:rsidR="00C43CB4" w:rsidRPr="00DE39BA" w:rsidRDefault="00C43CB4" w:rsidP="00F535CA">
      <w:pPr>
        <w:widowControl w:val="0"/>
        <w:spacing w:line="360" w:lineRule="auto"/>
        <w:jc w:val="both"/>
        <w:rPr>
          <w:szCs w:val="24"/>
        </w:rPr>
        <w:pPrChange w:id="54" w:author="mananarora1571@gmail.com" w:date="2021-05-30T15:12:00Z">
          <w:pPr>
            <w:spacing w:line="360" w:lineRule="auto"/>
            <w:jc w:val="both"/>
          </w:pPr>
        </w:pPrChange>
      </w:pPr>
    </w:p>
    <w:p w14:paraId="57FB28CC" w14:textId="77777777" w:rsidR="00C43CB4" w:rsidRPr="00DE39BA" w:rsidRDefault="00C43CB4" w:rsidP="00F535CA">
      <w:pPr>
        <w:widowControl w:val="0"/>
        <w:spacing w:line="360" w:lineRule="auto"/>
        <w:jc w:val="both"/>
        <w:rPr>
          <w:szCs w:val="24"/>
        </w:rPr>
        <w:pPrChange w:id="55" w:author="mananarora1571@gmail.com" w:date="2021-05-30T15:12:00Z">
          <w:pPr>
            <w:spacing w:line="360" w:lineRule="auto"/>
            <w:jc w:val="both"/>
          </w:pPr>
        </w:pPrChange>
      </w:pPr>
    </w:p>
    <w:p w14:paraId="5958FDB0" w14:textId="420FBB82" w:rsidR="00C43CB4" w:rsidRPr="00DE39BA" w:rsidRDefault="00C43CB4" w:rsidP="00F535CA">
      <w:pPr>
        <w:widowControl w:val="0"/>
        <w:spacing w:line="360" w:lineRule="auto"/>
        <w:jc w:val="both"/>
        <w:rPr>
          <w:b/>
          <w:szCs w:val="24"/>
        </w:rPr>
        <w:pPrChange w:id="56" w:author="mananarora1571@gmail.com" w:date="2021-05-30T15:12:00Z">
          <w:pPr>
            <w:spacing w:line="360" w:lineRule="auto"/>
            <w:jc w:val="both"/>
          </w:pPr>
        </w:pPrChange>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F535CA">
      <w:pPr>
        <w:widowControl w:val="0"/>
        <w:spacing w:line="360" w:lineRule="auto"/>
        <w:jc w:val="both"/>
        <w:rPr>
          <w:szCs w:val="24"/>
        </w:rPr>
        <w:pPrChange w:id="57" w:author="mananarora1571@gmail.com" w:date="2021-05-30T15:12:00Z">
          <w:pPr>
            <w:spacing w:line="360" w:lineRule="auto"/>
            <w:jc w:val="both"/>
          </w:pPr>
        </w:pPrChange>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F535CA">
      <w:pPr>
        <w:widowControl w:val="0"/>
        <w:spacing w:line="360" w:lineRule="auto"/>
        <w:jc w:val="both"/>
        <w:rPr>
          <w:szCs w:val="24"/>
        </w:rPr>
        <w:pPrChange w:id="58" w:author="mananarora1571@gmail.com" w:date="2021-05-30T15:12:00Z">
          <w:pPr>
            <w:spacing w:line="360" w:lineRule="auto"/>
            <w:jc w:val="both"/>
          </w:pPr>
        </w:pPrChange>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F535CA">
      <w:pPr>
        <w:widowControl w:val="0"/>
        <w:spacing w:line="360" w:lineRule="auto"/>
        <w:jc w:val="both"/>
        <w:rPr>
          <w:szCs w:val="24"/>
        </w:rPr>
        <w:pPrChange w:id="59" w:author="mananarora1571@gmail.com" w:date="2021-05-30T15:12:00Z">
          <w:pPr>
            <w:spacing w:line="360" w:lineRule="auto"/>
            <w:jc w:val="both"/>
          </w:pPr>
        </w:pPrChange>
      </w:pPr>
      <w:r w:rsidRPr="00DE39BA">
        <w:rPr>
          <w:szCs w:val="24"/>
        </w:rPr>
        <w:t xml:space="preserve">                                                                 </w:t>
      </w:r>
    </w:p>
    <w:p w14:paraId="79A79B0D" w14:textId="77777777" w:rsidR="00C43CB4" w:rsidRPr="00DE39BA" w:rsidRDefault="00C43CB4" w:rsidP="00F535CA">
      <w:pPr>
        <w:widowControl w:val="0"/>
        <w:spacing w:line="360" w:lineRule="auto"/>
        <w:jc w:val="both"/>
        <w:rPr>
          <w:szCs w:val="24"/>
        </w:rPr>
        <w:pPrChange w:id="60" w:author="mananarora1571@gmail.com" w:date="2021-05-30T15:12:00Z">
          <w:pPr>
            <w:spacing w:line="360" w:lineRule="auto"/>
            <w:jc w:val="both"/>
          </w:pPr>
        </w:pPrChange>
      </w:pPr>
    </w:p>
    <w:p w14:paraId="2DF43ACF" w14:textId="77777777" w:rsidR="00C43CB4" w:rsidRPr="00DE39BA" w:rsidRDefault="00C43CB4" w:rsidP="00F535CA">
      <w:pPr>
        <w:widowControl w:val="0"/>
        <w:spacing w:line="360" w:lineRule="auto"/>
        <w:jc w:val="both"/>
        <w:rPr>
          <w:szCs w:val="24"/>
        </w:rPr>
        <w:pPrChange w:id="61" w:author="mananarora1571@gmail.com" w:date="2021-05-30T15:12:00Z">
          <w:pPr>
            <w:spacing w:line="360" w:lineRule="auto"/>
            <w:jc w:val="both"/>
          </w:pPr>
        </w:pPrChange>
      </w:pPr>
    </w:p>
    <w:p w14:paraId="0D80DF0F" w14:textId="439980FC" w:rsidR="00C43CB4" w:rsidRPr="00DE39BA" w:rsidRDefault="00C43CB4" w:rsidP="00F535CA">
      <w:pPr>
        <w:widowControl w:val="0"/>
        <w:spacing w:line="360" w:lineRule="auto"/>
        <w:jc w:val="center"/>
        <w:rPr>
          <w:b/>
          <w:szCs w:val="24"/>
        </w:rPr>
        <w:pPrChange w:id="62" w:author="mananarora1571@gmail.com" w:date="2021-05-30T15:12:00Z">
          <w:pPr>
            <w:spacing w:line="360" w:lineRule="auto"/>
            <w:jc w:val="center"/>
          </w:pPr>
        </w:pPrChange>
      </w:pPr>
      <w:r w:rsidRPr="00DE39BA">
        <w:rPr>
          <w:b/>
          <w:szCs w:val="24"/>
        </w:rPr>
        <w:t>Prof. Dr S C Gupta</w:t>
      </w:r>
    </w:p>
    <w:p w14:paraId="23F9FD58" w14:textId="77777777" w:rsidR="00C43CB4" w:rsidRPr="00DE39BA" w:rsidRDefault="00C43CB4" w:rsidP="00F535CA">
      <w:pPr>
        <w:widowControl w:val="0"/>
        <w:spacing w:line="360" w:lineRule="auto"/>
        <w:jc w:val="center"/>
        <w:rPr>
          <w:sz w:val="28"/>
          <w:szCs w:val="28"/>
        </w:rPr>
        <w:pPrChange w:id="63" w:author="mananarora1571@gmail.com" w:date="2021-05-30T15:12:00Z">
          <w:pPr>
            <w:spacing w:line="360" w:lineRule="auto"/>
            <w:jc w:val="center"/>
          </w:pPr>
        </w:pPrChange>
      </w:pPr>
      <w:r w:rsidRPr="00DE39BA">
        <w:rPr>
          <w:sz w:val="28"/>
          <w:szCs w:val="28"/>
        </w:rPr>
        <w:t>HOD (CSE)</w:t>
      </w:r>
    </w:p>
    <w:p w14:paraId="4878E9F7" w14:textId="77777777" w:rsidR="00C43CB4" w:rsidRPr="00DE39BA" w:rsidRDefault="00C43CB4" w:rsidP="00F535CA">
      <w:pPr>
        <w:widowControl w:val="0"/>
        <w:spacing w:line="360" w:lineRule="auto"/>
        <w:jc w:val="center"/>
        <w:rPr>
          <w:sz w:val="28"/>
          <w:szCs w:val="28"/>
        </w:rPr>
        <w:pPrChange w:id="64" w:author="mananarora1571@gmail.com" w:date="2021-05-30T15:12:00Z">
          <w:pPr>
            <w:spacing w:line="360" w:lineRule="auto"/>
            <w:jc w:val="center"/>
          </w:pPr>
        </w:pPrChange>
      </w:pPr>
      <w:r w:rsidRPr="00DE39BA">
        <w:rPr>
          <w:sz w:val="28"/>
          <w:szCs w:val="28"/>
        </w:rPr>
        <w:t>PIET, Samalkha</w:t>
      </w:r>
    </w:p>
    <w:p w14:paraId="61B49021" w14:textId="77777777" w:rsidR="00C43CB4" w:rsidRPr="00DE39BA" w:rsidRDefault="00C43CB4" w:rsidP="00F535CA">
      <w:pPr>
        <w:widowControl w:val="0"/>
        <w:ind w:left="720"/>
        <w:jc w:val="center"/>
        <w:rPr>
          <w:szCs w:val="24"/>
        </w:rPr>
        <w:pPrChange w:id="65" w:author="mananarora1571@gmail.com" w:date="2021-05-30T15:12:00Z">
          <w:pPr>
            <w:ind w:left="720"/>
            <w:jc w:val="center"/>
          </w:pPr>
        </w:pPrChange>
      </w:pPr>
    </w:p>
    <w:p w14:paraId="670A354D" w14:textId="77777777" w:rsidR="00C43CB4" w:rsidRPr="00DE39BA" w:rsidRDefault="00C43CB4" w:rsidP="00F535CA">
      <w:pPr>
        <w:widowControl w:val="0"/>
        <w:pPrChange w:id="66" w:author="mananarora1571@gmail.com" w:date="2021-05-30T15:12:00Z">
          <w:pPr/>
        </w:pPrChange>
      </w:pPr>
    </w:p>
    <w:p w14:paraId="0DABB9B8" w14:textId="77777777" w:rsidR="00C43CB4" w:rsidRPr="00DE39BA" w:rsidRDefault="00C43CB4" w:rsidP="00F535CA">
      <w:pPr>
        <w:pStyle w:val="IEEEAbstractheading"/>
        <w:widowControl w:val="0"/>
        <w:pPrChange w:id="67" w:author="mananarora1571@gmail.com" w:date="2021-05-30T15:12:00Z">
          <w:pPr>
            <w:pStyle w:val="IEEEAbstractheading"/>
          </w:pPr>
        </w:pPrChange>
      </w:pPr>
      <w:r w:rsidRPr="00DE39BA">
        <w:lastRenderedPageBreak/>
        <w:t>ACKNOWLEDGEMENT</w:t>
      </w:r>
    </w:p>
    <w:p w14:paraId="10008D28" w14:textId="77777777" w:rsidR="00C43CB4" w:rsidRPr="00DE39BA" w:rsidRDefault="00C43CB4" w:rsidP="00F535CA">
      <w:pPr>
        <w:widowControl w:val="0"/>
        <w:jc w:val="center"/>
        <w:rPr>
          <w:b/>
          <w:i/>
        </w:rPr>
        <w:pPrChange w:id="68" w:author="mananarora1571@gmail.com" w:date="2021-05-30T15:12:00Z">
          <w:pPr>
            <w:jc w:val="center"/>
          </w:pPr>
        </w:pPrChange>
      </w:pPr>
    </w:p>
    <w:p w14:paraId="0033EBB0" w14:textId="28435F5C" w:rsidR="00C43CB4" w:rsidRPr="00DE39BA" w:rsidRDefault="00C43CB4" w:rsidP="00F535CA">
      <w:pPr>
        <w:widowControl w:val="0"/>
        <w:spacing w:line="360" w:lineRule="auto"/>
        <w:jc w:val="both"/>
        <w:rPr>
          <w:szCs w:val="24"/>
        </w:rPr>
        <w:pPrChange w:id="69" w:author="mananarora1571@gmail.com" w:date="2021-05-30T15:12:00Z">
          <w:pPr>
            <w:spacing w:line="360" w:lineRule="auto"/>
            <w:jc w:val="both"/>
          </w:pPr>
        </w:pPrChange>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Department of Computer Science &amp; Engineering, PIET, Samalkha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F535CA">
      <w:pPr>
        <w:widowControl w:val="0"/>
        <w:spacing w:line="360" w:lineRule="auto"/>
        <w:jc w:val="both"/>
        <w:rPr>
          <w:szCs w:val="24"/>
        </w:rPr>
        <w:pPrChange w:id="70" w:author="mananarora1571@gmail.com" w:date="2021-05-30T15:12:00Z">
          <w:pPr>
            <w:spacing w:line="360" w:lineRule="auto"/>
            <w:jc w:val="both"/>
          </w:pPr>
        </w:pPrChange>
      </w:pPr>
      <w:r w:rsidRPr="00DE39BA">
        <w:rPr>
          <w:szCs w:val="24"/>
        </w:rPr>
        <w:t>We also take the opportunity to acknowledge the contribution of Professor Dr S C Gupta, Head, Department of Computer Science &amp; Engineering, PIET, Samalkha for his full support and assistance during the development of the project.</w:t>
      </w:r>
    </w:p>
    <w:p w14:paraId="14104477" w14:textId="21BF985E" w:rsidR="00C43CB4" w:rsidRPr="00DE39BA" w:rsidRDefault="00C43CB4" w:rsidP="00F535CA">
      <w:pPr>
        <w:widowControl w:val="0"/>
        <w:spacing w:line="360" w:lineRule="auto"/>
        <w:jc w:val="both"/>
        <w:rPr>
          <w:szCs w:val="24"/>
        </w:rPr>
        <w:pPrChange w:id="71" w:author="mananarora1571@gmail.com" w:date="2021-05-30T15:12:00Z">
          <w:pPr>
            <w:spacing w:line="360" w:lineRule="auto"/>
            <w:jc w:val="both"/>
          </w:pPr>
        </w:pPrChange>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F535CA">
      <w:pPr>
        <w:widowControl w:val="0"/>
        <w:jc w:val="both"/>
        <w:rPr>
          <w:i/>
        </w:rPr>
        <w:pPrChange w:id="72" w:author="mananarora1571@gmail.com" w:date="2021-05-30T15:12:00Z">
          <w:pPr>
            <w:jc w:val="both"/>
          </w:pPr>
        </w:pPrChange>
      </w:pPr>
    </w:p>
    <w:p w14:paraId="7D5472D1" w14:textId="77777777" w:rsidR="00C43CB4" w:rsidRPr="00DE39BA" w:rsidRDefault="00C43CB4" w:rsidP="00F535CA">
      <w:pPr>
        <w:widowControl w:val="0"/>
        <w:jc w:val="both"/>
        <w:pPrChange w:id="73" w:author="mananarora1571@gmail.com" w:date="2021-05-30T15:12:00Z">
          <w:pPr>
            <w:jc w:val="both"/>
          </w:pPr>
        </w:pPrChange>
      </w:pPr>
      <w:r w:rsidRPr="00DE39BA">
        <w:t>Signature:</w:t>
      </w:r>
      <w:r w:rsidRPr="00DE39BA">
        <w:tab/>
        <w:t xml:space="preserve">                                                                                        Signature:</w:t>
      </w:r>
    </w:p>
    <w:p w14:paraId="2BC5C306" w14:textId="77777777" w:rsidR="00C43CB4" w:rsidRPr="00DE39BA" w:rsidRDefault="00C43CB4" w:rsidP="00F535CA">
      <w:pPr>
        <w:widowControl w:val="0"/>
        <w:jc w:val="both"/>
        <w:pPrChange w:id="74" w:author="mananarora1571@gmail.com" w:date="2021-05-30T15:12:00Z">
          <w:pPr>
            <w:jc w:val="both"/>
          </w:pPr>
        </w:pPrChange>
      </w:pPr>
      <w:r w:rsidRPr="00DE39BA">
        <w:t>Name</w:t>
      </w:r>
      <w:r w:rsidRPr="00DE39BA">
        <w:tab/>
        <w:t xml:space="preserve"> :                                                                                                  Name     :</w:t>
      </w:r>
    </w:p>
    <w:p w14:paraId="5CD783D6" w14:textId="77777777" w:rsidR="00C43CB4" w:rsidRPr="00DE39BA" w:rsidRDefault="00C43CB4" w:rsidP="00F535CA">
      <w:pPr>
        <w:widowControl w:val="0"/>
        <w:jc w:val="both"/>
        <w:pPrChange w:id="75" w:author="mananarora1571@gmail.com" w:date="2021-05-30T15:12:00Z">
          <w:pPr>
            <w:jc w:val="both"/>
          </w:pPr>
        </w:pPrChange>
      </w:pPr>
      <w:r w:rsidRPr="00DE39BA">
        <w:t>Roll No.:                                                                                                  Roll No.:</w:t>
      </w:r>
    </w:p>
    <w:p w14:paraId="52E98D98" w14:textId="77777777" w:rsidR="00C43CB4" w:rsidRPr="00DE39BA" w:rsidRDefault="00C43CB4" w:rsidP="00F535CA">
      <w:pPr>
        <w:widowControl w:val="0"/>
        <w:jc w:val="both"/>
        <w:pPrChange w:id="76" w:author="mananarora1571@gmail.com" w:date="2021-05-30T15:12:00Z">
          <w:pPr>
            <w:jc w:val="both"/>
          </w:pPr>
        </w:pPrChange>
      </w:pPr>
      <w:r w:rsidRPr="00DE39BA">
        <w:t>Date</w:t>
      </w:r>
      <w:r w:rsidRPr="00DE39BA">
        <w:tab/>
        <w:t>:                                                                                                   Date     :</w:t>
      </w:r>
    </w:p>
    <w:p w14:paraId="64E9ECCA" w14:textId="77777777" w:rsidR="00C43CB4" w:rsidRPr="00DE39BA" w:rsidRDefault="00C43CB4" w:rsidP="00F535CA">
      <w:pPr>
        <w:widowControl w:val="0"/>
        <w:jc w:val="both"/>
        <w:rPr>
          <w:b/>
        </w:rPr>
        <w:pPrChange w:id="77" w:author="mananarora1571@gmail.com" w:date="2021-05-30T15:12:00Z">
          <w:pPr>
            <w:jc w:val="both"/>
          </w:pPr>
        </w:pPrChange>
      </w:pPr>
    </w:p>
    <w:p w14:paraId="7D2DE2C9" w14:textId="77777777" w:rsidR="00C43CB4" w:rsidRPr="00DE39BA" w:rsidRDefault="00C43CB4" w:rsidP="00F535CA">
      <w:pPr>
        <w:widowControl w:val="0"/>
        <w:jc w:val="both"/>
        <w:pPrChange w:id="78" w:author="mananarora1571@gmail.com" w:date="2021-05-30T15:12:00Z">
          <w:pPr>
            <w:jc w:val="both"/>
          </w:pPr>
        </w:pPrChange>
      </w:pPr>
      <w:r w:rsidRPr="00DE39BA">
        <w:t>Signature:</w:t>
      </w:r>
      <w:r w:rsidRPr="00DE39BA">
        <w:tab/>
      </w:r>
    </w:p>
    <w:p w14:paraId="64623E51" w14:textId="77777777" w:rsidR="00C43CB4" w:rsidRPr="00DE39BA" w:rsidRDefault="00C43CB4" w:rsidP="00F535CA">
      <w:pPr>
        <w:widowControl w:val="0"/>
        <w:jc w:val="both"/>
        <w:pPrChange w:id="79" w:author="mananarora1571@gmail.com" w:date="2021-05-30T15:12:00Z">
          <w:pPr>
            <w:jc w:val="both"/>
          </w:pPr>
        </w:pPrChange>
      </w:pPr>
      <w:r w:rsidRPr="00DE39BA">
        <w:t>Name</w:t>
      </w:r>
      <w:r w:rsidRPr="00DE39BA">
        <w:tab/>
        <w:t xml:space="preserve"> :</w:t>
      </w:r>
    </w:p>
    <w:p w14:paraId="27FD88A9" w14:textId="77777777" w:rsidR="00C43CB4" w:rsidRPr="00DE39BA" w:rsidRDefault="00C43CB4" w:rsidP="00F535CA">
      <w:pPr>
        <w:widowControl w:val="0"/>
        <w:jc w:val="both"/>
        <w:pPrChange w:id="80" w:author="mananarora1571@gmail.com" w:date="2021-05-30T15:12:00Z">
          <w:pPr>
            <w:jc w:val="both"/>
          </w:pPr>
        </w:pPrChange>
      </w:pPr>
      <w:r w:rsidRPr="00DE39BA">
        <w:t>Roll No.:</w:t>
      </w:r>
    </w:p>
    <w:p w14:paraId="44709010" w14:textId="77777777" w:rsidR="00C43CB4" w:rsidRPr="00DE39BA" w:rsidRDefault="00C43CB4" w:rsidP="00F535CA">
      <w:pPr>
        <w:widowControl w:val="0"/>
        <w:jc w:val="both"/>
        <w:pPrChange w:id="81" w:author="mananarora1571@gmail.com" w:date="2021-05-30T15:12:00Z">
          <w:pPr>
            <w:jc w:val="both"/>
          </w:pPr>
        </w:pPrChange>
      </w:pPr>
      <w:r w:rsidRPr="00DE39BA">
        <w:t>Date</w:t>
      </w:r>
      <w:r w:rsidRPr="00DE39BA">
        <w:tab/>
        <w:t>:</w:t>
      </w:r>
    </w:p>
    <w:p w14:paraId="2D539965" w14:textId="77777777" w:rsidR="00C43CB4" w:rsidRPr="00DE39BA" w:rsidRDefault="00C43CB4" w:rsidP="00F535CA">
      <w:pPr>
        <w:widowControl w:val="0"/>
        <w:pPrChange w:id="82" w:author="mananarora1571@gmail.com" w:date="2021-05-30T15:12:00Z">
          <w:pPr/>
        </w:pPrChange>
      </w:pPr>
    </w:p>
    <w:p w14:paraId="7B307A86" w14:textId="77777777" w:rsidR="00C43CB4" w:rsidRPr="00DE39BA" w:rsidRDefault="00C43CB4" w:rsidP="00F535CA">
      <w:pPr>
        <w:widowControl w:val="0"/>
        <w:rPr>
          <w:szCs w:val="24"/>
        </w:rPr>
        <w:pPrChange w:id="83" w:author="mananarora1571@gmail.com" w:date="2021-05-30T15:12:00Z">
          <w:pPr/>
        </w:pPrChange>
      </w:pPr>
    </w:p>
    <w:p w14:paraId="0DD967C9" w14:textId="77777777" w:rsidR="00C43CB4" w:rsidRPr="00DE39BA" w:rsidRDefault="00C43CB4" w:rsidP="00F535CA">
      <w:pPr>
        <w:widowControl w:val="0"/>
        <w:pPrChange w:id="84" w:author="mananarora1571@gmail.com" w:date="2021-05-30T15:12:00Z">
          <w:pPr/>
        </w:pPrChange>
      </w:pPr>
    </w:p>
    <w:p w14:paraId="686F3C4B" w14:textId="77777777" w:rsidR="00302B47" w:rsidRPr="00DE39BA" w:rsidRDefault="00302B47" w:rsidP="00F535CA">
      <w:pPr>
        <w:widowControl w:val="0"/>
        <w:pPrChange w:id="85" w:author="mananarora1571@gmail.com" w:date="2021-05-30T15:12:00Z">
          <w:pPr/>
        </w:pPrChange>
      </w:pPr>
    </w:p>
    <w:p w14:paraId="6DECFA56" w14:textId="77777777" w:rsidR="00C43CB4" w:rsidRPr="00DE39BA" w:rsidRDefault="00C43CB4" w:rsidP="00F535CA">
      <w:pPr>
        <w:pStyle w:val="IEEEAbstractheading"/>
        <w:widowControl w:val="0"/>
        <w:pPrChange w:id="86" w:author="mananarora1571@gmail.com" w:date="2021-05-30T15:12:00Z">
          <w:pPr>
            <w:pStyle w:val="IEEEAbstractheading"/>
          </w:pPr>
        </w:pPrChange>
      </w:pPr>
      <w:r w:rsidRPr="00DE39BA">
        <w:lastRenderedPageBreak/>
        <w:t>ABSTRACT</w:t>
      </w:r>
    </w:p>
    <w:p w14:paraId="374CA3D6" w14:textId="77777777" w:rsidR="00C43CB4" w:rsidRPr="00DE39BA" w:rsidRDefault="00C43CB4" w:rsidP="00F535CA">
      <w:pPr>
        <w:pStyle w:val="IEEEAbstract"/>
        <w:widowControl w:val="0"/>
        <w:rPr>
          <w:sz w:val="28"/>
          <w:szCs w:val="28"/>
        </w:rPr>
        <w:pPrChange w:id="87" w:author="mananarora1571@gmail.com" w:date="2021-05-30T15:12:00Z">
          <w:pPr>
            <w:pStyle w:val="IEEEAbstract"/>
          </w:pPr>
        </w:pPrChange>
      </w:pPr>
    </w:p>
    <w:p w14:paraId="1236267B" w14:textId="77777777" w:rsidR="00C43CB4" w:rsidRPr="00DE39BA" w:rsidRDefault="00C43CB4" w:rsidP="00F535CA">
      <w:pPr>
        <w:pStyle w:val="IEEEAbstract"/>
        <w:widowControl w:val="0"/>
        <w:spacing w:line="360" w:lineRule="auto"/>
        <w:rPr>
          <w:i w:val="0"/>
          <w:sz w:val="24"/>
          <w:szCs w:val="24"/>
        </w:rPr>
        <w:pPrChange w:id="88" w:author="mananarora1571@gmail.com" w:date="2021-05-30T15:12:00Z">
          <w:pPr>
            <w:pStyle w:val="IEEEAbstract"/>
            <w:spacing w:line="360" w:lineRule="auto"/>
          </w:pPr>
        </w:pPrChange>
      </w:pPr>
    </w:p>
    <w:p w14:paraId="73F71FB1" w14:textId="4E45249D" w:rsidR="008D275D" w:rsidRPr="00DE39BA" w:rsidRDefault="008D275D" w:rsidP="00F535CA">
      <w:pPr>
        <w:widowControl w:val="0"/>
        <w:spacing w:line="360" w:lineRule="auto"/>
        <w:jc w:val="both"/>
        <w:pPrChange w:id="89" w:author="mananarora1571@gmail.com" w:date="2021-05-30T15:12:00Z">
          <w:pPr>
            <w:spacing w:line="360" w:lineRule="auto"/>
            <w:jc w:val="both"/>
          </w:pPr>
        </w:pPrChange>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F535CA">
      <w:pPr>
        <w:widowControl w:val="0"/>
        <w:pPrChange w:id="90" w:author="mananarora1571@gmail.com" w:date="2021-05-30T15:12:00Z">
          <w:pPr/>
        </w:pPrChange>
      </w:pPr>
    </w:p>
    <w:p w14:paraId="248F9B0E" w14:textId="77777777" w:rsidR="00C43CB4" w:rsidRPr="00DE39BA" w:rsidRDefault="00C43CB4" w:rsidP="00F535CA">
      <w:pPr>
        <w:widowControl w:val="0"/>
        <w:pPrChange w:id="91" w:author="mananarora1571@gmail.com" w:date="2021-05-30T15:12:00Z">
          <w:pPr/>
        </w:pPrChange>
      </w:pPr>
    </w:p>
    <w:p w14:paraId="343C3C88" w14:textId="77777777" w:rsidR="00C43CB4" w:rsidRPr="00DE39BA" w:rsidRDefault="00C43CB4" w:rsidP="00F535CA">
      <w:pPr>
        <w:widowControl w:val="0"/>
        <w:pPrChange w:id="92" w:author="mananarora1571@gmail.com" w:date="2021-05-30T15:12:00Z">
          <w:pPr/>
        </w:pPrChange>
      </w:pPr>
    </w:p>
    <w:p w14:paraId="05EAFC16" w14:textId="77777777" w:rsidR="00C43CB4" w:rsidRPr="00DE39BA" w:rsidRDefault="00C43CB4" w:rsidP="00F535CA">
      <w:pPr>
        <w:widowControl w:val="0"/>
        <w:pPrChange w:id="93" w:author="mananarora1571@gmail.com" w:date="2021-05-30T15:12:00Z">
          <w:pPr/>
        </w:pPrChange>
      </w:pPr>
    </w:p>
    <w:p w14:paraId="22D580D5" w14:textId="77777777" w:rsidR="00C43CB4" w:rsidRPr="00DE39BA" w:rsidRDefault="00C43CB4" w:rsidP="00F535CA">
      <w:pPr>
        <w:widowControl w:val="0"/>
        <w:pPrChange w:id="94" w:author="mananarora1571@gmail.com" w:date="2021-05-30T15:12:00Z">
          <w:pPr/>
        </w:pPrChange>
      </w:pPr>
    </w:p>
    <w:p w14:paraId="73BC1EA1" w14:textId="77777777" w:rsidR="00C43CB4" w:rsidRPr="00DE39BA" w:rsidRDefault="00C43CB4" w:rsidP="00F535CA">
      <w:pPr>
        <w:widowControl w:val="0"/>
        <w:pPrChange w:id="95" w:author="mananarora1571@gmail.com" w:date="2021-05-30T15:12:00Z">
          <w:pPr/>
        </w:pPrChange>
      </w:pPr>
    </w:p>
    <w:p w14:paraId="12EFE99F" w14:textId="77777777" w:rsidR="00C43CB4" w:rsidRPr="00DE39BA" w:rsidRDefault="00C43CB4" w:rsidP="00F535CA">
      <w:pPr>
        <w:widowControl w:val="0"/>
        <w:pPrChange w:id="96" w:author="mananarora1571@gmail.com" w:date="2021-05-30T15:12:00Z">
          <w:pPr/>
        </w:pPrChange>
      </w:pPr>
    </w:p>
    <w:p w14:paraId="18E2383B" w14:textId="77777777" w:rsidR="00C43CB4" w:rsidRPr="00DE39BA" w:rsidRDefault="00C43CB4" w:rsidP="00F535CA">
      <w:pPr>
        <w:widowControl w:val="0"/>
        <w:pPrChange w:id="97" w:author="mananarora1571@gmail.com" w:date="2021-05-30T15:12:00Z">
          <w:pPr/>
        </w:pPrChange>
      </w:pPr>
    </w:p>
    <w:p w14:paraId="3993DD24" w14:textId="77777777" w:rsidR="00C43CB4" w:rsidRPr="00DE39BA" w:rsidRDefault="00C43CB4" w:rsidP="00F535CA">
      <w:pPr>
        <w:widowControl w:val="0"/>
        <w:pPrChange w:id="98" w:author="mananarora1571@gmail.com" w:date="2021-05-30T15:12:00Z">
          <w:pPr/>
        </w:pPrChange>
      </w:pPr>
    </w:p>
    <w:p w14:paraId="78978045" w14:textId="77777777" w:rsidR="00C43CB4" w:rsidRPr="00DE39BA" w:rsidRDefault="00C43CB4" w:rsidP="00F535CA">
      <w:pPr>
        <w:widowControl w:val="0"/>
        <w:pPrChange w:id="99" w:author="mananarora1571@gmail.com" w:date="2021-05-30T15:12:00Z">
          <w:pPr/>
        </w:pPrChange>
      </w:pPr>
    </w:p>
    <w:p w14:paraId="6720E13B" w14:textId="77777777" w:rsidR="00C43CB4" w:rsidRPr="00DE39BA" w:rsidRDefault="00C43CB4" w:rsidP="00F535CA">
      <w:pPr>
        <w:widowControl w:val="0"/>
        <w:pPrChange w:id="100" w:author="mananarora1571@gmail.com" w:date="2021-05-30T15:12:00Z">
          <w:pPr/>
        </w:pPrChange>
      </w:pPr>
    </w:p>
    <w:p w14:paraId="736D9289" w14:textId="77777777" w:rsidR="00C43CB4" w:rsidRPr="00DE39BA" w:rsidRDefault="00C43CB4" w:rsidP="00F535CA">
      <w:pPr>
        <w:widowControl w:val="0"/>
        <w:pPrChange w:id="101" w:author="mananarora1571@gmail.com" w:date="2021-05-30T15:12:00Z">
          <w:pPr/>
        </w:pPrChange>
      </w:pPr>
    </w:p>
    <w:p w14:paraId="4D9B8682" w14:textId="77777777" w:rsidR="00C43CB4" w:rsidRPr="00DE39BA" w:rsidRDefault="00C43CB4" w:rsidP="00F535CA">
      <w:pPr>
        <w:widowControl w:val="0"/>
        <w:pPrChange w:id="102" w:author="mananarora1571@gmail.com" w:date="2021-05-30T15:12:00Z">
          <w:pPr/>
        </w:pPrChange>
      </w:pPr>
    </w:p>
    <w:p w14:paraId="62840310" w14:textId="77777777" w:rsidR="00C43CB4" w:rsidRPr="00DE39BA" w:rsidRDefault="00C43CB4" w:rsidP="00F535CA">
      <w:pPr>
        <w:widowControl w:val="0"/>
        <w:pPrChange w:id="103" w:author="mananarora1571@gmail.com" w:date="2021-05-30T15:12:00Z">
          <w:pPr/>
        </w:pPrChange>
      </w:pPr>
    </w:p>
    <w:p w14:paraId="7D7674D8" w14:textId="77777777" w:rsidR="00C43CB4" w:rsidRPr="00DE39BA" w:rsidRDefault="00C43CB4" w:rsidP="00F535CA">
      <w:pPr>
        <w:widowControl w:val="0"/>
        <w:pPrChange w:id="104" w:author="mananarora1571@gmail.com" w:date="2021-05-30T15:12:00Z">
          <w:pPr/>
        </w:pPrChange>
      </w:pPr>
    </w:p>
    <w:p w14:paraId="446D8239" w14:textId="77777777" w:rsidR="00C43CB4" w:rsidRPr="00DE39BA" w:rsidRDefault="00C43CB4" w:rsidP="00F535CA">
      <w:pPr>
        <w:widowControl w:val="0"/>
        <w:pPrChange w:id="105" w:author="mananarora1571@gmail.com" w:date="2021-05-30T15:12:00Z">
          <w:pPr/>
        </w:pPrChange>
      </w:pPr>
    </w:p>
    <w:p w14:paraId="38299302" w14:textId="77777777" w:rsidR="00C43CB4" w:rsidRPr="00DE39BA" w:rsidRDefault="00C43CB4" w:rsidP="00F535CA">
      <w:pPr>
        <w:widowControl w:val="0"/>
        <w:pPrChange w:id="106" w:author="mananarora1571@gmail.com" w:date="2021-05-30T15:12:00Z">
          <w:pPr/>
        </w:pPrChange>
      </w:pPr>
    </w:p>
    <w:p w14:paraId="2DF98673" w14:textId="77777777" w:rsidR="00302B47" w:rsidRPr="00DE39BA" w:rsidRDefault="00302B47" w:rsidP="00F535CA">
      <w:pPr>
        <w:widowControl w:val="0"/>
        <w:pPrChange w:id="107" w:author="mananarora1571@gmail.com" w:date="2021-05-30T15:12:00Z">
          <w:pPr/>
        </w:pPrChange>
      </w:pPr>
    </w:p>
    <w:p w14:paraId="58A7B1A2" w14:textId="77777777" w:rsidR="00302B47" w:rsidRPr="00DE39BA" w:rsidRDefault="00302B47" w:rsidP="00F535CA">
      <w:pPr>
        <w:widowControl w:val="0"/>
        <w:pPrChange w:id="108" w:author="mananarora1571@gmail.com" w:date="2021-05-30T15:12:00Z">
          <w:pPr/>
        </w:pPrChange>
      </w:pPr>
    </w:p>
    <w:p w14:paraId="3456751C" w14:textId="77777777" w:rsidR="00302B47" w:rsidRPr="00DE39BA" w:rsidRDefault="00302B47" w:rsidP="00F535CA">
      <w:pPr>
        <w:widowControl w:val="0"/>
        <w:pPrChange w:id="109" w:author="mananarora1571@gmail.com" w:date="2021-05-30T15:12:00Z">
          <w:pPr/>
        </w:pPrChange>
      </w:pPr>
    </w:p>
    <w:p w14:paraId="51FC906C" w14:textId="77777777" w:rsidR="00B74880" w:rsidRPr="00DE39BA" w:rsidRDefault="00B74880" w:rsidP="00F535CA">
      <w:pPr>
        <w:widowControl w:val="0"/>
        <w:spacing w:line="360" w:lineRule="auto"/>
        <w:rPr>
          <w:b/>
          <w:sz w:val="32"/>
          <w:szCs w:val="32"/>
        </w:rPr>
        <w:pPrChange w:id="110" w:author="mananarora1571@gmail.com" w:date="2021-05-30T15:12:00Z">
          <w:pPr>
            <w:spacing w:line="360" w:lineRule="auto"/>
          </w:pPr>
        </w:pPrChange>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F535CA">
          <w:pPr>
            <w:pStyle w:val="TOCHeading"/>
            <w:keepNext w:val="0"/>
            <w:keepLines w:val="0"/>
            <w:widowControl w:val="0"/>
            <w:jc w:val="center"/>
            <w:rPr>
              <w:color w:val="auto"/>
            </w:rPr>
            <w:pPrChange w:id="111" w:author="mananarora1571@gmail.com" w:date="2021-05-30T15:12:00Z">
              <w:pPr>
                <w:pStyle w:val="TOCHeading"/>
                <w:jc w:val="center"/>
              </w:pPr>
            </w:pPrChange>
          </w:pPr>
          <w:r w:rsidRPr="00001535">
            <w:rPr>
              <w:color w:val="auto"/>
            </w:rPr>
            <w:t>Table of Contents</w:t>
          </w:r>
        </w:p>
        <w:p w14:paraId="0D45D608" w14:textId="77777777" w:rsidR="000868AA" w:rsidRPr="00001535" w:rsidRDefault="000868AA" w:rsidP="00F535CA">
          <w:pPr>
            <w:widowControl w:val="0"/>
            <w:rPr>
              <w:lang w:eastAsia="ja-JP"/>
            </w:rPr>
            <w:pPrChange w:id="112" w:author="mananarora1571@gmail.com" w:date="2021-05-30T15:12:00Z">
              <w:pPr/>
            </w:pPrChange>
          </w:pPr>
          <w:r w:rsidRPr="00001535">
            <w:rPr>
              <w:lang w:eastAsia="ja-JP"/>
            </w:rPr>
            <w:t>DECLARATION………………………………………………………………………………...2</w:t>
          </w:r>
        </w:p>
        <w:p w14:paraId="4B309D7D" w14:textId="77777777" w:rsidR="000868AA" w:rsidRPr="00001535" w:rsidRDefault="000868AA" w:rsidP="00F535CA">
          <w:pPr>
            <w:widowControl w:val="0"/>
            <w:rPr>
              <w:lang w:eastAsia="ja-JP"/>
            </w:rPr>
            <w:pPrChange w:id="113" w:author="mananarora1571@gmail.com" w:date="2021-05-30T15:12:00Z">
              <w:pPr/>
            </w:pPrChange>
          </w:pPr>
          <w:r w:rsidRPr="00001535">
            <w:rPr>
              <w:lang w:eastAsia="ja-JP"/>
            </w:rPr>
            <w:t>CERTIFICATE…………………………………………………………………………………..3</w:t>
          </w:r>
        </w:p>
        <w:p w14:paraId="2316A12C" w14:textId="77777777" w:rsidR="000868AA" w:rsidRPr="00001535" w:rsidRDefault="000868AA" w:rsidP="00F535CA">
          <w:pPr>
            <w:widowControl w:val="0"/>
            <w:rPr>
              <w:lang w:eastAsia="ja-JP"/>
            </w:rPr>
            <w:pPrChange w:id="114" w:author="mananarora1571@gmail.com" w:date="2021-05-30T15:12:00Z">
              <w:pPr/>
            </w:pPrChange>
          </w:pPr>
          <w:r w:rsidRPr="00001535">
            <w:rPr>
              <w:lang w:eastAsia="ja-JP"/>
            </w:rPr>
            <w:t>ACKNOWLEDGEMENTS……………………………………………………………………...4</w:t>
          </w:r>
        </w:p>
        <w:p w14:paraId="3631E9E1" w14:textId="77777777" w:rsidR="000868AA" w:rsidRPr="00001535" w:rsidRDefault="000868AA" w:rsidP="00F535CA">
          <w:pPr>
            <w:widowControl w:val="0"/>
            <w:rPr>
              <w:lang w:eastAsia="ja-JP"/>
            </w:rPr>
            <w:pPrChange w:id="115" w:author="mananarora1571@gmail.com" w:date="2021-05-30T15:12:00Z">
              <w:pPr/>
            </w:pPrChange>
          </w:pPr>
          <w:r w:rsidRPr="00001535">
            <w:rPr>
              <w:lang w:eastAsia="ja-JP"/>
            </w:rPr>
            <w:t>ABSTRACT……………………………………………………………………………………...5</w:t>
          </w:r>
        </w:p>
        <w:p w14:paraId="33E62EDC" w14:textId="7941AB9B" w:rsidR="000868AA" w:rsidRPr="00001535" w:rsidRDefault="000868AA" w:rsidP="00F535CA">
          <w:pPr>
            <w:widowControl w:val="0"/>
            <w:rPr>
              <w:lang w:eastAsia="ja-JP"/>
            </w:rPr>
            <w:pPrChange w:id="116" w:author="mananarora1571@gmail.com" w:date="2021-05-30T15:12:00Z">
              <w:pPr/>
            </w:pPrChange>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F535CA">
          <w:pPr>
            <w:widowControl w:val="0"/>
            <w:pPrChange w:id="117" w:author="mananarora1571@gmail.com" w:date="2021-05-30T15:12:00Z">
              <w:pPr/>
            </w:pPrChange>
          </w:pPr>
          <w:r w:rsidRPr="00001535">
            <w:rPr>
              <w:lang w:eastAsia="ja-JP"/>
            </w:rPr>
            <w:t>LIST OF TABLES……………………………………………………………………………</w:t>
          </w:r>
          <w:r w:rsidR="00EB6B5E">
            <w:rPr>
              <w:lang w:eastAsia="ja-JP"/>
            </w:rPr>
            <w:t>…14</w:t>
          </w:r>
        </w:p>
        <w:p w14:paraId="49F81057" w14:textId="1906D079" w:rsidR="000868AA" w:rsidRPr="00001535" w:rsidRDefault="000868AA" w:rsidP="00F535CA">
          <w:pPr>
            <w:pStyle w:val="TOC1"/>
            <w:widowControl w:val="0"/>
            <w:pPrChange w:id="118" w:author="mananarora1571@gmail.com" w:date="2021-05-30T15:12:00Z">
              <w:pPr>
                <w:pStyle w:val="TOC1"/>
              </w:pPr>
            </w:pPrChange>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F535CA">
          <w:pPr>
            <w:pStyle w:val="TOC2"/>
            <w:widowControl w:val="0"/>
            <w:ind w:left="216"/>
            <w:pPrChange w:id="119" w:author="mananarora1571@gmail.com" w:date="2021-05-30T15:12:00Z">
              <w:pPr>
                <w:pStyle w:val="TOC2"/>
                <w:ind w:left="216"/>
              </w:pPr>
            </w:pPrChange>
          </w:pPr>
          <w:r w:rsidRPr="00001535">
            <w:t>1.1 The Topic of the System………………………………………………………………….1</w:t>
          </w:r>
          <w:r w:rsidR="00EB6B5E">
            <w:t>6</w:t>
          </w:r>
        </w:p>
        <w:p w14:paraId="7105C284" w14:textId="51CC602B" w:rsidR="000868AA" w:rsidRPr="00001535" w:rsidRDefault="000868AA" w:rsidP="00F535CA">
          <w:pPr>
            <w:widowControl w:val="0"/>
            <w:pPrChange w:id="120" w:author="mananarora1571@gmail.com" w:date="2021-05-30T15:12:00Z">
              <w:pPr/>
            </w:pPrChange>
          </w:pPr>
          <w:r w:rsidRPr="00001535">
            <w:t xml:space="preserve">    1.2 Project Abstract…………………………………………………………………………  1</w:t>
          </w:r>
          <w:r w:rsidR="00EB6B5E">
            <w:t>6</w:t>
          </w:r>
        </w:p>
        <w:p w14:paraId="050440A9" w14:textId="0BFE8F82" w:rsidR="000868AA" w:rsidRPr="00001535" w:rsidRDefault="000868AA" w:rsidP="00F535CA">
          <w:pPr>
            <w:widowControl w:val="0"/>
            <w:pPrChange w:id="121" w:author="mananarora1571@gmail.com" w:date="2021-05-30T15:12:00Z">
              <w:pPr/>
            </w:pPrChange>
          </w:pPr>
          <w:r w:rsidRPr="00001535">
            <w:t xml:space="preserve">    1.3 Purpose of the System…………………………………………………………………..  1</w:t>
          </w:r>
          <w:r w:rsidR="00EB6B5E">
            <w:t>6</w:t>
          </w:r>
        </w:p>
        <w:p w14:paraId="0F314CDE" w14:textId="565541A5" w:rsidR="000868AA" w:rsidRPr="00001535" w:rsidRDefault="000868AA" w:rsidP="00F535CA">
          <w:pPr>
            <w:widowControl w:val="0"/>
            <w:pPrChange w:id="122" w:author="mananarora1571@gmail.com" w:date="2021-05-30T15:12:00Z">
              <w:pPr/>
            </w:pPrChange>
          </w:pPr>
          <w:r w:rsidRPr="00001535">
            <w:t xml:space="preserve">    1.4 Target User……………………………………………………………………………….1</w:t>
          </w:r>
          <w:r w:rsidR="00EB6B5E">
            <w:t>6</w:t>
          </w:r>
        </w:p>
        <w:p w14:paraId="715EA056" w14:textId="77777777" w:rsidR="000868AA" w:rsidRPr="00001535" w:rsidRDefault="000868AA" w:rsidP="00F535CA">
          <w:pPr>
            <w:widowControl w:val="0"/>
            <w:pPrChange w:id="123" w:author="mananarora1571@gmail.com" w:date="2021-05-30T15:12:00Z">
              <w:pPr/>
            </w:pPrChange>
          </w:pPr>
          <w:r w:rsidRPr="00001535">
            <w:t xml:space="preserve">    1.5 Topic Background………………………………………………………………………..16</w:t>
          </w:r>
        </w:p>
        <w:p w14:paraId="5639EC37" w14:textId="68ED48A6" w:rsidR="000868AA" w:rsidRPr="00001535" w:rsidRDefault="000868AA" w:rsidP="00F535CA">
          <w:pPr>
            <w:widowControl w:val="0"/>
            <w:pPrChange w:id="124" w:author="mananarora1571@gmail.com" w:date="2021-05-30T15:12:00Z">
              <w:pPr/>
            </w:pPrChange>
          </w:pPr>
          <w:r w:rsidRPr="00001535">
            <w:t xml:space="preserve">    1.6 Problem Context………………………………………………………………………..   1</w:t>
          </w:r>
          <w:r w:rsidR="00EB6B5E">
            <w:t>7</w:t>
          </w:r>
        </w:p>
        <w:p w14:paraId="0727E641" w14:textId="5B48668F" w:rsidR="000868AA" w:rsidRPr="00001535" w:rsidRDefault="000868AA" w:rsidP="00F535CA">
          <w:pPr>
            <w:widowControl w:val="0"/>
            <w:pPrChange w:id="125" w:author="mananarora1571@gmail.com" w:date="2021-05-30T15:12:00Z">
              <w:pPr/>
            </w:pPrChange>
          </w:pPr>
          <w:r w:rsidRPr="00001535">
            <w:t xml:space="preserve">    1.7 Rationale behind the System……………………………………………………………  1</w:t>
          </w:r>
          <w:r w:rsidR="00EB6B5E">
            <w:t>8</w:t>
          </w:r>
        </w:p>
        <w:p w14:paraId="20B91126" w14:textId="47B36805" w:rsidR="000868AA" w:rsidRPr="00001535" w:rsidRDefault="000868AA" w:rsidP="00F535CA">
          <w:pPr>
            <w:pStyle w:val="TOC3"/>
            <w:widowControl w:val="0"/>
            <w:ind w:firstLine="280"/>
            <w:pPrChange w:id="126" w:author="mananarora1571@gmail.com" w:date="2021-05-30T15:12:00Z">
              <w:pPr>
                <w:pStyle w:val="TOC3"/>
                <w:ind w:firstLine="280"/>
              </w:pPr>
            </w:pPrChange>
          </w:pPr>
          <w:r w:rsidRPr="00001535">
            <w:t>1.7.1 Benifts of the System……………………………………………………………..1</w:t>
          </w:r>
          <w:r w:rsidR="00EB6B5E">
            <w:t>8</w:t>
          </w:r>
        </w:p>
        <w:p w14:paraId="76D3A7DB" w14:textId="0A97216A" w:rsidR="000868AA" w:rsidRPr="00001535" w:rsidRDefault="000868AA" w:rsidP="00F535CA">
          <w:pPr>
            <w:widowControl w:val="0"/>
            <w:pPrChange w:id="127" w:author="mananarora1571@gmail.com" w:date="2021-05-30T15:12:00Z">
              <w:pPr/>
            </w:pPrChange>
          </w:pPr>
          <w:r w:rsidRPr="00001535">
            <w:t xml:space="preserve">    1.8 Objectives of the System………………………………………………………………..  </w:t>
          </w:r>
          <w:r w:rsidR="00EB6B5E">
            <w:t>20</w:t>
          </w:r>
        </w:p>
        <w:p w14:paraId="30DB8095" w14:textId="5B8DFAE3" w:rsidR="000868AA" w:rsidRPr="00001535" w:rsidRDefault="000868AA" w:rsidP="00F535CA">
          <w:pPr>
            <w:widowControl w:val="0"/>
            <w:pPrChange w:id="128" w:author="mananarora1571@gmail.com" w:date="2021-05-30T15:12:00Z">
              <w:pPr/>
            </w:pPrChange>
          </w:pPr>
          <w:r w:rsidRPr="00001535">
            <w:tab/>
            <w:t xml:space="preserve">1.8.1 Project Objectives………………………………………………………………..  </w:t>
          </w:r>
          <w:r w:rsidR="00EB6B5E">
            <w:t>20</w:t>
          </w:r>
        </w:p>
        <w:p w14:paraId="6FE0B010" w14:textId="77777777" w:rsidR="000868AA" w:rsidRPr="00001535" w:rsidRDefault="000868AA" w:rsidP="00F535CA">
          <w:pPr>
            <w:widowControl w:val="0"/>
            <w:pPrChange w:id="129" w:author="mananarora1571@gmail.com" w:date="2021-05-30T15:12:00Z">
              <w:pPr/>
            </w:pPrChange>
          </w:pPr>
          <w:r w:rsidRPr="00001535">
            <w:tab/>
            <w:t>1.8.2 Objectives…………………………………………………………………………20</w:t>
          </w:r>
        </w:p>
        <w:p w14:paraId="19CF5126" w14:textId="521C54DD" w:rsidR="000868AA" w:rsidRPr="00001535" w:rsidRDefault="000868AA" w:rsidP="00F535CA">
          <w:pPr>
            <w:widowControl w:val="0"/>
            <w:pPrChange w:id="130" w:author="mananarora1571@gmail.com" w:date="2021-05-30T15:12:00Z">
              <w:pPr/>
            </w:pPrChange>
          </w:pPr>
          <w:r w:rsidRPr="00001535">
            <w:t xml:space="preserve">    1.9 Scope of the System……………………………………………………………………   2</w:t>
          </w:r>
          <w:r w:rsidR="00EB6B5E">
            <w:t>0</w:t>
          </w:r>
        </w:p>
        <w:p w14:paraId="4168D1AE" w14:textId="2AED7429" w:rsidR="000868AA" w:rsidRPr="00001535" w:rsidRDefault="000868AA" w:rsidP="00F535CA">
          <w:pPr>
            <w:widowControl w:val="0"/>
            <w:pPrChange w:id="131" w:author="mananarora1571@gmail.com" w:date="2021-05-30T15:12:00Z">
              <w:pPr/>
            </w:pPrChange>
          </w:pPr>
          <w:r w:rsidRPr="00001535">
            <w:t xml:space="preserve">    1.10 Limitation of the System………………………………………………………………..2</w:t>
          </w:r>
          <w:r w:rsidR="00EB6B5E">
            <w:t>0</w:t>
          </w:r>
        </w:p>
        <w:p w14:paraId="6D40E6DC" w14:textId="77777777" w:rsidR="000868AA" w:rsidRPr="00001535" w:rsidRDefault="000868AA" w:rsidP="00F535CA">
          <w:pPr>
            <w:widowControl w:val="0"/>
            <w:pPrChange w:id="132" w:author="mananarora1571@gmail.com" w:date="2021-05-30T15:12:00Z">
              <w:pPr/>
            </w:pPrChange>
          </w:pPr>
          <w:r w:rsidRPr="00001535">
            <w:t xml:space="preserve">    1.11 Assumptions Made……………………………………………………………………   21</w:t>
          </w:r>
        </w:p>
        <w:p w14:paraId="6DE58047" w14:textId="77777777" w:rsidR="000868AA" w:rsidRPr="00001535" w:rsidRDefault="000868AA" w:rsidP="00F535CA">
          <w:pPr>
            <w:widowControl w:val="0"/>
            <w:pPrChange w:id="133" w:author="mananarora1571@gmail.com" w:date="2021-05-30T15:12:00Z">
              <w:pPr/>
            </w:pPrChange>
          </w:pPr>
          <w:r w:rsidRPr="00001535">
            <w:t xml:space="preserve">    1.12 Success Criteria………………………………………………………………………    21</w:t>
          </w:r>
        </w:p>
        <w:p w14:paraId="18771576" w14:textId="5E380DE1" w:rsidR="000868AA" w:rsidRPr="00001535" w:rsidRDefault="000868AA" w:rsidP="00F535CA">
          <w:pPr>
            <w:widowControl w:val="0"/>
            <w:pPrChange w:id="134" w:author="mananarora1571@gmail.com" w:date="2021-05-30T15:12:00Z">
              <w:pPr/>
            </w:pPrChange>
          </w:pPr>
          <w:r w:rsidRPr="00001535">
            <w:t xml:space="preserve">    1.13 Functionalities of the System………………………………………………………       2</w:t>
          </w:r>
          <w:r w:rsidR="00EB6B5E">
            <w:t>1</w:t>
          </w:r>
        </w:p>
        <w:p w14:paraId="2B7F1879" w14:textId="746B1335" w:rsidR="000868AA" w:rsidRPr="00001535" w:rsidRDefault="000868AA" w:rsidP="00F535CA">
          <w:pPr>
            <w:widowControl w:val="0"/>
            <w:pPrChange w:id="135" w:author="mananarora1571@gmail.com" w:date="2021-05-30T15:12:00Z">
              <w:pPr/>
            </w:pPrChange>
          </w:pPr>
          <w:r w:rsidRPr="00001535">
            <w:tab/>
            <w:t>1.13.1 Core Features…………………………………………………………………    2</w:t>
          </w:r>
          <w:r w:rsidR="00EB6B5E">
            <w:t>3</w:t>
          </w:r>
        </w:p>
        <w:p w14:paraId="723ECA22" w14:textId="2BADC938" w:rsidR="000868AA" w:rsidRPr="00001535" w:rsidRDefault="000868AA" w:rsidP="00F535CA">
          <w:pPr>
            <w:widowControl w:val="0"/>
            <w:pPrChange w:id="136" w:author="mananarora1571@gmail.com" w:date="2021-05-30T15:12:00Z">
              <w:pPr/>
            </w:pPrChange>
          </w:pPr>
          <w:r w:rsidRPr="00001535">
            <w:tab/>
            <w:t>1.13.2 Enhanced Features………………………………………………………….       23</w:t>
          </w:r>
        </w:p>
        <w:p w14:paraId="6DDD657F" w14:textId="10C6A9C1" w:rsidR="000868AA" w:rsidRDefault="000868AA" w:rsidP="00F535CA">
          <w:pPr>
            <w:widowControl w:val="0"/>
            <w:pPrChange w:id="137" w:author="mananarora1571@gmail.com" w:date="2021-05-30T15:12:00Z">
              <w:pPr/>
            </w:pPrChange>
          </w:pPr>
          <w:r w:rsidRPr="00001535">
            <w:t xml:space="preserve">    1.14 Conclusion……………………………………………………………………………   24</w:t>
          </w:r>
        </w:p>
        <w:p w14:paraId="306B1B5E" w14:textId="77777777" w:rsidR="00561C8C" w:rsidRPr="00001535" w:rsidRDefault="00561C8C" w:rsidP="00F535CA">
          <w:pPr>
            <w:widowControl w:val="0"/>
            <w:pPrChange w:id="138" w:author="mananarora1571@gmail.com" w:date="2021-05-30T15:12:00Z">
              <w:pPr/>
            </w:pPrChange>
          </w:pPr>
        </w:p>
        <w:p w14:paraId="618BAFBF" w14:textId="77777777" w:rsidR="000868AA" w:rsidRPr="00001535" w:rsidRDefault="000868AA" w:rsidP="00F535CA">
          <w:pPr>
            <w:pStyle w:val="TOC1"/>
            <w:widowControl w:val="0"/>
            <w:pPrChange w:id="139" w:author="mananarora1571@gmail.com" w:date="2021-05-30T15:12:00Z">
              <w:pPr>
                <w:pStyle w:val="TOC1"/>
              </w:pPr>
            </w:pPrChange>
          </w:pPr>
          <w:r w:rsidRPr="00001535">
            <w:t>CHAPTER 2: PROBLEM DESCRIPTION</w:t>
          </w:r>
          <w:r w:rsidRPr="00001535">
            <w:ptab w:relativeTo="margin" w:alignment="right" w:leader="dot"/>
          </w:r>
          <w:r w:rsidRPr="00001535">
            <w:t>25</w:t>
          </w:r>
        </w:p>
        <w:p w14:paraId="46E220E8" w14:textId="77777777" w:rsidR="000868AA" w:rsidRPr="00001535" w:rsidRDefault="000868AA" w:rsidP="00F535CA">
          <w:pPr>
            <w:widowControl w:val="0"/>
            <w:pPrChange w:id="140" w:author="mananarora1571@gmail.com" w:date="2021-05-30T15:12:00Z">
              <w:pPr/>
            </w:pPrChange>
          </w:pPr>
          <w:r w:rsidRPr="00001535">
            <w:lastRenderedPageBreak/>
            <w:t xml:space="preserve">    2.1 Current Problem Description……………………………………………………………..25</w:t>
          </w:r>
        </w:p>
        <w:p w14:paraId="6C153B0C" w14:textId="77777777" w:rsidR="000868AA" w:rsidRPr="00001535" w:rsidRDefault="000868AA" w:rsidP="00F535CA">
          <w:pPr>
            <w:widowControl w:val="0"/>
            <w:pPrChange w:id="141" w:author="mananarora1571@gmail.com" w:date="2021-05-30T15:12:00Z">
              <w:pPr/>
            </w:pPrChange>
          </w:pPr>
          <w:r w:rsidRPr="00001535">
            <w:tab/>
            <w:t>2.1.1 Description of Problem Area……………………………………………………...25</w:t>
          </w:r>
        </w:p>
        <w:p w14:paraId="0587223D" w14:textId="77777777" w:rsidR="000868AA" w:rsidRPr="00001535" w:rsidRDefault="000868AA" w:rsidP="00F535CA">
          <w:pPr>
            <w:widowControl w:val="0"/>
            <w:pPrChange w:id="142" w:author="mananarora1571@gmail.com" w:date="2021-05-30T15:12:00Z">
              <w:pPr/>
            </w:pPrChange>
          </w:pPr>
          <w:r w:rsidRPr="00001535">
            <w:t xml:space="preserve">    2.2 Problem Importance and Justification……………………………………………………25</w:t>
          </w:r>
        </w:p>
        <w:p w14:paraId="2B76B1C4" w14:textId="4565E14A" w:rsidR="000868AA" w:rsidRPr="00001535" w:rsidRDefault="000868AA" w:rsidP="00F535CA">
          <w:pPr>
            <w:widowControl w:val="0"/>
            <w:pPrChange w:id="143" w:author="mananarora1571@gmail.com" w:date="2021-05-30T15:12:00Z">
              <w:pPr/>
            </w:pPrChange>
          </w:pPr>
          <w:r w:rsidRPr="00001535">
            <w:t xml:space="preserve">   </w:t>
          </w:r>
          <w:r w:rsidR="00561C8C">
            <w:t>2.3</w:t>
          </w:r>
          <w:r w:rsidRPr="00001535">
            <w:t xml:space="preserve"> Nature of Challenge……………………………………………………………………...26</w:t>
          </w:r>
        </w:p>
        <w:p w14:paraId="038E6AC6" w14:textId="004C3292" w:rsidR="000868AA" w:rsidRPr="00001535" w:rsidRDefault="00561C8C" w:rsidP="00F535CA">
          <w:pPr>
            <w:widowControl w:val="0"/>
            <w:pPrChange w:id="144" w:author="mananarora1571@gmail.com" w:date="2021-05-30T15:12:00Z">
              <w:pPr/>
            </w:pPrChange>
          </w:pPr>
          <w:r>
            <w:tab/>
            <w:t>2.3</w:t>
          </w:r>
          <w:r w:rsidR="000868AA" w:rsidRPr="00001535">
            <w:t>.1 Domain Challenge………………………………………………………………..26</w:t>
          </w:r>
        </w:p>
        <w:p w14:paraId="09A2D4BF" w14:textId="72FE8D15" w:rsidR="000868AA" w:rsidRPr="00001535" w:rsidRDefault="00561C8C" w:rsidP="00F535CA">
          <w:pPr>
            <w:widowControl w:val="0"/>
            <w:pPrChange w:id="145" w:author="mananarora1571@gmail.com" w:date="2021-05-30T15:12:00Z">
              <w:pPr/>
            </w:pPrChange>
          </w:pPr>
          <w:r>
            <w:tab/>
            <w:t>2.3</w:t>
          </w:r>
          <w:r w:rsidR="000868AA" w:rsidRPr="00001535">
            <w:t>.2 Technical Challenge……………………………………………………………...2</w:t>
          </w:r>
          <w:r w:rsidR="00755771">
            <w:t>6</w:t>
          </w:r>
        </w:p>
        <w:p w14:paraId="46C85A4F" w14:textId="3DEB45ED" w:rsidR="000868AA" w:rsidRPr="00001535" w:rsidRDefault="000868AA" w:rsidP="00F535CA">
          <w:pPr>
            <w:widowControl w:val="0"/>
            <w:pPrChange w:id="146" w:author="mananarora1571@gmail.com" w:date="2021-05-30T15:12:00Z">
              <w:pPr/>
            </w:pPrChange>
          </w:pPr>
          <w:r w:rsidRPr="00001535">
            <w:t xml:space="preserve">     </w:t>
          </w:r>
          <w:r w:rsidR="00561C8C">
            <w:t>2.4</w:t>
          </w:r>
          <w:r w:rsidRPr="00001535">
            <w:t xml:space="preserve"> Feasibility Study………………………………………………………………………...2</w:t>
          </w:r>
          <w:r w:rsidR="00755771">
            <w:t>7</w:t>
          </w:r>
        </w:p>
        <w:p w14:paraId="0F3D6803" w14:textId="01BCC14C" w:rsidR="000868AA" w:rsidRPr="00001535" w:rsidRDefault="00561C8C" w:rsidP="00F535CA">
          <w:pPr>
            <w:widowControl w:val="0"/>
            <w:pPrChange w:id="147" w:author="mananarora1571@gmail.com" w:date="2021-05-30T15:12:00Z">
              <w:pPr/>
            </w:pPrChange>
          </w:pPr>
          <w:r>
            <w:tab/>
            <w:t>2.4</w:t>
          </w:r>
          <w:r w:rsidR="000868AA" w:rsidRPr="00001535">
            <w:t>.1 Technical Fesibility………………………………………………………………28</w:t>
          </w:r>
        </w:p>
        <w:p w14:paraId="41CBF05D" w14:textId="08A67C2C" w:rsidR="000868AA" w:rsidRPr="00001535" w:rsidRDefault="000868AA" w:rsidP="00F535CA">
          <w:pPr>
            <w:widowControl w:val="0"/>
            <w:pPrChange w:id="148" w:author="mananarora1571@gmail.com" w:date="2021-05-30T15:12:00Z">
              <w:pPr/>
            </w:pPrChange>
          </w:pPr>
          <w:r w:rsidRPr="00001535">
            <w:tab/>
          </w:r>
          <w:r w:rsidR="00561C8C">
            <w:t>2.4</w:t>
          </w:r>
          <w:r w:rsidRPr="00001535">
            <w:t>.2 Economic Feasibility……………………………………………………………..30</w:t>
          </w:r>
        </w:p>
        <w:p w14:paraId="47D0FF3E" w14:textId="3F76A4D3" w:rsidR="000868AA" w:rsidRPr="00001535" w:rsidRDefault="00561C8C" w:rsidP="00F535CA">
          <w:pPr>
            <w:widowControl w:val="0"/>
            <w:pPrChange w:id="149" w:author="mananarora1571@gmail.com" w:date="2021-05-30T15:12:00Z">
              <w:pPr/>
            </w:pPrChange>
          </w:pPr>
          <w:r>
            <w:tab/>
            <w:t>2.4</w:t>
          </w:r>
          <w:r w:rsidR="000868AA" w:rsidRPr="00001535">
            <w:t>.3 Schedule Feasibility………………………………………………………………30</w:t>
          </w:r>
        </w:p>
        <w:p w14:paraId="37DCD719" w14:textId="58E9EEE7" w:rsidR="000868AA" w:rsidRPr="00001535" w:rsidRDefault="00561C8C" w:rsidP="00F535CA">
          <w:pPr>
            <w:widowControl w:val="0"/>
            <w:pPrChange w:id="150" w:author="mananarora1571@gmail.com" w:date="2021-05-30T15:12:00Z">
              <w:pPr/>
            </w:pPrChange>
          </w:pPr>
          <w:r>
            <w:tab/>
            <w:t>2.4</w:t>
          </w:r>
          <w:r w:rsidR="000868AA" w:rsidRPr="00001535">
            <w:t>.4 Operational Feasibility……………………………………………………………31</w:t>
          </w:r>
        </w:p>
        <w:p w14:paraId="2E34B14D" w14:textId="6992EA3D" w:rsidR="000868AA" w:rsidRPr="00001535" w:rsidRDefault="00561C8C" w:rsidP="00F535CA">
          <w:pPr>
            <w:widowControl w:val="0"/>
            <w:rPr>
              <w:bCs/>
            </w:rPr>
            <w:pPrChange w:id="151" w:author="mananarora1571@gmail.com" w:date="2021-05-30T15:12:00Z">
              <w:pPr/>
            </w:pPrChange>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F535CA">
          <w:pPr>
            <w:widowControl w:val="0"/>
            <w:rPr>
              <w:bCs/>
            </w:rPr>
            <w:pPrChange w:id="152" w:author="mananarora1571@gmail.com" w:date="2021-05-30T15:12:00Z">
              <w:pPr/>
            </w:pPrChange>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F535CA">
          <w:pPr>
            <w:pStyle w:val="TOC1"/>
            <w:widowControl w:val="0"/>
            <w:pPrChange w:id="153" w:author="mananarora1571@gmail.com" w:date="2021-05-30T15:12:00Z">
              <w:pPr>
                <w:pStyle w:val="TOC1"/>
              </w:pPr>
            </w:pPrChange>
          </w:pPr>
          <w:r w:rsidRPr="00001535">
            <w:t>CHAPTER 3: LITERATURE REVIEW</w:t>
          </w:r>
          <w:r w:rsidRPr="00001535">
            <w:ptab w:relativeTo="margin" w:alignment="right" w:leader="dot"/>
          </w:r>
          <w:r w:rsidRPr="00001535">
            <w:t>32</w:t>
          </w:r>
        </w:p>
        <w:p w14:paraId="51DA281D" w14:textId="77777777" w:rsidR="000868AA" w:rsidRPr="00001535" w:rsidRDefault="000868AA" w:rsidP="00F535CA">
          <w:pPr>
            <w:widowControl w:val="0"/>
            <w:pPrChange w:id="154" w:author="mananarora1571@gmail.com" w:date="2021-05-30T15:12:00Z">
              <w:pPr/>
            </w:pPrChange>
          </w:pPr>
          <w:r w:rsidRPr="00001535">
            <w:t xml:space="preserve">     3.1 Introduction to Literature Review………………………………………………………32</w:t>
          </w:r>
        </w:p>
        <w:p w14:paraId="3941B475" w14:textId="77777777" w:rsidR="000868AA" w:rsidRPr="00001535" w:rsidRDefault="000868AA" w:rsidP="00F535CA">
          <w:pPr>
            <w:widowControl w:val="0"/>
            <w:pPrChange w:id="155" w:author="mananarora1571@gmail.com" w:date="2021-05-30T15:12:00Z">
              <w:pPr/>
            </w:pPrChange>
          </w:pPr>
          <w:r w:rsidRPr="00001535">
            <w:t xml:space="preserve">     3.2 Advanced Preliminary Research………………………………………………………...32</w:t>
          </w:r>
        </w:p>
        <w:p w14:paraId="28B4B0C4" w14:textId="77777777" w:rsidR="000868AA" w:rsidRPr="00001535" w:rsidRDefault="000868AA" w:rsidP="00F535CA">
          <w:pPr>
            <w:widowControl w:val="0"/>
            <w:pPrChange w:id="156" w:author="mananarora1571@gmail.com" w:date="2021-05-30T15:12:00Z">
              <w:pPr/>
            </w:pPrChange>
          </w:pPr>
          <w:r w:rsidRPr="00001535">
            <w:t xml:space="preserve">     3.3 Academic Research……………………………………………………………………...32</w:t>
          </w:r>
        </w:p>
        <w:p w14:paraId="36EE14E3" w14:textId="2FC4753B" w:rsidR="000868AA" w:rsidRPr="00001535" w:rsidRDefault="000868AA" w:rsidP="00F535CA">
          <w:pPr>
            <w:widowControl w:val="0"/>
            <w:ind w:firstLine="720"/>
            <w:pPrChange w:id="157" w:author="mananarora1571@gmail.com" w:date="2021-05-30T15:12:00Z">
              <w:pPr>
                <w:ind w:firstLine="720"/>
              </w:pPr>
            </w:pPrChange>
          </w:pPr>
          <w:r w:rsidRPr="00001535">
            <w:t xml:space="preserve">3.3.1 </w:t>
          </w:r>
          <w:r w:rsidR="002A3E1F">
            <w:t>Crowd Sourcing Technology ....</w:t>
          </w:r>
          <w:r w:rsidRPr="00001535">
            <w:t>………………………………………………….33</w:t>
          </w:r>
        </w:p>
        <w:p w14:paraId="66A41F74" w14:textId="61A84211" w:rsidR="000868AA" w:rsidRPr="00001535" w:rsidRDefault="000868AA" w:rsidP="00F535CA">
          <w:pPr>
            <w:widowControl w:val="0"/>
            <w:pPrChange w:id="158" w:author="mananarora1571@gmail.com" w:date="2021-05-30T15:12:00Z">
              <w:pPr/>
            </w:pPrChange>
          </w:pPr>
          <w:r w:rsidRPr="00001535">
            <w:tab/>
            <w:t xml:space="preserve">3.3.2 </w:t>
          </w:r>
          <w:r w:rsidR="002A3E1F">
            <w:t>Detecting Hotspot.......</w:t>
          </w:r>
          <w:r w:rsidRPr="00001535">
            <w:t>……………………………………………………………33</w:t>
          </w:r>
        </w:p>
        <w:p w14:paraId="4157A0EC" w14:textId="475C3DEB" w:rsidR="000868AA" w:rsidRDefault="000868AA" w:rsidP="00F535CA">
          <w:pPr>
            <w:widowControl w:val="0"/>
            <w:pPrChange w:id="159" w:author="mananarora1571@gmail.com" w:date="2021-05-30T15:12:00Z">
              <w:pPr/>
            </w:pPrChange>
          </w:pPr>
          <w:r w:rsidRPr="00001535">
            <w:tab/>
            <w:t xml:space="preserve">3.3.3 </w:t>
          </w:r>
          <w:r w:rsidR="002A3E1F">
            <w:t>Safest Route Detection............................</w:t>
          </w:r>
          <w:r w:rsidRPr="00001535">
            <w:t>…………………………………………33</w:t>
          </w:r>
        </w:p>
        <w:p w14:paraId="38C02E13" w14:textId="1A8E6DD2" w:rsidR="002A3E1F" w:rsidRPr="00001535" w:rsidRDefault="002A3E1F" w:rsidP="00F535CA">
          <w:pPr>
            <w:widowControl w:val="0"/>
            <w:ind w:firstLine="720"/>
            <w:pPrChange w:id="160" w:author="mananarora1571@gmail.com" w:date="2021-05-30T15:12:00Z">
              <w:pPr>
                <w:ind w:firstLine="720"/>
              </w:pPr>
            </w:pPrChange>
          </w:pPr>
          <w:r w:rsidRPr="00001535">
            <w:t>3.3.</w:t>
          </w:r>
          <w:r>
            <w:t>4</w:t>
          </w:r>
          <w:r w:rsidRPr="00001535">
            <w:t xml:space="preserve"> </w:t>
          </w:r>
          <w:r>
            <w:t>Human Computer Interaction Principles</w:t>
          </w:r>
          <w:r w:rsidRPr="00001535">
            <w:t>…………………………………………33</w:t>
          </w:r>
        </w:p>
        <w:p w14:paraId="59C55A45" w14:textId="6A2D6B46" w:rsidR="000868AA" w:rsidRDefault="000868AA" w:rsidP="00F535CA">
          <w:pPr>
            <w:widowControl w:val="0"/>
            <w:pPrChange w:id="161" w:author="mananarora1571@gmail.com" w:date="2021-05-30T15:12:00Z">
              <w:pPr/>
            </w:pPrChange>
          </w:pPr>
          <w:r w:rsidRPr="00001535">
            <w:t xml:space="preserve">     3.4 Domain Research………………………………………………………………………..33</w:t>
          </w:r>
        </w:p>
        <w:p w14:paraId="6B793A9D" w14:textId="046A7125" w:rsidR="002A3E1F" w:rsidRDefault="002A3E1F" w:rsidP="00F535CA">
          <w:pPr>
            <w:widowControl w:val="0"/>
            <w:ind w:firstLine="720"/>
            <w:pPrChange w:id="162" w:author="mananarora1571@gmail.com" w:date="2021-05-30T15:12:00Z">
              <w:pPr>
                <w:ind w:firstLine="720"/>
              </w:pPr>
            </w:pPrChange>
          </w:pPr>
          <w:r>
            <w:t>3.4.1 Android....................................................................................................................</w:t>
          </w:r>
          <w:r w:rsidR="00FD369E">
            <w:t>3</w:t>
          </w:r>
          <w:r>
            <w:t>4</w:t>
          </w:r>
        </w:p>
        <w:p w14:paraId="3FFBF0C1" w14:textId="7FFEDF51" w:rsidR="002A3E1F" w:rsidRPr="00001535" w:rsidRDefault="002A3E1F" w:rsidP="00F535CA">
          <w:pPr>
            <w:widowControl w:val="0"/>
            <w:ind w:firstLine="720"/>
            <w:pPrChange w:id="163" w:author="mananarora1571@gmail.com" w:date="2021-05-30T15:12:00Z">
              <w:pPr>
                <w:ind w:firstLine="720"/>
              </w:pPr>
            </w:pPrChange>
          </w:pPr>
          <w:r>
            <w:t>3.4.2 Flutter Architecture.................................................................................................</w:t>
          </w:r>
          <w:r w:rsidR="00FD369E">
            <w:t>3</w:t>
          </w:r>
          <w:r>
            <w:t>4</w:t>
          </w:r>
        </w:p>
        <w:p w14:paraId="0C6438F6" w14:textId="37F0A2B5" w:rsidR="002A3E1F" w:rsidRPr="00001535" w:rsidRDefault="002A3E1F" w:rsidP="00F535CA">
          <w:pPr>
            <w:widowControl w:val="0"/>
            <w:ind w:firstLine="720"/>
            <w:pPrChange w:id="164" w:author="mananarora1571@gmail.com" w:date="2021-05-30T15:12:00Z">
              <w:pPr>
                <w:ind w:firstLine="720"/>
              </w:pPr>
            </w:pPrChange>
          </w:pPr>
          <w:r>
            <w:t>3.4.3 Security Permissions...............................................................................................</w:t>
          </w:r>
          <w:r w:rsidR="00FD369E">
            <w:t>35</w:t>
          </w:r>
        </w:p>
        <w:p w14:paraId="4C5710C6" w14:textId="5ACBED02" w:rsidR="000868AA" w:rsidRPr="00001535" w:rsidRDefault="000868AA" w:rsidP="00F535CA">
          <w:pPr>
            <w:widowControl w:val="0"/>
            <w:pPrChange w:id="165" w:author="mananarora1571@gmail.com" w:date="2021-05-30T15:12:00Z">
              <w:pPr/>
            </w:pPrChange>
          </w:pPr>
          <w:r w:rsidRPr="00001535">
            <w:t xml:space="preserve">     3.5 Critical Evaluation of Literature Review………………………………………………..3</w:t>
          </w:r>
          <w:r w:rsidR="00FD369E">
            <w:t>5</w:t>
          </w:r>
        </w:p>
        <w:p w14:paraId="432B52FF" w14:textId="6FD59836" w:rsidR="000868AA" w:rsidRDefault="000868AA" w:rsidP="00F535CA">
          <w:pPr>
            <w:widowControl w:val="0"/>
            <w:pPrChange w:id="166" w:author="mananarora1571@gmail.com" w:date="2021-05-30T15:12:00Z">
              <w:pPr/>
            </w:pPrChange>
          </w:pPr>
          <w:r w:rsidRPr="00001535">
            <w:t xml:space="preserve">     </w:t>
          </w:r>
          <w:r w:rsidR="00815022">
            <w:t>3.6</w:t>
          </w:r>
          <w:r w:rsidRPr="00001535">
            <w:t xml:space="preserve"> Conclusion……………………………………………………………………………….3</w:t>
          </w:r>
          <w:r w:rsidR="00FD369E">
            <w:t>6</w:t>
          </w:r>
        </w:p>
        <w:p w14:paraId="703D555D" w14:textId="77777777" w:rsidR="001E2AF3" w:rsidRPr="00001535" w:rsidRDefault="001E2AF3" w:rsidP="00F535CA">
          <w:pPr>
            <w:widowControl w:val="0"/>
            <w:pPrChange w:id="167" w:author="mananarora1571@gmail.com" w:date="2021-05-30T15:12:00Z">
              <w:pPr/>
            </w:pPrChange>
          </w:pPr>
        </w:p>
        <w:p w14:paraId="701BDD05" w14:textId="1FF7E0EC" w:rsidR="000868AA" w:rsidRPr="00001535" w:rsidRDefault="000868AA" w:rsidP="00F535CA">
          <w:pPr>
            <w:pStyle w:val="TOC1"/>
            <w:widowControl w:val="0"/>
            <w:pPrChange w:id="168" w:author="mananarora1571@gmail.com" w:date="2021-05-30T15:12:00Z">
              <w:pPr>
                <w:pStyle w:val="TOC1"/>
              </w:pPr>
            </w:pPrChange>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F535CA">
          <w:pPr>
            <w:widowControl w:val="0"/>
            <w:pPrChange w:id="169" w:author="mananarora1571@gmail.com" w:date="2021-05-30T15:12:00Z">
              <w:pPr/>
            </w:pPrChange>
          </w:pPr>
          <w:r w:rsidRPr="00001535">
            <w:tab/>
            <w:t>4.1.1 Primary Research…………………………………………………………………3</w:t>
          </w:r>
          <w:r w:rsidR="00FD369E">
            <w:t>7</w:t>
          </w:r>
        </w:p>
        <w:p w14:paraId="745F38F1" w14:textId="240EC8A4" w:rsidR="000868AA" w:rsidRPr="00001535" w:rsidRDefault="000868AA" w:rsidP="00F535CA">
          <w:pPr>
            <w:widowControl w:val="0"/>
            <w:pPrChange w:id="170" w:author="mananarora1571@gmail.com" w:date="2021-05-30T15:12:00Z">
              <w:pPr/>
            </w:pPrChange>
          </w:pPr>
          <w:r w:rsidRPr="00001535">
            <w:tab/>
            <w:t>4.1.2 Questionnaire…………………………………………………………………</w:t>
          </w:r>
          <w:r w:rsidR="00FD369E">
            <w:t>.</w:t>
          </w:r>
          <w:r w:rsidRPr="00001535">
            <w:t>….3</w:t>
          </w:r>
          <w:r w:rsidR="00FD369E">
            <w:t>7</w:t>
          </w:r>
        </w:p>
        <w:p w14:paraId="041876F5" w14:textId="2E491D24" w:rsidR="000868AA" w:rsidRPr="00001535" w:rsidRDefault="000868AA" w:rsidP="00F535CA">
          <w:pPr>
            <w:widowControl w:val="0"/>
            <w:pPrChange w:id="171" w:author="mananarora1571@gmail.com" w:date="2021-05-30T15:12:00Z">
              <w:pPr/>
            </w:pPrChange>
          </w:pPr>
          <w:r w:rsidRPr="00001535">
            <w:tab/>
            <w:t>4.1.3 Development Methodology………………………………………………………</w:t>
          </w:r>
          <w:r w:rsidR="00FD369E">
            <w:t>40</w:t>
          </w:r>
        </w:p>
        <w:p w14:paraId="39983CCB" w14:textId="16ED010D" w:rsidR="000868AA" w:rsidRPr="00001535" w:rsidRDefault="000868AA" w:rsidP="00F535CA">
          <w:pPr>
            <w:widowControl w:val="0"/>
            <w:pPrChange w:id="172" w:author="mananarora1571@gmail.com" w:date="2021-05-30T15:12:00Z">
              <w:pPr/>
            </w:pPrChange>
          </w:pPr>
          <w:r w:rsidRPr="00001535">
            <w:tab/>
            <w:t>4.1.4 Development Plan………………………………………………………………..4</w:t>
          </w:r>
          <w:r w:rsidR="00FD369E">
            <w:t>4</w:t>
          </w:r>
        </w:p>
        <w:p w14:paraId="2060FC88" w14:textId="56FFB4A0" w:rsidR="000868AA" w:rsidRPr="00001535" w:rsidRDefault="000868AA" w:rsidP="00F535CA">
          <w:pPr>
            <w:widowControl w:val="0"/>
            <w:pPrChange w:id="173" w:author="mananarora1571@gmail.com" w:date="2021-05-30T15:12:00Z">
              <w:pPr/>
            </w:pPrChange>
          </w:pPr>
          <w:r w:rsidRPr="00001535">
            <w:t xml:space="preserve">    4.2 Conclusion……………………………………………………………………………….4</w:t>
          </w:r>
          <w:r w:rsidR="00FD369E">
            <w:t>5</w:t>
          </w:r>
        </w:p>
        <w:p w14:paraId="43C4BD81" w14:textId="77777777" w:rsidR="000868AA" w:rsidRPr="00001535" w:rsidRDefault="000868AA" w:rsidP="00F535CA">
          <w:pPr>
            <w:pStyle w:val="TOC1"/>
            <w:widowControl w:val="0"/>
            <w:pPrChange w:id="174" w:author="mananarora1571@gmail.com" w:date="2021-05-30T15:12:00Z">
              <w:pPr>
                <w:pStyle w:val="TOC1"/>
              </w:pPr>
            </w:pPrChange>
          </w:pPr>
        </w:p>
        <w:p w14:paraId="6DA6DE5E" w14:textId="54DFAA1F" w:rsidR="000868AA" w:rsidRPr="00001535" w:rsidRDefault="000868AA" w:rsidP="00F535CA">
          <w:pPr>
            <w:pStyle w:val="TOC1"/>
            <w:widowControl w:val="0"/>
            <w:pPrChange w:id="175" w:author="mananarora1571@gmail.com" w:date="2021-05-30T15:12:00Z">
              <w:pPr>
                <w:pStyle w:val="TOC1"/>
              </w:pPr>
            </w:pPrChange>
          </w:pPr>
          <w:r w:rsidRPr="00001535">
            <w:t>CHAPTER 5: ANALYSIS</w:t>
          </w:r>
          <w:r w:rsidRPr="00001535">
            <w:ptab w:relativeTo="margin" w:alignment="right" w:leader="dot"/>
          </w:r>
          <w:r w:rsidR="00FD369E">
            <w:t>46</w:t>
          </w:r>
        </w:p>
        <w:p w14:paraId="35ADBA8E" w14:textId="247E0772" w:rsidR="000868AA" w:rsidRPr="00001535" w:rsidRDefault="000868AA" w:rsidP="00F535CA">
          <w:pPr>
            <w:widowControl w:val="0"/>
            <w:pPrChange w:id="176" w:author="mananarora1571@gmail.com" w:date="2021-05-30T15:12:00Z">
              <w:pPr/>
            </w:pPrChange>
          </w:pPr>
          <w:r w:rsidRPr="00001535">
            <w:t xml:space="preserve">     5.1 Questionnaire……………………………………………………………………………4</w:t>
          </w:r>
          <w:r w:rsidR="00FD369E">
            <w:t>6</w:t>
          </w:r>
        </w:p>
        <w:p w14:paraId="64DA9D8B" w14:textId="4E7584FA" w:rsidR="000868AA" w:rsidRPr="00001535" w:rsidRDefault="000868AA" w:rsidP="00F535CA">
          <w:pPr>
            <w:widowControl w:val="0"/>
            <w:pPrChange w:id="177" w:author="mananarora1571@gmail.com" w:date="2021-05-30T15:12:00Z">
              <w:pPr/>
            </w:pPrChange>
          </w:pPr>
          <w:r w:rsidRPr="00001535">
            <w:tab/>
            <w:t>5.1.1 Overall Conclusion of Questionnaire……………………………………………..4</w:t>
          </w:r>
          <w:r w:rsidR="00FD369E">
            <w:t>6</w:t>
          </w:r>
        </w:p>
        <w:p w14:paraId="31DAD409" w14:textId="29694C04" w:rsidR="000868AA" w:rsidRDefault="000868AA" w:rsidP="00F535CA">
          <w:pPr>
            <w:widowControl w:val="0"/>
            <w:pPrChange w:id="178" w:author="mananarora1571@gmail.com" w:date="2021-05-30T15:12:00Z">
              <w:pPr/>
            </w:pPrChange>
          </w:pPr>
          <w:r w:rsidRPr="00001535">
            <w:tab/>
            <w:t>5.1.2 Overall Conclusion of Interview………………………………………………….4</w:t>
          </w:r>
          <w:r w:rsidR="00FD369E">
            <w:t>6</w:t>
          </w:r>
        </w:p>
        <w:p w14:paraId="4795FAE9" w14:textId="77777777" w:rsidR="001E2AF3" w:rsidRPr="00001535" w:rsidRDefault="001E2AF3" w:rsidP="00F535CA">
          <w:pPr>
            <w:widowControl w:val="0"/>
            <w:pPrChange w:id="179" w:author="mananarora1571@gmail.com" w:date="2021-05-30T15:12:00Z">
              <w:pPr/>
            </w:pPrChange>
          </w:pPr>
        </w:p>
        <w:p w14:paraId="33051E62" w14:textId="1DB2BD01" w:rsidR="000868AA" w:rsidRPr="00001535" w:rsidRDefault="000868AA" w:rsidP="00F535CA">
          <w:pPr>
            <w:pStyle w:val="TOC1"/>
            <w:widowControl w:val="0"/>
            <w:pPrChange w:id="180" w:author="mananarora1571@gmail.com" w:date="2021-05-30T15:12:00Z">
              <w:pPr>
                <w:pStyle w:val="TOC1"/>
              </w:pPr>
            </w:pPrChange>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F535CA">
          <w:pPr>
            <w:widowControl w:val="0"/>
            <w:pPrChange w:id="181" w:author="mananarora1571@gmail.com" w:date="2021-05-30T15:12:00Z">
              <w:pPr/>
            </w:pPrChange>
          </w:pPr>
          <w:r w:rsidRPr="00001535">
            <w:t xml:space="preserve">     6.1 Introduction……………………………………………………………………………...4</w:t>
          </w:r>
          <w:r w:rsidR="00FD369E">
            <w:t>7</w:t>
          </w:r>
        </w:p>
        <w:p w14:paraId="41BBFDF1" w14:textId="7AB32B33" w:rsidR="000868AA" w:rsidRDefault="000868AA" w:rsidP="00F535CA">
          <w:pPr>
            <w:widowControl w:val="0"/>
            <w:pPrChange w:id="182" w:author="mananarora1571@gmail.com" w:date="2021-05-30T15:12:00Z">
              <w:pPr/>
            </w:pPrChange>
          </w:pPr>
          <w:r w:rsidRPr="00001535">
            <w:t xml:space="preserve">     6.2 UML Diagram…………………………………………………………………………...4</w:t>
          </w:r>
          <w:r w:rsidR="00FD369E">
            <w:t>7</w:t>
          </w:r>
        </w:p>
        <w:p w14:paraId="132D032E" w14:textId="5FC7A518" w:rsidR="002A3E1F" w:rsidRDefault="002A3E1F" w:rsidP="00F535CA">
          <w:pPr>
            <w:widowControl w:val="0"/>
            <w:pPrChange w:id="183" w:author="mananarora1571@gmail.com" w:date="2021-05-30T15:12:00Z">
              <w:pPr/>
            </w:pPrChange>
          </w:pPr>
          <w:r>
            <w:tab/>
            <w:t>6.2.1 Use Case..................................................................................................................4</w:t>
          </w:r>
          <w:r w:rsidR="00FD369E">
            <w:t>7</w:t>
          </w:r>
        </w:p>
        <w:p w14:paraId="09156B81" w14:textId="77777777" w:rsidR="001E2AF3" w:rsidRPr="00001535" w:rsidRDefault="001E2AF3" w:rsidP="00F535CA">
          <w:pPr>
            <w:widowControl w:val="0"/>
            <w:pPrChange w:id="184" w:author="mananarora1571@gmail.com" w:date="2021-05-30T15:12:00Z">
              <w:pPr/>
            </w:pPrChange>
          </w:pPr>
        </w:p>
        <w:p w14:paraId="6409CC3B" w14:textId="6C5FDB1F" w:rsidR="000868AA" w:rsidRPr="00001535" w:rsidRDefault="000868AA" w:rsidP="00F535CA">
          <w:pPr>
            <w:pStyle w:val="TOC1"/>
            <w:widowControl w:val="0"/>
            <w:pPrChange w:id="185" w:author="mananarora1571@gmail.com" w:date="2021-05-30T15:12:00Z">
              <w:pPr>
                <w:pStyle w:val="TOC1"/>
              </w:pPr>
            </w:pPrChange>
          </w:pPr>
          <w:r w:rsidRPr="00001535">
            <w:t>CHAPTER 7: IMPLEMENTATION</w:t>
          </w:r>
          <w:r w:rsidRPr="00001535">
            <w:ptab w:relativeTo="margin" w:alignment="right" w:leader="dot"/>
          </w:r>
          <w:r w:rsidR="00FD369E">
            <w:t>51</w:t>
          </w:r>
        </w:p>
        <w:p w14:paraId="66ECF0C9" w14:textId="153AEB4F" w:rsidR="000868AA" w:rsidRPr="00001535" w:rsidRDefault="000868AA" w:rsidP="00F535CA">
          <w:pPr>
            <w:widowControl w:val="0"/>
            <w:pPrChange w:id="186" w:author="mananarora1571@gmail.com" w:date="2021-05-30T15:12:00Z">
              <w:pPr/>
            </w:pPrChange>
          </w:pPr>
          <w:r w:rsidRPr="00001535">
            <w:t xml:space="preserve">     7.1 Introduction……………………………………………………………………………..</w:t>
          </w:r>
          <w:r w:rsidR="00FD369E">
            <w:t>51</w:t>
          </w:r>
        </w:p>
        <w:p w14:paraId="2ADE4ACD" w14:textId="62EB16A4" w:rsidR="000868AA" w:rsidRPr="00001535" w:rsidRDefault="000868AA" w:rsidP="00F535CA">
          <w:pPr>
            <w:widowControl w:val="0"/>
            <w:pPrChange w:id="187" w:author="mananarora1571@gmail.com" w:date="2021-05-30T15:12:00Z">
              <w:pPr/>
            </w:pPrChange>
          </w:pPr>
          <w:r w:rsidRPr="00001535">
            <w:t xml:space="preserve">     7.2 Tools used for Implementation…………………………………………………………</w:t>
          </w:r>
          <w:r w:rsidR="00FD369E">
            <w:t>51</w:t>
          </w:r>
        </w:p>
        <w:p w14:paraId="6D2A6E14" w14:textId="2C4ADBCD" w:rsidR="000868AA" w:rsidRPr="00001535" w:rsidRDefault="000868AA" w:rsidP="00F535CA">
          <w:pPr>
            <w:widowControl w:val="0"/>
            <w:pPrChange w:id="188" w:author="mananarora1571@gmail.com" w:date="2021-05-30T15:12:00Z">
              <w:pPr/>
            </w:pPrChange>
          </w:pPr>
          <w:r w:rsidRPr="00001535">
            <w:t xml:space="preserve">     7.3 Implementation Plan……………………………………………………………………5</w:t>
          </w:r>
          <w:r w:rsidR="00FD369E">
            <w:t>2</w:t>
          </w:r>
        </w:p>
        <w:p w14:paraId="0FCDD3C1" w14:textId="5CEBFB53" w:rsidR="000868AA" w:rsidRPr="00001535" w:rsidRDefault="000868AA" w:rsidP="00F535CA">
          <w:pPr>
            <w:widowControl w:val="0"/>
            <w:pPrChange w:id="189" w:author="mananarora1571@gmail.com" w:date="2021-05-30T15:12:00Z">
              <w:pPr/>
            </w:pPrChange>
          </w:pPr>
          <w:r w:rsidRPr="00001535">
            <w:t xml:space="preserve">     </w:t>
          </w:r>
          <w:r w:rsidR="002A3E1F">
            <w:t>7.4</w:t>
          </w:r>
          <w:r w:rsidRPr="00001535">
            <w:t xml:space="preserve"> Coding…………………………………………………………………………………..5</w:t>
          </w:r>
          <w:r w:rsidR="00FD369E">
            <w:t>3</w:t>
          </w:r>
        </w:p>
        <w:p w14:paraId="66414889" w14:textId="29CC178C" w:rsidR="000868AA" w:rsidRPr="00001535" w:rsidRDefault="000868AA" w:rsidP="00F535CA">
          <w:pPr>
            <w:widowControl w:val="0"/>
            <w:pPrChange w:id="190" w:author="mananarora1571@gmail.com" w:date="2021-05-30T15:12:00Z">
              <w:pPr/>
            </w:pPrChange>
          </w:pPr>
          <w:r w:rsidRPr="00001535">
            <w:t xml:space="preserve">     </w:t>
          </w:r>
          <w:r w:rsidR="002A3E1F">
            <w:t>7.5</w:t>
          </w:r>
          <w:r w:rsidRPr="00001535">
            <w:t xml:space="preserve"> Images………………………………………………………………………………….10</w:t>
          </w:r>
          <w:r w:rsidR="00FD369E">
            <w:t>7</w:t>
          </w:r>
        </w:p>
        <w:p w14:paraId="71889D2A" w14:textId="3EFD0544" w:rsidR="000868AA" w:rsidRPr="00001535" w:rsidRDefault="000868AA" w:rsidP="00F535CA">
          <w:pPr>
            <w:widowControl w:val="0"/>
            <w:pPrChange w:id="191" w:author="mananarora1571@gmail.com" w:date="2021-05-30T15:12:00Z">
              <w:pPr/>
            </w:pPrChange>
          </w:pPr>
          <w:r w:rsidRPr="00001535">
            <w:t xml:space="preserve">     </w:t>
          </w:r>
          <w:r w:rsidR="002A3E1F">
            <w:t>7.6</w:t>
          </w:r>
          <w:r w:rsidRPr="00001535">
            <w:t xml:space="preserve"> Tables…………………………………………………………………………………..1</w:t>
          </w:r>
          <w:r w:rsidR="00FD369E">
            <w:t>12</w:t>
          </w:r>
        </w:p>
        <w:p w14:paraId="21023598" w14:textId="0E3DAF29" w:rsidR="000868AA" w:rsidRPr="00001535" w:rsidRDefault="000868AA" w:rsidP="00F535CA">
          <w:pPr>
            <w:pStyle w:val="TOC1"/>
            <w:widowControl w:val="0"/>
            <w:pPrChange w:id="192" w:author="mananarora1571@gmail.com" w:date="2021-05-30T15:12:00Z">
              <w:pPr>
                <w:pStyle w:val="TOC1"/>
              </w:pPr>
            </w:pPrChange>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F535CA">
          <w:pPr>
            <w:widowControl w:val="0"/>
            <w:pPrChange w:id="193" w:author="mananarora1571@gmail.com" w:date="2021-05-30T15:12:00Z">
              <w:pPr/>
            </w:pPrChange>
          </w:pPr>
          <w:r w:rsidRPr="00001535">
            <w:t xml:space="preserve">     8.1 Introduction……………………………………………………………………………1</w:t>
          </w:r>
          <w:r w:rsidR="00FD369E">
            <w:t>14</w:t>
          </w:r>
        </w:p>
        <w:p w14:paraId="51BE7070" w14:textId="7B7F5AFF" w:rsidR="000868AA" w:rsidRPr="00001535" w:rsidRDefault="000868AA" w:rsidP="00F535CA">
          <w:pPr>
            <w:widowControl w:val="0"/>
            <w:pPrChange w:id="194" w:author="mananarora1571@gmail.com" w:date="2021-05-30T15:12:00Z">
              <w:pPr/>
            </w:pPrChange>
          </w:pPr>
          <w:r w:rsidRPr="00001535">
            <w:t xml:space="preserve">     8.2 Need of Testing………………………………………………………………………..1</w:t>
          </w:r>
          <w:r w:rsidR="00FD369E">
            <w:t>14</w:t>
          </w:r>
        </w:p>
        <w:p w14:paraId="11EC6869" w14:textId="5B5645C8" w:rsidR="000868AA" w:rsidRPr="00001535" w:rsidRDefault="000868AA" w:rsidP="00F535CA">
          <w:pPr>
            <w:widowControl w:val="0"/>
            <w:pPrChange w:id="195" w:author="mananarora1571@gmail.com" w:date="2021-05-30T15:12:00Z">
              <w:pPr/>
            </w:pPrChange>
          </w:pPr>
          <w:r w:rsidRPr="00001535">
            <w:lastRenderedPageBreak/>
            <w:t xml:space="preserve">     8.3 Test Plan……………………………………………………………………………….1</w:t>
          </w:r>
          <w:r w:rsidR="00FD369E">
            <w:t>14</w:t>
          </w:r>
        </w:p>
        <w:p w14:paraId="356E30F4" w14:textId="525A169C" w:rsidR="000868AA" w:rsidRPr="00001535" w:rsidRDefault="000868AA" w:rsidP="00F535CA">
          <w:pPr>
            <w:widowControl w:val="0"/>
            <w:pPrChange w:id="196" w:author="mananarora1571@gmail.com" w:date="2021-05-30T15:12:00Z">
              <w:pPr/>
            </w:pPrChange>
          </w:pPr>
          <w:r w:rsidRPr="00001535">
            <w:tab/>
            <w:t>8.3.1 Type of Testing………………………………………………………………….11</w:t>
          </w:r>
          <w:r w:rsidR="00FD369E">
            <w:t>5</w:t>
          </w:r>
        </w:p>
        <w:p w14:paraId="5F58CBF1" w14:textId="55680E25" w:rsidR="000868AA" w:rsidRPr="00001535" w:rsidRDefault="000868AA" w:rsidP="00F535CA">
          <w:pPr>
            <w:widowControl w:val="0"/>
            <w:pPrChange w:id="197" w:author="mananarora1571@gmail.com" w:date="2021-05-30T15:12:00Z">
              <w:pPr/>
            </w:pPrChange>
          </w:pPr>
          <w:r w:rsidRPr="00001535">
            <w:tab/>
            <w:t>8.3.2 Pass/Fail Criteria………………………………………………………………...11</w:t>
          </w:r>
          <w:r w:rsidR="00DD5B9D">
            <w:t>7</w:t>
          </w:r>
        </w:p>
        <w:p w14:paraId="6C94CB71" w14:textId="7DBF16FB" w:rsidR="000868AA" w:rsidRPr="00001535" w:rsidRDefault="000868AA" w:rsidP="00F535CA">
          <w:pPr>
            <w:widowControl w:val="0"/>
            <w:pPrChange w:id="198" w:author="mananarora1571@gmail.com" w:date="2021-05-30T15:12:00Z">
              <w:pPr/>
            </w:pPrChange>
          </w:pPr>
          <w:r w:rsidRPr="00001535">
            <w:t xml:space="preserve">     8.4 Criteria of Test Cases…………………………………………………………………..11</w:t>
          </w:r>
          <w:r w:rsidR="00DD5B9D">
            <w:t>7</w:t>
          </w:r>
        </w:p>
        <w:p w14:paraId="234DA7A9" w14:textId="38917106" w:rsidR="000868AA" w:rsidRPr="00001535" w:rsidRDefault="000868AA" w:rsidP="00F535CA">
          <w:pPr>
            <w:widowControl w:val="0"/>
            <w:pPrChange w:id="199" w:author="mananarora1571@gmail.com" w:date="2021-05-30T15:12:00Z">
              <w:pPr/>
            </w:pPrChange>
          </w:pPr>
          <w:r w:rsidRPr="00001535">
            <w:t xml:space="preserve">     8.5 Technical requirements for Testing…………………………………………………… 11</w:t>
          </w:r>
          <w:r w:rsidR="00DD5B9D">
            <w:t>7</w:t>
          </w:r>
        </w:p>
        <w:p w14:paraId="7525D0BD" w14:textId="0FF7CF59" w:rsidR="000868AA" w:rsidRPr="00001535" w:rsidRDefault="000868AA" w:rsidP="00F535CA">
          <w:pPr>
            <w:widowControl w:val="0"/>
            <w:pPrChange w:id="200" w:author="mananarora1571@gmail.com" w:date="2021-05-30T15:12:00Z">
              <w:pPr/>
            </w:pPrChange>
          </w:pPr>
          <w:r w:rsidRPr="00001535">
            <w:t xml:space="preserve">     8.6 Users involved in Testing……………………………………………………………..11</w:t>
          </w:r>
          <w:r w:rsidR="00DD5B9D">
            <w:t>8</w:t>
          </w:r>
        </w:p>
        <w:p w14:paraId="46C5D467" w14:textId="42D3DAE9" w:rsidR="000868AA" w:rsidRPr="00001535" w:rsidRDefault="000868AA" w:rsidP="00F535CA">
          <w:pPr>
            <w:widowControl w:val="0"/>
            <w:pPrChange w:id="201" w:author="mananarora1571@gmail.com" w:date="2021-05-30T15:12:00Z">
              <w:pPr/>
            </w:pPrChange>
          </w:pPr>
          <w:r w:rsidRPr="00001535">
            <w:t xml:space="preserve">     8.7 Unit Testing…………………………………………………………………………...11</w:t>
          </w:r>
          <w:r w:rsidR="00DD5B9D">
            <w:t>8</w:t>
          </w:r>
        </w:p>
        <w:p w14:paraId="2E724311" w14:textId="17ABF24D" w:rsidR="000868AA" w:rsidRPr="00001535" w:rsidRDefault="000868AA" w:rsidP="00F535CA">
          <w:pPr>
            <w:widowControl w:val="0"/>
            <w:pPrChange w:id="202" w:author="mananarora1571@gmail.com" w:date="2021-05-30T15:12:00Z">
              <w:pPr/>
            </w:pPrChange>
          </w:pPr>
          <w:r w:rsidRPr="00001535">
            <w:tab/>
            <w:t>8.7.1 Black box testing……………………………………………………………….11</w:t>
          </w:r>
          <w:r w:rsidR="00DD5B9D">
            <w:t>8</w:t>
          </w:r>
        </w:p>
        <w:p w14:paraId="7083C03C" w14:textId="232F06BC" w:rsidR="000868AA" w:rsidRPr="00001535" w:rsidRDefault="000868AA" w:rsidP="00F535CA">
          <w:pPr>
            <w:widowControl w:val="0"/>
            <w:pPrChange w:id="203" w:author="mananarora1571@gmail.com" w:date="2021-05-30T15:12:00Z">
              <w:pPr/>
            </w:pPrChange>
          </w:pPr>
          <w:r w:rsidRPr="00001535">
            <w:tab/>
            <w:t>8.7.2 White box testing……………………………………………………………….11</w:t>
          </w:r>
          <w:r w:rsidR="00DD5B9D">
            <w:t>8</w:t>
          </w:r>
        </w:p>
        <w:p w14:paraId="0972AE91" w14:textId="5D06C4A0" w:rsidR="000868AA" w:rsidRPr="00001535" w:rsidRDefault="000868AA" w:rsidP="00F535CA">
          <w:pPr>
            <w:widowControl w:val="0"/>
            <w:pPrChange w:id="204" w:author="mananarora1571@gmail.com" w:date="2021-05-30T15:12:00Z">
              <w:pPr/>
            </w:pPrChange>
          </w:pPr>
          <w:r w:rsidRPr="00001535">
            <w:t xml:space="preserve">     8.8 Integration Testing…………………………………………………………………….11</w:t>
          </w:r>
          <w:r w:rsidR="00DD5B9D">
            <w:t>8</w:t>
          </w:r>
        </w:p>
        <w:p w14:paraId="0F9FB264" w14:textId="343BBCA7" w:rsidR="000868AA" w:rsidRPr="00001535" w:rsidRDefault="000868AA" w:rsidP="00F535CA">
          <w:pPr>
            <w:widowControl w:val="0"/>
            <w:pPrChange w:id="205" w:author="mananarora1571@gmail.com" w:date="2021-05-30T15:12:00Z">
              <w:pPr/>
            </w:pPrChange>
          </w:pPr>
          <w:r w:rsidRPr="00001535">
            <w:tab/>
            <w:t>8.8.1 Technique used for Integration Testing…………………………………………11</w:t>
          </w:r>
          <w:r w:rsidR="00DD5B9D">
            <w:t>9</w:t>
          </w:r>
        </w:p>
        <w:p w14:paraId="7C8B6544" w14:textId="48D95E88" w:rsidR="000868AA" w:rsidRPr="00001535" w:rsidRDefault="000868AA" w:rsidP="00F535CA">
          <w:pPr>
            <w:widowControl w:val="0"/>
            <w:pPrChange w:id="206" w:author="mananarora1571@gmail.com" w:date="2021-05-30T15:12:00Z">
              <w:pPr/>
            </w:pPrChange>
          </w:pPr>
          <w:r w:rsidRPr="00001535">
            <w:t xml:space="preserve">     8.9 System Testing………………………………………………………………………...11</w:t>
          </w:r>
          <w:r w:rsidR="00DD5B9D">
            <w:t>9</w:t>
          </w:r>
        </w:p>
        <w:p w14:paraId="0AB8D1B9" w14:textId="6F812CE7" w:rsidR="000868AA" w:rsidRPr="00001535" w:rsidRDefault="000868AA" w:rsidP="00F535CA">
          <w:pPr>
            <w:widowControl w:val="0"/>
            <w:pPrChange w:id="207" w:author="mananarora1571@gmail.com" w:date="2021-05-30T15:12:00Z">
              <w:pPr/>
            </w:pPrChange>
          </w:pPr>
          <w:r w:rsidRPr="00001535">
            <w:t xml:space="preserve">     8.10 Compatiblity Testing…………………………………………………………………11</w:t>
          </w:r>
          <w:r w:rsidR="00DD5B9D">
            <w:t>9</w:t>
          </w:r>
        </w:p>
        <w:p w14:paraId="6F526EF6" w14:textId="18329A6C" w:rsidR="000868AA" w:rsidRPr="00001535" w:rsidRDefault="000868AA" w:rsidP="00F535CA">
          <w:pPr>
            <w:widowControl w:val="0"/>
            <w:pPrChange w:id="208" w:author="mananarora1571@gmail.com" w:date="2021-05-30T15:12:00Z">
              <w:pPr/>
            </w:pPrChange>
          </w:pPr>
          <w:r w:rsidRPr="00001535">
            <w:t xml:space="preserve">     8.11 Usability Testing and its Justification………………………………………………..1</w:t>
          </w:r>
          <w:r w:rsidR="00DD5B9D">
            <w:t>19</w:t>
          </w:r>
        </w:p>
        <w:p w14:paraId="4877BB84" w14:textId="4F909A77" w:rsidR="000868AA" w:rsidRPr="00001535" w:rsidRDefault="000868AA" w:rsidP="00F535CA">
          <w:pPr>
            <w:widowControl w:val="0"/>
            <w:pPrChange w:id="209" w:author="mananarora1571@gmail.com" w:date="2021-05-30T15:12:00Z">
              <w:pPr/>
            </w:pPrChange>
          </w:pPr>
          <w:r w:rsidRPr="00001535">
            <w:tab/>
            <w:t>8.11.1 User Acceptance Testing………………………………………………………1</w:t>
          </w:r>
          <w:r w:rsidR="00DD5B9D">
            <w:t>21</w:t>
          </w:r>
        </w:p>
        <w:p w14:paraId="3461A360" w14:textId="60B5A106" w:rsidR="000868AA" w:rsidRPr="00001535" w:rsidRDefault="000868AA" w:rsidP="00F535CA">
          <w:pPr>
            <w:widowControl w:val="0"/>
            <w:pPrChange w:id="210" w:author="mananarora1571@gmail.com" w:date="2021-05-30T15:12:00Z">
              <w:pPr/>
            </w:pPrChange>
          </w:pPr>
          <w:r w:rsidRPr="00001535">
            <w:tab/>
            <w:t>8.11.2 Justification for User Acceptance Testing……………………………………..1</w:t>
          </w:r>
          <w:r w:rsidR="00DD5B9D">
            <w:t>21</w:t>
          </w:r>
        </w:p>
        <w:p w14:paraId="20C56D59" w14:textId="1FD1E1B7" w:rsidR="000868AA" w:rsidRPr="00001535" w:rsidRDefault="000868AA" w:rsidP="00F535CA">
          <w:pPr>
            <w:widowControl w:val="0"/>
            <w:pPrChange w:id="211" w:author="mananarora1571@gmail.com" w:date="2021-05-30T15:12:00Z">
              <w:pPr/>
            </w:pPrChange>
          </w:pPr>
          <w:r w:rsidRPr="00001535">
            <w:t xml:space="preserve">     8.12 Documentation Testing……………………………………………………………….1</w:t>
          </w:r>
          <w:r w:rsidR="00DD5B9D">
            <w:t>21</w:t>
          </w:r>
        </w:p>
        <w:p w14:paraId="5100B025" w14:textId="15C9E8EA" w:rsidR="000868AA" w:rsidRDefault="000868AA" w:rsidP="00F535CA">
          <w:pPr>
            <w:widowControl w:val="0"/>
            <w:pPrChange w:id="212" w:author="mananarora1571@gmail.com" w:date="2021-05-30T15:12:00Z">
              <w:pPr/>
            </w:pPrChange>
          </w:pPr>
          <w:r w:rsidRPr="00001535">
            <w:t xml:space="preserve">     8.13 Conclusion……………………………………………………………………………1</w:t>
          </w:r>
          <w:r w:rsidR="00DD5B9D">
            <w:t>22</w:t>
          </w:r>
        </w:p>
        <w:p w14:paraId="7DF9238F" w14:textId="77777777" w:rsidR="001E2AF3" w:rsidRPr="00001535" w:rsidRDefault="001E2AF3" w:rsidP="00F535CA">
          <w:pPr>
            <w:widowControl w:val="0"/>
            <w:pPrChange w:id="213" w:author="mananarora1571@gmail.com" w:date="2021-05-30T15:12:00Z">
              <w:pPr/>
            </w:pPrChange>
          </w:pPr>
        </w:p>
        <w:p w14:paraId="227259DA" w14:textId="4C09176C" w:rsidR="000868AA" w:rsidRPr="00001535" w:rsidRDefault="000868AA" w:rsidP="00F535CA">
          <w:pPr>
            <w:pStyle w:val="TOC1"/>
            <w:widowControl w:val="0"/>
            <w:pPrChange w:id="214" w:author="mananarora1571@gmail.com" w:date="2021-05-30T15:12:00Z">
              <w:pPr>
                <w:pStyle w:val="TOC1"/>
              </w:pPr>
            </w:pPrChange>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F535CA">
          <w:pPr>
            <w:widowControl w:val="0"/>
            <w:pPrChange w:id="215" w:author="mananarora1571@gmail.com" w:date="2021-05-30T15:12:00Z">
              <w:pPr/>
            </w:pPrChange>
          </w:pPr>
          <w:r w:rsidRPr="00001535">
            <w:t xml:space="preserve">     9.1 Critical Evaluation……………………………………………………………………..1</w:t>
          </w:r>
          <w:r w:rsidR="00DD5B9D">
            <w:t>24</w:t>
          </w:r>
        </w:p>
        <w:p w14:paraId="1A0EE5BD" w14:textId="41CB1D10" w:rsidR="000868AA" w:rsidRPr="00001535" w:rsidRDefault="000868AA" w:rsidP="00F535CA">
          <w:pPr>
            <w:widowControl w:val="0"/>
            <w:pPrChange w:id="216" w:author="mananarora1571@gmail.com" w:date="2021-05-30T15:12:00Z">
              <w:pPr/>
            </w:pPrChange>
          </w:pPr>
          <w:r w:rsidRPr="00001535">
            <w:t xml:space="preserve">     9.2 Factors of Benefit………………………………………………………………………1</w:t>
          </w:r>
          <w:r w:rsidR="00DD5B9D">
            <w:t>24</w:t>
          </w:r>
        </w:p>
        <w:p w14:paraId="48904260" w14:textId="79DB2892" w:rsidR="000868AA" w:rsidRPr="00001535" w:rsidRDefault="000868AA" w:rsidP="00F535CA">
          <w:pPr>
            <w:widowControl w:val="0"/>
            <w:pPrChange w:id="217" w:author="mananarora1571@gmail.com" w:date="2021-05-30T15:12:00Z">
              <w:pPr/>
            </w:pPrChange>
          </w:pPr>
          <w:r w:rsidRPr="00001535">
            <w:t xml:space="preserve">     9.3 Success Assessment……………………………………………………………………1</w:t>
          </w:r>
          <w:r w:rsidR="00DD5B9D">
            <w:t>24</w:t>
          </w:r>
        </w:p>
        <w:p w14:paraId="614F37FC" w14:textId="70B743D1" w:rsidR="000868AA" w:rsidRPr="00001535" w:rsidRDefault="000868AA" w:rsidP="00F535CA">
          <w:pPr>
            <w:widowControl w:val="0"/>
            <w:pPrChange w:id="218" w:author="mananarora1571@gmail.com" w:date="2021-05-30T15:12:00Z">
              <w:pPr/>
            </w:pPrChange>
          </w:pPr>
          <w:r w:rsidRPr="00001535">
            <w:tab/>
            <w:t>9.3.1 Degree of Success……………………………………………………………….1</w:t>
          </w:r>
          <w:r w:rsidR="00DD5B9D">
            <w:t>24</w:t>
          </w:r>
        </w:p>
        <w:p w14:paraId="3723B9F4" w14:textId="7C00B376" w:rsidR="000868AA" w:rsidRDefault="000868AA" w:rsidP="00F535CA">
          <w:pPr>
            <w:widowControl w:val="0"/>
            <w:pPrChange w:id="219" w:author="mananarora1571@gmail.com" w:date="2021-05-30T15:12:00Z">
              <w:pPr/>
            </w:pPrChange>
          </w:pPr>
          <w:r w:rsidRPr="00001535">
            <w:tab/>
            <w:t>9.3.2 Critical Appriasal………………………………………………………………..12</w:t>
          </w:r>
          <w:r w:rsidR="00DD5B9D">
            <w:t>5</w:t>
          </w:r>
        </w:p>
        <w:p w14:paraId="41F1BE9D" w14:textId="722A538A" w:rsidR="001E2AF3" w:rsidRDefault="001E2AF3" w:rsidP="00F535CA">
          <w:pPr>
            <w:widowControl w:val="0"/>
            <w:pPrChange w:id="220" w:author="mananarora1571@gmail.com" w:date="2021-05-30T15:12:00Z">
              <w:pPr/>
            </w:pPrChange>
          </w:pPr>
        </w:p>
        <w:p w14:paraId="5CD3D269" w14:textId="77777777" w:rsidR="001E2AF3" w:rsidRDefault="001E2AF3" w:rsidP="00F535CA">
          <w:pPr>
            <w:widowControl w:val="0"/>
            <w:pPrChange w:id="221" w:author="mananarora1571@gmail.com" w:date="2021-05-30T15:12:00Z">
              <w:pPr/>
            </w:pPrChange>
          </w:pPr>
        </w:p>
        <w:p w14:paraId="05D24CB6" w14:textId="77777777" w:rsidR="001E2AF3" w:rsidRPr="00001535" w:rsidRDefault="001E2AF3" w:rsidP="00F535CA">
          <w:pPr>
            <w:widowControl w:val="0"/>
            <w:pPrChange w:id="222" w:author="mananarora1571@gmail.com" w:date="2021-05-30T15:12:00Z">
              <w:pPr/>
            </w:pPrChange>
          </w:pPr>
        </w:p>
        <w:p w14:paraId="70A1A5B2" w14:textId="085CF2C0" w:rsidR="000868AA" w:rsidRPr="00001535" w:rsidRDefault="000868AA" w:rsidP="00F535CA">
          <w:pPr>
            <w:pStyle w:val="TOC1"/>
            <w:widowControl w:val="0"/>
            <w:pPrChange w:id="223" w:author="mananarora1571@gmail.com" w:date="2021-05-30T15:12:00Z">
              <w:pPr>
                <w:pStyle w:val="TOC1"/>
              </w:pPr>
            </w:pPrChange>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F535CA">
          <w:pPr>
            <w:widowControl w:val="0"/>
            <w:pPrChange w:id="224" w:author="mananarora1571@gmail.com" w:date="2021-05-30T15:12:00Z">
              <w:pPr/>
            </w:pPrChange>
          </w:pPr>
          <w:r w:rsidRPr="00001535">
            <w:t xml:space="preserve">     10.1 Success Criteria………………………………………………………………………12</w:t>
          </w:r>
          <w:r w:rsidR="00DD5B9D">
            <w:t>6</w:t>
          </w:r>
        </w:p>
        <w:p w14:paraId="3C11E873" w14:textId="1BAB0003" w:rsidR="000868AA" w:rsidRPr="00001535" w:rsidRDefault="000868AA" w:rsidP="00F535CA">
          <w:pPr>
            <w:widowControl w:val="0"/>
            <w:rPr>
              <w:rFonts w:eastAsia="Times New Roman"/>
              <w:bCs/>
              <w:szCs w:val="26"/>
            </w:rPr>
            <w:pPrChange w:id="225" w:author="mananarora1571@gmail.com" w:date="2021-05-30T15:12:00Z">
              <w:pPr/>
            </w:pPrChange>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F535CA">
          <w:pPr>
            <w:widowControl w:val="0"/>
            <w:pPrChange w:id="226" w:author="mananarora1571@gmail.com" w:date="2021-05-30T15:12:00Z">
              <w:pPr/>
            </w:pPrChange>
          </w:pPr>
          <w:r w:rsidRPr="00001535">
            <w:t xml:space="preserve">     10.3 Learning Experience Gathered……………………………………………………….12</w:t>
          </w:r>
          <w:r w:rsidR="00DD5B9D">
            <w:t>6</w:t>
          </w:r>
        </w:p>
        <w:p w14:paraId="64BE3CA2" w14:textId="5D38E002" w:rsidR="000868AA" w:rsidRPr="00001535" w:rsidRDefault="000868AA" w:rsidP="00F535CA">
          <w:pPr>
            <w:widowControl w:val="0"/>
            <w:pPrChange w:id="227" w:author="mananarora1571@gmail.com" w:date="2021-05-30T15:12:00Z">
              <w:pPr/>
            </w:pPrChange>
          </w:pPr>
          <w:r w:rsidRPr="00001535">
            <w:t xml:space="preserve">     10.4 Conclusion……………………………………………………………………………12</w:t>
          </w:r>
          <w:r w:rsidR="00DD5B9D">
            <w:t>8</w:t>
          </w:r>
        </w:p>
        <w:p w14:paraId="7128EF4F" w14:textId="274B28C3" w:rsidR="000868AA" w:rsidRPr="00001535" w:rsidRDefault="000868AA" w:rsidP="00F535CA">
          <w:pPr>
            <w:pStyle w:val="TOC1"/>
            <w:widowControl w:val="0"/>
            <w:pPrChange w:id="228" w:author="mananarora1571@gmail.com" w:date="2021-05-30T15:12:00Z">
              <w:pPr>
                <w:pStyle w:val="TOC1"/>
              </w:pPr>
            </w:pPrChange>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F535CA">
          <w:pPr>
            <w:widowControl w:val="0"/>
            <w:pPrChange w:id="229" w:author="mananarora1571@gmail.com" w:date="2021-05-30T15:12:00Z">
              <w:pPr/>
            </w:pPrChange>
          </w:pPr>
          <w:r w:rsidRPr="00001535">
            <w:t xml:space="preserve">     11.1 Research Papers………………………………………………………………………1</w:t>
          </w:r>
          <w:r w:rsidR="00DD5B9D">
            <w:t>30</w:t>
          </w:r>
        </w:p>
        <w:p w14:paraId="06648B19" w14:textId="2567322F" w:rsidR="000868AA" w:rsidRPr="00001535" w:rsidRDefault="000868AA" w:rsidP="00F535CA">
          <w:pPr>
            <w:widowControl w:val="0"/>
            <w:pPrChange w:id="230" w:author="mananarora1571@gmail.com" w:date="2021-05-30T15:12:00Z">
              <w:pPr/>
            </w:pPrChange>
          </w:pPr>
          <w:r w:rsidRPr="00001535">
            <w:t xml:space="preserve">     11.2 Books…………………………………………………………………………………1</w:t>
          </w:r>
          <w:r w:rsidR="00DD5B9D">
            <w:t>30</w:t>
          </w:r>
        </w:p>
        <w:p w14:paraId="5A38FA06" w14:textId="77777777" w:rsidR="000868AA" w:rsidRPr="00001535" w:rsidRDefault="000868AA" w:rsidP="00F535CA">
          <w:pPr>
            <w:widowControl w:val="0"/>
            <w:pPrChange w:id="231" w:author="mananarora1571@gmail.com" w:date="2021-05-30T15:12:00Z">
              <w:pPr/>
            </w:pPrChange>
          </w:pPr>
        </w:p>
        <w:p w14:paraId="56DC9E02" w14:textId="77777777" w:rsidR="000868AA" w:rsidRDefault="00CA1AAF" w:rsidP="00F535CA">
          <w:pPr>
            <w:pStyle w:val="Heading1"/>
            <w:keepNext w:val="0"/>
            <w:keepLines w:val="0"/>
            <w:widowControl w:val="0"/>
            <w:jc w:val="center"/>
            <w:rPr>
              <w:rFonts w:eastAsiaTheme="minorEastAsia" w:cs="Times New Roman"/>
              <w:color w:val="auto"/>
              <w:sz w:val="24"/>
              <w:szCs w:val="22"/>
            </w:rPr>
            <w:pPrChange w:id="232" w:author="mananarora1571@gmail.com" w:date="2021-05-30T15:12:00Z">
              <w:pPr>
                <w:pStyle w:val="Heading1"/>
                <w:jc w:val="center"/>
              </w:pPr>
            </w:pPrChange>
          </w:pPr>
        </w:p>
      </w:sdtContent>
    </w:sdt>
    <w:p w14:paraId="530FA70F" w14:textId="58852F89" w:rsidR="000868AA" w:rsidRDefault="000868AA" w:rsidP="00F535CA">
      <w:pPr>
        <w:widowControl w:val="0"/>
        <w:spacing w:line="360" w:lineRule="auto"/>
        <w:rPr>
          <w:b/>
          <w:sz w:val="32"/>
          <w:szCs w:val="32"/>
        </w:rPr>
        <w:pPrChange w:id="233" w:author="mananarora1571@gmail.com" w:date="2021-05-30T15:12:00Z">
          <w:pPr>
            <w:spacing w:line="360" w:lineRule="auto"/>
          </w:pPr>
        </w:pPrChange>
      </w:pPr>
    </w:p>
    <w:p w14:paraId="087D8F49" w14:textId="574E788A" w:rsidR="002A3E1F" w:rsidRDefault="002A3E1F" w:rsidP="00F535CA">
      <w:pPr>
        <w:widowControl w:val="0"/>
        <w:spacing w:line="360" w:lineRule="auto"/>
        <w:rPr>
          <w:b/>
          <w:sz w:val="32"/>
          <w:szCs w:val="32"/>
        </w:rPr>
        <w:pPrChange w:id="234" w:author="mananarora1571@gmail.com" w:date="2021-05-30T15:12:00Z">
          <w:pPr>
            <w:spacing w:line="360" w:lineRule="auto"/>
          </w:pPr>
        </w:pPrChange>
      </w:pPr>
    </w:p>
    <w:p w14:paraId="787333D3" w14:textId="2BDF05B4" w:rsidR="002A3E1F" w:rsidRDefault="002A3E1F" w:rsidP="00F535CA">
      <w:pPr>
        <w:widowControl w:val="0"/>
        <w:spacing w:line="360" w:lineRule="auto"/>
        <w:rPr>
          <w:b/>
          <w:sz w:val="32"/>
          <w:szCs w:val="32"/>
        </w:rPr>
        <w:pPrChange w:id="235" w:author="mananarora1571@gmail.com" w:date="2021-05-30T15:12:00Z">
          <w:pPr>
            <w:spacing w:line="360" w:lineRule="auto"/>
          </w:pPr>
        </w:pPrChange>
      </w:pPr>
    </w:p>
    <w:p w14:paraId="25EA892F" w14:textId="500935DC" w:rsidR="002A3E1F" w:rsidRDefault="002A3E1F" w:rsidP="00F535CA">
      <w:pPr>
        <w:widowControl w:val="0"/>
        <w:spacing w:line="360" w:lineRule="auto"/>
        <w:rPr>
          <w:b/>
          <w:sz w:val="32"/>
          <w:szCs w:val="32"/>
        </w:rPr>
        <w:pPrChange w:id="236" w:author="mananarora1571@gmail.com" w:date="2021-05-30T15:12:00Z">
          <w:pPr>
            <w:spacing w:line="360" w:lineRule="auto"/>
          </w:pPr>
        </w:pPrChange>
      </w:pPr>
    </w:p>
    <w:p w14:paraId="0C6424D2" w14:textId="785A726C" w:rsidR="002A3E1F" w:rsidRDefault="002A3E1F" w:rsidP="00F535CA">
      <w:pPr>
        <w:widowControl w:val="0"/>
        <w:spacing w:line="360" w:lineRule="auto"/>
        <w:rPr>
          <w:b/>
          <w:sz w:val="32"/>
          <w:szCs w:val="32"/>
        </w:rPr>
        <w:pPrChange w:id="237" w:author="mananarora1571@gmail.com" w:date="2021-05-30T15:12:00Z">
          <w:pPr>
            <w:spacing w:line="360" w:lineRule="auto"/>
          </w:pPr>
        </w:pPrChange>
      </w:pPr>
    </w:p>
    <w:p w14:paraId="40E49491" w14:textId="059EC091" w:rsidR="002A3E1F" w:rsidRDefault="002A3E1F" w:rsidP="00F535CA">
      <w:pPr>
        <w:widowControl w:val="0"/>
        <w:spacing w:line="360" w:lineRule="auto"/>
        <w:rPr>
          <w:b/>
          <w:sz w:val="32"/>
          <w:szCs w:val="32"/>
        </w:rPr>
        <w:pPrChange w:id="238" w:author="mananarora1571@gmail.com" w:date="2021-05-30T15:12:00Z">
          <w:pPr>
            <w:spacing w:line="360" w:lineRule="auto"/>
          </w:pPr>
        </w:pPrChange>
      </w:pPr>
    </w:p>
    <w:p w14:paraId="364E2F47" w14:textId="4C4EA0D4" w:rsidR="002A3E1F" w:rsidRDefault="002A3E1F" w:rsidP="00F535CA">
      <w:pPr>
        <w:widowControl w:val="0"/>
        <w:spacing w:line="360" w:lineRule="auto"/>
        <w:rPr>
          <w:b/>
          <w:sz w:val="32"/>
          <w:szCs w:val="32"/>
        </w:rPr>
        <w:pPrChange w:id="239" w:author="mananarora1571@gmail.com" w:date="2021-05-30T15:12:00Z">
          <w:pPr>
            <w:spacing w:line="360" w:lineRule="auto"/>
          </w:pPr>
        </w:pPrChange>
      </w:pPr>
    </w:p>
    <w:p w14:paraId="7F7CB855" w14:textId="1DFD4DF0" w:rsidR="002A3E1F" w:rsidRDefault="002A3E1F" w:rsidP="00F535CA">
      <w:pPr>
        <w:widowControl w:val="0"/>
        <w:spacing w:line="360" w:lineRule="auto"/>
        <w:rPr>
          <w:b/>
          <w:sz w:val="32"/>
          <w:szCs w:val="32"/>
        </w:rPr>
        <w:pPrChange w:id="240" w:author="mananarora1571@gmail.com" w:date="2021-05-30T15:12:00Z">
          <w:pPr>
            <w:spacing w:line="360" w:lineRule="auto"/>
          </w:pPr>
        </w:pPrChange>
      </w:pPr>
    </w:p>
    <w:p w14:paraId="19A3A58A" w14:textId="03632656" w:rsidR="002A3E1F" w:rsidRDefault="002A3E1F" w:rsidP="00F535CA">
      <w:pPr>
        <w:widowControl w:val="0"/>
        <w:spacing w:line="360" w:lineRule="auto"/>
        <w:rPr>
          <w:b/>
          <w:sz w:val="32"/>
          <w:szCs w:val="32"/>
        </w:rPr>
        <w:pPrChange w:id="241" w:author="mananarora1571@gmail.com" w:date="2021-05-30T15:12:00Z">
          <w:pPr>
            <w:spacing w:line="360" w:lineRule="auto"/>
          </w:pPr>
        </w:pPrChange>
      </w:pPr>
    </w:p>
    <w:p w14:paraId="0DC25A75" w14:textId="7DC45024" w:rsidR="002A3E1F" w:rsidRDefault="002A3E1F" w:rsidP="00F535CA">
      <w:pPr>
        <w:widowControl w:val="0"/>
        <w:spacing w:line="360" w:lineRule="auto"/>
        <w:rPr>
          <w:b/>
          <w:sz w:val="32"/>
          <w:szCs w:val="32"/>
        </w:rPr>
        <w:pPrChange w:id="242" w:author="mananarora1571@gmail.com" w:date="2021-05-30T15:12:00Z">
          <w:pPr>
            <w:spacing w:line="360" w:lineRule="auto"/>
          </w:pPr>
        </w:pPrChange>
      </w:pPr>
    </w:p>
    <w:p w14:paraId="6F4365FE" w14:textId="40503F52" w:rsidR="002A3E1F" w:rsidRDefault="002A3E1F" w:rsidP="00F535CA">
      <w:pPr>
        <w:widowControl w:val="0"/>
        <w:spacing w:line="360" w:lineRule="auto"/>
        <w:rPr>
          <w:b/>
          <w:sz w:val="32"/>
          <w:szCs w:val="32"/>
        </w:rPr>
        <w:pPrChange w:id="243" w:author="mananarora1571@gmail.com" w:date="2021-05-30T15:12:00Z">
          <w:pPr>
            <w:spacing w:line="360" w:lineRule="auto"/>
          </w:pPr>
        </w:pPrChange>
      </w:pPr>
    </w:p>
    <w:p w14:paraId="3D5AE4E9" w14:textId="77777777" w:rsidR="00DD5B9D" w:rsidRDefault="00DD5B9D" w:rsidP="00F535CA">
      <w:pPr>
        <w:widowControl w:val="0"/>
        <w:spacing w:line="360" w:lineRule="auto"/>
        <w:rPr>
          <w:b/>
          <w:sz w:val="32"/>
          <w:szCs w:val="32"/>
        </w:rPr>
        <w:pPrChange w:id="244" w:author="mananarora1571@gmail.com" w:date="2021-05-30T15:12:00Z">
          <w:pPr>
            <w:spacing w:line="360" w:lineRule="auto"/>
          </w:pPr>
        </w:pPrChange>
      </w:pPr>
    </w:p>
    <w:p w14:paraId="73D7842B" w14:textId="760A4537" w:rsidR="00C43CB4" w:rsidRDefault="00C43CB4" w:rsidP="00F535CA">
      <w:pPr>
        <w:widowControl w:val="0"/>
        <w:spacing w:line="360" w:lineRule="auto"/>
        <w:rPr>
          <w:b/>
          <w:sz w:val="32"/>
          <w:szCs w:val="32"/>
        </w:rPr>
        <w:pPrChange w:id="245" w:author="mananarora1571@gmail.com" w:date="2021-05-30T15:12:00Z">
          <w:pPr>
            <w:keepNext/>
            <w:keepLines/>
            <w:spacing w:line="360" w:lineRule="auto"/>
          </w:pPr>
        </w:pPrChange>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F535CA">
            <w:pPr>
              <w:tabs>
                <w:tab w:val="left" w:pos="2496"/>
              </w:tabs>
              <w:spacing w:line="360" w:lineRule="auto"/>
              <w:jc w:val="center"/>
              <w:rPr>
                <w:b/>
                <w:bCs/>
                <w:sz w:val="32"/>
                <w:szCs w:val="32"/>
              </w:rPr>
              <w:pPrChange w:id="246" w:author="mananarora1571@gmail.com" w:date="2021-05-30T15:12:00Z">
                <w:pPr>
                  <w:keepNext/>
                  <w:keepLines/>
                  <w:widowControl/>
                  <w:tabs>
                    <w:tab w:val="left" w:pos="2496"/>
                  </w:tabs>
                  <w:spacing w:line="360" w:lineRule="auto"/>
                  <w:jc w:val="center"/>
                </w:pPr>
              </w:pPrChange>
            </w:pPr>
            <w:r w:rsidRPr="00DE39BA">
              <w:rPr>
                <w:b/>
                <w:bCs/>
                <w:sz w:val="32"/>
                <w:szCs w:val="32"/>
              </w:rPr>
              <w:t>Serial No.</w:t>
            </w:r>
          </w:p>
        </w:tc>
        <w:tc>
          <w:tcPr>
            <w:tcW w:w="2336" w:type="dxa"/>
          </w:tcPr>
          <w:p w14:paraId="5CF5AC21" w14:textId="77777777" w:rsidR="00796770" w:rsidRPr="00DE39BA" w:rsidRDefault="00796770" w:rsidP="00F535CA">
            <w:pPr>
              <w:tabs>
                <w:tab w:val="left" w:pos="2496"/>
              </w:tabs>
              <w:spacing w:line="360" w:lineRule="auto"/>
              <w:jc w:val="center"/>
              <w:rPr>
                <w:b/>
                <w:bCs/>
                <w:sz w:val="32"/>
                <w:szCs w:val="32"/>
              </w:rPr>
              <w:pPrChange w:id="247" w:author="mananarora1571@gmail.com" w:date="2021-05-30T15:12:00Z">
                <w:pPr>
                  <w:keepNext/>
                  <w:keepLines/>
                  <w:widowControl/>
                  <w:tabs>
                    <w:tab w:val="left" w:pos="2496"/>
                  </w:tabs>
                  <w:spacing w:line="360" w:lineRule="auto"/>
                  <w:jc w:val="center"/>
                </w:pPr>
              </w:pPrChange>
            </w:pPr>
            <w:r w:rsidRPr="00DE39BA">
              <w:rPr>
                <w:b/>
                <w:bCs/>
                <w:sz w:val="32"/>
                <w:szCs w:val="32"/>
              </w:rPr>
              <w:t>Fig No.</w:t>
            </w:r>
          </w:p>
        </w:tc>
        <w:tc>
          <w:tcPr>
            <w:tcW w:w="2344" w:type="dxa"/>
          </w:tcPr>
          <w:p w14:paraId="57D95CBB" w14:textId="7A558A17" w:rsidR="00796770" w:rsidRPr="00DE39BA" w:rsidRDefault="00796770" w:rsidP="00F535CA">
            <w:pPr>
              <w:tabs>
                <w:tab w:val="left" w:pos="2496"/>
              </w:tabs>
              <w:spacing w:line="360" w:lineRule="auto"/>
              <w:jc w:val="center"/>
              <w:rPr>
                <w:b/>
                <w:bCs/>
                <w:sz w:val="32"/>
                <w:szCs w:val="32"/>
              </w:rPr>
              <w:pPrChange w:id="248" w:author="mananarora1571@gmail.com" w:date="2021-05-30T15:12:00Z">
                <w:pPr>
                  <w:keepNext/>
                  <w:keepLines/>
                  <w:widowControl/>
                  <w:tabs>
                    <w:tab w:val="left" w:pos="2496"/>
                  </w:tabs>
                  <w:spacing w:line="360" w:lineRule="auto"/>
                  <w:jc w:val="center"/>
                </w:pPr>
              </w:pPrChange>
            </w:pPr>
            <w:r w:rsidRPr="00DE39BA">
              <w:rPr>
                <w:b/>
                <w:bCs/>
                <w:sz w:val="32"/>
                <w:szCs w:val="32"/>
              </w:rPr>
              <w:t>Fig Name</w:t>
            </w:r>
          </w:p>
        </w:tc>
        <w:tc>
          <w:tcPr>
            <w:tcW w:w="2333" w:type="dxa"/>
          </w:tcPr>
          <w:p w14:paraId="23EBD9CA" w14:textId="278790CC" w:rsidR="00796770" w:rsidRPr="00DE39BA" w:rsidRDefault="00796770" w:rsidP="00F535CA">
            <w:pPr>
              <w:tabs>
                <w:tab w:val="left" w:pos="2496"/>
              </w:tabs>
              <w:spacing w:line="360" w:lineRule="auto"/>
              <w:jc w:val="center"/>
              <w:rPr>
                <w:b/>
                <w:bCs/>
                <w:sz w:val="32"/>
                <w:szCs w:val="32"/>
              </w:rPr>
              <w:pPrChange w:id="249" w:author="mananarora1571@gmail.com" w:date="2021-05-30T15:12:00Z">
                <w:pPr>
                  <w:keepNext/>
                  <w:keepLines/>
                  <w:widowControl/>
                  <w:tabs>
                    <w:tab w:val="left" w:pos="2496"/>
                  </w:tabs>
                  <w:spacing w:line="360" w:lineRule="auto"/>
                  <w:jc w:val="center"/>
                </w:pPr>
              </w:pPrChange>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F535CA">
            <w:pPr>
              <w:tabs>
                <w:tab w:val="left" w:pos="2496"/>
              </w:tabs>
              <w:spacing w:line="360" w:lineRule="auto"/>
              <w:jc w:val="center"/>
              <w:rPr>
                <w:szCs w:val="24"/>
              </w:rPr>
              <w:pPrChange w:id="250" w:author="mananarora1571@gmail.com" w:date="2021-05-30T15:12:00Z">
                <w:pPr>
                  <w:keepNext/>
                  <w:keepLines/>
                  <w:widowControl/>
                  <w:tabs>
                    <w:tab w:val="left" w:pos="2496"/>
                  </w:tabs>
                  <w:spacing w:line="360" w:lineRule="auto"/>
                  <w:jc w:val="center"/>
                </w:pPr>
              </w:pPrChange>
            </w:pPr>
            <w:r>
              <w:rPr>
                <w:szCs w:val="24"/>
              </w:rPr>
              <w:t>1</w:t>
            </w:r>
          </w:p>
        </w:tc>
        <w:tc>
          <w:tcPr>
            <w:tcW w:w="2336" w:type="dxa"/>
          </w:tcPr>
          <w:p w14:paraId="6FAAE5B7" w14:textId="1BCB5937" w:rsidR="00A87CD2" w:rsidRPr="00DE39BA" w:rsidRDefault="00C27AB6" w:rsidP="00F535CA">
            <w:pPr>
              <w:tabs>
                <w:tab w:val="left" w:pos="2496"/>
              </w:tabs>
              <w:spacing w:line="360" w:lineRule="auto"/>
              <w:jc w:val="center"/>
              <w:rPr>
                <w:b/>
                <w:bCs/>
                <w:sz w:val="32"/>
                <w:szCs w:val="32"/>
              </w:rPr>
              <w:pPrChange w:id="251" w:author="mananarora1571@gmail.com" w:date="2021-05-30T15:12:00Z">
                <w:pPr>
                  <w:keepNext/>
                  <w:keepLines/>
                  <w:widowControl/>
                  <w:tabs>
                    <w:tab w:val="left" w:pos="2496"/>
                  </w:tabs>
                  <w:spacing w:line="360" w:lineRule="auto"/>
                  <w:jc w:val="center"/>
                </w:pPr>
              </w:pPrChange>
            </w:pPr>
            <w:r w:rsidRPr="00C27AB6">
              <w:rPr>
                <w:bCs/>
                <w:szCs w:val="24"/>
              </w:rPr>
              <w:t>3.1</w:t>
            </w:r>
          </w:p>
        </w:tc>
        <w:tc>
          <w:tcPr>
            <w:tcW w:w="2344" w:type="dxa"/>
          </w:tcPr>
          <w:p w14:paraId="0A3B8D5A" w14:textId="0B6E9D82" w:rsidR="00A87CD2" w:rsidRPr="00A87CD2" w:rsidRDefault="00A87CD2" w:rsidP="00F535CA">
            <w:pPr>
              <w:tabs>
                <w:tab w:val="left" w:pos="2496"/>
              </w:tabs>
              <w:spacing w:line="360" w:lineRule="auto"/>
              <w:jc w:val="center"/>
              <w:rPr>
                <w:bCs/>
                <w:szCs w:val="24"/>
              </w:rPr>
              <w:pPrChange w:id="252" w:author="mananarora1571@gmail.com" w:date="2021-05-30T15:12:00Z">
                <w:pPr>
                  <w:keepNext/>
                  <w:keepLines/>
                  <w:widowControl/>
                  <w:tabs>
                    <w:tab w:val="left" w:pos="2496"/>
                  </w:tabs>
                  <w:spacing w:line="360" w:lineRule="auto"/>
                  <w:jc w:val="center"/>
                </w:pPr>
              </w:pPrChange>
            </w:pPr>
            <w:r>
              <w:rPr>
                <w:bCs/>
                <w:szCs w:val="24"/>
              </w:rPr>
              <w:t>Android Version</w:t>
            </w:r>
          </w:p>
        </w:tc>
        <w:tc>
          <w:tcPr>
            <w:tcW w:w="2333" w:type="dxa"/>
          </w:tcPr>
          <w:p w14:paraId="29AA7084" w14:textId="73B047D3" w:rsidR="00A87CD2" w:rsidRPr="00DD5B9D" w:rsidRDefault="00DD5B9D" w:rsidP="00F535CA">
            <w:pPr>
              <w:tabs>
                <w:tab w:val="left" w:pos="2496"/>
              </w:tabs>
              <w:spacing w:line="360" w:lineRule="auto"/>
              <w:jc w:val="center"/>
              <w:rPr>
                <w:sz w:val="32"/>
                <w:szCs w:val="32"/>
              </w:rPr>
              <w:pPrChange w:id="253" w:author="mananarora1571@gmail.com" w:date="2021-05-30T15:12:00Z">
                <w:pPr>
                  <w:keepNext/>
                  <w:keepLines/>
                  <w:widowControl/>
                  <w:tabs>
                    <w:tab w:val="left" w:pos="2496"/>
                  </w:tabs>
                  <w:spacing w:line="360" w:lineRule="auto"/>
                  <w:jc w:val="center"/>
                </w:pPr>
              </w:pPrChange>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F535CA">
            <w:pPr>
              <w:tabs>
                <w:tab w:val="left" w:pos="2496"/>
              </w:tabs>
              <w:spacing w:line="360" w:lineRule="auto"/>
              <w:jc w:val="center"/>
              <w:rPr>
                <w:szCs w:val="24"/>
              </w:rPr>
              <w:pPrChange w:id="254" w:author="mananarora1571@gmail.com" w:date="2021-05-30T15:12:00Z">
                <w:pPr>
                  <w:keepNext/>
                  <w:keepLines/>
                  <w:widowControl/>
                  <w:tabs>
                    <w:tab w:val="left" w:pos="2496"/>
                  </w:tabs>
                  <w:spacing w:line="360" w:lineRule="auto"/>
                  <w:jc w:val="center"/>
                </w:pPr>
              </w:pPrChange>
            </w:pPr>
            <w:r w:rsidRPr="00706C01">
              <w:rPr>
                <w:szCs w:val="24"/>
              </w:rPr>
              <w:t>2</w:t>
            </w:r>
          </w:p>
        </w:tc>
        <w:tc>
          <w:tcPr>
            <w:tcW w:w="2336" w:type="dxa"/>
          </w:tcPr>
          <w:p w14:paraId="436242B0" w14:textId="7CE45AA4" w:rsidR="00A87CD2" w:rsidRPr="00DE39BA" w:rsidRDefault="00C27AB6" w:rsidP="00F535CA">
            <w:pPr>
              <w:tabs>
                <w:tab w:val="left" w:pos="2496"/>
              </w:tabs>
              <w:spacing w:line="360" w:lineRule="auto"/>
              <w:jc w:val="center"/>
              <w:rPr>
                <w:b/>
                <w:bCs/>
                <w:sz w:val="32"/>
                <w:szCs w:val="32"/>
              </w:rPr>
              <w:pPrChange w:id="255" w:author="mananarora1571@gmail.com" w:date="2021-05-30T15:12:00Z">
                <w:pPr>
                  <w:keepNext/>
                  <w:keepLines/>
                  <w:widowControl/>
                  <w:tabs>
                    <w:tab w:val="left" w:pos="2496"/>
                  </w:tabs>
                  <w:spacing w:line="360" w:lineRule="auto"/>
                  <w:jc w:val="center"/>
                </w:pPr>
              </w:pPrChange>
            </w:pPr>
            <w:r w:rsidRPr="00C27AB6">
              <w:rPr>
                <w:bCs/>
                <w:szCs w:val="24"/>
              </w:rPr>
              <w:t>3.2</w:t>
            </w:r>
          </w:p>
        </w:tc>
        <w:tc>
          <w:tcPr>
            <w:tcW w:w="2344" w:type="dxa"/>
          </w:tcPr>
          <w:p w14:paraId="2BA53C65" w14:textId="54F4E0C0" w:rsidR="00A87CD2" w:rsidRDefault="00A87CD2" w:rsidP="00F535CA">
            <w:pPr>
              <w:tabs>
                <w:tab w:val="left" w:pos="2496"/>
              </w:tabs>
              <w:spacing w:line="360" w:lineRule="auto"/>
              <w:jc w:val="center"/>
              <w:rPr>
                <w:bCs/>
                <w:szCs w:val="24"/>
              </w:rPr>
              <w:pPrChange w:id="256" w:author="mananarora1571@gmail.com" w:date="2021-05-30T15:12:00Z">
                <w:pPr>
                  <w:keepNext/>
                  <w:keepLines/>
                  <w:widowControl/>
                  <w:tabs>
                    <w:tab w:val="left" w:pos="2496"/>
                  </w:tabs>
                  <w:spacing w:line="360" w:lineRule="auto"/>
                  <w:jc w:val="center"/>
                </w:pPr>
              </w:pPrChange>
            </w:pPr>
            <w:r>
              <w:rPr>
                <w:bCs/>
                <w:szCs w:val="24"/>
              </w:rPr>
              <w:t>Flutter Architecture</w:t>
            </w:r>
          </w:p>
        </w:tc>
        <w:tc>
          <w:tcPr>
            <w:tcW w:w="2333" w:type="dxa"/>
          </w:tcPr>
          <w:p w14:paraId="7D0ABC17" w14:textId="0B763612" w:rsidR="00A87CD2" w:rsidRPr="00DD5B9D" w:rsidRDefault="00DD5B9D" w:rsidP="00F535CA">
            <w:pPr>
              <w:tabs>
                <w:tab w:val="left" w:pos="2496"/>
              </w:tabs>
              <w:spacing w:line="360" w:lineRule="auto"/>
              <w:jc w:val="center"/>
              <w:rPr>
                <w:szCs w:val="24"/>
              </w:rPr>
              <w:pPrChange w:id="257" w:author="mananarora1571@gmail.com" w:date="2021-05-30T15:12:00Z">
                <w:pPr>
                  <w:keepNext/>
                  <w:keepLines/>
                  <w:widowControl/>
                  <w:tabs>
                    <w:tab w:val="left" w:pos="2496"/>
                  </w:tabs>
                  <w:spacing w:line="360" w:lineRule="auto"/>
                  <w:jc w:val="center"/>
                </w:pPr>
              </w:pPrChange>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F535CA">
            <w:pPr>
              <w:tabs>
                <w:tab w:val="left" w:pos="2496"/>
              </w:tabs>
              <w:spacing w:line="360" w:lineRule="auto"/>
              <w:jc w:val="center"/>
              <w:rPr>
                <w:bCs/>
                <w:szCs w:val="24"/>
              </w:rPr>
              <w:pPrChange w:id="258" w:author="mananarora1571@gmail.com" w:date="2021-05-30T15:12:00Z">
                <w:pPr>
                  <w:keepNext/>
                  <w:keepLines/>
                  <w:widowControl/>
                  <w:tabs>
                    <w:tab w:val="left" w:pos="2496"/>
                  </w:tabs>
                  <w:spacing w:line="360" w:lineRule="auto"/>
                  <w:jc w:val="center"/>
                </w:pPr>
              </w:pPrChange>
            </w:pPr>
            <w:r>
              <w:rPr>
                <w:bCs/>
                <w:szCs w:val="24"/>
              </w:rPr>
              <w:t>3</w:t>
            </w:r>
          </w:p>
        </w:tc>
        <w:tc>
          <w:tcPr>
            <w:tcW w:w="2336" w:type="dxa"/>
          </w:tcPr>
          <w:p w14:paraId="4268F6BA" w14:textId="77777777" w:rsidR="00796770" w:rsidRPr="00DE39BA" w:rsidRDefault="00796770" w:rsidP="00F535CA">
            <w:pPr>
              <w:tabs>
                <w:tab w:val="left" w:pos="2496"/>
              </w:tabs>
              <w:spacing w:line="360" w:lineRule="auto"/>
              <w:jc w:val="center"/>
              <w:rPr>
                <w:bCs/>
                <w:szCs w:val="24"/>
              </w:rPr>
              <w:pPrChange w:id="259" w:author="mananarora1571@gmail.com" w:date="2021-05-30T15:12:00Z">
                <w:pPr>
                  <w:keepNext/>
                  <w:keepLines/>
                  <w:widowControl/>
                  <w:tabs>
                    <w:tab w:val="left" w:pos="2496"/>
                  </w:tabs>
                  <w:spacing w:line="360" w:lineRule="auto"/>
                  <w:jc w:val="center"/>
                </w:pPr>
              </w:pPrChange>
            </w:pPr>
            <w:r w:rsidRPr="00DE39BA">
              <w:rPr>
                <w:bCs/>
                <w:szCs w:val="24"/>
              </w:rPr>
              <w:t>4.1</w:t>
            </w:r>
          </w:p>
        </w:tc>
        <w:tc>
          <w:tcPr>
            <w:tcW w:w="2344" w:type="dxa"/>
          </w:tcPr>
          <w:p w14:paraId="4FCE0F2B" w14:textId="77777777" w:rsidR="00796770" w:rsidRPr="00DE39BA" w:rsidRDefault="00796770" w:rsidP="00F535CA">
            <w:pPr>
              <w:tabs>
                <w:tab w:val="left" w:pos="2496"/>
              </w:tabs>
              <w:spacing w:line="360" w:lineRule="auto"/>
              <w:jc w:val="center"/>
              <w:rPr>
                <w:bCs/>
                <w:szCs w:val="24"/>
              </w:rPr>
              <w:pPrChange w:id="260" w:author="mananarora1571@gmail.com" w:date="2021-05-30T15:12:00Z">
                <w:pPr>
                  <w:keepNext/>
                  <w:keepLines/>
                  <w:widowControl/>
                  <w:tabs>
                    <w:tab w:val="left" w:pos="2496"/>
                  </w:tabs>
                  <w:spacing w:line="360" w:lineRule="auto"/>
                  <w:jc w:val="center"/>
                </w:pPr>
              </w:pPrChange>
            </w:pPr>
            <w:r w:rsidRPr="00DE39BA">
              <w:rPr>
                <w:bCs/>
                <w:szCs w:val="24"/>
              </w:rPr>
              <w:t>V Model</w:t>
            </w:r>
          </w:p>
        </w:tc>
        <w:tc>
          <w:tcPr>
            <w:tcW w:w="2333" w:type="dxa"/>
          </w:tcPr>
          <w:p w14:paraId="65AC2B75" w14:textId="0456D1C4" w:rsidR="00796770" w:rsidRPr="00DE39BA" w:rsidRDefault="00DD5B9D" w:rsidP="00F535CA">
            <w:pPr>
              <w:tabs>
                <w:tab w:val="left" w:pos="2496"/>
              </w:tabs>
              <w:spacing w:line="360" w:lineRule="auto"/>
              <w:jc w:val="center"/>
              <w:rPr>
                <w:bCs/>
                <w:szCs w:val="24"/>
              </w:rPr>
              <w:pPrChange w:id="261" w:author="mananarora1571@gmail.com" w:date="2021-05-30T15:12:00Z">
                <w:pPr>
                  <w:keepNext/>
                  <w:keepLines/>
                  <w:widowControl/>
                  <w:tabs>
                    <w:tab w:val="left" w:pos="2496"/>
                  </w:tabs>
                  <w:spacing w:line="360" w:lineRule="auto"/>
                  <w:jc w:val="center"/>
                </w:pPr>
              </w:pPrChange>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F535CA">
            <w:pPr>
              <w:tabs>
                <w:tab w:val="left" w:pos="2496"/>
              </w:tabs>
              <w:spacing w:line="360" w:lineRule="auto"/>
              <w:jc w:val="center"/>
              <w:rPr>
                <w:bCs/>
                <w:szCs w:val="24"/>
              </w:rPr>
              <w:pPrChange w:id="262" w:author="mananarora1571@gmail.com" w:date="2021-05-30T15:12:00Z">
                <w:pPr>
                  <w:keepNext/>
                  <w:keepLines/>
                  <w:widowControl/>
                  <w:tabs>
                    <w:tab w:val="left" w:pos="2496"/>
                  </w:tabs>
                  <w:spacing w:line="360" w:lineRule="auto"/>
                  <w:jc w:val="center"/>
                </w:pPr>
              </w:pPrChange>
            </w:pPr>
            <w:r>
              <w:rPr>
                <w:bCs/>
                <w:szCs w:val="24"/>
              </w:rPr>
              <w:t>4</w:t>
            </w:r>
          </w:p>
        </w:tc>
        <w:tc>
          <w:tcPr>
            <w:tcW w:w="2336" w:type="dxa"/>
          </w:tcPr>
          <w:p w14:paraId="53841FD5" w14:textId="77777777" w:rsidR="00796770" w:rsidRPr="00DE39BA" w:rsidRDefault="00796770" w:rsidP="00F535CA">
            <w:pPr>
              <w:tabs>
                <w:tab w:val="left" w:pos="2496"/>
              </w:tabs>
              <w:spacing w:line="360" w:lineRule="auto"/>
              <w:jc w:val="center"/>
              <w:rPr>
                <w:bCs/>
                <w:szCs w:val="24"/>
              </w:rPr>
              <w:pPrChange w:id="263" w:author="mananarora1571@gmail.com" w:date="2021-05-30T15:12:00Z">
                <w:pPr>
                  <w:keepNext/>
                  <w:keepLines/>
                  <w:widowControl/>
                  <w:tabs>
                    <w:tab w:val="left" w:pos="2496"/>
                  </w:tabs>
                  <w:spacing w:line="360" w:lineRule="auto"/>
                  <w:jc w:val="center"/>
                </w:pPr>
              </w:pPrChange>
            </w:pPr>
            <w:r w:rsidRPr="00DE39BA">
              <w:rPr>
                <w:bCs/>
                <w:szCs w:val="24"/>
              </w:rPr>
              <w:t>6.1</w:t>
            </w:r>
          </w:p>
        </w:tc>
        <w:tc>
          <w:tcPr>
            <w:tcW w:w="2344" w:type="dxa"/>
          </w:tcPr>
          <w:p w14:paraId="0EC5FD82" w14:textId="291BAC74" w:rsidR="00796770" w:rsidRPr="00DE39BA" w:rsidRDefault="00A87CD2" w:rsidP="00F535CA">
            <w:pPr>
              <w:tabs>
                <w:tab w:val="left" w:pos="2496"/>
              </w:tabs>
              <w:spacing w:line="360" w:lineRule="auto"/>
              <w:jc w:val="center"/>
              <w:rPr>
                <w:bCs/>
                <w:szCs w:val="24"/>
              </w:rPr>
              <w:pPrChange w:id="264" w:author="mananarora1571@gmail.com" w:date="2021-05-30T15:12:00Z">
                <w:pPr>
                  <w:keepNext/>
                  <w:keepLines/>
                  <w:widowControl/>
                  <w:tabs>
                    <w:tab w:val="left" w:pos="2496"/>
                  </w:tabs>
                  <w:spacing w:line="360" w:lineRule="auto"/>
                  <w:jc w:val="center"/>
                </w:pPr>
              </w:pPrChange>
            </w:pPr>
            <w:r>
              <w:rPr>
                <w:bCs/>
                <w:szCs w:val="24"/>
              </w:rPr>
              <w:t>Use Case Login</w:t>
            </w:r>
          </w:p>
        </w:tc>
        <w:tc>
          <w:tcPr>
            <w:tcW w:w="2333" w:type="dxa"/>
          </w:tcPr>
          <w:p w14:paraId="71B37161" w14:textId="27562A9A" w:rsidR="00796770" w:rsidRPr="00DE39BA" w:rsidRDefault="001A74FA" w:rsidP="00F535CA">
            <w:pPr>
              <w:tabs>
                <w:tab w:val="left" w:pos="2496"/>
              </w:tabs>
              <w:spacing w:line="360" w:lineRule="auto"/>
              <w:jc w:val="center"/>
              <w:rPr>
                <w:bCs/>
                <w:szCs w:val="24"/>
              </w:rPr>
              <w:pPrChange w:id="265" w:author="mananarora1571@gmail.com" w:date="2021-05-30T15:12:00Z">
                <w:pPr>
                  <w:keepNext/>
                  <w:keepLines/>
                  <w:widowControl/>
                  <w:tabs>
                    <w:tab w:val="left" w:pos="2496"/>
                  </w:tabs>
                  <w:spacing w:line="360" w:lineRule="auto"/>
                  <w:jc w:val="center"/>
                </w:pPr>
              </w:pPrChange>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F535CA">
            <w:pPr>
              <w:tabs>
                <w:tab w:val="left" w:pos="2496"/>
              </w:tabs>
              <w:spacing w:line="360" w:lineRule="auto"/>
              <w:jc w:val="center"/>
              <w:rPr>
                <w:bCs/>
                <w:szCs w:val="24"/>
              </w:rPr>
              <w:pPrChange w:id="266" w:author="mananarora1571@gmail.com" w:date="2021-05-30T15:12:00Z">
                <w:pPr>
                  <w:keepNext/>
                  <w:keepLines/>
                  <w:widowControl/>
                  <w:tabs>
                    <w:tab w:val="left" w:pos="2496"/>
                  </w:tabs>
                  <w:spacing w:line="360" w:lineRule="auto"/>
                  <w:jc w:val="center"/>
                </w:pPr>
              </w:pPrChange>
            </w:pPr>
            <w:r>
              <w:rPr>
                <w:bCs/>
                <w:szCs w:val="24"/>
              </w:rPr>
              <w:t>5</w:t>
            </w:r>
          </w:p>
        </w:tc>
        <w:tc>
          <w:tcPr>
            <w:tcW w:w="2336" w:type="dxa"/>
          </w:tcPr>
          <w:p w14:paraId="0C773EA7" w14:textId="77777777" w:rsidR="00796770" w:rsidRPr="00DE39BA" w:rsidRDefault="00796770" w:rsidP="00F535CA">
            <w:pPr>
              <w:tabs>
                <w:tab w:val="left" w:pos="2496"/>
              </w:tabs>
              <w:spacing w:line="360" w:lineRule="auto"/>
              <w:jc w:val="center"/>
              <w:rPr>
                <w:bCs/>
                <w:szCs w:val="24"/>
              </w:rPr>
              <w:pPrChange w:id="267" w:author="mananarora1571@gmail.com" w:date="2021-05-30T15:12:00Z">
                <w:pPr>
                  <w:keepNext/>
                  <w:keepLines/>
                  <w:widowControl/>
                  <w:tabs>
                    <w:tab w:val="left" w:pos="2496"/>
                  </w:tabs>
                  <w:spacing w:line="360" w:lineRule="auto"/>
                  <w:jc w:val="center"/>
                </w:pPr>
              </w:pPrChange>
            </w:pPr>
            <w:r w:rsidRPr="00DE39BA">
              <w:rPr>
                <w:bCs/>
                <w:szCs w:val="24"/>
              </w:rPr>
              <w:t>6.2</w:t>
            </w:r>
          </w:p>
        </w:tc>
        <w:tc>
          <w:tcPr>
            <w:tcW w:w="2344" w:type="dxa"/>
          </w:tcPr>
          <w:p w14:paraId="55AB513A" w14:textId="69F9643D" w:rsidR="00796770" w:rsidRPr="00DE39BA" w:rsidRDefault="00A87CD2" w:rsidP="00F535CA">
            <w:pPr>
              <w:tabs>
                <w:tab w:val="left" w:pos="2496"/>
              </w:tabs>
              <w:spacing w:line="360" w:lineRule="auto"/>
              <w:jc w:val="center"/>
              <w:rPr>
                <w:bCs/>
                <w:szCs w:val="24"/>
              </w:rPr>
              <w:pPrChange w:id="268" w:author="mananarora1571@gmail.com" w:date="2021-05-30T15:12:00Z">
                <w:pPr>
                  <w:keepNext/>
                  <w:keepLines/>
                  <w:widowControl/>
                  <w:tabs>
                    <w:tab w:val="left" w:pos="2496"/>
                  </w:tabs>
                  <w:spacing w:line="360" w:lineRule="auto"/>
                  <w:jc w:val="center"/>
                </w:pPr>
              </w:pPrChange>
            </w:pPr>
            <w:r>
              <w:rPr>
                <w:bCs/>
                <w:szCs w:val="24"/>
              </w:rPr>
              <w:t>Use Case User</w:t>
            </w:r>
          </w:p>
        </w:tc>
        <w:tc>
          <w:tcPr>
            <w:tcW w:w="2333" w:type="dxa"/>
          </w:tcPr>
          <w:p w14:paraId="72A29BF3" w14:textId="184990B4" w:rsidR="005F6557" w:rsidRPr="00DE39BA" w:rsidRDefault="001A74FA" w:rsidP="00F535CA">
            <w:pPr>
              <w:tabs>
                <w:tab w:val="left" w:pos="2496"/>
              </w:tabs>
              <w:spacing w:line="360" w:lineRule="auto"/>
              <w:jc w:val="center"/>
              <w:rPr>
                <w:bCs/>
                <w:szCs w:val="24"/>
              </w:rPr>
              <w:pPrChange w:id="269" w:author="mananarora1571@gmail.com" w:date="2021-05-30T15:12:00Z">
                <w:pPr>
                  <w:keepNext/>
                  <w:keepLines/>
                  <w:widowControl/>
                  <w:tabs>
                    <w:tab w:val="left" w:pos="2496"/>
                  </w:tabs>
                  <w:spacing w:line="360" w:lineRule="auto"/>
                  <w:jc w:val="center"/>
                </w:pPr>
              </w:pPrChange>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45428FA4" w:rsidR="005F6557" w:rsidRDefault="00AD576A" w:rsidP="00F535CA">
            <w:pPr>
              <w:tabs>
                <w:tab w:val="left" w:pos="2496"/>
              </w:tabs>
              <w:spacing w:line="360" w:lineRule="auto"/>
              <w:jc w:val="center"/>
              <w:rPr>
                <w:bCs/>
                <w:szCs w:val="24"/>
              </w:rPr>
              <w:pPrChange w:id="270" w:author="mananarora1571@gmail.com" w:date="2021-05-30T15:12:00Z">
                <w:pPr>
                  <w:keepNext/>
                  <w:keepLines/>
                  <w:widowControl/>
                  <w:tabs>
                    <w:tab w:val="left" w:pos="2496"/>
                  </w:tabs>
                  <w:spacing w:line="360" w:lineRule="auto"/>
                  <w:jc w:val="center"/>
                </w:pPr>
              </w:pPrChange>
            </w:pPr>
            <w:r>
              <w:rPr>
                <w:bCs/>
                <w:szCs w:val="24"/>
              </w:rPr>
              <w:t>6</w:t>
            </w:r>
          </w:p>
        </w:tc>
        <w:tc>
          <w:tcPr>
            <w:tcW w:w="2336" w:type="dxa"/>
          </w:tcPr>
          <w:p w14:paraId="340F0750" w14:textId="31185539" w:rsidR="005F6557" w:rsidRPr="00DE39BA" w:rsidRDefault="005F6557" w:rsidP="00F535CA">
            <w:pPr>
              <w:tabs>
                <w:tab w:val="left" w:pos="2496"/>
              </w:tabs>
              <w:spacing w:line="360" w:lineRule="auto"/>
              <w:jc w:val="center"/>
              <w:rPr>
                <w:bCs/>
                <w:szCs w:val="24"/>
              </w:rPr>
              <w:pPrChange w:id="271" w:author="mananarora1571@gmail.com" w:date="2021-05-30T15:12:00Z">
                <w:pPr>
                  <w:keepNext/>
                  <w:keepLines/>
                  <w:widowControl/>
                  <w:tabs>
                    <w:tab w:val="left" w:pos="2496"/>
                  </w:tabs>
                  <w:spacing w:line="360" w:lineRule="auto"/>
                  <w:jc w:val="center"/>
                </w:pPr>
              </w:pPrChange>
            </w:pPr>
            <w:r>
              <w:rPr>
                <w:bCs/>
                <w:szCs w:val="24"/>
              </w:rPr>
              <w:t>7.1</w:t>
            </w:r>
          </w:p>
        </w:tc>
        <w:tc>
          <w:tcPr>
            <w:tcW w:w="2344" w:type="dxa"/>
          </w:tcPr>
          <w:p w14:paraId="3F984D99" w14:textId="2E868584" w:rsidR="005F6557" w:rsidRDefault="005F6557" w:rsidP="00F535CA">
            <w:pPr>
              <w:tabs>
                <w:tab w:val="left" w:pos="2496"/>
              </w:tabs>
              <w:spacing w:line="360" w:lineRule="auto"/>
              <w:jc w:val="center"/>
              <w:rPr>
                <w:bCs/>
                <w:szCs w:val="24"/>
              </w:rPr>
              <w:pPrChange w:id="272" w:author="mananarora1571@gmail.com" w:date="2021-05-30T15:12:00Z">
                <w:pPr>
                  <w:keepNext/>
                  <w:keepLines/>
                  <w:widowControl/>
                  <w:tabs>
                    <w:tab w:val="left" w:pos="2496"/>
                  </w:tabs>
                  <w:spacing w:line="360" w:lineRule="auto"/>
                  <w:jc w:val="center"/>
                </w:pPr>
              </w:pPrChange>
            </w:pPr>
            <w:r>
              <w:rPr>
                <w:bCs/>
                <w:szCs w:val="24"/>
              </w:rPr>
              <w:t xml:space="preserve">Data Generation </w:t>
            </w:r>
            <w:r w:rsidR="00FF458E">
              <w:rPr>
                <w:bCs/>
                <w:szCs w:val="24"/>
              </w:rPr>
              <w:t>Overview</w:t>
            </w:r>
          </w:p>
        </w:tc>
        <w:tc>
          <w:tcPr>
            <w:tcW w:w="2333" w:type="dxa"/>
          </w:tcPr>
          <w:p w14:paraId="50E5AFA3" w14:textId="48B6A9E2" w:rsidR="005F6557" w:rsidRPr="00DE39BA" w:rsidRDefault="00FF458E" w:rsidP="00F535CA">
            <w:pPr>
              <w:tabs>
                <w:tab w:val="left" w:pos="2496"/>
              </w:tabs>
              <w:spacing w:line="360" w:lineRule="auto"/>
              <w:rPr>
                <w:bCs/>
                <w:szCs w:val="24"/>
              </w:rPr>
              <w:pPrChange w:id="273" w:author="mananarora1571@gmail.com" w:date="2021-05-30T15:12:00Z">
                <w:pPr>
                  <w:keepNext/>
                  <w:keepLines/>
                  <w:widowControl/>
                  <w:tabs>
                    <w:tab w:val="left" w:pos="2496"/>
                  </w:tabs>
                  <w:spacing w:line="360" w:lineRule="auto"/>
                </w:pPr>
              </w:pPrChange>
            </w:pPr>
            <w:r>
              <w:rPr>
                <w:bCs/>
                <w:szCs w:val="24"/>
              </w:rPr>
              <w:t xml:space="preserve">                5</w:t>
            </w:r>
            <w:r w:rsidR="008E5B39">
              <w:rPr>
                <w:bCs/>
                <w:szCs w:val="24"/>
              </w:rPr>
              <w:t>2</w:t>
            </w:r>
          </w:p>
        </w:tc>
      </w:tr>
      <w:tr w:rsidR="005F6557" w:rsidRPr="00DE39BA" w14:paraId="03278F16" w14:textId="77777777" w:rsidTr="00DE39BA">
        <w:trPr>
          <w:trHeight w:val="819"/>
        </w:trPr>
        <w:tc>
          <w:tcPr>
            <w:tcW w:w="2337" w:type="dxa"/>
          </w:tcPr>
          <w:p w14:paraId="64C0CF33" w14:textId="34E8E1EE" w:rsidR="005F6557" w:rsidRDefault="00AD576A" w:rsidP="00F535CA">
            <w:pPr>
              <w:tabs>
                <w:tab w:val="left" w:pos="2496"/>
              </w:tabs>
              <w:spacing w:line="360" w:lineRule="auto"/>
              <w:jc w:val="center"/>
              <w:rPr>
                <w:bCs/>
                <w:szCs w:val="24"/>
              </w:rPr>
              <w:pPrChange w:id="274" w:author="mananarora1571@gmail.com" w:date="2021-05-30T15:12:00Z">
                <w:pPr>
                  <w:keepNext/>
                  <w:keepLines/>
                  <w:widowControl/>
                  <w:tabs>
                    <w:tab w:val="left" w:pos="2496"/>
                  </w:tabs>
                  <w:spacing w:line="360" w:lineRule="auto"/>
                  <w:jc w:val="center"/>
                </w:pPr>
              </w:pPrChange>
            </w:pPr>
            <w:r>
              <w:rPr>
                <w:bCs/>
                <w:szCs w:val="24"/>
              </w:rPr>
              <w:t>7</w:t>
            </w:r>
          </w:p>
        </w:tc>
        <w:tc>
          <w:tcPr>
            <w:tcW w:w="2336" w:type="dxa"/>
          </w:tcPr>
          <w:p w14:paraId="53D9CDB0" w14:textId="2437C2E9" w:rsidR="005F6557" w:rsidRDefault="0069551A" w:rsidP="00F535CA">
            <w:pPr>
              <w:tabs>
                <w:tab w:val="left" w:pos="2496"/>
              </w:tabs>
              <w:spacing w:line="360" w:lineRule="auto"/>
              <w:jc w:val="center"/>
              <w:rPr>
                <w:bCs/>
                <w:szCs w:val="24"/>
              </w:rPr>
              <w:pPrChange w:id="275" w:author="mananarora1571@gmail.com" w:date="2021-05-30T15:12:00Z">
                <w:pPr>
                  <w:keepNext/>
                  <w:keepLines/>
                  <w:widowControl/>
                  <w:tabs>
                    <w:tab w:val="left" w:pos="2496"/>
                  </w:tabs>
                  <w:spacing w:line="360" w:lineRule="auto"/>
                  <w:jc w:val="center"/>
                </w:pPr>
              </w:pPrChange>
            </w:pPr>
            <w:r>
              <w:rPr>
                <w:bCs/>
                <w:szCs w:val="24"/>
              </w:rPr>
              <w:t>7.2</w:t>
            </w:r>
          </w:p>
        </w:tc>
        <w:tc>
          <w:tcPr>
            <w:tcW w:w="2344" w:type="dxa"/>
          </w:tcPr>
          <w:p w14:paraId="65B4C3EF" w14:textId="76A469B9" w:rsidR="005F6557" w:rsidRDefault="005F6557" w:rsidP="00F535CA">
            <w:pPr>
              <w:tabs>
                <w:tab w:val="left" w:pos="2496"/>
              </w:tabs>
              <w:spacing w:line="360" w:lineRule="auto"/>
              <w:jc w:val="center"/>
              <w:rPr>
                <w:bCs/>
                <w:szCs w:val="24"/>
              </w:rPr>
              <w:pPrChange w:id="276" w:author="mananarora1571@gmail.com" w:date="2021-05-30T15:12:00Z">
                <w:pPr>
                  <w:keepNext/>
                  <w:keepLines/>
                  <w:widowControl/>
                  <w:tabs>
                    <w:tab w:val="left" w:pos="2496"/>
                  </w:tabs>
                  <w:spacing w:line="360" w:lineRule="auto"/>
                  <w:jc w:val="center"/>
                </w:pPr>
              </w:pPrChange>
            </w:pPr>
            <w:r>
              <w:rPr>
                <w:bCs/>
                <w:szCs w:val="24"/>
              </w:rPr>
              <w:t>Data Retrieval Pipeline</w:t>
            </w:r>
          </w:p>
        </w:tc>
        <w:tc>
          <w:tcPr>
            <w:tcW w:w="2333" w:type="dxa"/>
          </w:tcPr>
          <w:p w14:paraId="62CD9059" w14:textId="412AFC6A" w:rsidR="005F6557" w:rsidRPr="00DE39BA" w:rsidRDefault="00FF458E" w:rsidP="00F535CA">
            <w:pPr>
              <w:tabs>
                <w:tab w:val="left" w:pos="2496"/>
              </w:tabs>
              <w:spacing w:line="360" w:lineRule="auto"/>
              <w:rPr>
                <w:bCs/>
                <w:szCs w:val="24"/>
              </w:rPr>
              <w:pPrChange w:id="277" w:author="mananarora1571@gmail.com" w:date="2021-05-30T15:12:00Z">
                <w:pPr>
                  <w:keepNext/>
                  <w:keepLines/>
                  <w:widowControl/>
                  <w:tabs>
                    <w:tab w:val="left" w:pos="2496"/>
                  </w:tabs>
                  <w:spacing w:line="360" w:lineRule="auto"/>
                </w:pPr>
              </w:pPrChange>
            </w:pPr>
            <w:r>
              <w:rPr>
                <w:bCs/>
                <w:szCs w:val="24"/>
              </w:rPr>
              <w:t xml:space="preserve">                5</w:t>
            </w:r>
            <w:r w:rsidR="008E5B39">
              <w:rPr>
                <w:bCs/>
                <w:szCs w:val="24"/>
              </w:rPr>
              <w:t>2</w:t>
            </w:r>
          </w:p>
        </w:tc>
      </w:tr>
      <w:tr w:rsidR="005F6557" w:rsidRPr="00DE39BA" w14:paraId="62341A94" w14:textId="77777777" w:rsidTr="00DE39BA">
        <w:trPr>
          <w:trHeight w:val="819"/>
        </w:trPr>
        <w:tc>
          <w:tcPr>
            <w:tcW w:w="2337" w:type="dxa"/>
          </w:tcPr>
          <w:p w14:paraId="288213DE" w14:textId="6CF9EDF5" w:rsidR="005F6557" w:rsidRDefault="00AD576A" w:rsidP="00F535CA">
            <w:pPr>
              <w:tabs>
                <w:tab w:val="left" w:pos="2496"/>
              </w:tabs>
              <w:spacing w:line="360" w:lineRule="auto"/>
              <w:jc w:val="center"/>
              <w:rPr>
                <w:bCs/>
                <w:szCs w:val="24"/>
              </w:rPr>
              <w:pPrChange w:id="278" w:author="mananarora1571@gmail.com" w:date="2021-05-30T15:12:00Z">
                <w:pPr>
                  <w:keepNext/>
                  <w:keepLines/>
                  <w:widowControl/>
                  <w:tabs>
                    <w:tab w:val="left" w:pos="2496"/>
                  </w:tabs>
                  <w:spacing w:line="360" w:lineRule="auto"/>
                  <w:jc w:val="center"/>
                </w:pPr>
              </w:pPrChange>
            </w:pPr>
            <w:r>
              <w:rPr>
                <w:bCs/>
                <w:szCs w:val="24"/>
              </w:rPr>
              <w:t>8</w:t>
            </w:r>
          </w:p>
        </w:tc>
        <w:tc>
          <w:tcPr>
            <w:tcW w:w="2336" w:type="dxa"/>
          </w:tcPr>
          <w:p w14:paraId="214103D7" w14:textId="62F3B81A" w:rsidR="005F6557" w:rsidRDefault="0069551A" w:rsidP="00F535CA">
            <w:pPr>
              <w:tabs>
                <w:tab w:val="left" w:pos="2496"/>
              </w:tabs>
              <w:spacing w:line="360" w:lineRule="auto"/>
              <w:jc w:val="center"/>
              <w:rPr>
                <w:bCs/>
                <w:szCs w:val="24"/>
              </w:rPr>
              <w:pPrChange w:id="279" w:author="mananarora1571@gmail.com" w:date="2021-05-30T15:12:00Z">
                <w:pPr>
                  <w:keepNext/>
                  <w:keepLines/>
                  <w:widowControl/>
                  <w:tabs>
                    <w:tab w:val="left" w:pos="2496"/>
                  </w:tabs>
                  <w:spacing w:line="360" w:lineRule="auto"/>
                  <w:jc w:val="center"/>
                </w:pPr>
              </w:pPrChange>
            </w:pPr>
            <w:r>
              <w:rPr>
                <w:bCs/>
                <w:szCs w:val="24"/>
              </w:rPr>
              <w:t>7.3</w:t>
            </w:r>
          </w:p>
        </w:tc>
        <w:tc>
          <w:tcPr>
            <w:tcW w:w="2344" w:type="dxa"/>
          </w:tcPr>
          <w:p w14:paraId="563D20ED" w14:textId="0E229DFC" w:rsidR="005F6557" w:rsidRDefault="005F6557" w:rsidP="00F535CA">
            <w:pPr>
              <w:tabs>
                <w:tab w:val="left" w:pos="2496"/>
              </w:tabs>
              <w:spacing w:line="360" w:lineRule="auto"/>
              <w:jc w:val="center"/>
              <w:rPr>
                <w:bCs/>
                <w:szCs w:val="24"/>
              </w:rPr>
              <w:pPrChange w:id="280" w:author="mananarora1571@gmail.com" w:date="2021-05-30T15:12:00Z">
                <w:pPr>
                  <w:keepNext/>
                  <w:keepLines/>
                  <w:widowControl/>
                  <w:tabs>
                    <w:tab w:val="left" w:pos="2496"/>
                  </w:tabs>
                  <w:spacing w:line="360" w:lineRule="auto"/>
                  <w:jc w:val="center"/>
                </w:pPr>
              </w:pPrChange>
            </w:pPr>
            <w:r>
              <w:rPr>
                <w:bCs/>
                <w:szCs w:val="24"/>
              </w:rPr>
              <w:t>Crowdsourcing using K-Nearest Neighbours</w:t>
            </w:r>
          </w:p>
        </w:tc>
        <w:tc>
          <w:tcPr>
            <w:tcW w:w="2333" w:type="dxa"/>
          </w:tcPr>
          <w:p w14:paraId="02250B6E" w14:textId="22F6E212" w:rsidR="005F6557" w:rsidRPr="00DE39BA" w:rsidRDefault="004C34C7" w:rsidP="00F535CA">
            <w:pPr>
              <w:tabs>
                <w:tab w:val="left" w:pos="2496"/>
              </w:tabs>
              <w:spacing w:line="360" w:lineRule="auto"/>
              <w:rPr>
                <w:bCs/>
                <w:szCs w:val="24"/>
              </w:rPr>
              <w:pPrChange w:id="281" w:author="mananarora1571@gmail.com" w:date="2021-05-30T15:12:00Z">
                <w:pPr>
                  <w:keepNext/>
                  <w:keepLines/>
                  <w:widowControl/>
                  <w:tabs>
                    <w:tab w:val="left" w:pos="2496"/>
                  </w:tabs>
                  <w:spacing w:line="360" w:lineRule="auto"/>
                </w:pPr>
              </w:pPrChange>
            </w:pPr>
            <w:r>
              <w:rPr>
                <w:bCs/>
                <w:szCs w:val="24"/>
              </w:rPr>
              <w:t xml:space="preserve">                </w:t>
            </w:r>
            <w:r w:rsidR="00FF458E">
              <w:rPr>
                <w:bCs/>
                <w:szCs w:val="24"/>
              </w:rPr>
              <w:t>5</w:t>
            </w:r>
            <w:r w:rsidR="008E5B39">
              <w:rPr>
                <w:bCs/>
                <w:szCs w:val="24"/>
              </w:rPr>
              <w:t>3</w:t>
            </w:r>
          </w:p>
        </w:tc>
      </w:tr>
      <w:tr w:rsidR="00796770" w:rsidRPr="00DE39BA" w14:paraId="656A5B03" w14:textId="7435DCE6" w:rsidTr="00DE39BA">
        <w:trPr>
          <w:trHeight w:val="819"/>
        </w:trPr>
        <w:tc>
          <w:tcPr>
            <w:tcW w:w="2337" w:type="dxa"/>
          </w:tcPr>
          <w:p w14:paraId="2403D162" w14:textId="79BCD5DE" w:rsidR="00796770" w:rsidRPr="00DE39BA" w:rsidRDefault="00AD576A" w:rsidP="00F535CA">
            <w:pPr>
              <w:tabs>
                <w:tab w:val="left" w:pos="2496"/>
              </w:tabs>
              <w:spacing w:line="360" w:lineRule="auto"/>
              <w:jc w:val="center"/>
              <w:rPr>
                <w:bCs/>
                <w:szCs w:val="24"/>
              </w:rPr>
              <w:pPrChange w:id="282" w:author="mananarora1571@gmail.com" w:date="2021-05-30T15:12:00Z">
                <w:pPr>
                  <w:keepNext/>
                  <w:keepLines/>
                  <w:widowControl/>
                  <w:tabs>
                    <w:tab w:val="left" w:pos="2496"/>
                  </w:tabs>
                  <w:spacing w:line="360" w:lineRule="auto"/>
                  <w:jc w:val="center"/>
                </w:pPr>
              </w:pPrChange>
            </w:pPr>
            <w:r>
              <w:rPr>
                <w:bCs/>
                <w:szCs w:val="24"/>
              </w:rPr>
              <w:t>9</w:t>
            </w:r>
          </w:p>
        </w:tc>
        <w:tc>
          <w:tcPr>
            <w:tcW w:w="2336" w:type="dxa"/>
          </w:tcPr>
          <w:p w14:paraId="41845B8B" w14:textId="5C659956" w:rsidR="00796770" w:rsidRPr="00DE39BA" w:rsidRDefault="00796770" w:rsidP="00F535CA">
            <w:pPr>
              <w:tabs>
                <w:tab w:val="left" w:pos="2496"/>
              </w:tabs>
              <w:spacing w:line="360" w:lineRule="auto"/>
              <w:jc w:val="center"/>
              <w:rPr>
                <w:bCs/>
                <w:szCs w:val="24"/>
              </w:rPr>
              <w:pPrChange w:id="283"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4</w:t>
            </w:r>
          </w:p>
        </w:tc>
        <w:tc>
          <w:tcPr>
            <w:tcW w:w="2344" w:type="dxa"/>
          </w:tcPr>
          <w:p w14:paraId="0DB8AD27" w14:textId="4475DA6C" w:rsidR="00796770" w:rsidRPr="00DE39BA" w:rsidRDefault="00796770" w:rsidP="00F535CA">
            <w:pPr>
              <w:tabs>
                <w:tab w:val="left" w:pos="2496"/>
              </w:tabs>
              <w:spacing w:line="360" w:lineRule="auto"/>
              <w:jc w:val="center"/>
              <w:rPr>
                <w:bCs/>
                <w:szCs w:val="24"/>
              </w:rPr>
              <w:pPrChange w:id="284" w:author="mananarora1571@gmail.com" w:date="2021-05-30T15:12:00Z">
                <w:pPr>
                  <w:keepNext/>
                  <w:keepLines/>
                  <w:widowControl/>
                  <w:tabs>
                    <w:tab w:val="left" w:pos="2496"/>
                  </w:tabs>
                  <w:spacing w:line="360" w:lineRule="auto"/>
                  <w:jc w:val="center"/>
                </w:pPr>
              </w:pPrChange>
            </w:pPr>
            <w:r w:rsidRPr="00DE39BA">
              <w:rPr>
                <w:bCs/>
                <w:szCs w:val="24"/>
              </w:rPr>
              <w:t>Folder Layout Overview</w:t>
            </w:r>
          </w:p>
        </w:tc>
        <w:tc>
          <w:tcPr>
            <w:tcW w:w="2333" w:type="dxa"/>
          </w:tcPr>
          <w:p w14:paraId="51685299" w14:textId="40B86377" w:rsidR="00796770" w:rsidRPr="00DE39BA" w:rsidRDefault="001A74FA" w:rsidP="00F535CA">
            <w:pPr>
              <w:tabs>
                <w:tab w:val="left" w:pos="2496"/>
              </w:tabs>
              <w:spacing w:line="360" w:lineRule="auto"/>
              <w:jc w:val="center"/>
              <w:rPr>
                <w:bCs/>
                <w:szCs w:val="24"/>
              </w:rPr>
              <w:pPrChange w:id="285" w:author="mananarora1571@gmail.com" w:date="2021-05-30T15:12:00Z">
                <w:pPr>
                  <w:keepNext/>
                  <w:keepLines/>
                  <w:widowControl/>
                  <w:tabs>
                    <w:tab w:val="left" w:pos="2496"/>
                  </w:tabs>
                  <w:spacing w:line="360" w:lineRule="auto"/>
                  <w:jc w:val="center"/>
                </w:pPr>
              </w:pPrChange>
            </w:pPr>
            <w:r w:rsidRPr="00DE39BA">
              <w:rPr>
                <w:bCs/>
                <w:szCs w:val="24"/>
              </w:rPr>
              <w:t>5</w:t>
            </w:r>
            <w:r w:rsidR="008E5B39">
              <w:rPr>
                <w:bCs/>
                <w:szCs w:val="24"/>
              </w:rPr>
              <w:t>5</w:t>
            </w:r>
          </w:p>
        </w:tc>
      </w:tr>
      <w:tr w:rsidR="00796770" w:rsidRPr="00DE39BA" w14:paraId="10EA26F8" w14:textId="3555D3BD" w:rsidTr="00DE39BA">
        <w:trPr>
          <w:trHeight w:val="819"/>
        </w:trPr>
        <w:tc>
          <w:tcPr>
            <w:tcW w:w="2337" w:type="dxa"/>
          </w:tcPr>
          <w:p w14:paraId="3C32727C" w14:textId="7CCCA34B" w:rsidR="00796770" w:rsidRPr="00DE39BA" w:rsidRDefault="00AD576A" w:rsidP="00F535CA">
            <w:pPr>
              <w:tabs>
                <w:tab w:val="left" w:pos="2496"/>
              </w:tabs>
              <w:spacing w:line="360" w:lineRule="auto"/>
              <w:jc w:val="center"/>
              <w:rPr>
                <w:bCs/>
                <w:szCs w:val="24"/>
              </w:rPr>
              <w:pPrChange w:id="286" w:author="mananarora1571@gmail.com" w:date="2021-05-30T15:12:00Z">
                <w:pPr>
                  <w:keepNext/>
                  <w:keepLines/>
                  <w:widowControl/>
                  <w:tabs>
                    <w:tab w:val="left" w:pos="2496"/>
                  </w:tabs>
                  <w:spacing w:line="360" w:lineRule="auto"/>
                  <w:jc w:val="center"/>
                </w:pPr>
              </w:pPrChange>
            </w:pPr>
            <w:r>
              <w:rPr>
                <w:bCs/>
                <w:szCs w:val="24"/>
              </w:rPr>
              <w:t>10</w:t>
            </w:r>
          </w:p>
        </w:tc>
        <w:tc>
          <w:tcPr>
            <w:tcW w:w="2336" w:type="dxa"/>
          </w:tcPr>
          <w:p w14:paraId="765ECFAB" w14:textId="51A176FF" w:rsidR="00796770" w:rsidRPr="00DE39BA" w:rsidRDefault="00796770" w:rsidP="00F535CA">
            <w:pPr>
              <w:tabs>
                <w:tab w:val="left" w:pos="2496"/>
              </w:tabs>
              <w:spacing w:line="360" w:lineRule="auto"/>
              <w:jc w:val="center"/>
              <w:rPr>
                <w:bCs/>
                <w:szCs w:val="24"/>
              </w:rPr>
              <w:pPrChange w:id="287"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5</w:t>
            </w:r>
          </w:p>
        </w:tc>
        <w:tc>
          <w:tcPr>
            <w:tcW w:w="2344" w:type="dxa"/>
          </w:tcPr>
          <w:p w14:paraId="2E51BE0C" w14:textId="784935C0" w:rsidR="00796770" w:rsidRPr="00DE39BA" w:rsidRDefault="00796770" w:rsidP="00F535CA">
            <w:pPr>
              <w:tabs>
                <w:tab w:val="left" w:pos="2496"/>
              </w:tabs>
              <w:spacing w:line="360" w:lineRule="auto"/>
              <w:jc w:val="center"/>
              <w:rPr>
                <w:bCs/>
                <w:szCs w:val="24"/>
              </w:rPr>
              <w:pPrChange w:id="288" w:author="mananarora1571@gmail.com" w:date="2021-05-30T15:12:00Z">
                <w:pPr>
                  <w:keepNext/>
                  <w:keepLines/>
                  <w:widowControl/>
                  <w:tabs>
                    <w:tab w:val="left" w:pos="2496"/>
                  </w:tabs>
                  <w:spacing w:line="360" w:lineRule="auto"/>
                  <w:jc w:val="center"/>
                </w:pPr>
              </w:pPrChange>
            </w:pPr>
            <w:r w:rsidRPr="00DE39BA">
              <w:rPr>
                <w:bCs/>
                <w:szCs w:val="24"/>
              </w:rPr>
              <w:t>App Folder Layout</w:t>
            </w:r>
          </w:p>
        </w:tc>
        <w:tc>
          <w:tcPr>
            <w:tcW w:w="2333" w:type="dxa"/>
          </w:tcPr>
          <w:p w14:paraId="38A8C6FD" w14:textId="3A5EED21" w:rsidR="00796770" w:rsidRPr="00DE39BA" w:rsidRDefault="001A74FA" w:rsidP="00F535CA">
            <w:pPr>
              <w:tabs>
                <w:tab w:val="left" w:pos="2496"/>
              </w:tabs>
              <w:spacing w:line="360" w:lineRule="auto"/>
              <w:jc w:val="center"/>
              <w:rPr>
                <w:bCs/>
                <w:szCs w:val="24"/>
              </w:rPr>
              <w:pPrChange w:id="289" w:author="mananarora1571@gmail.com" w:date="2021-05-30T15:12:00Z">
                <w:pPr>
                  <w:keepNext/>
                  <w:keepLines/>
                  <w:widowControl/>
                  <w:tabs>
                    <w:tab w:val="left" w:pos="2496"/>
                  </w:tabs>
                  <w:spacing w:line="360" w:lineRule="auto"/>
                  <w:jc w:val="center"/>
                </w:pPr>
              </w:pPrChange>
            </w:pPr>
            <w:r w:rsidRPr="00DE39BA">
              <w:rPr>
                <w:bCs/>
                <w:szCs w:val="24"/>
              </w:rPr>
              <w:t>5</w:t>
            </w:r>
            <w:r w:rsidR="008E5B39">
              <w:rPr>
                <w:bCs/>
                <w:szCs w:val="24"/>
              </w:rPr>
              <w:t>5</w:t>
            </w:r>
          </w:p>
        </w:tc>
      </w:tr>
      <w:tr w:rsidR="00796770" w:rsidRPr="00DE39BA" w14:paraId="14808282" w14:textId="026D0B3E" w:rsidTr="00DE39BA">
        <w:trPr>
          <w:trHeight w:val="819"/>
        </w:trPr>
        <w:tc>
          <w:tcPr>
            <w:tcW w:w="2337" w:type="dxa"/>
          </w:tcPr>
          <w:p w14:paraId="01E5A488" w14:textId="66BBD251" w:rsidR="00796770" w:rsidRPr="00DE39BA" w:rsidRDefault="00AD576A" w:rsidP="00F535CA">
            <w:pPr>
              <w:tabs>
                <w:tab w:val="left" w:pos="2496"/>
              </w:tabs>
              <w:spacing w:line="360" w:lineRule="auto"/>
              <w:jc w:val="center"/>
              <w:rPr>
                <w:bCs/>
                <w:szCs w:val="24"/>
              </w:rPr>
              <w:pPrChange w:id="290" w:author="mananarora1571@gmail.com" w:date="2021-05-30T15:12:00Z">
                <w:pPr>
                  <w:keepNext/>
                  <w:keepLines/>
                  <w:widowControl/>
                  <w:tabs>
                    <w:tab w:val="left" w:pos="2496"/>
                  </w:tabs>
                  <w:spacing w:line="360" w:lineRule="auto"/>
                  <w:jc w:val="center"/>
                </w:pPr>
              </w:pPrChange>
            </w:pPr>
            <w:r>
              <w:rPr>
                <w:bCs/>
                <w:szCs w:val="24"/>
              </w:rPr>
              <w:t>11</w:t>
            </w:r>
          </w:p>
        </w:tc>
        <w:tc>
          <w:tcPr>
            <w:tcW w:w="2336" w:type="dxa"/>
          </w:tcPr>
          <w:p w14:paraId="61E59DDE" w14:textId="4E806AA1" w:rsidR="00796770" w:rsidRPr="00DE39BA" w:rsidRDefault="00796770" w:rsidP="00F535CA">
            <w:pPr>
              <w:tabs>
                <w:tab w:val="left" w:pos="2496"/>
              </w:tabs>
              <w:spacing w:line="360" w:lineRule="auto"/>
              <w:jc w:val="center"/>
              <w:rPr>
                <w:bCs/>
                <w:szCs w:val="24"/>
              </w:rPr>
              <w:pPrChange w:id="291"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6</w:t>
            </w:r>
          </w:p>
        </w:tc>
        <w:tc>
          <w:tcPr>
            <w:tcW w:w="2344" w:type="dxa"/>
          </w:tcPr>
          <w:p w14:paraId="40E62AC9" w14:textId="2BA002C2" w:rsidR="00796770" w:rsidRPr="00DE39BA" w:rsidRDefault="00796770" w:rsidP="00F535CA">
            <w:pPr>
              <w:tabs>
                <w:tab w:val="left" w:pos="2496"/>
              </w:tabs>
              <w:spacing w:line="360" w:lineRule="auto"/>
              <w:jc w:val="center"/>
              <w:rPr>
                <w:bCs/>
                <w:szCs w:val="24"/>
              </w:rPr>
              <w:pPrChange w:id="292" w:author="mananarora1571@gmail.com" w:date="2021-05-30T15:12:00Z">
                <w:pPr>
                  <w:keepNext/>
                  <w:keepLines/>
                  <w:widowControl/>
                  <w:tabs>
                    <w:tab w:val="left" w:pos="2496"/>
                  </w:tabs>
                  <w:spacing w:line="360" w:lineRule="auto"/>
                  <w:jc w:val="center"/>
                </w:pPr>
              </w:pPrChange>
            </w:pPr>
            <w:r w:rsidRPr="00DE39BA">
              <w:rPr>
                <w:bCs/>
                <w:szCs w:val="24"/>
              </w:rPr>
              <w:t>Data Folder Layout</w:t>
            </w:r>
          </w:p>
        </w:tc>
        <w:tc>
          <w:tcPr>
            <w:tcW w:w="2333" w:type="dxa"/>
          </w:tcPr>
          <w:p w14:paraId="2C54FB94" w14:textId="2F879056" w:rsidR="00796770" w:rsidRPr="00DE39BA" w:rsidRDefault="001A74FA" w:rsidP="00F535CA">
            <w:pPr>
              <w:tabs>
                <w:tab w:val="left" w:pos="2496"/>
              </w:tabs>
              <w:spacing w:line="360" w:lineRule="auto"/>
              <w:jc w:val="center"/>
              <w:rPr>
                <w:bCs/>
                <w:szCs w:val="24"/>
              </w:rPr>
              <w:pPrChange w:id="293" w:author="mananarora1571@gmail.com" w:date="2021-05-30T15:12:00Z">
                <w:pPr>
                  <w:keepNext/>
                  <w:keepLines/>
                  <w:widowControl/>
                  <w:tabs>
                    <w:tab w:val="left" w:pos="2496"/>
                  </w:tabs>
                  <w:spacing w:line="360" w:lineRule="auto"/>
                  <w:jc w:val="center"/>
                </w:pPr>
              </w:pPrChange>
            </w:pPr>
            <w:r w:rsidRPr="00DE39BA">
              <w:rPr>
                <w:bCs/>
                <w:szCs w:val="24"/>
              </w:rPr>
              <w:t>5</w:t>
            </w:r>
            <w:r w:rsidR="008E5B39">
              <w:rPr>
                <w:bCs/>
                <w:szCs w:val="24"/>
              </w:rPr>
              <w:t>6</w:t>
            </w:r>
          </w:p>
        </w:tc>
      </w:tr>
      <w:tr w:rsidR="00796770" w:rsidRPr="00DE39BA" w14:paraId="771525B1" w14:textId="6546B10B" w:rsidTr="00DE39BA">
        <w:trPr>
          <w:trHeight w:val="819"/>
        </w:trPr>
        <w:tc>
          <w:tcPr>
            <w:tcW w:w="2337" w:type="dxa"/>
          </w:tcPr>
          <w:p w14:paraId="211B6E66" w14:textId="7EB8F1A7" w:rsidR="00796770" w:rsidRPr="00DE39BA" w:rsidRDefault="00AD576A" w:rsidP="00F535CA">
            <w:pPr>
              <w:tabs>
                <w:tab w:val="left" w:pos="2496"/>
              </w:tabs>
              <w:spacing w:line="360" w:lineRule="auto"/>
              <w:jc w:val="center"/>
              <w:rPr>
                <w:bCs/>
                <w:szCs w:val="24"/>
              </w:rPr>
              <w:pPrChange w:id="294" w:author="mananarora1571@gmail.com" w:date="2021-05-30T15:12:00Z">
                <w:pPr>
                  <w:keepNext/>
                  <w:keepLines/>
                  <w:widowControl/>
                  <w:tabs>
                    <w:tab w:val="left" w:pos="2496"/>
                  </w:tabs>
                  <w:spacing w:line="360" w:lineRule="auto"/>
                  <w:jc w:val="center"/>
                </w:pPr>
              </w:pPrChange>
            </w:pPr>
            <w:r>
              <w:rPr>
                <w:bCs/>
                <w:szCs w:val="24"/>
              </w:rPr>
              <w:t>12</w:t>
            </w:r>
          </w:p>
        </w:tc>
        <w:tc>
          <w:tcPr>
            <w:tcW w:w="2336" w:type="dxa"/>
          </w:tcPr>
          <w:p w14:paraId="3467093C" w14:textId="181B9FA3" w:rsidR="00796770" w:rsidRPr="00DE39BA" w:rsidRDefault="00796770" w:rsidP="00F535CA">
            <w:pPr>
              <w:tabs>
                <w:tab w:val="left" w:pos="2496"/>
              </w:tabs>
              <w:spacing w:line="360" w:lineRule="auto"/>
              <w:jc w:val="center"/>
              <w:rPr>
                <w:bCs/>
                <w:szCs w:val="24"/>
              </w:rPr>
              <w:pPrChange w:id="295"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7</w:t>
            </w:r>
          </w:p>
        </w:tc>
        <w:tc>
          <w:tcPr>
            <w:tcW w:w="2344" w:type="dxa"/>
          </w:tcPr>
          <w:p w14:paraId="6FDA15E4" w14:textId="349697A1" w:rsidR="00796770" w:rsidRPr="00DE39BA" w:rsidRDefault="00796770" w:rsidP="00F535CA">
            <w:pPr>
              <w:tabs>
                <w:tab w:val="left" w:pos="2496"/>
              </w:tabs>
              <w:spacing w:line="360" w:lineRule="auto"/>
              <w:jc w:val="center"/>
              <w:rPr>
                <w:bCs/>
                <w:szCs w:val="24"/>
              </w:rPr>
              <w:pPrChange w:id="296" w:author="mananarora1571@gmail.com" w:date="2021-05-30T15:12:00Z">
                <w:pPr>
                  <w:keepNext/>
                  <w:keepLines/>
                  <w:widowControl/>
                  <w:tabs>
                    <w:tab w:val="left" w:pos="2496"/>
                  </w:tabs>
                  <w:spacing w:line="360" w:lineRule="auto"/>
                  <w:jc w:val="center"/>
                </w:pPr>
              </w:pPrChange>
            </w:pPr>
            <w:r w:rsidRPr="00DE39BA">
              <w:rPr>
                <w:bCs/>
                <w:szCs w:val="24"/>
              </w:rPr>
              <w:t>Models Folder Layout</w:t>
            </w:r>
          </w:p>
        </w:tc>
        <w:tc>
          <w:tcPr>
            <w:tcW w:w="2333" w:type="dxa"/>
          </w:tcPr>
          <w:p w14:paraId="6402DC1E" w14:textId="76C7EF60" w:rsidR="00796770" w:rsidRPr="00DE39BA" w:rsidRDefault="001A74FA" w:rsidP="00F535CA">
            <w:pPr>
              <w:tabs>
                <w:tab w:val="left" w:pos="2496"/>
              </w:tabs>
              <w:spacing w:line="360" w:lineRule="auto"/>
              <w:jc w:val="center"/>
              <w:rPr>
                <w:bCs/>
                <w:szCs w:val="24"/>
              </w:rPr>
              <w:pPrChange w:id="297" w:author="mananarora1571@gmail.com" w:date="2021-05-30T15:12:00Z">
                <w:pPr>
                  <w:keepNext/>
                  <w:keepLines/>
                  <w:widowControl/>
                  <w:tabs>
                    <w:tab w:val="left" w:pos="2496"/>
                  </w:tabs>
                  <w:spacing w:line="360" w:lineRule="auto"/>
                  <w:jc w:val="center"/>
                </w:pPr>
              </w:pPrChange>
            </w:pPr>
            <w:r w:rsidRPr="00DE39BA">
              <w:rPr>
                <w:bCs/>
                <w:szCs w:val="24"/>
              </w:rPr>
              <w:t>5</w:t>
            </w:r>
            <w:r w:rsidR="008E5B39">
              <w:rPr>
                <w:bCs/>
                <w:szCs w:val="24"/>
              </w:rPr>
              <w:t>6</w:t>
            </w:r>
          </w:p>
        </w:tc>
      </w:tr>
      <w:tr w:rsidR="00796770" w:rsidRPr="00DE39BA" w14:paraId="66F9E55D" w14:textId="77745524" w:rsidTr="00DE39BA">
        <w:trPr>
          <w:trHeight w:val="819"/>
        </w:trPr>
        <w:tc>
          <w:tcPr>
            <w:tcW w:w="2337" w:type="dxa"/>
          </w:tcPr>
          <w:p w14:paraId="0153F08A" w14:textId="6F373ACC" w:rsidR="00796770" w:rsidRPr="00DE39BA" w:rsidRDefault="00706C01" w:rsidP="00F535CA">
            <w:pPr>
              <w:tabs>
                <w:tab w:val="left" w:pos="2496"/>
              </w:tabs>
              <w:spacing w:line="360" w:lineRule="auto"/>
              <w:jc w:val="center"/>
              <w:rPr>
                <w:bCs/>
                <w:szCs w:val="24"/>
              </w:rPr>
              <w:pPrChange w:id="298" w:author="mananarora1571@gmail.com" w:date="2021-05-30T15:12:00Z">
                <w:pPr>
                  <w:keepNext/>
                  <w:keepLines/>
                  <w:widowControl/>
                  <w:tabs>
                    <w:tab w:val="left" w:pos="2496"/>
                  </w:tabs>
                  <w:spacing w:line="360" w:lineRule="auto"/>
                  <w:jc w:val="center"/>
                </w:pPr>
              </w:pPrChange>
            </w:pPr>
            <w:r>
              <w:rPr>
                <w:bCs/>
                <w:szCs w:val="24"/>
              </w:rPr>
              <w:lastRenderedPageBreak/>
              <w:t>1</w:t>
            </w:r>
            <w:r w:rsidR="00AD576A">
              <w:rPr>
                <w:bCs/>
                <w:szCs w:val="24"/>
              </w:rPr>
              <w:t>3</w:t>
            </w:r>
          </w:p>
        </w:tc>
        <w:tc>
          <w:tcPr>
            <w:tcW w:w="2336" w:type="dxa"/>
          </w:tcPr>
          <w:p w14:paraId="0C3F8DB7" w14:textId="34D786F1" w:rsidR="00796770" w:rsidRPr="00DE39BA" w:rsidRDefault="00796770" w:rsidP="00F535CA">
            <w:pPr>
              <w:tabs>
                <w:tab w:val="left" w:pos="2496"/>
              </w:tabs>
              <w:spacing w:line="360" w:lineRule="auto"/>
              <w:jc w:val="center"/>
              <w:rPr>
                <w:bCs/>
                <w:szCs w:val="24"/>
              </w:rPr>
              <w:pPrChange w:id="299"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8</w:t>
            </w:r>
          </w:p>
        </w:tc>
        <w:tc>
          <w:tcPr>
            <w:tcW w:w="2344" w:type="dxa"/>
          </w:tcPr>
          <w:p w14:paraId="7D2C6611" w14:textId="01553414" w:rsidR="00796770" w:rsidRPr="00DE39BA" w:rsidRDefault="00796770" w:rsidP="00F535CA">
            <w:pPr>
              <w:tabs>
                <w:tab w:val="left" w:pos="2496"/>
              </w:tabs>
              <w:spacing w:line="360" w:lineRule="auto"/>
              <w:jc w:val="center"/>
              <w:rPr>
                <w:bCs/>
                <w:szCs w:val="24"/>
              </w:rPr>
              <w:pPrChange w:id="300" w:author="mananarora1571@gmail.com" w:date="2021-05-30T15:12:00Z">
                <w:pPr>
                  <w:keepNext/>
                  <w:keepLines/>
                  <w:widowControl/>
                  <w:tabs>
                    <w:tab w:val="left" w:pos="2496"/>
                  </w:tabs>
                  <w:spacing w:line="360" w:lineRule="auto"/>
                  <w:jc w:val="center"/>
                </w:pPr>
              </w:pPrChange>
            </w:pPr>
            <w:r w:rsidRPr="00DE39BA">
              <w:rPr>
                <w:bCs/>
                <w:szCs w:val="24"/>
              </w:rPr>
              <w:t>Providers Folder       Layout</w:t>
            </w:r>
          </w:p>
        </w:tc>
        <w:tc>
          <w:tcPr>
            <w:tcW w:w="2333" w:type="dxa"/>
          </w:tcPr>
          <w:p w14:paraId="44F342AF" w14:textId="53545A6B" w:rsidR="00796770" w:rsidRPr="00DE39BA" w:rsidRDefault="008E5B39" w:rsidP="00F535CA">
            <w:pPr>
              <w:tabs>
                <w:tab w:val="left" w:pos="2496"/>
              </w:tabs>
              <w:spacing w:line="360" w:lineRule="auto"/>
              <w:jc w:val="center"/>
              <w:rPr>
                <w:bCs/>
                <w:szCs w:val="24"/>
              </w:rPr>
              <w:pPrChange w:id="301" w:author="mananarora1571@gmail.com" w:date="2021-05-30T15:12:00Z">
                <w:pPr>
                  <w:keepNext/>
                  <w:keepLines/>
                  <w:widowControl/>
                  <w:tabs>
                    <w:tab w:val="left" w:pos="2496"/>
                  </w:tabs>
                  <w:spacing w:line="360" w:lineRule="auto"/>
                  <w:jc w:val="center"/>
                </w:pPr>
              </w:pPrChange>
            </w:pPr>
            <w:r>
              <w:rPr>
                <w:bCs/>
                <w:szCs w:val="24"/>
              </w:rPr>
              <w:t>59</w:t>
            </w:r>
          </w:p>
        </w:tc>
      </w:tr>
      <w:tr w:rsidR="00796770" w:rsidRPr="00DE39BA" w14:paraId="0EC8E61E" w14:textId="5B253B2A" w:rsidTr="00DE39BA">
        <w:trPr>
          <w:trHeight w:val="819"/>
        </w:trPr>
        <w:tc>
          <w:tcPr>
            <w:tcW w:w="2337" w:type="dxa"/>
          </w:tcPr>
          <w:p w14:paraId="1BE101E5" w14:textId="661D8B91" w:rsidR="00796770" w:rsidRPr="00DE39BA" w:rsidRDefault="00706C01" w:rsidP="00F535CA">
            <w:pPr>
              <w:tabs>
                <w:tab w:val="left" w:pos="2496"/>
              </w:tabs>
              <w:spacing w:line="360" w:lineRule="auto"/>
              <w:jc w:val="center"/>
              <w:rPr>
                <w:bCs/>
                <w:szCs w:val="24"/>
              </w:rPr>
              <w:pPrChange w:id="302"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4</w:t>
            </w:r>
          </w:p>
        </w:tc>
        <w:tc>
          <w:tcPr>
            <w:tcW w:w="2336" w:type="dxa"/>
          </w:tcPr>
          <w:p w14:paraId="22127141" w14:textId="16802B92" w:rsidR="00796770" w:rsidRPr="00DE39BA" w:rsidRDefault="00796770" w:rsidP="00F535CA">
            <w:pPr>
              <w:tabs>
                <w:tab w:val="left" w:pos="2496"/>
              </w:tabs>
              <w:spacing w:line="360" w:lineRule="auto"/>
              <w:jc w:val="center"/>
              <w:rPr>
                <w:bCs/>
                <w:szCs w:val="24"/>
              </w:rPr>
              <w:pPrChange w:id="303"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9</w:t>
            </w:r>
          </w:p>
        </w:tc>
        <w:tc>
          <w:tcPr>
            <w:tcW w:w="2344" w:type="dxa"/>
          </w:tcPr>
          <w:p w14:paraId="388F93E5" w14:textId="69635B70" w:rsidR="00796770" w:rsidRPr="00DE39BA" w:rsidRDefault="00796770" w:rsidP="00F535CA">
            <w:pPr>
              <w:tabs>
                <w:tab w:val="left" w:pos="2496"/>
              </w:tabs>
              <w:spacing w:line="360" w:lineRule="auto"/>
              <w:jc w:val="center"/>
              <w:rPr>
                <w:bCs/>
                <w:szCs w:val="24"/>
              </w:rPr>
              <w:pPrChange w:id="304" w:author="mananarora1571@gmail.com" w:date="2021-05-30T15:12:00Z">
                <w:pPr>
                  <w:keepNext/>
                  <w:keepLines/>
                  <w:widowControl/>
                  <w:tabs>
                    <w:tab w:val="left" w:pos="2496"/>
                  </w:tabs>
                  <w:spacing w:line="360" w:lineRule="auto"/>
                  <w:jc w:val="center"/>
                </w:pPr>
              </w:pPrChange>
            </w:pPr>
            <w:r w:rsidRPr="00DE39BA">
              <w:rPr>
                <w:bCs/>
                <w:szCs w:val="24"/>
              </w:rPr>
              <w:t>Repository Folder Layout</w:t>
            </w:r>
          </w:p>
        </w:tc>
        <w:tc>
          <w:tcPr>
            <w:tcW w:w="2333" w:type="dxa"/>
          </w:tcPr>
          <w:p w14:paraId="3E5B95F8" w14:textId="4E14371C" w:rsidR="00796770" w:rsidRPr="00DE39BA" w:rsidRDefault="00DD5B9D" w:rsidP="00F535CA">
            <w:pPr>
              <w:tabs>
                <w:tab w:val="left" w:pos="2496"/>
              </w:tabs>
              <w:spacing w:line="360" w:lineRule="auto"/>
              <w:jc w:val="center"/>
              <w:rPr>
                <w:bCs/>
                <w:szCs w:val="24"/>
              </w:rPr>
              <w:pPrChange w:id="305" w:author="mananarora1571@gmail.com" w:date="2021-05-30T15:12:00Z">
                <w:pPr>
                  <w:keepNext/>
                  <w:keepLines/>
                  <w:widowControl/>
                  <w:tabs>
                    <w:tab w:val="left" w:pos="2496"/>
                  </w:tabs>
                  <w:spacing w:line="360" w:lineRule="auto"/>
                  <w:jc w:val="center"/>
                </w:pPr>
              </w:pPrChange>
            </w:pPr>
            <w:r>
              <w:rPr>
                <w:bCs/>
                <w:szCs w:val="24"/>
              </w:rPr>
              <w:t>6</w:t>
            </w:r>
            <w:r w:rsidR="008E5B39">
              <w:rPr>
                <w:bCs/>
                <w:szCs w:val="24"/>
              </w:rPr>
              <w:t>3</w:t>
            </w:r>
          </w:p>
        </w:tc>
      </w:tr>
      <w:tr w:rsidR="00796770" w:rsidRPr="00DE39BA" w14:paraId="52F02EEA" w14:textId="28B97D29" w:rsidTr="00DE39BA">
        <w:trPr>
          <w:trHeight w:val="819"/>
        </w:trPr>
        <w:tc>
          <w:tcPr>
            <w:tcW w:w="2337" w:type="dxa"/>
          </w:tcPr>
          <w:p w14:paraId="4C30D50E" w14:textId="78931A6A" w:rsidR="00796770" w:rsidRPr="00DE39BA" w:rsidRDefault="00706C01" w:rsidP="00F535CA">
            <w:pPr>
              <w:tabs>
                <w:tab w:val="left" w:pos="2496"/>
              </w:tabs>
              <w:spacing w:line="360" w:lineRule="auto"/>
              <w:jc w:val="center"/>
              <w:rPr>
                <w:bCs/>
                <w:szCs w:val="24"/>
              </w:rPr>
              <w:pPrChange w:id="306"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5</w:t>
            </w:r>
          </w:p>
        </w:tc>
        <w:tc>
          <w:tcPr>
            <w:tcW w:w="2336" w:type="dxa"/>
          </w:tcPr>
          <w:p w14:paraId="086A50DB" w14:textId="3E694E44" w:rsidR="00796770" w:rsidRPr="00DE39BA" w:rsidRDefault="00796770" w:rsidP="00F535CA">
            <w:pPr>
              <w:tabs>
                <w:tab w:val="left" w:pos="2496"/>
              </w:tabs>
              <w:spacing w:line="360" w:lineRule="auto"/>
              <w:jc w:val="center"/>
              <w:rPr>
                <w:bCs/>
                <w:szCs w:val="24"/>
              </w:rPr>
              <w:pPrChange w:id="307"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10</w:t>
            </w:r>
          </w:p>
        </w:tc>
        <w:tc>
          <w:tcPr>
            <w:tcW w:w="2344" w:type="dxa"/>
          </w:tcPr>
          <w:p w14:paraId="71ACA212" w14:textId="5CBA3054" w:rsidR="00796770" w:rsidRPr="00DE39BA" w:rsidRDefault="00796770" w:rsidP="00F535CA">
            <w:pPr>
              <w:tabs>
                <w:tab w:val="left" w:pos="2496"/>
              </w:tabs>
              <w:spacing w:line="360" w:lineRule="auto"/>
              <w:jc w:val="center"/>
              <w:rPr>
                <w:bCs/>
                <w:szCs w:val="24"/>
              </w:rPr>
              <w:pPrChange w:id="308" w:author="mananarora1571@gmail.com" w:date="2021-05-30T15:12:00Z">
                <w:pPr>
                  <w:keepNext/>
                  <w:keepLines/>
                  <w:widowControl/>
                  <w:tabs>
                    <w:tab w:val="left" w:pos="2496"/>
                  </w:tabs>
                  <w:spacing w:line="360" w:lineRule="auto"/>
                  <w:jc w:val="center"/>
                </w:pPr>
              </w:pPrChange>
            </w:pPr>
            <w:r w:rsidRPr="00DE39BA">
              <w:rPr>
                <w:bCs/>
                <w:szCs w:val="24"/>
              </w:rPr>
              <w:t>Modules Folder Layout</w:t>
            </w:r>
          </w:p>
        </w:tc>
        <w:tc>
          <w:tcPr>
            <w:tcW w:w="2333" w:type="dxa"/>
          </w:tcPr>
          <w:p w14:paraId="6F034E55" w14:textId="68EC66FC" w:rsidR="00796770" w:rsidRPr="00DE39BA" w:rsidRDefault="001A74FA" w:rsidP="00F535CA">
            <w:pPr>
              <w:tabs>
                <w:tab w:val="left" w:pos="2496"/>
              </w:tabs>
              <w:spacing w:line="360" w:lineRule="auto"/>
              <w:jc w:val="center"/>
              <w:rPr>
                <w:bCs/>
                <w:szCs w:val="24"/>
              </w:rPr>
              <w:pPrChange w:id="309" w:author="mananarora1571@gmail.com" w:date="2021-05-30T15:12:00Z">
                <w:pPr>
                  <w:keepNext/>
                  <w:keepLines/>
                  <w:widowControl/>
                  <w:tabs>
                    <w:tab w:val="left" w:pos="2496"/>
                  </w:tabs>
                  <w:spacing w:line="360" w:lineRule="auto"/>
                  <w:jc w:val="center"/>
                </w:pPr>
              </w:pPrChange>
            </w:pPr>
            <w:r w:rsidRPr="00DE39BA">
              <w:rPr>
                <w:bCs/>
                <w:szCs w:val="24"/>
              </w:rPr>
              <w:t>6</w:t>
            </w:r>
            <w:r w:rsidR="008E5B39">
              <w:rPr>
                <w:bCs/>
                <w:szCs w:val="24"/>
              </w:rPr>
              <w:t>5</w:t>
            </w:r>
          </w:p>
        </w:tc>
      </w:tr>
      <w:tr w:rsidR="00796770" w:rsidRPr="00DE39BA" w14:paraId="693DB6C3" w14:textId="1C31CD7B" w:rsidTr="00DE39BA">
        <w:trPr>
          <w:trHeight w:val="819"/>
        </w:trPr>
        <w:tc>
          <w:tcPr>
            <w:tcW w:w="2337" w:type="dxa"/>
          </w:tcPr>
          <w:p w14:paraId="6344B00E" w14:textId="5037BB0C" w:rsidR="00796770" w:rsidRPr="00DE39BA" w:rsidRDefault="00706C01" w:rsidP="00F535CA">
            <w:pPr>
              <w:tabs>
                <w:tab w:val="left" w:pos="2496"/>
              </w:tabs>
              <w:spacing w:line="360" w:lineRule="auto"/>
              <w:jc w:val="center"/>
              <w:rPr>
                <w:bCs/>
                <w:szCs w:val="24"/>
              </w:rPr>
              <w:pPrChange w:id="310"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6</w:t>
            </w:r>
          </w:p>
        </w:tc>
        <w:tc>
          <w:tcPr>
            <w:tcW w:w="2336" w:type="dxa"/>
          </w:tcPr>
          <w:p w14:paraId="5D22FC40" w14:textId="050F8B9D" w:rsidR="00796770" w:rsidRPr="00DE39BA" w:rsidRDefault="00796770" w:rsidP="00F535CA">
            <w:pPr>
              <w:tabs>
                <w:tab w:val="left" w:pos="2496"/>
              </w:tabs>
              <w:spacing w:line="360" w:lineRule="auto"/>
              <w:jc w:val="center"/>
              <w:rPr>
                <w:bCs/>
                <w:szCs w:val="24"/>
              </w:rPr>
              <w:pPrChange w:id="311"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11</w:t>
            </w:r>
          </w:p>
        </w:tc>
        <w:tc>
          <w:tcPr>
            <w:tcW w:w="2344" w:type="dxa"/>
          </w:tcPr>
          <w:p w14:paraId="2234040F" w14:textId="6DDCF7E1" w:rsidR="00796770" w:rsidRPr="00DE39BA" w:rsidRDefault="00796770" w:rsidP="00F535CA">
            <w:pPr>
              <w:tabs>
                <w:tab w:val="left" w:pos="2496"/>
              </w:tabs>
              <w:spacing w:line="360" w:lineRule="auto"/>
              <w:rPr>
                <w:bCs/>
                <w:szCs w:val="24"/>
              </w:rPr>
              <w:pPrChange w:id="312" w:author="mananarora1571@gmail.com" w:date="2021-05-30T15:12:00Z">
                <w:pPr>
                  <w:keepNext/>
                  <w:keepLines/>
                  <w:widowControl/>
                  <w:tabs>
                    <w:tab w:val="left" w:pos="2496"/>
                  </w:tabs>
                  <w:spacing w:line="360" w:lineRule="auto"/>
                </w:pPr>
              </w:pPrChange>
            </w:pPr>
            <w:r w:rsidRPr="00DE39BA">
              <w:rPr>
                <w:bCs/>
                <w:szCs w:val="24"/>
              </w:rPr>
              <w:t>Login Folder Layout</w:t>
            </w:r>
          </w:p>
        </w:tc>
        <w:tc>
          <w:tcPr>
            <w:tcW w:w="2333" w:type="dxa"/>
          </w:tcPr>
          <w:p w14:paraId="3DA4BADB" w14:textId="406BA7C1" w:rsidR="00796770" w:rsidRPr="00DE39BA" w:rsidDel="00A05C59" w:rsidRDefault="001A74FA" w:rsidP="00F535CA">
            <w:pPr>
              <w:tabs>
                <w:tab w:val="left" w:pos="2496"/>
              </w:tabs>
              <w:spacing w:line="360" w:lineRule="auto"/>
              <w:jc w:val="center"/>
              <w:rPr>
                <w:bCs/>
                <w:szCs w:val="24"/>
              </w:rPr>
              <w:pPrChange w:id="313" w:author="mananarora1571@gmail.com" w:date="2021-05-30T15:12:00Z">
                <w:pPr>
                  <w:keepNext/>
                  <w:keepLines/>
                  <w:widowControl/>
                  <w:tabs>
                    <w:tab w:val="left" w:pos="2496"/>
                  </w:tabs>
                  <w:spacing w:line="360" w:lineRule="auto"/>
                  <w:jc w:val="center"/>
                </w:pPr>
              </w:pPrChange>
            </w:pPr>
            <w:r w:rsidRPr="00DE39BA">
              <w:rPr>
                <w:bCs/>
                <w:szCs w:val="24"/>
              </w:rPr>
              <w:t>6</w:t>
            </w:r>
            <w:r w:rsidR="008E5B39">
              <w:rPr>
                <w:bCs/>
                <w:szCs w:val="24"/>
              </w:rPr>
              <w:t>5</w:t>
            </w:r>
          </w:p>
        </w:tc>
      </w:tr>
      <w:tr w:rsidR="00796770" w:rsidRPr="00DE39BA" w14:paraId="327FDB24" w14:textId="657FD12B" w:rsidTr="00DE39BA">
        <w:trPr>
          <w:trHeight w:val="819"/>
        </w:trPr>
        <w:tc>
          <w:tcPr>
            <w:tcW w:w="2337" w:type="dxa"/>
          </w:tcPr>
          <w:p w14:paraId="7F9947E7" w14:textId="7D0F66E9" w:rsidR="00796770" w:rsidRPr="00DE39BA" w:rsidRDefault="00706C01" w:rsidP="00F535CA">
            <w:pPr>
              <w:tabs>
                <w:tab w:val="left" w:pos="2496"/>
              </w:tabs>
              <w:spacing w:line="360" w:lineRule="auto"/>
              <w:jc w:val="center"/>
              <w:rPr>
                <w:bCs/>
                <w:szCs w:val="24"/>
              </w:rPr>
              <w:pPrChange w:id="314"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7</w:t>
            </w:r>
          </w:p>
        </w:tc>
        <w:tc>
          <w:tcPr>
            <w:tcW w:w="2336" w:type="dxa"/>
          </w:tcPr>
          <w:p w14:paraId="36686CCB" w14:textId="52EBE3A4" w:rsidR="00796770" w:rsidRPr="00DE39BA" w:rsidRDefault="00796770" w:rsidP="00F535CA">
            <w:pPr>
              <w:tabs>
                <w:tab w:val="left" w:pos="2496"/>
              </w:tabs>
              <w:spacing w:line="360" w:lineRule="auto"/>
              <w:jc w:val="center"/>
              <w:rPr>
                <w:bCs/>
                <w:szCs w:val="24"/>
              </w:rPr>
              <w:pPrChange w:id="315"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12</w:t>
            </w:r>
          </w:p>
        </w:tc>
        <w:tc>
          <w:tcPr>
            <w:tcW w:w="2344" w:type="dxa"/>
          </w:tcPr>
          <w:p w14:paraId="5F227598" w14:textId="511E6C1F" w:rsidR="00796770" w:rsidRPr="00DE39BA" w:rsidRDefault="00796770" w:rsidP="00F535CA">
            <w:pPr>
              <w:tabs>
                <w:tab w:val="left" w:pos="2496"/>
              </w:tabs>
              <w:spacing w:line="360" w:lineRule="auto"/>
              <w:jc w:val="center"/>
              <w:rPr>
                <w:bCs/>
                <w:szCs w:val="24"/>
              </w:rPr>
              <w:pPrChange w:id="316" w:author="mananarora1571@gmail.com" w:date="2021-05-30T15:12:00Z">
                <w:pPr>
                  <w:keepNext/>
                  <w:keepLines/>
                  <w:widowControl/>
                  <w:tabs>
                    <w:tab w:val="left" w:pos="2496"/>
                  </w:tabs>
                  <w:spacing w:line="360" w:lineRule="auto"/>
                  <w:jc w:val="center"/>
                </w:pPr>
              </w:pPrChange>
            </w:pPr>
            <w:r w:rsidRPr="00DE39BA">
              <w:rPr>
                <w:bCs/>
                <w:szCs w:val="24"/>
              </w:rPr>
              <w:t>Register Folder Layout</w:t>
            </w:r>
          </w:p>
        </w:tc>
        <w:tc>
          <w:tcPr>
            <w:tcW w:w="2333" w:type="dxa"/>
          </w:tcPr>
          <w:p w14:paraId="73885741" w14:textId="3E88F31A" w:rsidR="00796770" w:rsidRPr="00DE39BA" w:rsidRDefault="00DD5B9D" w:rsidP="00F535CA">
            <w:pPr>
              <w:tabs>
                <w:tab w:val="left" w:pos="2496"/>
              </w:tabs>
              <w:spacing w:line="360" w:lineRule="auto"/>
              <w:jc w:val="center"/>
              <w:rPr>
                <w:bCs/>
                <w:szCs w:val="24"/>
              </w:rPr>
              <w:pPrChange w:id="317" w:author="mananarora1571@gmail.com" w:date="2021-05-30T15:12:00Z">
                <w:pPr>
                  <w:keepNext/>
                  <w:keepLines/>
                  <w:widowControl/>
                  <w:tabs>
                    <w:tab w:val="left" w:pos="2496"/>
                  </w:tabs>
                  <w:spacing w:line="360" w:lineRule="auto"/>
                  <w:jc w:val="center"/>
                </w:pPr>
              </w:pPrChange>
            </w:pPr>
            <w:r>
              <w:rPr>
                <w:bCs/>
                <w:szCs w:val="24"/>
              </w:rPr>
              <w:t>7</w:t>
            </w:r>
            <w:r w:rsidR="008E5B39">
              <w:rPr>
                <w:bCs/>
                <w:szCs w:val="24"/>
              </w:rPr>
              <w:t>2</w:t>
            </w:r>
          </w:p>
        </w:tc>
      </w:tr>
      <w:tr w:rsidR="00796770" w:rsidRPr="00DE39BA" w14:paraId="233C6EE8" w14:textId="60BC291C" w:rsidTr="00DE39BA">
        <w:trPr>
          <w:trHeight w:val="819"/>
        </w:trPr>
        <w:tc>
          <w:tcPr>
            <w:tcW w:w="2337" w:type="dxa"/>
          </w:tcPr>
          <w:p w14:paraId="6E06D316" w14:textId="26E31532" w:rsidR="00796770" w:rsidRPr="00DE39BA" w:rsidRDefault="00706C01" w:rsidP="00F535CA">
            <w:pPr>
              <w:tabs>
                <w:tab w:val="left" w:pos="2496"/>
              </w:tabs>
              <w:spacing w:line="360" w:lineRule="auto"/>
              <w:jc w:val="center"/>
              <w:rPr>
                <w:bCs/>
                <w:szCs w:val="24"/>
              </w:rPr>
              <w:pPrChange w:id="318"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8</w:t>
            </w:r>
          </w:p>
        </w:tc>
        <w:tc>
          <w:tcPr>
            <w:tcW w:w="2336" w:type="dxa"/>
          </w:tcPr>
          <w:p w14:paraId="16DCD91F" w14:textId="70B0F674" w:rsidR="00796770" w:rsidRPr="00DE39BA" w:rsidRDefault="00796770" w:rsidP="00F535CA">
            <w:pPr>
              <w:tabs>
                <w:tab w:val="left" w:pos="2496"/>
              </w:tabs>
              <w:spacing w:line="360" w:lineRule="auto"/>
              <w:jc w:val="center"/>
              <w:rPr>
                <w:bCs/>
                <w:szCs w:val="24"/>
              </w:rPr>
              <w:pPrChange w:id="319"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3</w:t>
            </w:r>
          </w:p>
        </w:tc>
        <w:tc>
          <w:tcPr>
            <w:tcW w:w="2344" w:type="dxa"/>
          </w:tcPr>
          <w:p w14:paraId="318243EB" w14:textId="1726C4FE" w:rsidR="00796770" w:rsidRPr="00DE39BA" w:rsidRDefault="00796770" w:rsidP="00F535CA">
            <w:pPr>
              <w:tabs>
                <w:tab w:val="left" w:pos="2496"/>
              </w:tabs>
              <w:spacing w:line="360" w:lineRule="auto"/>
              <w:jc w:val="center"/>
              <w:rPr>
                <w:bCs/>
                <w:szCs w:val="24"/>
              </w:rPr>
              <w:pPrChange w:id="320" w:author="mananarora1571@gmail.com" w:date="2021-05-30T15:12:00Z">
                <w:pPr>
                  <w:keepNext/>
                  <w:keepLines/>
                  <w:widowControl/>
                  <w:tabs>
                    <w:tab w:val="left" w:pos="2496"/>
                  </w:tabs>
                  <w:spacing w:line="360" w:lineRule="auto"/>
                  <w:jc w:val="center"/>
                </w:pPr>
              </w:pPrChange>
            </w:pPr>
            <w:r w:rsidRPr="00DE39BA">
              <w:rPr>
                <w:bCs/>
                <w:szCs w:val="24"/>
              </w:rPr>
              <w:t>Map Folder Layout</w:t>
            </w:r>
          </w:p>
        </w:tc>
        <w:tc>
          <w:tcPr>
            <w:tcW w:w="2333" w:type="dxa"/>
          </w:tcPr>
          <w:p w14:paraId="2D820F95" w14:textId="4FEBB16E" w:rsidR="00796770" w:rsidRPr="00DE39BA" w:rsidRDefault="00DD5B9D" w:rsidP="00F535CA">
            <w:pPr>
              <w:tabs>
                <w:tab w:val="left" w:pos="2496"/>
              </w:tabs>
              <w:spacing w:line="360" w:lineRule="auto"/>
              <w:jc w:val="center"/>
              <w:rPr>
                <w:bCs/>
                <w:szCs w:val="24"/>
              </w:rPr>
              <w:pPrChange w:id="321" w:author="mananarora1571@gmail.com" w:date="2021-05-30T15:12:00Z">
                <w:pPr>
                  <w:keepNext/>
                  <w:keepLines/>
                  <w:widowControl/>
                  <w:tabs>
                    <w:tab w:val="left" w:pos="2496"/>
                  </w:tabs>
                  <w:spacing w:line="360" w:lineRule="auto"/>
                  <w:jc w:val="center"/>
                </w:pPr>
              </w:pPrChange>
            </w:pPr>
            <w:r>
              <w:rPr>
                <w:bCs/>
                <w:szCs w:val="24"/>
              </w:rPr>
              <w:t>8</w:t>
            </w:r>
            <w:r w:rsidR="008E5B39">
              <w:rPr>
                <w:bCs/>
                <w:szCs w:val="24"/>
              </w:rPr>
              <w:t>2</w:t>
            </w:r>
          </w:p>
        </w:tc>
      </w:tr>
      <w:tr w:rsidR="00796770" w:rsidRPr="00DE39BA" w14:paraId="09FC0985" w14:textId="491A1B76" w:rsidTr="00DE39BA">
        <w:trPr>
          <w:trHeight w:val="819"/>
        </w:trPr>
        <w:tc>
          <w:tcPr>
            <w:tcW w:w="2337" w:type="dxa"/>
          </w:tcPr>
          <w:p w14:paraId="60778462" w14:textId="2002BB61" w:rsidR="00796770" w:rsidRPr="00DE39BA" w:rsidRDefault="00706C01" w:rsidP="00F535CA">
            <w:pPr>
              <w:tabs>
                <w:tab w:val="left" w:pos="2496"/>
              </w:tabs>
              <w:spacing w:line="360" w:lineRule="auto"/>
              <w:jc w:val="center"/>
              <w:rPr>
                <w:bCs/>
                <w:szCs w:val="24"/>
              </w:rPr>
              <w:pPrChange w:id="322"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9</w:t>
            </w:r>
          </w:p>
        </w:tc>
        <w:tc>
          <w:tcPr>
            <w:tcW w:w="2336" w:type="dxa"/>
          </w:tcPr>
          <w:p w14:paraId="641E9617" w14:textId="23DB39BA" w:rsidR="00796770" w:rsidRPr="00DE39BA" w:rsidRDefault="00796770" w:rsidP="00F535CA">
            <w:pPr>
              <w:tabs>
                <w:tab w:val="left" w:pos="2496"/>
              </w:tabs>
              <w:spacing w:line="360" w:lineRule="auto"/>
              <w:jc w:val="center"/>
              <w:rPr>
                <w:bCs/>
                <w:szCs w:val="24"/>
              </w:rPr>
              <w:pPrChange w:id="323"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4</w:t>
            </w:r>
          </w:p>
        </w:tc>
        <w:tc>
          <w:tcPr>
            <w:tcW w:w="2344" w:type="dxa"/>
          </w:tcPr>
          <w:p w14:paraId="0470DF2E" w14:textId="4560150C" w:rsidR="00796770" w:rsidRPr="00DE39BA" w:rsidRDefault="00796770" w:rsidP="00F535CA">
            <w:pPr>
              <w:tabs>
                <w:tab w:val="left" w:pos="2496"/>
              </w:tabs>
              <w:spacing w:line="360" w:lineRule="auto"/>
              <w:jc w:val="center"/>
              <w:rPr>
                <w:bCs/>
                <w:szCs w:val="24"/>
              </w:rPr>
              <w:pPrChange w:id="324" w:author="mananarora1571@gmail.com" w:date="2021-05-30T15:12:00Z">
                <w:pPr>
                  <w:keepNext/>
                  <w:keepLines/>
                  <w:widowControl/>
                  <w:tabs>
                    <w:tab w:val="left" w:pos="2496"/>
                  </w:tabs>
                  <w:spacing w:line="360" w:lineRule="auto"/>
                  <w:jc w:val="center"/>
                </w:pPr>
              </w:pPrChange>
            </w:pPr>
            <w:r w:rsidRPr="00DE39BA">
              <w:rPr>
                <w:bCs/>
                <w:szCs w:val="24"/>
              </w:rPr>
              <w:t>Services Folder Layout</w:t>
            </w:r>
          </w:p>
        </w:tc>
        <w:tc>
          <w:tcPr>
            <w:tcW w:w="2333" w:type="dxa"/>
          </w:tcPr>
          <w:p w14:paraId="099C6592" w14:textId="0A28541D" w:rsidR="00796770" w:rsidRPr="00DE39BA" w:rsidRDefault="008E5B39" w:rsidP="00F535CA">
            <w:pPr>
              <w:tabs>
                <w:tab w:val="left" w:pos="2496"/>
              </w:tabs>
              <w:spacing w:line="360" w:lineRule="auto"/>
              <w:jc w:val="center"/>
              <w:rPr>
                <w:bCs/>
                <w:szCs w:val="24"/>
              </w:rPr>
              <w:pPrChange w:id="325" w:author="mananarora1571@gmail.com" w:date="2021-05-30T15:12:00Z">
                <w:pPr>
                  <w:keepNext/>
                  <w:keepLines/>
                  <w:widowControl/>
                  <w:tabs>
                    <w:tab w:val="left" w:pos="2496"/>
                  </w:tabs>
                  <w:spacing w:line="360" w:lineRule="auto"/>
                  <w:jc w:val="center"/>
                </w:pPr>
              </w:pPrChange>
            </w:pPr>
            <w:r>
              <w:rPr>
                <w:bCs/>
                <w:szCs w:val="24"/>
              </w:rPr>
              <w:t>91</w:t>
            </w:r>
          </w:p>
        </w:tc>
      </w:tr>
      <w:tr w:rsidR="00796770" w:rsidRPr="00DE39BA" w14:paraId="405F0B37" w14:textId="53154FA5" w:rsidTr="00DE39BA">
        <w:trPr>
          <w:trHeight w:val="819"/>
        </w:trPr>
        <w:tc>
          <w:tcPr>
            <w:tcW w:w="2337" w:type="dxa"/>
          </w:tcPr>
          <w:p w14:paraId="2505F76E" w14:textId="482FA417" w:rsidR="00796770" w:rsidRPr="00DE39BA" w:rsidRDefault="00AD576A" w:rsidP="00F535CA">
            <w:pPr>
              <w:tabs>
                <w:tab w:val="left" w:pos="2496"/>
              </w:tabs>
              <w:spacing w:line="360" w:lineRule="auto"/>
              <w:jc w:val="center"/>
              <w:rPr>
                <w:bCs/>
                <w:szCs w:val="24"/>
              </w:rPr>
              <w:pPrChange w:id="326" w:author="mananarora1571@gmail.com" w:date="2021-05-30T15:12:00Z">
                <w:pPr>
                  <w:keepNext/>
                  <w:keepLines/>
                  <w:widowControl/>
                  <w:tabs>
                    <w:tab w:val="left" w:pos="2496"/>
                  </w:tabs>
                  <w:spacing w:line="360" w:lineRule="auto"/>
                  <w:jc w:val="center"/>
                </w:pPr>
              </w:pPrChange>
            </w:pPr>
            <w:r>
              <w:rPr>
                <w:bCs/>
                <w:szCs w:val="24"/>
              </w:rPr>
              <w:t>20</w:t>
            </w:r>
          </w:p>
        </w:tc>
        <w:tc>
          <w:tcPr>
            <w:tcW w:w="2336" w:type="dxa"/>
          </w:tcPr>
          <w:p w14:paraId="70F1EEB4" w14:textId="66B6F21A" w:rsidR="00796770" w:rsidRPr="00DE39BA" w:rsidRDefault="00796770" w:rsidP="00F535CA">
            <w:pPr>
              <w:tabs>
                <w:tab w:val="left" w:pos="2496"/>
              </w:tabs>
              <w:spacing w:line="360" w:lineRule="auto"/>
              <w:jc w:val="center"/>
              <w:rPr>
                <w:bCs/>
                <w:szCs w:val="24"/>
              </w:rPr>
              <w:pPrChange w:id="327"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5</w:t>
            </w:r>
          </w:p>
        </w:tc>
        <w:tc>
          <w:tcPr>
            <w:tcW w:w="2344" w:type="dxa"/>
          </w:tcPr>
          <w:p w14:paraId="0C5F74FE" w14:textId="12143FDC" w:rsidR="00796770" w:rsidRPr="00DE39BA" w:rsidRDefault="00796770" w:rsidP="00F535CA">
            <w:pPr>
              <w:tabs>
                <w:tab w:val="left" w:pos="2496"/>
              </w:tabs>
              <w:spacing w:line="360" w:lineRule="auto"/>
              <w:jc w:val="center"/>
              <w:rPr>
                <w:bCs/>
                <w:szCs w:val="24"/>
              </w:rPr>
              <w:pPrChange w:id="328" w:author="mananarora1571@gmail.com" w:date="2021-05-30T15:12:00Z">
                <w:pPr>
                  <w:keepNext/>
                  <w:keepLines/>
                  <w:widowControl/>
                  <w:tabs>
                    <w:tab w:val="left" w:pos="2496"/>
                  </w:tabs>
                  <w:spacing w:line="360" w:lineRule="auto"/>
                  <w:jc w:val="center"/>
                </w:pPr>
              </w:pPrChange>
            </w:pPr>
            <w:r w:rsidRPr="00DE39BA">
              <w:rPr>
                <w:bCs/>
                <w:szCs w:val="24"/>
              </w:rPr>
              <w:t>Server Folder Layout</w:t>
            </w:r>
          </w:p>
        </w:tc>
        <w:tc>
          <w:tcPr>
            <w:tcW w:w="2333" w:type="dxa"/>
          </w:tcPr>
          <w:p w14:paraId="739D5FCE" w14:textId="1372B0EE" w:rsidR="00796770" w:rsidRPr="00DE39BA" w:rsidRDefault="00DD5B9D" w:rsidP="00F535CA">
            <w:pPr>
              <w:tabs>
                <w:tab w:val="left" w:pos="2496"/>
              </w:tabs>
              <w:spacing w:line="360" w:lineRule="auto"/>
              <w:jc w:val="center"/>
              <w:rPr>
                <w:bCs/>
                <w:szCs w:val="24"/>
              </w:rPr>
              <w:pPrChange w:id="329" w:author="mananarora1571@gmail.com" w:date="2021-05-30T15:12:00Z">
                <w:pPr>
                  <w:keepNext/>
                  <w:keepLines/>
                  <w:widowControl/>
                  <w:tabs>
                    <w:tab w:val="left" w:pos="2496"/>
                  </w:tabs>
                  <w:spacing w:line="360" w:lineRule="auto"/>
                  <w:jc w:val="center"/>
                </w:pPr>
              </w:pPrChange>
            </w:pPr>
            <w:r>
              <w:rPr>
                <w:bCs/>
                <w:szCs w:val="24"/>
              </w:rPr>
              <w:t>9</w:t>
            </w:r>
            <w:r w:rsidR="008E5B39">
              <w:rPr>
                <w:bCs/>
                <w:szCs w:val="24"/>
              </w:rPr>
              <w:t>3</w:t>
            </w:r>
          </w:p>
        </w:tc>
      </w:tr>
      <w:tr w:rsidR="00796770" w:rsidRPr="00DE39BA" w14:paraId="0CB47F5E" w14:textId="7BF4814D" w:rsidTr="00DE39BA">
        <w:trPr>
          <w:trHeight w:val="819"/>
        </w:trPr>
        <w:tc>
          <w:tcPr>
            <w:tcW w:w="2337" w:type="dxa"/>
          </w:tcPr>
          <w:p w14:paraId="193E2210" w14:textId="31FA5A00" w:rsidR="00796770" w:rsidRPr="00DE39BA" w:rsidRDefault="00AD576A" w:rsidP="00F535CA">
            <w:pPr>
              <w:tabs>
                <w:tab w:val="left" w:pos="2496"/>
              </w:tabs>
              <w:spacing w:line="360" w:lineRule="auto"/>
              <w:jc w:val="center"/>
              <w:rPr>
                <w:bCs/>
                <w:szCs w:val="24"/>
              </w:rPr>
              <w:pPrChange w:id="330" w:author="mananarora1571@gmail.com" w:date="2021-05-30T15:12:00Z">
                <w:pPr>
                  <w:keepNext/>
                  <w:keepLines/>
                  <w:widowControl/>
                  <w:tabs>
                    <w:tab w:val="left" w:pos="2496"/>
                  </w:tabs>
                  <w:spacing w:line="360" w:lineRule="auto"/>
                  <w:jc w:val="center"/>
                </w:pPr>
              </w:pPrChange>
            </w:pPr>
            <w:r>
              <w:rPr>
                <w:bCs/>
                <w:szCs w:val="24"/>
              </w:rPr>
              <w:t>21</w:t>
            </w:r>
          </w:p>
        </w:tc>
        <w:tc>
          <w:tcPr>
            <w:tcW w:w="2336" w:type="dxa"/>
          </w:tcPr>
          <w:p w14:paraId="7FAD748F" w14:textId="6C5B8D09" w:rsidR="00796770" w:rsidRPr="00DE39BA" w:rsidRDefault="00796770" w:rsidP="00F535CA">
            <w:pPr>
              <w:tabs>
                <w:tab w:val="left" w:pos="2496"/>
              </w:tabs>
              <w:spacing w:line="360" w:lineRule="auto"/>
              <w:jc w:val="center"/>
              <w:rPr>
                <w:bCs/>
                <w:szCs w:val="24"/>
              </w:rPr>
              <w:pPrChange w:id="331"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6</w:t>
            </w:r>
          </w:p>
        </w:tc>
        <w:tc>
          <w:tcPr>
            <w:tcW w:w="2344" w:type="dxa"/>
          </w:tcPr>
          <w:p w14:paraId="3C5D8D5B" w14:textId="676991A1" w:rsidR="00796770" w:rsidRPr="00DE39BA" w:rsidRDefault="00796770" w:rsidP="00F535CA">
            <w:pPr>
              <w:tabs>
                <w:tab w:val="left" w:pos="2496"/>
              </w:tabs>
              <w:spacing w:line="360" w:lineRule="auto"/>
              <w:jc w:val="center"/>
              <w:rPr>
                <w:bCs/>
                <w:szCs w:val="24"/>
              </w:rPr>
              <w:pPrChange w:id="332" w:author="mananarora1571@gmail.com" w:date="2021-05-30T15:12:00Z">
                <w:pPr>
                  <w:keepNext/>
                  <w:keepLines/>
                  <w:widowControl/>
                  <w:tabs>
                    <w:tab w:val="left" w:pos="2496"/>
                  </w:tabs>
                  <w:spacing w:line="360" w:lineRule="auto"/>
                  <w:jc w:val="center"/>
                </w:pPr>
              </w:pPrChange>
            </w:pPr>
            <w:r w:rsidRPr="00DE39BA">
              <w:rPr>
                <w:bCs/>
                <w:szCs w:val="24"/>
              </w:rPr>
              <w:t>Login View</w:t>
            </w:r>
          </w:p>
        </w:tc>
        <w:tc>
          <w:tcPr>
            <w:tcW w:w="2333" w:type="dxa"/>
          </w:tcPr>
          <w:p w14:paraId="6E116D18" w14:textId="6CC2B215" w:rsidR="00796770" w:rsidRPr="00DE39BA" w:rsidRDefault="008E5B39" w:rsidP="00F535CA">
            <w:pPr>
              <w:tabs>
                <w:tab w:val="left" w:pos="2496"/>
              </w:tabs>
              <w:spacing w:line="360" w:lineRule="auto"/>
              <w:jc w:val="center"/>
              <w:rPr>
                <w:bCs/>
                <w:szCs w:val="24"/>
              </w:rPr>
              <w:pPrChange w:id="333" w:author="mananarora1571@gmail.com" w:date="2021-05-30T15:12:00Z">
                <w:pPr>
                  <w:keepNext/>
                  <w:keepLines/>
                  <w:widowControl/>
                  <w:tabs>
                    <w:tab w:val="left" w:pos="2496"/>
                  </w:tabs>
                  <w:spacing w:line="360" w:lineRule="auto"/>
                  <w:jc w:val="center"/>
                </w:pPr>
              </w:pPrChange>
            </w:pPr>
            <w:r>
              <w:rPr>
                <w:bCs/>
                <w:szCs w:val="24"/>
              </w:rPr>
              <w:t>109</w:t>
            </w:r>
          </w:p>
        </w:tc>
      </w:tr>
      <w:tr w:rsidR="00796770" w:rsidRPr="00DE39BA" w14:paraId="44A2676B" w14:textId="1C52DB27" w:rsidTr="00DE39BA">
        <w:trPr>
          <w:trHeight w:val="819"/>
        </w:trPr>
        <w:tc>
          <w:tcPr>
            <w:tcW w:w="2337" w:type="dxa"/>
          </w:tcPr>
          <w:p w14:paraId="0386EB6E" w14:textId="0436B1CA" w:rsidR="00796770" w:rsidRPr="00DE39BA" w:rsidRDefault="00AD576A" w:rsidP="00F535CA">
            <w:pPr>
              <w:tabs>
                <w:tab w:val="left" w:pos="2496"/>
              </w:tabs>
              <w:spacing w:line="360" w:lineRule="auto"/>
              <w:jc w:val="center"/>
              <w:rPr>
                <w:bCs/>
                <w:szCs w:val="24"/>
              </w:rPr>
              <w:pPrChange w:id="334" w:author="mananarora1571@gmail.com" w:date="2021-05-30T15:12:00Z">
                <w:pPr>
                  <w:keepNext/>
                  <w:keepLines/>
                  <w:widowControl/>
                  <w:tabs>
                    <w:tab w:val="left" w:pos="2496"/>
                  </w:tabs>
                  <w:spacing w:line="360" w:lineRule="auto"/>
                  <w:jc w:val="center"/>
                </w:pPr>
              </w:pPrChange>
            </w:pPr>
            <w:r>
              <w:rPr>
                <w:bCs/>
                <w:szCs w:val="24"/>
              </w:rPr>
              <w:t>22</w:t>
            </w:r>
          </w:p>
        </w:tc>
        <w:tc>
          <w:tcPr>
            <w:tcW w:w="2336" w:type="dxa"/>
          </w:tcPr>
          <w:p w14:paraId="6A0289DD" w14:textId="414F440F" w:rsidR="00796770" w:rsidRPr="00DE39BA" w:rsidRDefault="00796770" w:rsidP="00F535CA">
            <w:pPr>
              <w:tabs>
                <w:tab w:val="left" w:pos="2496"/>
              </w:tabs>
              <w:spacing w:line="360" w:lineRule="auto"/>
              <w:jc w:val="center"/>
              <w:rPr>
                <w:bCs/>
                <w:szCs w:val="24"/>
              </w:rPr>
              <w:pPrChange w:id="335"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7</w:t>
            </w:r>
          </w:p>
        </w:tc>
        <w:tc>
          <w:tcPr>
            <w:tcW w:w="2344" w:type="dxa"/>
          </w:tcPr>
          <w:p w14:paraId="7E6FD83F" w14:textId="5804C3B9" w:rsidR="00796770" w:rsidRPr="00DE39BA" w:rsidRDefault="00796770" w:rsidP="00F535CA">
            <w:pPr>
              <w:tabs>
                <w:tab w:val="left" w:pos="2496"/>
              </w:tabs>
              <w:spacing w:line="360" w:lineRule="auto"/>
              <w:jc w:val="center"/>
              <w:rPr>
                <w:bCs/>
                <w:szCs w:val="24"/>
              </w:rPr>
              <w:pPrChange w:id="336" w:author="mananarora1571@gmail.com" w:date="2021-05-30T15:12:00Z">
                <w:pPr>
                  <w:keepNext/>
                  <w:keepLines/>
                  <w:widowControl/>
                  <w:tabs>
                    <w:tab w:val="left" w:pos="2496"/>
                  </w:tabs>
                  <w:spacing w:line="360" w:lineRule="auto"/>
                  <w:jc w:val="center"/>
                </w:pPr>
              </w:pPrChange>
            </w:pPr>
            <w:r w:rsidRPr="00DE39BA">
              <w:rPr>
                <w:bCs/>
                <w:szCs w:val="24"/>
              </w:rPr>
              <w:t>Signup View</w:t>
            </w:r>
          </w:p>
        </w:tc>
        <w:tc>
          <w:tcPr>
            <w:tcW w:w="2333" w:type="dxa"/>
          </w:tcPr>
          <w:p w14:paraId="31AE2609" w14:textId="382FE53C" w:rsidR="00796770" w:rsidRPr="00DE39BA" w:rsidRDefault="00695AB2" w:rsidP="00F535CA">
            <w:pPr>
              <w:tabs>
                <w:tab w:val="left" w:pos="2496"/>
              </w:tabs>
              <w:spacing w:line="360" w:lineRule="auto"/>
              <w:jc w:val="center"/>
              <w:rPr>
                <w:bCs/>
                <w:szCs w:val="24"/>
              </w:rPr>
              <w:pPrChange w:id="337"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09</w:t>
            </w:r>
          </w:p>
        </w:tc>
      </w:tr>
      <w:tr w:rsidR="00796770" w:rsidRPr="00DE39BA" w14:paraId="08A21733" w14:textId="7AB347A4" w:rsidTr="00DE39BA">
        <w:trPr>
          <w:trHeight w:val="819"/>
        </w:trPr>
        <w:tc>
          <w:tcPr>
            <w:tcW w:w="2337" w:type="dxa"/>
          </w:tcPr>
          <w:p w14:paraId="256656A1" w14:textId="2079F408" w:rsidR="00796770" w:rsidRPr="00DE39BA" w:rsidRDefault="00706C01" w:rsidP="00F535CA">
            <w:pPr>
              <w:tabs>
                <w:tab w:val="left" w:pos="2496"/>
              </w:tabs>
              <w:spacing w:line="360" w:lineRule="auto"/>
              <w:jc w:val="center"/>
              <w:rPr>
                <w:bCs/>
                <w:szCs w:val="24"/>
              </w:rPr>
              <w:pPrChange w:id="338"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3</w:t>
            </w:r>
          </w:p>
        </w:tc>
        <w:tc>
          <w:tcPr>
            <w:tcW w:w="2336" w:type="dxa"/>
          </w:tcPr>
          <w:p w14:paraId="62162166" w14:textId="0193AA75" w:rsidR="00796770" w:rsidRPr="00DE39BA" w:rsidRDefault="00796770" w:rsidP="00F535CA">
            <w:pPr>
              <w:tabs>
                <w:tab w:val="left" w:pos="2496"/>
              </w:tabs>
              <w:spacing w:line="360" w:lineRule="auto"/>
              <w:jc w:val="center"/>
              <w:rPr>
                <w:bCs/>
                <w:szCs w:val="24"/>
              </w:rPr>
              <w:pPrChange w:id="339"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8</w:t>
            </w:r>
          </w:p>
        </w:tc>
        <w:tc>
          <w:tcPr>
            <w:tcW w:w="2344" w:type="dxa"/>
          </w:tcPr>
          <w:p w14:paraId="060C27C4" w14:textId="49D5822C" w:rsidR="00796770" w:rsidRPr="00DE39BA" w:rsidRDefault="00796770" w:rsidP="00F535CA">
            <w:pPr>
              <w:tabs>
                <w:tab w:val="left" w:pos="2496"/>
              </w:tabs>
              <w:spacing w:line="360" w:lineRule="auto"/>
              <w:jc w:val="center"/>
              <w:rPr>
                <w:bCs/>
                <w:szCs w:val="24"/>
              </w:rPr>
              <w:pPrChange w:id="340" w:author="mananarora1571@gmail.com" w:date="2021-05-30T15:12:00Z">
                <w:pPr>
                  <w:keepNext/>
                  <w:keepLines/>
                  <w:widowControl/>
                  <w:tabs>
                    <w:tab w:val="left" w:pos="2496"/>
                  </w:tabs>
                  <w:spacing w:line="360" w:lineRule="auto"/>
                  <w:jc w:val="center"/>
                </w:pPr>
              </w:pPrChange>
            </w:pPr>
            <w:r w:rsidRPr="00DE39BA">
              <w:rPr>
                <w:bCs/>
                <w:szCs w:val="24"/>
              </w:rPr>
              <w:t>Error Detection on Fields</w:t>
            </w:r>
          </w:p>
        </w:tc>
        <w:tc>
          <w:tcPr>
            <w:tcW w:w="2333" w:type="dxa"/>
          </w:tcPr>
          <w:p w14:paraId="4AD05E08" w14:textId="06AD9707" w:rsidR="00796770" w:rsidRPr="00DE39BA" w:rsidRDefault="00695AB2" w:rsidP="00F535CA">
            <w:pPr>
              <w:tabs>
                <w:tab w:val="left" w:pos="2496"/>
              </w:tabs>
              <w:spacing w:line="360" w:lineRule="auto"/>
              <w:jc w:val="center"/>
              <w:rPr>
                <w:bCs/>
                <w:szCs w:val="24"/>
              </w:rPr>
              <w:pPrChange w:id="341"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09</w:t>
            </w:r>
          </w:p>
        </w:tc>
      </w:tr>
      <w:tr w:rsidR="00796770" w:rsidRPr="00DE39BA" w14:paraId="7FB4631D" w14:textId="626E9D5E" w:rsidTr="00DE39BA">
        <w:trPr>
          <w:trHeight w:val="819"/>
        </w:trPr>
        <w:tc>
          <w:tcPr>
            <w:tcW w:w="2337" w:type="dxa"/>
          </w:tcPr>
          <w:p w14:paraId="4D60A85D" w14:textId="4C87A1CD" w:rsidR="00796770" w:rsidRPr="00DE39BA" w:rsidRDefault="00706C01" w:rsidP="00F535CA">
            <w:pPr>
              <w:tabs>
                <w:tab w:val="left" w:pos="2496"/>
              </w:tabs>
              <w:spacing w:line="360" w:lineRule="auto"/>
              <w:jc w:val="center"/>
              <w:rPr>
                <w:bCs/>
                <w:szCs w:val="24"/>
              </w:rPr>
              <w:pPrChange w:id="342"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4</w:t>
            </w:r>
          </w:p>
        </w:tc>
        <w:tc>
          <w:tcPr>
            <w:tcW w:w="2336" w:type="dxa"/>
          </w:tcPr>
          <w:p w14:paraId="1027D167" w14:textId="0A5704CA" w:rsidR="00796770" w:rsidRPr="00DE39BA" w:rsidRDefault="00796770" w:rsidP="00F535CA">
            <w:pPr>
              <w:tabs>
                <w:tab w:val="left" w:pos="2496"/>
              </w:tabs>
              <w:spacing w:line="360" w:lineRule="auto"/>
              <w:jc w:val="center"/>
              <w:rPr>
                <w:bCs/>
                <w:szCs w:val="24"/>
              </w:rPr>
              <w:pPrChange w:id="343"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9</w:t>
            </w:r>
          </w:p>
        </w:tc>
        <w:tc>
          <w:tcPr>
            <w:tcW w:w="2344" w:type="dxa"/>
          </w:tcPr>
          <w:p w14:paraId="6299192F" w14:textId="1EEFB664" w:rsidR="00796770" w:rsidRPr="00DE39BA" w:rsidRDefault="00796770" w:rsidP="00F535CA">
            <w:pPr>
              <w:tabs>
                <w:tab w:val="left" w:pos="2496"/>
              </w:tabs>
              <w:spacing w:line="360" w:lineRule="auto"/>
              <w:jc w:val="center"/>
              <w:rPr>
                <w:bCs/>
                <w:szCs w:val="24"/>
              </w:rPr>
              <w:pPrChange w:id="344" w:author="mananarora1571@gmail.com" w:date="2021-05-30T15:12:00Z">
                <w:pPr>
                  <w:keepNext/>
                  <w:keepLines/>
                  <w:widowControl/>
                  <w:tabs>
                    <w:tab w:val="left" w:pos="2496"/>
                  </w:tabs>
                  <w:spacing w:line="360" w:lineRule="auto"/>
                  <w:jc w:val="center"/>
                </w:pPr>
              </w:pPrChange>
            </w:pPr>
            <w:r w:rsidRPr="00DE39BA">
              <w:rPr>
                <w:bCs/>
                <w:szCs w:val="24"/>
              </w:rPr>
              <w:t>Final Signup View</w:t>
            </w:r>
          </w:p>
        </w:tc>
        <w:tc>
          <w:tcPr>
            <w:tcW w:w="2333" w:type="dxa"/>
          </w:tcPr>
          <w:p w14:paraId="48980E7E" w14:textId="3189F4FC" w:rsidR="00796770" w:rsidRPr="00DE39BA" w:rsidRDefault="00695AB2" w:rsidP="00F535CA">
            <w:pPr>
              <w:tabs>
                <w:tab w:val="left" w:pos="2496"/>
              </w:tabs>
              <w:spacing w:line="360" w:lineRule="auto"/>
              <w:jc w:val="center"/>
              <w:rPr>
                <w:bCs/>
                <w:szCs w:val="24"/>
              </w:rPr>
              <w:pPrChange w:id="345"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09</w:t>
            </w:r>
          </w:p>
        </w:tc>
      </w:tr>
      <w:tr w:rsidR="00796770" w:rsidRPr="00DE39BA" w14:paraId="277DE8A8" w14:textId="42BFAABC" w:rsidTr="00DE39BA">
        <w:trPr>
          <w:trHeight w:val="819"/>
        </w:trPr>
        <w:tc>
          <w:tcPr>
            <w:tcW w:w="2337" w:type="dxa"/>
          </w:tcPr>
          <w:p w14:paraId="464B4C37" w14:textId="1488389F" w:rsidR="00796770" w:rsidRPr="00DE39BA" w:rsidRDefault="00706C01" w:rsidP="00F535CA">
            <w:pPr>
              <w:tabs>
                <w:tab w:val="left" w:pos="2496"/>
              </w:tabs>
              <w:spacing w:line="360" w:lineRule="auto"/>
              <w:jc w:val="center"/>
              <w:rPr>
                <w:bCs/>
                <w:szCs w:val="24"/>
              </w:rPr>
              <w:pPrChange w:id="346"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5</w:t>
            </w:r>
          </w:p>
        </w:tc>
        <w:tc>
          <w:tcPr>
            <w:tcW w:w="2336" w:type="dxa"/>
          </w:tcPr>
          <w:p w14:paraId="51B7BD69" w14:textId="48F0F3C5" w:rsidR="00796770" w:rsidRPr="00DE39BA" w:rsidRDefault="00796770" w:rsidP="00F535CA">
            <w:pPr>
              <w:tabs>
                <w:tab w:val="left" w:pos="2496"/>
              </w:tabs>
              <w:spacing w:line="360" w:lineRule="auto"/>
              <w:jc w:val="center"/>
              <w:rPr>
                <w:bCs/>
                <w:szCs w:val="24"/>
              </w:rPr>
              <w:pPrChange w:id="347" w:author="mananarora1571@gmail.com" w:date="2021-05-30T15:12:00Z">
                <w:pPr>
                  <w:keepNext/>
                  <w:keepLines/>
                  <w:widowControl/>
                  <w:tabs>
                    <w:tab w:val="left" w:pos="2496"/>
                  </w:tabs>
                  <w:spacing w:line="360" w:lineRule="auto"/>
                  <w:jc w:val="center"/>
                </w:pPr>
              </w:pPrChange>
            </w:pPr>
            <w:r w:rsidRPr="00DE39BA">
              <w:rPr>
                <w:bCs/>
                <w:szCs w:val="24"/>
              </w:rPr>
              <w:t>7.</w:t>
            </w:r>
            <w:r w:rsidR="004D55D9">
              <w:rPr>
                <w:bCs/>
                <w:szCs w:val="24"/>
              </w:rPr>
              <w:t>20</w:t>
            </w:r>
          </w:p>
        </w:tc>
        <w:tc>
          <w:tcPr>
            <w:tcW w:w="2344" w:type="dxa"/>
          </w:tcPr>
          <w:p w14:paraId="10EA4069" w14:textId="6D34DD16" w:rsidR="00796770" w:rsidRPr="00DE39BA" w:rsidRDefault="00796770" w:rsidP="00F535CA">
            <w:pPr>
              <w:tabs>
                <w:tab w:val="left" w:pos="2496"/>
              </w:tabs>
              <w:spacing w:line="360" w:lineRule="auto"/>
              <w:jc w:val="center"/>
              <w:rPr>
                <w:bCs/>
                <w:szCs w:val="24"/>
              </w:rPr>
              <w:pPrChange w:id="348" w:author="mananarora1571@gmail.com" w:date="2021-05-30T15:12:00Z">
                <w:pPr>
                  <w:keepNext/>
                  <w:keepLines/>
                  <w:widowControl/>
                  <w:tabs>
                    <w:tab w:val="left" w:pos="2496"/>
                  </w:tabs>
                  <w:spacing w:line="360" w:lineRule="auto"/>
                  <w:jc w:val="center"/>
                </w:pPr>
              </w:pPrChange>
            </w:pPr>
            <w:r w:rsidRPr="00DE39BA">
              <w:rPr>
                <w:bCs/>
                <w:szCs w:val="24"/>
              </w:rPr>
              <w:t>GPS Permission Dialog</w:t>
            </w:r>
          </w:p>
        </w:tc>
        <w:tc>
          <w:tcPr>
            <w:tcW w:w="2333" w:type="dxa"/>
          </w:tcPr>
          <w:p w14:paraId="4E05D326" w14:textId="36A432D0" w:rsidR="00796770" w:rsidRPr="00DE39BA" w:rsidRDefault="006F31FE" w:rsidP="00F535CA">
            <w:pPr>
              <w:tabs>
                <w:tab w:val="left" w:pos="2496"/>
              </w:tabs>
              <w:spacing w:line="360" w:lineRule="auto"/>
              <w:jc w:val="center"/>
              <w:rPr>
                <w:bCs/>
                <w:szCs w:val="24"/>
              </w:rPr>
              <w:pPrChange w:id="349"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10</w:t>
            </w:r>
          </w:p>
        </w:tc>
      </w:tr>
      <w:tr w:rsidR="00796770" w:rsidRPr="00DE39BA" w14:paraId="72C0F19D" w14:textId="5E508A17" w:rsidTr="00DE39BA">
        <w:trPr>
          <w:trHeight w:val="819"/>
        </w:trPr>
        <w:tc>
          <w:tcPr>
            <w:tcW w:w="2337" w:type="dxa"/>
          </w:tcPr>
          <w:p w14:paraId="24534A60" w14:textId="543E1759" w:rsidR="00796770" w:rsidRPr="00DE39BA" w:rsidRDefault="00706C01" w:rsidP="00F535CA">
            <w:pPr>
              <w:tabs>
                <w:tab w:val="left" w:pos="2496"/>
              </w:tabs>
              <w:spacing w:line="360" w:lineRule="auto"/>
              <w:jc w:val="center"/>
              <w:rPr>
                <w:bCs/>
                <w:szCs w:val="24"/>
              </w:rPr>
              <w:pPrChange w:id="350"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6</w:t>
            </w:r>
          </w:p>
        </w:tc>
        <w:tc>
          <w:tcPr>
            <w:tcW w:w="2336" w:type="dxa"/>
          </w:tcPr>
          <w:p w14:paraId="2A591A72" w14:textId="6D129D9A" w:rsidR="00796770" w:rsidRPr="00DE39BA" w:rsidRDefault="00796770" w:rsidP="00F535CA">
            <w:pPr>
              <w:tabs>
                <w:tab w:val="left" w:pos="2496"/>
              </w:tabs>
              <w:spacing w:line="360" w:lineRule="auto"/>
              <w:jc w:val="center"/>
              <w:rPr>
                <w:bCs/>
                <w:szCs w:val="24"/>
              </w:rPr>
              <w:pPrChange w:id="351" w:author="mananarora1571@gmail.com" w:date="2021-05-30T15:12:00Z">
                <w:pPr>
                  <w:keepNext/>
                  <w:keepLines/>
                  <w:widowControl/>
                  <w:tabs>
                    <w:tab w:val="left" w:pos="2496"/>
                  </w:tabs>
                  <w:spacing w:line="360" w:lineRule="auto"/>
                  <w:jc w:val="center"/>
                </w:pPr>
              </w:pPrChange>
            </w:pPr>
            <w:r w:rsidRPr="00DE39BA">
              <w:rPr>
                <w:bCs/>
                <w:szCs w:val="24"/>
              </w:rPr>
              <w:t>7.</w:t>
            </w:r>
            <w:r w:rsidR="004D55D9">
              <w:rPr>
                <w:bCs/>
                <w:szCs w:val="24"/>
              </w:rPr>
              <w:t>21</w:t>
            </w:r>
          </w:p>
        </w:tc>
        <w:tc>
          <w:tcPr>
            <w:tcW w:w="2344" w:type="dxa"/>
          </w:tcPr>
          <w:p w14:paraId="37584B86" w14:textId="20128F21" w:rsidR="00796770" w:rsidRPr="00DE39BA" w:rsidRDefault="00796770" w:rsidP="00F535CA">
            <w:pPr>
              <w:tabs>
                <w:tab w:val="left" w:pos="2496"/>
              </w:tabs>
              <w:spacing w:line="360" w:lineRule="auto"/>
              <w:jc w:val="center"/>
              <w:rPr>
                <w:bCs/>
                <w:szCs w:val="24"/>
              </w:rPr>
              <w:pPrChange w:id="352" w:author="mananarora1571@gmail.com" w:date="2021-05-30T15:12:00Z">
                <w:pPr>
                  <w:keepNext/>
                  <w:keepLines/>
                  <w:widowControl/>
                  <w:tabs>
                    <w:tab w:val="left" w:pos="2496"/>
                  </w:tabs>
                  <w:spacing w:line="360" w:lineRule="auto"/>
                  <w:jc w:val="center"/>
                </w:pPr>
              </w:pPrChange>
            </w:pPr>
            <w:r w:rsidRPr="00DE39BA">
              <w:rPr>
                <w:bCs/>
                <w:szCs w:val="24"/>
              </w:rPr>
              <w:t xml:space="preserve">Map View with </w:t>
            </w:r>
            <w:r w:rsidRPr="00DE39BA">
              <w:rPr>
                <w:bCs/>
                <w:szCs w:val="24"/>
              </w:rPr>
              <w:lastRenderedPageBreak/>
              <w:t>Hotspot Zones</w:t>
            </w:r>
          </w:p>
        </w:tc>
        <w:tc>
          <w:tcPr>
            <w:tcW w:w="2333" w:type="dxa"/>
          </w:tcPr>
          <w:p w14:paraId="52CE7383" w14:textId="53A10F86" w:rsidR="00796770" w:rsidRPr="00DE39BA" w:rsidRDefault="006F31FE" w:rsidP="00F535CA">
            <w:pPr>
              <w:tabs>
                <w:tab w:val="left" w:pos="2496"/>
              </w:tabs>
              <w:spacing w:line="360" w:lineRule="auto"/>
              <w:jc w:val="center"/>
              <w:rPr>
                <w:bCs/>
                <w:szCs w:val="24"/>
              </w:rPr>
              <w:pPrChange w:id="353" w:author="mananarora1571@gmail.com" w:date="2021-05-30T15:12:00Z">
                <w:pPr>
                  <w:keepNext/>
                  <w:keepLines/>
                  <w:widowControl/>
                  <w:tabs>
                    <w:tab w:val="left" w:pos="2496"/>
                  </w:tabs>
                  <w:spacing w:line="360" w:lineRule="auto"/>
                  <w:jc w:val="center"/>
                </w:pPr>
              </w:pPrChange>
            </w:pPr>
            <w:r w:rsidRPr="00DE39BA">
              <w:rPr>
                <w:bCs/>
                <w:szCs w:val="24"/>
              </w:rPr>
              <w:lastRenderedPageBreak/>
              <w:t>1</w:t>
            </w:r>
            <w:r w:rsidR="008E5B39">
              <w:rPr>
                <w:bCs/>
                <w:szCs w:val="24"/>
              </w:rPr>
              <w:t>10</w:t>
            </w:r>
          </w:p>
        </w:tc>
      </w:tr>
      <w:tr w:rsidR="00796770" w:rsidRPr="00DE39BA" w14:paraId="20D05D56" w14:textId="4FACB0F9" w:rsidTr="00DE39BA">
        <w:trPr>
          <w:trHeight w:val="819"/>
        </w:trPr>
        <w:tc>
          <w:tcPr>
            <w:tcW w:w="2337" w:type="dxa"/>
          </w:tcPr>
          <w:p w14:paraId="6F020F11" w14:textId="64DD656A" w:rsidR="00796770" w:rsidRPr="00DE39BA" w:rsidRDefault="00706C01" w:rsidP="00F535CA">
            <w:pPr>
              <w:tabs>
                <w:tab w:val="left" w:pos="2496"/>
              </w:tabs>
              <w:spacing w:line="360" w:lineRule="auto"/>
              <w:jc w:val="center"/>
              <w:rPr>
                <w:bCs/>
                <w:szCs w:val="24"/>
              </w:rPr>
              <w:pPrChange w:id="354"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7</w:t>
            </w:r>
          </w:p>
        </w:tc>
        <w:tc>
          <w:tcPr>
            <w:tcW w:w="2336" w:type="dxa"/>
          </w:tcPr>
          <w:p w14:paraId="3D08E2E8" w14:textId="1C887644" w:rsidR="00796770" w:rsidRPr="00DE39BA" w:rsidRDefault="00796770" w:rsidP="00F535CA">
            <w:pPr>
              <w:tabs>
                <w:tab w:val="left" w:pos="2496"/>
              </w:tabs>
              <w:spacing w:line="360" w:lineRule="auto"/>
              <w:jc w:val="center"/>
              <w:rPr>
                <w:bCs/>
                <w:szCs w:val="24"/>
              </w:rPr>
              <w:pPrChange w:id="355" w:author="mananarora1571@gmail.com" w:date="2021-05-30T15:12:00Z">
                <w:pPr>
                  <w:keepNext/>
                  <w:keepLines/>
                  <w:widowControl/>
                  <w:tabs>
                    <w:tab w:val="left" w:pos="2496"/>
                  </w:tabs>
                  <w:spacing w:line="360" w:lineRule="auto"/>
                  <w:jc w:val="center"/>
                </w:pPr>
              </w:pPrChange>
            </w:pPr>
            <w:r w:rsidRPr="00DE39BA">
              <w:rPr>
                <w:bCs/>
                <w:szCs w:val="24"/>
              </w:rPr>
              <w:t>7.</w:t>
            </w:r>
            <w:r w:rsidR="00AD576A">
              <w:rPr>
                <w:bCs/>
                <w:szCs w:val="24"/>
              </w:rPr>
              <w:t>22</w:t>
            </w:r>
          </w:p>
        </w:tc>
        <w:tc>
          <w:tcPr>
            <w:tcW w:w="2344" w:type="dxa"/>
          </w:tcPr>
          <w:p w14:paraId="18F5AF22" w14:textId="03099B77" w:rsidR="00796770" w:rsidRPr="00DE39BA" w:rsidRDefault="00796770" w:rsidP="00F535CA">
            <w:pPr>
              <w:tabs>
                <w:tab w:val="left" w:pos="2496"/>
              </w:tabs>
              <w:spacing w:line="360" w:lineRule="auto"/>
              <w:jc w:val="center"/>
              <w:rPr>
                <w:bCs/>
                <w:szCs w:val="24"/>
              </w:rPr>
              <w:pPrChange w:id="356" w:author="mananarora1571@gmail.com" w:date="2021-05-30T15:12:00Z">
                <w:pPr>
                  <w:keepNext/>
                  <w:keepLines/>
                  <w:widowControl/>
                  <w:tabs>
                    <w:tab w:val="left" w:pos="2496"/>
                  </w:tabs>
                  <w:spacing w:line="360" w:lineRule="auto"/>
                  <w:jc w:val="center"/>
                </w:pPr>
              </w:pPrChange>
            </w:pPr>
            <w:r w:rsidRPr="00DE39BA">
              <w:rPr>
                <w:bCs/>
                <w:szCs w:val="24"/>
              </w:rPr>
              <w:t>Details of Selected Hotspot Zones</w:t>
            </w:r>
          </w:p>
        </w:tc>
        <w:tc>
          <w:tcPr>
            <w:tcW w:w="2333" w:type="dxa"/>
          </w:tcPr>
          <w:p w14:paraId="2F0E1EB8" w14:textId="0ACF55BF" w:rsidR="00796770" w:rsidRPr="00DE39BA" w:rsidRDefault="006F31FE" w:rsidP="00F535CA">
            <w:pPr>
              <w:tabs>
                <w:tab w:val="left" w:pos="2496"/>
              </w:tabs>
              <w:spacing w:line="360" w:lineRule="auto"/>
              <w:jc w:val="center"/>
              <w:rPr>
                <w:bCs/>
                <w:szCs w:val="24"/>
              </w:rPr>
              <w:pPrChange w:id="357"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10</w:t>
            </w:r>
          </w:p>
        </w:tc>
      </w:tr>
      <w:tr w:rsidR="00796770" w:rsidRPr="00DE39BA" w14:paraId="7F573411" w14:textId="45399B0C" w:rsidTr="00DE39BA">
        <w:trPr>
          <w:trHeight w:val="819"/>
        </w:trPr>
        <w:tc>
          <w:tcPr>
            <w:tcW w:w="2337" w:type="dxa"/>
          </w:tcPr>
          <w:p w14:paraId="749973DF" w14:textId="4F192E78" w:rsidR="00796770" w:rsidRPr="00DE39BA" w:rsidRDefault="00706C01" w:rsidP="00F535CA">
            <w:pPr>
              <w:tabs>
                <w:tab w:val="left" w:pos="2496"/>
              </w:tabs>
              <w:spacing w:line="360" w:lineRule="auto"/>
              <w:jc w:val="center"/>
              <w:rPr>
                <w:bCs/>
                <w:szCs w:val="24"/>
              </w:rPr>
              <w:pPrChange w:id="358"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8</w:t>
            </w:r>
          </w:p>
        </w:tc>
        <w:tc>
          <w:tcPr>
            <w:tcW w:w="2336" w:type="dxa"/>
          </w:tcPr>
          <w:p w14:paraId="3DFF24BA" w14:textId="14188045" w:rsidR="00796770" w:rsidRPr="00DE39BA" w:rsidRDefault="00796770" w:rsidP="00F535CA">
            <w:pPr>
              <w:tabs>
                <w:tab w:val="left" w:pos="2496"/>
              </w:tabs>
              <w:spacing w:line="360" w:lineRule="auto"/>
              <w:jc w:val="center"/>
              <w:rPr>
                <w:bCs/>
                <w:szCs w:val="24"/>
              </w:rPr>
              <w:pPrChange w:id="359" w:author="mananarora1571@gmail.com" w:date="2021-05-30T15:12:00Z">
                <w:pPr>
                  <w:keepNext/>
                  <w:keepLines/>
                  <w:widowControl/>
                  <w:tabs>
                    <w:tab w:val="left" w:pos="2496"/>
                  </w:tabs>
                  <w:spacing w:line="360" w:lineRule="auto"/>
                  <w:jc w:val="center"/>
                </w:pPr>
              </w:pPrChange>
            </w:pPr>
            <w:r w:rsidRPr="00DE39BA">
              <w:rPr>
                <w:bCs/>
                <w:szCs w:val="24"/>
              </w:rPr>
              <w:t>7.2</w:t>
            </w:r>
            <w:r w:rsidR="00AD576A">
              <w:rPr>
                <w:bCs/>
                <w:szCs w:val="24"/>
              </w:rPr>
              <w:t>3</w:t>
            </w:r>
          </w:p>
        </w:tc>
        <w:tc>
          <w:tcPr>
            <w:tcW w:w="2344" w:type="dxa"/>
          </w:tcPr>
          <w:p w14:paraId="0030D103" w14:textId="1CB6A8F0" w:rsidR="00796770" w:rsidRPr="00DE39BA" w:rsidRDefault="00796770" w:rsidP="00F535CA">
            <w:pPr>
              <w:tabs>
                <w:tab w:val="left" w:pos="2496"/>
              </w:tabs>
              <w:spacing w:line="360" w:lineRule="auto"/>
              <w:jc w:val="center"/>
              <w:rPr>
                <w:bCs/>
                <w:szCs w:val="24"/>
              </w:rPr>
              <w:pPrChange w:id="360" w:author="mananarora1571@gmail.com" w:date="2021-05-30T15:12:00Z">
                <w:pPr>
                  <w:keepNext/>
                  <w:keepLines/>
                  <w:widowControl/>
                  <w:tabs>
                    <w:tab w:val="left" w:pos="2496"/>
                  </w:tabs>
                  <w:spacing w:line="360" w:lineRule="auto"/>
                  <w:jc w:val="center"/>
                </w:pPr>
              </w:pPrChange>
            </w:pPr>
            <w:r w:rsidRPr="00DE39BA">
              <w:rPr>
                <w:bCs/>
                <w:szCs w:val="24"/>
              </w:rPr>
              <w:t>Crowded Zones</w:t>
            </w:r>
          </w:p>
        </w:tc>
        <w:tc>
          <w:tcPr>
            <w:tcW w:w="2333" w:type="dxa"/>
          </w:tcPr>
          <w:p w14:paraId="4DFDFD84" w14:textId="3FE05851" w:rsidR="00796770" w:rsidRPr="00DE39BA" w:rsidRDefault="00695AB2" w:rsidP="00F535CA">
            <w:pPr>
              <w:tabs>
                <w:tab w:val="left" w:pos="2496"/>
              </w:tabs>
              <w:spacing w:line="360" w:lineRule="auto"/>
              <w:jc w:val="center"/>
              <w:rPr>
                <w:bCs/>
                <w:szCs w:val="24"/>
              </w:rPr>
              <w:pPrChange w:id="361"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10</w:t>
            </w:r>
          </w:p>
        </w:tc>
      </w:tr>
      <w:tr w:rsidR="00AD576A" w:rsidRPr="00DE39BA" w14:paraId="5D4C8258" w14:textId="77777777" w:rsidTr="00DE39BA">
        <w:trPr>
          <w:trHeight w:val="819"/>
        </w:trPr>
        <w:tc>
          <w:tcPr>
            <w:tcW w:w="2337" w:type="dxa"/>
          </w:tcPr>
          <w:p w14:paraId="3D3A8E6C" w14:textId="79364847" w:rsidR="00AD576A" w:rsidRDefault="00AD576A" w:rsidP="00F535CA">
            <w:pPr>
              <w:tabs>
                <w:tab w:val="left" w:pos="2496"/>
              </w:tabs>
              <w:spacing w:line="360" w:lineRule="auto"/>
              <w:jc w:val="center"/>
              <w:rPr>
                <w:bCs/>
                <w:szCs w:val="24"/>
              </w:rPr>
              <w:pPrChange w:id="362" w:author="mananarora1571@gmail.com" w:date="2021-05-30T15:12:00Z">
                <w:pPr>
                  <w:keepNext/>
                  <w:keepLines/>
                  <w:widowControl/>
                  <w:tabs>
                    <w:tab w:val="left" w:pos="2496"/>
                  </w:tabs>
                  <w:spacing w:line="360" w:lineRule="auto"/>
                  <w:jc w:val="center"/>
                </w:pPr>
              </w:pPrChange>
            </w:pPr>
            <w:r>
              <w:rPr>
                <w:bCs/>
                <w:szCs w:val="24"/>
              </w:rPr>
              <w:t>29</w:t>
            </w:r>
          </w:p>
        </w:tc>
        <w:tc>
          <w:tcPr>
            <w:tcW w:w="2336" w:type="dxa"/>
          </w:tcPr>
          <w:p w14:paraId="0A7688AC" w14:textId="5ADD9706" w:rsidR="00AD576A" w:rsidRPr="00DE39BA" w:rsidRDefault="00AD576A" w:rsidP="00F535CA">
            <w:pPr>
              <w:tabs>
                <w:tab w:val="left" w:pos="2496"/>
              </w:tabs>
              <w:spacing w:line="360" w:lineRule="auto"/>
              <w:jc w:val="center"/>
              <w:rPr>
                <w:bCs/>
                <w:szCs w:val="24"/>
              </w:rPr>
              <w:pPrChange w:id="363" w:author="mananarora1571@gmail.com" w:date="2021-05-30T15:12:00Z">
                <w:pPr>
                  <w:keepNext/>
                  <w:keepLines/>
                  <w:widowControl/>
                  <w:tabs>
                    <w:tab w:val="left" w:pos="2496"/>
                  </w:tabs>
                  <w:spacing w:line="360" w:lineRule="auto"/>
                  <w:jc w:val="center"/>
                </w:pPr>
              </w:pPrChange>
            </w:pPr>
            <w:r>
              <w:rPr>
                <w:bCs/>
                <w:szCs w:val="24"/>
              </w:rPr>
              <w:t>7.24</w:t>
            </w:r>
          </w:p>
        </w:tc>
        <w:tc>
          <w:tcPr>
            <w:tcW w:w="2344" w:type="dxa"/>
          </w:tcPr>
          <w:p w14:paraId="0065F43F" w14:textId="360D1A92" w:rsidR="00AD576A" w:rsidRPr="00FF458E" w:rsidRDefault="00FF458E" w:rsidP="00F535CA">
            <w:pPr>
              <w:tabs>
                <w:tab w:val="left" w:pos="2496"/>
              </w:tabs>
              <w:spacing w:line="360" w:lineRule="auto"/>
              <w:jc w:val="center"/>
              <w:rPr>
                <w:bCs/>
                <w:szCs w:val="24"/>
              </w:rPr>
              <w:pPrChange w:id="364" w:author="mananarora1571@gmail.com" w:date="2021-05-30T15:12:00Z">
                <w:pPr>
                  <w:keepNext/>
                  <w:keepLines/>
                  <w:widowControl/>
                  <w:tabs>
                    <w:tab w:val="left" w:pos="2496"/>
                  </w:tabs>
                  <w:spacing w:line="360" w:lineRule="auto"/>
                  <w:jc w:val="center"/>
                </w:pPr>
              </w:pPrChange>
            </w:pPr>
            <w:r w:rsidRPr="00F535CA">
              <w:rPr>
                <w:rFonts w:eastAsia="Calibri"/>
                <w:szCs w:val="24"/>
                <w:lang w:val="en-IN"/>
              </w:rPr>
              <w:t>Marking Origin</w:t>
            </w:r>
          </w:p>
        </w:tc>
        <w:tc>
          <w:tcPr>
            <w:tcW w:w="2333" w:type="dxa"/>
          </w:tcPr>
          <w:p w14:paraId="6257CC7B" w14:textId="1CE60859" w:rsidR="00AD576A" w:rsidRPr="00DE39BA" w:rsidRDefault="006F31FE" w:rsidP="00F535CA">
            <w:pPr>
              <w:tabs>
                <w:tab w:val="left" w:pos="2496"/>
              </w:tabs>
              <w:spacing w:line="360" w:lineRule="auto"/>
              <w:jc w:val="center"/>
              <w:rPr>
                <w:bCs/>
                <w:szCs w:val="24"/>
              </w:rPr>
              <w:pPrChange w:id="365" w:author="mananarora1571@gmail.com" w:date="2021-05-30T15:12:00Z">
                <w:pPr>
                  <w:keepNext/>
                  <w:keepLines/>
                  <w:widowControl/>
                  <w:tabs>
                    <w:tab w:val="left" w:pos="2496"/>
                  </w:tabs>
                  <w:spacing w:line="360" w:lineRule="auto"/>
                  <w:jc w:val="center"/>
                </w:pPr>
              </w:pPrChange>
            </w:pPr>
            <w:r>
              <w:rPr>
                <w:bCs/>
                <w:szCs w:val="24"/>
              </w:rPr>
              <w:t>11</w:t>
            </w:r>
            <w:r w:rsidR="008E5B39">
              <w:rPr>
                <w:bCs/>
                <w:szCs w:val="24"/>
              </w:rPr>
              <w:t>1</w:t>
            </w:r>
          </w:p>
        </w:tc>
      </w:tr>
      <w:tr w:rsidR="00B419EF" w:rsidRPr="00DE39BA" w14:paraId="5681ECEF" w14:textId="77777777" w:rsidTr="00DE39BA">
        <w:trPr>
          <w:trHeight w:val="819"/>
        </w:trPr>
        <w:tc>
          <w:tcPr>
            <w:tcW w:w="2337" w:type="dxa"/>
          </w:tcPr>
          <w:p w14:paraId="6B6AC547" w14:textId="458CC6B8" w:rsidR="00B419EF" w:rsidRDefault="00B419EF" w:rsidP="00F535CA">
            <w:pPr>
              <w:tabs>
                <w:tab w:val="left" w:pos="2496"/>
              </w:tabs>
              <w:spacing w:line="360" w:lineRule="auto"/>
              <w:jc w:val="center"/>
              <w:rPr>
                <w:bCs/>
                <w:szCs w:val="24"/>
              </w:rPr>
              <w:pPrChange w:id="366" w:author="mananarora1571@gmail.com" w:date="2021-05-30T15:12:00Z">
                <w:pPr>
                  <w:keepNext/>
                  <w:keepLines/>
                  <w:widowControl/>
                  <w:tabs>
                    <w:tab w:val="left" w:pos="2496"/>
                  </w:tabs>
                  <w:spacing w:line="360" w:lineRule="auto"/>
                  <w:jc w:val="center"/>
                </w:pPr>
              </w:pPrChange>
            </w:pPr>
            <w:r>
              <w:rPr>
                <w:bCs/>
                <w:szCs w:val="24"/>
              </w:rPr>
              <w:t>30</w:t>
            </w:r>
          </w:p>
        </w:tc>
        <w:tc>
          <w:tcPr>
            <w:tcW w:w="2336" w:type="dxa"/>
          </w:tcPr>
          <w:p w14:paraId="7A1F2209" w14:textId="6A7EF285" w:rsidR="00B419EF" w:rsidRDefault="00B419EF" w:rsidP="00F535CA">
            <w:pPr>
              <w:tabs>
                <w:tab w:val="left" w:pos="2496"/>
              </w:tabs>
              <w:spacing w:line="360" w:lineRule="auto"/>
              <w:jc w:val="center"/>
              <w:rPr>
                <w:bCs/>
                <w:szCs w:val="24"/>
              </w:rPr>
              <w:pPrChange w:id="367" w:author="mananarora1571@gmail.com" w:date="2021-05-30T15:12:00Z">
                <w:pPr>
                  <w:keepNext/>
                  <w:keepLines/>
                  <w:widowControl/>
                  <w:tabs>
                    <w:tab w:val="left" w:pos="2496"/>
                  </w:tabs>
                  <w:spacing w:line="360" w:lineRule="auto"/>
                  <w:jc w:val="center"/>
                </w:pPr>
              </w:pPrChange>
            </w:pPr>
            <w:r>
              <w:rPr>
                <w:bCs/>
                <w:szCs w:val="24"/>
              </w:rPr>
              <w:t>7.25</w:t>
            </w:r>
          </w:p>
        </w:tc>
        <w:tc>
          <w:tcPr>
            <w:tcW w:w="2344" w:type="dxa"/>
          </w:tcPr>
          <w:p w14:paraId="1769AD2E" w14:textId="5A31D4D5" w:rsidR="00B419EF" w:rsidRPr="00DE39BA" w:rsidRDefault="00FF458E" w:rsidP="00F535CA">
            <w:pPr>
              <w:tabs>
                <w:tab w:val="left" w:pos="2496"/>
              </w:tabs>
              <w:spacing w:line="360" w:lineRule="auto"/>
              <w:jc w:val="center"/>
              <w:rPr>
                <w:bCs/>
                <w:szCs w:val="24"/>
              </w:rPr>
              <w:pPrChange w:id="368" w:author="mananarora1571@gmail.com" w:date="2021-05-30T15:12:00Z">
                <w:pPr>
                  <w:keepNext/>
                  <w:keepLines/>
                  <w:widowControl/>
                  <w:tabs>
                    <w:tab w:val="left" w:pos="2496"/>
                  </w:tabs>
                  <w:spacing w:line="360" w:lineRule="auto"/>
                  <w:jc w:val="center"/>
                </w:pPr>
              </w:pPrChange>
            </w:pPr>
            <w:r>
              <w:rPr>
                <w:bCs/>
                <w:szCs w:val="24"/>
              </w:rPr>
              <w:t>Determined Route</w:t>
            </w:r>
          </w:p>
        </w:tc>
        <w:tc>
          <w:tcPr>
            <w:tcW w:w="2333" w:type="dxa"/>
          </w:tcPr>
          <w:p w14:paraId="4C258591" w14:textId="19CB99CC" w:rsidR="00B419EF" w:rsidRPr="00DE39BA" w:rsidRDefault="008E5B39" w:rsidP="00F535CA">
            <w:pPr>
              <w:tabs>
                <w:tab w:val="left" w:pos="2496"/>
              </w:tabs>
              <w:spacing w:line="360" w:lineRule="auto"/>
              <w:jc w:val="center"/>
              <w:rPr>
                <w:bCs/>
                <w:szCs w:val="24"/>
              </w:rPr>
              <w:pPrChange w:id="369" w:author="mananarora1571@gmail.com" w:date="2021-05-30T15:12:00Z">
                <w:pPr>
                  <w:keepNext/>
                  <w:keepLines/>
                  <w:widowControl/>
                  <w:tabs>
                    <w:tab w:val="left" w:pos="2496"/>
                  </w:tabs>
                  <w:spacing w:line="360" w:lineRule="auto"/>
                  <w:jc w:val="center"/>
                </w:pPr>
              </w:pPrChange>
            </w:pPr>
            <w:r>
              <w:rPr>
                <w:bCs/>
                <w:szCs w:val="24"/>
              </w:rPr>
              <w:t>111</w:t>
            </w:r>
          </w:p>
        </w:tc>
      </w:tr>
      <w:tr w:rsidR="00796770" w:rsidRPr="00DE39BA" w14:paraId="085388C0" w14:textId="2ED2A41B" w:rsidTr="00DE39BA">
        <w:trPr>
          <w:trHeight w:val="819"/>
        </w:trPr>
        <w:tc>
          <w:tcPr>
            <w:tcW w:w="2337" w:type="dxa"/>
          </w:tcPr>
          <w:p w14:paraId="4F755ED8" w14:textId="1A3A7357" w:rsidR="00796770" w:rsidRPr="00DE39BA" w:rsidRDefault="00AD576A" w:rsidP="00F535CA">
            <w:pPr>
              <w:tabs>
                <w:tab w:val="left" w:pos="2496"/>
              </w:tabs>
              <w:spacing w:line="360" w:lineRule="auto"/>
              <w:jc w:val="center"/>
              <w:rPr>
                <w:bCs/>
                <w:szCs w:val="24"/>
              </w:rPr>
              <w:pPrChange w:id="370" w:author="mananarora1571@gmail.com" w:date="2021-05-30T15:12:00Z">
                <w:pPr>
                  <w:keepNext/>
                  <w:keepLines/>
                  <w:widowControl/>
                  <w:tabs>
                    <w:tab w:val="left" w:pos="2496"/>
                  </w:tabs>
                  <w:spacing w:line="360" w:lineRule="auto"/>
                  <w:jc w:val="center"/>
                </w:pPr>
              </w:pPrChange>
            </w:pPr>
            <w:r>
              <w:rPr>
                <w:bCs/>
                <w:szCs w:val="24"/>
              </w:rPr>
              <w:t>3</w:t>
            </w:r>
            <w:r w:rsidR="00B419EF">
              <w:rPr>
                <w:bCs/>
                <w:szCs w:val="24"/>
              </w:rPr>
              <w:t>1</w:t>
            </w:r>
          </w:p>
        </w:tc>
        <w:tc>
          <w:tcPr>
            <w:tcW w:w="2336" w:type="dxa"/>
          </w:tcPr>
          <w:p w14:paraId="64C4693F" w14:textId="4F679DB5" w:rsidR="00796770" w:rsidRPr="00DE39BA" w:rsidRDefault="00796770" w:rsidP="00F535CA">
            <w:pPr>
              <w:tabs>
                <w:tab w:val="left" w:pos="2496"/>
              </w:tabs>
              <w:spacing w:line="360" w:lineRule="auto"/>
              <w:jc w:val="center"/>
              <w:rPr>
                <w:bCs/>
                <w:szCs w:val="24"/>
              </w:rPr>
              <w:pPrChange w:id="371" w:author="mananarora1571@gmail.com" w:date="2021-05-30T15:12:00Z">
                <w:pPr>
                  <w:keepNext/>
                  <w:keepLines/>
                  <w:widowControl/>
                  <w:tabs>
                    <w:tab w:val="left" w:pos="2496"/>
                  </w:tabs>
                  <w:spacing w:line="360" w:lineRule="auto"/>
                  <w:jc w:val="center"/>
                </w:pPr>
              </w:pPrChange>
            </w:pPr>
            <w:r w:rsidRPr="00DE39BA">
              <w:rPr>
                <w:bCs/>
                <w:szCs w:val="24"/>
              </w:rPr>
              <w:t>7.2</w:t>
            </w:r>
            <w:r w:rsidR="00AD576A">
              <w:rPr>
                <w:bCs/>
                <w:szCs w:val="24"/>
              </w:rPr>
              <w:t>6</w:t>
            </w:r>
          </w:p>
        </w:tc>
        <w:tc>
          <w:tcPr>
            <w:tcW w:w="2344" w:type="dxa"/>
          </w:tcPr>
          <w:p w14:paraId="5E067B7D" w14:textId="7675C7E7" w:rsidR="00796770" w:rsidRPr="00DE39BA" w:rsidRDefault="00796770" w:rsidP="00F535CA">
            <w:pPr>
              <w:tabs>
                <w:tab w:val="left" w:pos="2496"/>
              </w:tabs>
              <w:spacing w:line="360" w:lineRule="auto"/>
              <w:jc w:val="center"/>
              <w:rPr>
                <w:bCs/>
                <w:szCs w:val="24"/>
              </w:rPr>
              <w:pPrChange w:id="372" w:author="mananarora1571@gmail.com" w:date="2021-05-30T15:12:00Z">
                <w:pPr>
                  <w:keepNext/>
                  <w:keepLines/>
                  <w:widowControl/>
                  <w:tabs>
                    <w:tab w:val="left" w:pos="2496"/>
                  </w:tabs>
                  <w:spacing w:line="360" w:lineRule="auto"/>
                  <w:jc w:val="center"/>
                </w:pPr>
              </w:pPrChange>
            </w:pPr>
            <w:r w:rsidRPr="00DE39BA">
              <w:rPr>
                <w:bCs/>
                <w:szCs w:val="24"/>
              </w:rPr>
              <w:t>Login Web View</w:t>
            </w:r>
          </w:p>
        </w:tc>
        <w:tc>
          <w:tcPr>
            <w:tcW w:w="2333" w:type="dxa"/>
          </w:tcPr>
          <w:p w14:paraId="61EE644B" w14:textId="615B38F8" w:rsidR="00796770" w:rsidRPr="00DE39BA" w:rsidRDefault="00695AB2" w:rsidP="00F535CA">
            <w:pPr>
              <w:tabs>
                <w:tab w:val="left" w:pos="2496"/>
              </w:tabs>
              <w:spacing w:line="360" w:lineRule="auto"/>
              <w:jc w:val="center"/>
              <w:rPr>
                <w:bCs/>
                <w:szCs w:val="24"/>
              </w:rPr>
              <w:pPrChange w:id="373"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12</w:t>
            </w:r>
          </w:p>
        </w:tc>
      </w:tr>
      <w:tr w:rsidR="00796770" w:rsidRPr="00DE39BA" w14:paraId="3C8ECA97" w14:textId="6EBC020D" w:rsidTr="00DE39BA">
        <w:trPr>
          <w:trHeight w:val="819"/>
        </w:trPr>
        <w:tc>
          <w:tcPr>
            <w:tcW w:w="2337" w:type="dxa"/>
          </w:tcPr>
          <w:p w14:paraId="07B1EA12" w14:textId="03A55D5C" w:rsidR="00796770" w:rsidRPr="00DE39BA" w:rsidRDefault="00B419EF" w:rsidP="00F535CA">
            <w:pPr>
              <w:tabs>
                <w:tab w:val="left" w:pos="2496"/>
              </w:tabs>
              <w:spacing w:line="360" w:lineRule="auto"/>
              <w:jc w:val="center"/>
              <w:rPr>
                <w:bCs/>
                <w:szCs w:val="24"/>
              </w:rPr>
              <w:pPrChange w:id="374" w:author="mananarora1571@gmail.com" w:date="2021-05-30T15:12:00Z">
                <w:pPr>
                  <w:keepNext/>
                  <w:keepLines/>
                  <w:widowControl/>
                  <w:tabs>
                    <w:tab w:val="left" w:pos="2496"/>
                  </w:tabs>
                  <w:spacing w:line="360" w:lineRule="auto"/>
                  <w:jc w:val="center"/>
                </w:pPr>
              </w:pPrChange>
            </w:pPr>
            <w:r>
              <w:rPr>
                <w:bCs/>
                <w:szCs w:val="24"/>
              </w:rPr>
              <w:t>32</w:t>
            </w:r>
          </w:p>
        </w:tc>
        <w:tc>
          <w:tcPr>
            <w:tcW w:w="2336" w:type="dxa"/>
          </w:tcPr>
          <w:p w14:paraId="4F6D707B" w14:textId="79FB4F09" w:rsidR="00796770" w:rsidRPr="00DE39BA" w:rsidRDefault="00796770" w:rsidP="00F535CA">
            <w:pPr>
              <w:tabs>
                <w:tab w:val="left" w:pos="2496"/>
              </w:tabs>
              <w:spacing w:line="360" w:lineRule="auto"/>
              <w:jc w:val="center"/>
              <w:rPr>
                <w:bCs/>
                <w:szCs w:val="24"/>
              </w:rPr>
              <w:pPrChange w:id="375" w:author="mananarora1571@gmail.com" w:date="2021-05-30T15:12:00Z">
                <w:pPr>
                  <w:keepNext/>
                  <w:keepLines/>
                  <w:widowControl/>
                  <w:tabs>
                    <w:tab w:val="left" w:pos="2496"/>
                  </w:tabs>
                  <w:spacing w:line="360" w:lineRule="auto"/>
                  <w:jc w:val="center"/>
                </w:pPr>
              </w:pPrChange>
            </w:pPr>
            <w:r w:rsidRPr="00DE39BA">
              <w:rPr>
                <w:bCs/>
                <w:szCs w:val="24"/>
              </w:rPr>
              <w:t>7.2</w:t>
            </w:r>
            <w:r w:rsidR="00B419EF">
              <w:rPr>
                <w:bCs/>
                <w:szCs w:val="24"/>
              </w:rPr>
              <w:t>7</w:t>
            </w:r>
          </w:p>
        </w:tc>
        <w:tc>
          <w:tcPr>
            <w:tcW w:w="2344" w:type="dxa"/>
          </w:tcPr>
          <w:p w14:paraId="34810483" w14:textId="7D38D05E" w:rsidR="00796770" w:rsidRPr="00DE39BA" w:rsidRDefault="00796770" w:rsidP="00F535CA">
            <w:pPr>
              <w:tabs>
                <w:tab w:val="left" w:pos="2496"/>
              </w:tabs>
              <w:spacing w:line="360" w:lineRule="auto"/>
              <w:jc w:val="center"/>
              <w:rPr>
                <w:bCs/>
                <w:szCs w:val="24"/>
              </w:rPr>
              <w:pPrChange w:id="376" w:author="mananarora1571@gmail.com" w:date="2021-05-30T15:12:00Z">
                <w:pPr>
                  <w:keepNext/>
                  <w:keepLines/>
                  <w:widowControl/>
                  <w:tabs>
                    <w:tab w:val="left" w:pos="2496"/>
                  </w:tabs>
                  <w:spacing w:line="360" w:lineRule="auto"/>
                  <w:jc w:val="center"/>
                </w:pPr>
              </w:pPrChange>
            </w:pPr>
            <w:r w:rsidRPr="00DE39BA">
              <w:rPr>
                <w:bCs/>
                <w:szCs w:val="24"/>
              </w:rPr>
              <w:t>Signup Web View</w:t>
            </w:r>
          </w:p>
        </w:tc>
        <w:tc>
          <w:tcPr>
            <w:tcW w:w="2333" w:type="dxa"/>
          </w:tcPr>
          <w:p w14:paraId="3DA7A50F" w14:textId="39140A73" w:rsidR="00796770" w:rsidRPr="00DE39BA" w:rsidRDefault="00695AB2" w:rsidP="00F535CA">
            <w:pPr>
              <w:tabs>
                <w:tab w:val="left" w:pos="2496"/>
              </w:tabs>
              <w:spacing w:line="360" w:lineRule="auto"/>
              <w:jc w:val="center"/>
              <w:rPr>
                <w:bCs/>
                <w:szCs w:val="24"/>
              </w:rPr>
              <w:pPrChange w:id="377"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r w:rsidR="008E5B39">
              <w:rPr>
                <w:bCs/>
                <w:szCs w:val="24"/>
              </w:rPr>
              <w:t>2</w:t>
            </w:r>
          </w:p>
        </w:tc>
      </w:tr>
      <w:tr w:rsidR="00796770" w:rsidRPr="00DE39BA" w14:paraId="74C1C285" w14:textId="2F23B2B9" w:rsidTr="00DE39BA">
        <w:trPr>
          <w:trHeight w:val="819"/>
        </w:trPr>
        <w:tc>
          <w:tcPr>
            <w:tcW w:w="2337" w:type="dxa"/>
          </w:tcPr>
          <w:p w14:paraId="537D4E01" w14:textId="50E1B31F" w:rsidR="00796770" w:rsidRPr="00DE39BA" w:rsidRDefault="00B419EF" w:rsidP="00F535CA">
            <w:pPr>
              <w:tabs>
                <w:tab w:val="left" w:pos="2496"/>
              </w:tabs>
              <w:spacing w:line="360" w:lineRule="auto"/>
              <w:jc w:val="center"/>
              <w:rPr>
                <w:bCs/>
                <w:szCs w:val="24"/>
              </w:rPr>
              <w:pPrChange w:id="378" w:author="mananarora1571@gmail.com" w:date="2021-05-30T15:12:00Z">
                <w:pPr>
                  <w:keepNext/>
                  <w:keepLines/>
                  <w:widowControl/>
                  <w:tabs>
                    <w:tab w:val="left" w:pos="2496"/>
                  </w:tabs>
                  <w:spacing w:line="360" w:lineRule="auto"/>
                  <w:jc w:val="center"/>
                </w:pPr>
              </w:pPrChange>
            </w:pPr>
            <w:r>
              <w:rPr>
                <w:bCs/>
                <w:szCs w:val="24"/>
              </w:rPr>
              <w:t>33</w:t>
            </w:r>
          </w:p>
        </w:tc>
        <w:tc>
          <w:tcPr>
            <w:tcW w:w="2336" w:type="dxa"/>
          </w:tcPr>
          <w:p w14:paraId="09265921" w14:textId="7DA181D4" w:rsidR="00796770" w:rsidRPr="00DE39BA" w:rsidRDefault="00796770" w:rsidP="00F535CA">
            <w:pPr>
              <w:tabs>
                <w:tab w:val="left" w:pos="2496"/>
              </w:tabs>
              <w:spacing w:line="360" w:lineRule="auto"/>
              <w:jc w:val="center"/>
              <w:rPr>
                <w:bCs/>
                <w:szCs w:val="24"/>
              </w:rPr>
              <w:pPrChange w:id="379" w:author="mananarora1571@gmail.com" w:date="2021-05-30T15:12:00Z">
                <w:pPr>
                  <w:keepNext/>
                  <w:keepLines/>
                  <w:widowControl/>
                  <w:tabs>
                    <w:tab w:val="left" w:pos="2496"/>
                  </w:tabs>
                  <w:spacing w:line="360" w:lineRule="auto"/>
                  <w:jc w:val="center"/>
                </w:pPr>
              </w:pPrChange>
            </w:pPr>
            <w:r w:rsidRPr="00DE39BA">
              <w:rPr>
                <w:bCs/>
                <w:szCs w:val="24"/>
              </w:rPr>
              <w:t>7.2</w:t>
            </w:r>
            <w:r w:rsidR="00B419EF">
              <w:rPr>
                <w:bCs/>
                <w:szCs w:val="24"/>
              </w:rPr>
              <w:t>8</w:t>
            </w:r>
          </w:p>
        </w:tc>
        <w:tc>
          <w:tcPr>
            <w:tcW w:w="2344" w:type="dxa"/>
          </w:tcPr>
          <w:p w14:paraId="1F35F585" w14:textId="1EAF1C5D" w:rsidR="00796770" w:rsidRPr="00DE39BA" w:rsidRDefault="00796770" w:rsidP="00F535CA">
            <w:pPr>
              <w:tabs>
                <w:tab w:val="left" w:pos="2496"/>
              </w:tabs>
              <w:spacing w:line="360" w:lineRule="auto"/>
              <w:jc w:val="center"/>
              <w:rPr>
                <w:bCs/>
                <w:szCs w:val="24"/>
              </w:rPr>
              <w:pPrChange w:id="380" w:author="mananarora1571@gmail.com" w:date="2021-05-30T15:12:00Z">
                <w:pPr>
                  <w:keepNext/>
                  <w:keepLines/>
                  <w:widowControl/>
                  <w:tabs>
                    <w:tab w:val="left" w:pos="2496"/>
                  </w:tabs>
                  <w:spacing w:line="360" w:lineRule="auto"/>
                  <w:jc w:val="center"/>
                </w:pPr>
              </w:pPrChange>
            </w:pPr>
            <w:r w:rsidRPr="00DE39BA">
              <w:rPr>
                <w:bCs/>
                <w:szCs w:val="24"/>
              </w:rPr>
              <w:t>Permission Web View</w:t>
            </w:r>
          </w:p>
        </w:tc>
        <w:tc>
          <w:tcPr>
            <w:tcW w:w="2333" w:type="dxa"/>
          </w:tcPr>
          <w:p w14:paraId="078C21ED" w14:textId="37FE8C7D" w:rsidR="00796770" w:rsidRPr="00DE39BA" w:rsidRDefault="00695AB2" w:rsidP="00F535CA">
            <w:pPr>
              <w:tabs>
                <w:tab w:val="left" w:pos="2496"/>
              </w:tabs>
              <w:spacing w:line="360" w:lineRule="auto"/>
              <w:jc w:val="center"/>
              <w:rPr>
                <w:bCs/>
                <w:szCs w:val="24"/>
              </w:rPr>
              <w:pPrChange w:id="381"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r w:rsidR="008E5B39">
              <w:rPr>
                <w:bCs/>
                <w:szCs w:val="24"/>
              </w:rPr>
              <w:t>3</w:t>
            </w:r>
          </w:p>
        </w:tc>
      </w:tr>
      <w:tr w:rsidR="00796770" w:rsidRPr="00DE39BA" w14:paraId="2F9903F0" w14:textId="4296636F" w:rsidTr="00DE39BA">
        <w:trPr>
          <w:trHeight w:val="819"/>
        </w:trPr>
        <w:tc>
          <w:tcPr>
            <w:tcW w:w="2337" w:type="dxa"/>
          </w:tcPr>
          <w:p w14:paraId="19E90193" w14:textId="3B607598" w:rsidR="00796770" w:rsidRPr="00DE39BA" w:rsidRDefault="00B419EF" w:rsidP="00F535CA">
            <w:pPr>
              <w:tabs>
                <w:tab w:val="left" w:pos="2496"/>
              </w:tabs>
              <w:spacing w:line="360" w:lineRule="auto"/>
              <w:jc w:val="center"/>
              <w:rPr>
                <w:bCs/>
                <w:szCs w:val="24"/>
              </w:rPr>
              <w:pPrChange w:id="382" w:author="mananarora1571@gmail.com" w:date="2021-05-30T15:12:00Z">
                <w:pPr>
                  <w:keepNext/>
                  <w:keepLines/>
                  <w:widowControl/>
                  <w:tabs>
                    <w:tab w:val="left" w:pos="2496"/>
                  </w:tabs>
                  <w:spacing w:line="360" w:lineRule="auto"/>
                  <w:jc w:val="center"/>
                </w:pPr>
              </w:pPrChange>
            </w:pPr>
            <w:r>
              <w:rPr>
                <w:bCs/>
                <w:szCs w:val="24"/>
              </w:rPr>
              <w:t>34</w:t>
            </w:r>
          </w:p>
        </w:tc>
        <w:tc>
          <w:tcPr>
            <w:tcW w:w="2336" w:type="dxa"/>
          </w:tcPr>
          <w:p w14:paraId="1AEE2119" w14:textId="7E8C2E6B" w:rsidR="00796770" w:rsidRPr="00DE39BA" w:rsidRDefault="00796770" w:rsidP="00F535CA">
            <w:pPr>
              <w:tabs>
                <w:tab w:val="left" w:pos="2496"/>
              </w:tabs>
              <w:spacing w:line="360" w:lineRule="auto"/>
              <w:jc w:val="center"/>
              <w:rPr>
                <w:bCs/>
                <w:szCs w:val="24"/>
              </w:rPr>
              <w:pPrChange w:id="383" w:author="mananarora1571@gmail.com" w:date="2021-05-30T15:12:00Z">
                <w:pPr>
                  <w:keepNext/>
                  <w:keepLines/>
                  <w:widowControl/>
                  <w:tabs>
                    <w:tab w:val="left" w:pos="2496"/>
                  </w:tabs>
                  <w:spacing w:line="360" w:lineRule="auto"/>
                  <w:jc w:val="center"/>
                </w:pPr>
              </w:pPrChange>
            </w:pPr>
            <w:r w:rsidRPr="00DE39BA">
              <w:rPr>
                <w:bCs/>
                <w:szCs w:val="24"/>
              </w:rPr>
              <w:t>7.2</w:t>
            </w:r>
            <w:r w:rsidR="00B419EF">
              <w:rPr>
                <w:bCs/>
                <w:szCs w:val="24"/>
              </w:rPr>
              <w:t>9</w:t>
            </w:r>
          </w:p>
        </w:tc>
        <w:tc>
          <w:tcPr>
            <w:tcW w:w="2344" w:type="dxa"/>
          </w:tcPr>
          <w:p w14:paraId="3C787481" w14:textId="37170105" w:rsidR="00796770" w:rsidRPr="00DE39BA" w:rsidRDefault="00796770" w:rsidP="00F535CA">
            <w:pPr>
              <w:tabs>
                <w:tab w:val="left" w:pos="2496"/>
              </w:tabs>
              <w:spacing w:line="360" w:lineRule="auto"/>
              <w:jc w:val="center"/>
              <w:rPr>
                <w:bCs/>
                <w:szCs w:val="24"/>
              </w:rPr>
              <w:pPrChange w:id="384" w:author="mananarora1571@gmail.com" w:date="2021-05-30T15:12:00Z">
                <w:pPr>
                  <w:keepNext/>
                  <w:keepLines/>
                  <w:widowControl/>
                  <w:tabs>
                    <w:tab w:val="left" w:pos="2496"/>
                  </w:tabs>
                  <w:spacing w:line="360" w:lineRule="auto"/>
                  <w:jc w:val="center"/>
                </w:pPr>
              </w:pPrChange>
            </w:pPr>
            <w:r w:rsidRPr="00DE39BA">
              <w:rPr>
                <w:bCs/>
                <w:szCs w:val="24"/>
              </w:rPr>
              <w:t>Hotspot Web View</w:t>
            </w:r>
          </w:p>
        </w:tc>
        <w:tc>
          <w:tcPr>
            <w:tcW w:w="2333" w:type="dxa"/>
          </w:tcPr>
          <w:p w14:paraId="1E716DEC" w14:textId="62DDB5C8" w:rsidR="00796770" w:rsidRPr="00DE39BA" w:rsidRDefault="00695AB2" w:rsidP="00F535CA">
            <w:pPr>
              <w:tabs>
                <w:tab w:val="left" w:pos="2496"/>
              </w:tabs>
              <w:spacing w:line="360" w:lineRule="auto"/>
              <w:jc w:val="center"/>
              <w:rPr>
                <w:bCs/>
                <w:szCs w:val="24"/>
              </w:rPr>
              <w:pPrChange w:id="385"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r w:rsidR="008E5B39">
              <w:rPr>
                <w:bCs/>
                <w:szCs w:val="24"/>
              </w:rPr>
              <w:t>3</w:t>
            </w:r>
          </w:p>
        </w:tc>
      </w:tr>
      <w:tr w:rsidR="00796770" w:rsidRPr="00DE39BA" w14:paraId="56B5AC7F" w14:textId="0D1D5D3B" w:rsidTr="00DE39BA">
        <w:trPr>
          <w:trHeight w:val="819"/>
        </w:trPr>
        <w:tc>
          <w:tcPr>
            <w:tcW w:w="2337" w:type="dxa"/>
          </w:tcPr>
          <w:p w14:paraId="4230385C" w14:textId="6E939DAF" w:rsidR="00796770" w:rsidRPr="00DE39BA" w:rsidRDefault="00706C01" w:rsidP="00F535CA">
            <w:pPr>
              <w:tabs>
                <w:tab w:val="left" w:pos="2496"/>
              </w:tabs>
              <w:spacing w:line="360" w:lineRule="auto"/>
              <w:jc w:val="center"/>
              <w:rPr>
                <w:bCs/>
                <w:szCs w:val="24"/>
              </w:rPr>
              <w:pPrChange w:id="386" w:author="mananarora1571@gmail.com" w:date="2021-05-30T15:12:00Z">
                <w:pPr>
                  <w:keepNext/>
                  <w:keepLines/>
                  <w:widowControl/>
                  <w:tabs>
                    <w:tab w:val="left" w:pos="2496"/>
                  </w:tabs>
                  <w:spacing w:line="360" w:lineRule="auto"/>
                  <w:jc w:val="center"/>
                </w:pPr>
              </w:pPrChange>
            </w:pPr>
            <w:r>
              <w:rPr>
                <w:bCs/>
                <w:szCs w:val="24"/>
              </w:rPr>
              <w:t>3</w:t>
            </w:r>
            <w:r w:rsidR="00B419EF">
              <w:rPr>
                <w:bCs/>
                <w:szCs w:val="24"/>
              </w:rPr>
              <w:t>5</w:t>
            </w:r>
          </w:p>
        </w:tc>
        <w:tc>
          <w:tcPr>
            <w:tcW w:w="2336" w:type="dxa"/>
          </w:tcPr>
          <w:p w14:paraId="4EEEF591" w14:textId="30152F39" w:rsidR="00796770" w:rsidRPr="00DE39BA" w:rsidRDefault="00796770" w:rsidP="00F535CA">
            <w:pPr>
              <w:tabs>
                <w:tab w:val="left" w:pos="2496"/>
              </w:tabs>
              <w:spacing w:line="360" w:lineRule="auto"/>
              <w:jc w:val="center"/>
              <w:rPr>
                <w:bCs/>
                <w:szCs w:val="24"/>
              </w:rPr>
              <w:pPrChange w:id="387" w:author="mananarora1571@gmail.com" w:date="2021-05-30T15:12:00Z">
                <w:pPr>
                  <w:keepNext/>
                  <w:keepLines/>
                  <w:widowControl/>
                  <w:tabs>
                    <w:tab w:val="left" w:pos="2496"/>
                  </w:tabs>
                  <w:spacing w:line="360" w:lineRule="auto"/>
                  <w:jc w:val="center"/>
                </w:pPr>
              </w:pPrChange>
            </w:pPr>
            <w:r w:rsidRPr="00DE39BA">
              <w:rPr>
                <w:bCs/>
                <w:szCs w:val="24"/>
              </w:rPr>
              <w:t>7.</w:t>
            </w:r>
            <w:r w:rsidR="00B419EF">
              <w:rPr>
                <w:bCs/>
                <w:szCs w:val="24"/>
              </w:rPr>
              <w:t>30</w:t>
            </w:r>
          </w:p>
        </w:tc>
        <w:tc>
          <w:tcPr>
            <w:tcW w:w="2344" w:type="dxa"/>
          </w:tcPr>
          <w:p w14:paraId="404F94D7" w14:textId="4E7D632F" w:rsidR="00796770" w:rsidRPr="00DE39BA" w:rsidRDefault="00796770" w:rsidP="00F535CA">
            <w:pPr>
              <w:tabs>
                <w:tab w:val="left" w:pos="2496"/>
              </w:tabs>
              <w:spacing w:line="360" w:lineRule="auto"/>
              <w:jc w:val="center"/>
              <w:rPr>
                <w:bCs/>
                <w:szCs w:val="24"/>
              </w:rPr>
              <w:pPrChange w:id="388" w:author="mananarora1571@gmail.com" w:date="2021-05-30T15:12:00Z">
                <w:pPr>
                  <w:keepNext/>
                  <w:keepLines/>
                  <w:widowControl/>
                  <w:tabs>
                    <w:tab w:val="left" w:pos="2496"/>
                  </w:tabs>
                  <w:spacing w:line="360" w:lineRule="auto"/>
                  <w:jc w:val="center"/>
                </w:pPr>
              </w:pPrChange>
            </w:pPr>
            <w:r w:rsidRPr="00DE39BA">
              <w:rPr>
                <w:bCs/>
                <w:szCs w:val="24"/>
              </w:rPr>
              <w:t>Hotspot Detail View</w:t>
            </w:r>
          </w:p>
        </w:tc>
        <w:tc>
          <w:tcPr>
            <w:tcW w:w="2333" w:type="dxa"/>
          </w:tcPr>
          <w:p w14:paraId="3A8E61A9" w14:textId="37C15FDF" w:rsidR="00796770" w:rsidRPr="00DE39BA" w:rsidRDefault="00695AB2" w:rsidP="00F535CA">
            <w:pPr>
              <w:tabs>
                <w:tab w:val="left" w:pos="2496"/>
              </w:tabs>
              <w:spacing w:line="360" w:lineRule="auto"/>
              <w:jc w:val="center"/>
              <w:rPr>
                <w:bCs/>
                <w:szCs w:val="24"/>
              </w:rPr>
              <w:pPrChange w:id="389"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r w:rsidR="008E5B39">
              <w:rPr>
                <w:bCs/>
                <w:szCs w:val="24"/>
              </w:rPr>
              <w:t>4</w:t>
            </w:r>
          </w:p>
        </w:tc>
      </w:tr>
      <w:tr w:rsidR="00796770" w:rsidRPr="00DE39BA" w14:paraId="30963BFE" w14:textId="5EBFF46D" w:rsidTr="00DE39BA">
        <w:trPr>
          <w:trHeight w:val="819"/>
        </w:trPr>
        <w:tc>
          <w:tcPr>
            <w:tcW w:w="2337" w:type="dxa"/>
          </w:tcPr>
          <w:p w14:paraId="55A12DDB" w14:textId="1087B067" w:rsidR="00796770" w:rsidRPr="00DE39BA" w:rsidRDefault="00706C01" w:rsidP="00F535CA">
            <w:pPr>
              <w:tabs>
                <w:tab w:val="left" w:pos="2496"/>
              </w:tabs>
              <w:spacing w:line="360" w:lineRule="auto"/>
              <w:jc w:val="center"/>
              <w:rPr>
                <w:bCs/>
                <w:szCs w:val="24"/>
              </w:rPr>
              <w:pPrChange w:id="390" w:author="mananarora1571@gmail.com" w:date="2021-05-30T15:12:00Z">
                <w:pPr>
                  <w:keepNext/>
                  <w:keepLines/>
                  <w:widowControl/>
                  <w:tabs>
                    <w:tab w:val="left" w:pos="2496"/>
                  </w:tabs>
                  <w:spacing w:line="360" w:lineRule="auto"/>
                  <w:jc w:val="center"/>
                </w:pPr>
              </w:pPrChange>
            </w:pPr>
            <w:r>
              <w:rPr>
                <w:bCs/>
                <w:szCs w:val="24"/>
              </w:rPr>
              <w:t>3</w:t>
            </w:r>
            <w:r w:rsidR="00B419EF">
              <w:rPr>
                <w:bCs/>
                <w:szCs w:val="24"/>
              </w:rPr>
              <w:t>6</w:t>
            </w:r>
          </w:p>
        </w:tc>
        <w:tc>
          <w:tcPr>
            <w:tcW w:w="2336" w:type="dxa"/>
          </w:tcPr>
          <w:p w14:paraId="236919FB" w14:textId="40871059" w:rsidR="00796770" w:rsidRPr="00DE39BA" w:rsidRDefault="00796770" w:rsidP="00F535CA">
            <w:pPr>
              <w:tabs>
                <w:tab w:val="left" w:pos="2496"/>
              </w:tabs>
              <w:spacing w:line="360" w:lineRule="auto"/>
              <w:jc w:val="center"/>
              <w:rPr>
                <w:bCs/>
                <w:szCs w:val="24"/>
              </w:rPr>
              <w:pPrChange w:id="391" w:author="mananarora1571@gmail.com" w:date="2021-05-30T15:12:00Z">
                <w:pPr>
                  <w:keepNext/>
                  <w:keepLines/>
                  <w:widowControl/>
                  <w:tabs>
                    <w:tab w:val="left" w:pos="2496"/>
                  </w:tabs>
                  <w:spacing w:line="360" w:lineRule="auto"/>
                  <w:jc w:val="center"/>
                </w:pPr>
              </w:pPrChange>
            </w:pPr>
            <w:r w:rsidRPr="00DE39BA">
              <w:rPr>
                <w:bCs/>
                <w:szCs w:val="24"/>
              </w:rPr>
              <w:t>7.</w:t>
            </w:r>
            <w:r w:rsidR="00B419EF">
              <w:rPr>
                <w:bCs/>
                <w:szCs w:val="24"/>
              </w:rPr>
              <w:t>31</w:t>
            </w:r>
          </w:p>
        </w:tc>
        <w:tc>
          <w:tcPr>
            <w:tcW w:w="2344" w:type="dxa"/>
          </w:tcPr>
          <w:p w14:paraId="1216697C" w14:textId="6925061D" w:rsidR="00796770" w:rsidRPr="00DE39BA" w:rsidRDefault="00796770" w:rsidP="00F535CA">
            <w:pPr>
              <w:tabs>
                <w:tab w:val="left" w:pos="2496"/>
              </w:tabs>
              <w:spacing w:line="360" w:lineRule="auto"/>
              <w:jc w:val="center"/>
              <w:rPr>
                <w:bCs/>
                <w:szCs w:val="24"/>
              </w:rPr>
              <w:pPrChange w:id="392" w:author="mananarora1571@gmail.com" w:date="2021-05-30T15:12:00Z">
                <w:pPr>
                  <w:keepNext/>
                  <w:keepLines/>
                  <w:widowControl/>
                  <w:tabs>
                    <w:tab w:val="left" w:pos="2496"/>
                  </w:tabs>
                  <w:spacing w:line="360" w:lineRule="auto"/>
                  <w:jc w:val="center"/>
                </w:pPr>
              </w:pPrChange>
            </w:pPr>
            <w:r w:rsidRPr="00DE39BA">
              <w:rPr>
                <w:bCs/>
                <w:szCs w:val="24"/>
              </w:rPr>
              <w:t>Crowded Hotspot Web View</w:t>
            </w:r>
          </w:p>
        </w:tc>
        <w:tc>
          <w:tcPr>
            <w:tcW w:w="2333" w:type="dxa"/>
          </w:tcPr>
          <w:p w14:paraId="0510D131" w14:textId="188AF143" w:rsidR="00796770" w:rsidRPr="00DE39BA" w:rsidRDefault="00695AB2" w:rsidP="00F535CA">
            <w:pPr>
              <w:tabs>
                <w:tab w:val="left" w:pos="2496"/>
              </w:tabs>
              <w:spacing w:line="360" w:lineRule="auto"/>
              <w:jc w:val="center"/>
              <w:rPr>
                <w:bCs/>
                <w:szCs w:val="24"/>
              </w:rPr>
              <w:pPrChange w:id="393"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r w:rsidR="008E5B39">
              <w:rPr>
                <w:bCs/>
                <w:szCs w:val="24"/>
              </w:rPr>
              <w:t>4</w:t>
            </w:r>
          </w:p>
        </w:tc>
      </w:tr>
      <w:tr w:rsidR="00796770" w:rsidRPr="00DE39BA" w14:paraId="19EC188B" w14:textId="6DA88B19" w:rsidTr="00DE39BA">
        <w:trPr>
          <w:trHeight w:val="819"/>
        </w:trPr>
        <w:tc>
          <w:tcPr>
            <w:tcW w:w="2337" w:type="dxa"/>
          </w:tcPr>
          <w:p w14:paraId="57B6915A" w14:textId="25566365" w:rsidR="00796770" w:rsidRPr="00DE39BA" w:rsidRDefault="00706C01" w:rsidP="00F535CA">
            <w:pPr>
              <w:tabs>
                <w:tab w:val="left" w:pos="2496"/>
              </w:tabs>
              <w:spacing w:line="360" w:lineRule="auto"/>
              <w:jc w:val="center"/>
              <w:rPr>
                <w:bCs/>
                <w:szCs w:val="24"/>
              </w:rPr>
              <w:pPrChange w:id="394" w:author="mananarora1571@gmail.com" w:date="2021-05-30T15:12:00Z">
                <w:pPr>
                  <w:keepNext/>
                  <w:keepLines/>
                  <w:widowControl/>
                  <w:tabs>
                    <w:tab w:val="left" w:pos="2496"/>
                  </w:tabs>
                  <w:spacing w:line="360" w:lineRule="auto"/>
                  <w:jc w:val="center"/>
                </w:pPr>
              </w:pPrChange>
            </w:pPr>
            <w:r>
              <w:rPr>
                <w:bCs/>
                <w:szCs w:val="24"/>
              </w:rPr>
              <w:t>3</w:t>
            </w:r>
            <w:r w:rsidR="00B419EF">
              <w:rPr>
                <w:bCs/>
                <w:szCs w:val="24"/>
              </w:rPr>
              <w:t>7</w:t>
            </w:r>
          </w:p>
        </w:tc>
        <w:tc>
          <w:tcPr>
            <w:tcW w:w="2336" w:type="dxa"/>
          </w:tcPr>
          <w:p w14:paraId="11F30AA8" w14:textId="1EF5DC61" w:rsidR="00796770" w:rsidRPr="00DE39BA" w:rsidRDefault="00796770" w:rsidP="00F535CA">
            <w:pPr>
              <w:tabs>
                <w:tab w:val="left" w:pos="2496"/>
              </w:tabs>
              <w:spacing w:line="360" w:lineRule="auto"/>
              <w:jc w:val="center"/>
              <w:rPr>
                <w:bCs/>
                <w:szCs w:val="24"/>
              </w:rPr>
              <w:pPrChange w:id="395" w:author="mananarora1571@gmail.com" w:date="2021-05-30T15:12:00Z">
                <w:pPr>
                  <w:keepNext/>
                  <w:keepLines/>
                  <w:widowControl/>
                  <w:tabs>
                    <w:tab w:val="left" w:pos="2496"/>
                  </w:tabs>
                  <w:spacing w:line="360" w:lineRule="auto"/>
                  <w:jc w:val="center"/>
                </w:pPr>
              </w:pPrChange>
            </w:pPr>
            <w:r w:rsidRPr="00DE39BA">
              <w:rPr>
                <w:bCs/>
                <w:szCs w:val="24"/>
              </w:rPr>
              <w:t>8.1</w:t>
            </w:r>
          </w:p>
        </w:tc>
        <w:tc>
          <w:tcPr>
            <w:tcW w:w="2344" w:type="dxa"/>
          </w:tcPr>
          <w:p w14:paraId="33EC8428" w14:textId="38142C28" w:rsidR="00796770" w:rsidRPr="00DE39BA" w:rsidRDefault="00796770" w:rsidP="00F535CA">
            <w:pPr>
              <w:tabs>
                <w:tab w:val="left" w:pos="2496"/>
              </w:tabs>
              <w:spacing w:line="360" w:lineRule="auto"/>
              <w:jc w:val="center"/>
              <w:rPr>
                <w:bCs/>
                <w:szCs w:val="24"/>
              </w:rPr>
              <w:pPrChange w:id="396" w:author="mananarora1571@gmail.com" w:date="2021-05-30T15:12:00Z">
                <w:pPr>
                  <w:keepNext/>
                  <w:keepLines/>
                  <w:widowControl/>
                  <w:tabs>
                    <w:tab w:val="left" w:pos="2496"/>
                  </w:tabs>
                  <w:spacing w:line="360" w:lineRule="auto"/>
                  <w:jc w:val="center"/>
                </w:pPr>
              </w:pPrChange>
            </w:pPr>
            <w:r w:rsidRPr="00DE39BA">
              <w:rPr>
                <w:bCs/>
                <w:szCs w:val="24"/>
              </w:rPr>
              <w:t>Testing</w:t>
            </w:r>
          </w:p>
        </w:tc>
        <w:tc>
          <w:tcPr>
            <w:tcW w:w="2333" w:type="dxa"/>
          </w:tcPr>
          <w:p w14:paraId="75ED355D" w14:textId="7E2FDB2D" w:rsidR="00796770" w:rsidRPr="00DE39BA" w:rsidRDefault="00695AB2" w:rsidP="00F535CA">
            <w:pPr>
              <w:tabs>
                <w:tab w:val="left" w:pos="2496"/>
              </w:tabs>
              <w:spacing w:line="360" w:lineRule="auto"/>
              <w:jc w:val="center"/>
              <w:rPr>
                <w:bCs/>
                <w:szCs w:val="24"/>
              </w:rPr>
              <w:pPrChange w:id="397" w:author="mananarora1571@gmail.com" w:date="2021-05-30T15:12:00Z">
                <w:pPr>
                  <w:keepNext/>
                  <w:keepLines/>
                  <w:widowControl/>
                  <w:tabs>
                    <w:tab w:val="left" w:pos="2496"/>
                  </w:tabs>
                  <w:spacing w:line="360" w:lineRule="auto"/>
                  <w:jc w:val="center"/>
                </w:pPr>
              </w:pPrChange>
            </w:pPr>
            <w:r w:rsidRPr="00DE39BA">
              <w:rPr>
                <w:bCs/>
                <w:szCs w:val="24"/>
              </w:rPr>
              <w:t>11</w:t>
            </w:r>
            <w:r w:rsidR="00D86652">
              <w:rPr>
                <w:bCs/>
                <w:szCs w:val="24"/>
              </w:rPr>
              <w:t>8</w:t>
            </w:r>
          </w:p>
        </w:tc>
      </w:tr>
      <w:tr w:rsidR="00B419EF" w:rsidRPr="00DE39BA" w14:paraId="712EB938" w14:textId="77777777" w:rsidTr="00DE39BA">
        <w:trPr>
          <w:trHeight w:val="819"/>
        </w:trPr>
        <w:tc>
          <w:tcPr>
            <w:tcW w:w="2337" w:type="dxa"/>
          </w:tcPr>
          <w:p w14:paraId="3244658E" w14:textId="4FF87543" w:rsidR="00B419EF" w:rsidRDefault="00B419EF" w:rsidP="00F535CA">
            <w:pPr>
              <w:tabs>
                <w:tab w:val="left" w:pos="2496"/>
              </w:tabs>
              <w:spacing w:line="360" w:lineRule="auto"/>
              <w:jc w:val="center"/>
              <w:rPr>
                <w:bCs/>
                <w:szCs w:val="24"/>
              </w:rPr>
              <w:pPrChange w:id="398" w:author="mananarora1571@gmail.com" w:date="2021-05-30T15:12:00Z">
                <w:pPr>
                  <w:tabs>
                    <w:tab w:val="left" w:pos="2496"/>
                  </w:tabs>
                  <w:spacing w:line="360" w:lineRule="auto"/>
                  <w:jc w:val="center"/>
                </w:pPr>
              </w:pPrChange>
            </w:pPr>
            <w:r>
              <w:rPr>
                <w:bCs/>
                <w:szCs w:val="24"/>
              </w:rPr>
              <w:t>38</w:t>
            </w:r>
          </w:p>
        </w:tc>
        <w:tc>
          <w:tcPr>
            <w:tcW w:w="2336" w:type="dxa"/>
          </w:tcPr>
          <w:p w14:paraId="04F8CA1D" w14:textId="18599D97" w:rsidR="00B419EF" w:rsidRPr="00DE39BA" w:rsidRDefault="00B419EF" w:rsidP="00F535CA">
            <w:pPr>
              <w:tabs>
                <w:tab w:val="left" w:pos="2496"/>
              </w:tabs>
              <w:spacing w:line="360" w:lineRule="auto"/>
              <w:jc w:val="center"/>
              <w:rPr>
                <w:bCs/>
                <w:szCs w:val="24"/>
              </w:rPr>
              <w:pPrChange w:id="399" w:author="mananarora1571@gmail.com" w:date="2021-05-30T15:12:00Z">
                <w:pPr>
                  <w:tabs>
                    <w:tab w:val="left" w:pos="2496"/>
                  </w:tabs>
                  <w:spacing w:line="360" w:lineRule="auto"/>
                  <w:jc w:val="center"/>
                </w:pPr>
              </w:pPrChange>
            </w:pPr>
            <w:r>
              <w:rPr>
                <w:bCs/>
                <w:szCs w:val="24"/>
              </w:rPr>
              <w:t>8.2</w:t>
            </w:r>
          </w:p>
        </w:tc>
        <w:tc>
          <w:tcPr>
            <w:tcW w:w="2344" w:type="dxa"/>
          </w:tcPr>
          <w:p w14:paraId="764B4AC2" w14:textId="6D2687F2" w:rsidR="00B419EF" w:rsidRPr="00B419EF" w:rsidRDefault="00B419EF" w:rsidP="00F535CA">
            <w:pPr>
              <w:spacing w:line="256" w:lineRule="auto"/>
              <w:jc w:val="center"/>
              <w:rPr>
                <w:rFonts w:eastAsia="Times New Roman"/>
              </w:rPr>
              <w:pPrChange w:id="400" w:author="mananarora1571@gmail.com" w:date="2021-05-30T15:12:00Z">
                <w:pPr>
                  <w:spacing w:line="256" w:lineRule="auto"/>
                  <w:jc w:val="center"/>
                </w:pPr>
              </w:pPrChange>
            </w:pPr>
            <w:r w:rsidRPr="00F535CA">
              <w:rPr>
                <w:rFonts w:eastAsia="Calibri"/>
                <w:szCs w:val="24"/>
                <w:lang w:val="en-IN"/>
              </w:rPr>
              <w:t>Testing App (System Testing)</w:t>
            </w:r>
          </w:p>
          <w:p w14:paraId="576E5FA0" w14:textId="77777777" w:rsidR="00B419EF" w:rsidRPr="00DE39BA" w:rsidRDefault="00B419EF" w:rsidP="00F535CA">
            <w:pPr>
              <w:tabs>
                <w:tab w:val="left" w:pos="2496"/>
              </w:tabs>
              <w:spacing w:line="360" w:lineRule="auto"/>
              <w:jc w:val="center"/>
              <w:rPr>
                <w:bCs/>
                <w:szCs w:val="24"/>
              </w:rPr>
              <w:pPrChange w:id="401" w:author="mananarora1571@gmail.com" w:date="2021-05-30T15:12:00Z">
                <w:pPr>
                  <w:tabs>
                    <w:tab w:val="left" w:pos="2496"/>
                  </w:tabs>
                  <w:spacing w:line="360" w:lineRule="auto"/>
                  <w:jc w:val="center"/>
                </w:pPr>
              </w:pPrChange>
            </w:pPr>
          </w:p>
        </w:tc>
        <w:tc>
          <w:tcPr>
            <w:tcW w:w="2333" w:type="dxa"/>
          </w:tcPr>
          <w:p w14:paraId="40575398" w14:textId="435720A7" w:rsidR="00B419EF" w:rsidRPr="00DE39BA" w:rsidRDefault="00D86652" w:rsidP="00F535CA">
            <w:pPr>
              <w:tabs>
                <w:tab w:val="left" w:pos="2496"/>
              </w:tabs>
              <w:spacing w:line="360" w:lineRule="auto"/>
              <w:jc w:val="center"/>
              <w:rPr>
                <w:bCs/>
                <w:szCs w:val="24"/>
              </w:rPr>
              <w:pPrChange w:id="402" w:author="mananarora1571@gmail.com" w:date="2021-05-30T15:12:00Z">
                <w:pPr>
                  <w:tabs>
                    <w:tab w:val="left" w:pos="2496"/>
                  </w:tabs>
                  <w:spacing w:line="360" w:lineRule="auto"/>
                  <w:jc w:val="center"/>
                </w:pPr>
              </w:pPrChange>
            </w:pPr>
            <w:r>
              <w:rPr>
                <w:bCs/>
                <w:szCs w:val="24"/>
              </w:rPr>
              <w:t>119</w:t>
            </w:r>
          </w:p>
        </w:tc>
      </w:tr>
    </w:tbl>
    <w:p w14:paraId="7BE62511" w14:textId="2466B9CA" w:rsidR="00F535CA" w:rsidRDefault="00F535CA" w:rsidP="00F535CA">
      <w:pPr>
        <w:widowControl w:val="0"/>
        <w:pPrChange w:id="403" w:author="mananarora1571@gmail.com" w:date="2021-05-30T15:12:00Z">
          <w:pPr>
            <w:keepNext/>
            <w:keepLines/>
          </w:pPr>
        </w:pPrChange>
      </w:pPr>
    </w:p>
    <w:p w14:paraId="13F23EA5" w14:textId="77777777" w:rsidR="00F535CA" w:rsidRPr="00DE39BA" w:rsidRDefault="00F535CA" w:rsidP="00F535CA">
      <w:pPr>
        <w:widowControl w:val="0"/>
        <w:pPrChange w:id="404" w:author="mananarora1571@gmail.com" w:date="2021-05-30T15:12:00Z">
          <w:pPr>
            <w:keepNext/>
            <w:keepLines/>
          </w:pPr>
        </w:pPrChange>
      </w:pPr>
    </w:p>
    <w:p w14:paraId="36490A2C" w14:textId="142581EE" w:rsidR="00C43CB4" w:rsidRPr="00DE39BA" w:rsidRDefault="00C43CB4" w:rsidP="00F535CA">
      <w:pPr>
        <w:widowControl w:val="0"/>
        <w:rPr>
          <w:b/>
          <w:sz w:val="32"/>
          <w:szCs w:val="32"/>
        </w:rPr>
        <w:pPrChange w:id="405" w:author="mananarora1571@gmail.com" w:date="2021-05-30T15:12:00Z">
          <w:pPr>
            <w:widowControl w:val="0"/>
          </w:pPr>
        </w:pPrChange>
      </w:pPr>
      <w:r w:rsidRPr="00DE39BA">
        <w:rPr>
          <w:b/>
          <w:sz w:val="32"/>
          <w:szCs w:val="32"/>
        </w:rPr>
        <w:lastRenderedPageBreak/>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F535CA">
            <w:pPr>
              <w:jc w:val="center"/>
              <w:rPr>
                <w:b/>
                <w:bCs/>
                <w:sz w:val="32"/>
                <w:szCs w:val="32"/>
              </w:rPr>
              <w:pPrChange w:id="406" w:author="mananarora1571@gmail.com" w:date="2021-05-30T15:12:00Z">
                <w:pPr>
                  <w:keepNext/>
                  <w:keepLines/>
                  <w:widowControl/>
                  <w:jc w:val="center"/>
                </w:pPr>
              </w:pPrChange>
            </w:pPr>
            <w:r w:rsidRPr="00DE39BA">
              <w:rPr>
                <w:b/>
                <w:bCs/>
                <w:sz w:val="32"/>
                <w:szCs w:val="32"/>
              </w:rPr>
              <w:t>S.No.</w:t>
            </w:r>
          </w:p>
        </w:tc>
        <w:tc>
          <w:tcPr>
            <w:tcW w:w="1980" w:type="dxa"/>
          </w:tcPr>
          <w:p w14:paraId="6F9B0C75" w14:textId="281F6BC4" w:rsidR="00B74880" w:rsidRPr="00DE39BA" w:rsidRDefault="00B74880" w:rsidP="00F535CA">
            <w:pPr>
              <w:jc w:val="center"/>
              <w:rPr>
                <w:b/>
                <w:bCs/>
                <w:sz w:val="32"/>
                <w:szCs w:val="32"/>
              </w:rPr>
              <w:pPrChange w:id="407" w:author="mananarora1571@gmail.com" w:date="2021-05-30T15:12:00Z">
                <w:pPr>
                  <w:keepNext/>
                  <w:keepLines/>
                  <w:widowControl/>
                  <w:jc w:val="center"/>
                </w:pPr>
              </w:pPrChange>
            </w:pPr>
            <w:r w:rsidRPr="00DE39BA">
              <w:rPr>
                <w:b/>
                <w:bCs/>
                <w:sz w:val="32"/>
                <w:szCs w:val="32"/>
              </w:rPr>
              <w:t>Table No</w:t>
            </w:r>
          </w:p>
        </w:tc>
        <w:tc>
          <w:tcPr>
            <w:tcW w:w="3201" w:type="dxa"/>
          </w:tcPr>
          <w:p w14:paraId="54AF237B" w14:textId="5B9B4B0D" w:rsidR="00B74880" w:rsidRPr="00DE39BA" w:rsidRDefault="00B74880" w:rsidP="00F535CA">
            <w:pPr>
              <w:jc w:val="center"/>
              <w:rPr>
                <w:b/>
                <w:bCs/>
                <w:sz w:val="32"/>
                <w:szCs w:val="32"/>
              </w:rPr>
              <w:pPrChange w:id="408" w:author="mananarora1571@gmail.com" w:date="2021-05-30T15:12:00Z">
                <w:pPr>
                  <w:keepNext/>
                  <w:keepLines/>
                  <w:widowControl/>
                  <w:jc w:val="center"/>
                </w:pPr>
              </w:pPrChange>
            </w:pPr>
            <w:r w:rsidRPr="00DE39BA">
              <w:rPr>
                <w:b/>
                <w:bCs/>
                <w:sz w:val="32"/>
                <w:szCs w:val="32"/>
              </w:rPr>
              <w:t>Table Name</w:t>
            </w:r>
          </w:p>
        </w:tc>
        <w:tc>
          <w:tcPr>
            <w:tcW w:w="2675" w:type="dxa"/>
          </w:tcPr>
          <w:p w14:paraId="2FE95265" w14:textId="193088EC" w:rsidR="00B74880" w:rsidRPr="00DE39BA" w:rsidRDefault="00B74880" w:rsidP="00F535CA">
            <w:pPr>
              <w:jc w:val="center"/>
              <w:pPrChange w:id="409" w:author="mananarora1571@gmail.com" w:date="2021-05-30T15:12:00Z">
                <w:pPr>
                  <w:keepNext/>
                  <w:keepLines/>
                  <w:widowControl/>
                  <w:jc w:val="center"/>
                </w:pPr>
              </w:pPrChange>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F535CA">
            <w:pPr>
              <w:jc w:val="center"/>
              <w:pPrChange w:id="410" w:author="mananarora1571@gmail.com" w:date="2021-05-30T15:12:00Z">
                <w:pPr>
                  <w:keepNext/>
                  <w:keepLines/>
                  <w:widowControl/>
                  <w:jc w:val="center"/>
                </w:pPr>
              </w:pPrChange>
            </w:pPr>
            <w:r w:rsidRPr="00DE39BA">
              <w:t>1</w:t>
            </w:r>
          </w:p>
        </w:tc>
        <w:tc>
          <w:tcPr>
            <w:tcW w:w="1980" w:type="dxa"/>
          </w:tcPr>
          <w:p w14:paraId="335B4AE8" w14:textId="2F6E5A7E" w:rsidR="00B74880" w:rsidRPr="00DE39BA" w:rsidRDefault="00B74880" w:rsidP="00F535CA">
            <w:pPr>
              <w:spacing w:line="360" w:lineRule="auto"/>
              <w:jc w:val="center"/>
              <w:rPr>
                <w:bCs/>
              </w:rPr>
              <w:pPrChange w:id="411" w:author="mananarora1571@gmail.com" w:date="2021-05-30T15:12:00Z">
                <w:pPr>
                  <w:keepNext/>
                  <w:keepLines/>
                  <w:widowControl/>
                  <w:spacing w:line="360" w:lineRule="auto"/>
                  <w:jc w:val="center"/>
                </w:pPr>
              </w:pPrChange>
            </w:pPr>
            <w:r w:rsidRPr="00DE39BA">
              <w:rPr>
                <w:bCs/>
              </w:rPr>
              <w:t>1.1</w:t>
            </w:r>
          </w:p>
        </w:tc>
        <w:tc>
          <w:tcPr>
            <w:tcW w:w="3201" w:type="dxa"/>
          </w:tcPr>
          <w:p w14:paraId="6812B224" w14:textId="40C4C97F" w:rsidR="00B74880" w:rsidRPr="00DE4707" w:rsidRDefault="00B74880" w:rsidP="00F535CA">
            <w:pPr>
              <w:spacing w:line="360" w:lineRule="auto"/>
              <w:jc w:val="center"/>
              <w:rPr>
                <w:bCs/>
              </w:rPr>
              <w:pPrChange w:id="412" w:author="mananarora1571@gmail.com" w:date="2021-05-30T15:12:00Z">
                <w:pPr>
                  <w:keepNext/>
                  <w:keepLines/>
                  <w:widowControl/>
                  <w:spacing w:line="360" w:lineRule="auto"/>
                  <w:jc w:val="center"/>
                </w:pPr>
              </w:pPrChange>
            </w:pPr>
            <w:r w:rsidRPr="00DE39BA">
              <w:rPr>
                <w:bCs/>
              </w:rPr>
              <w:t>Tangible Benefits</w:t>
            </w:r>
          </w:p>
        </w:tc>
        <w:tc>
          <w:tcPr>
            <w:tcW w:w="2675" w:type="dxa"/>
          </w:tcPr>
          <w:p w14:paraId="0DDE5DD8" w14:textId="3D2B3F49" w:rsidR="00B74880" w:rsidRPr="00DE39BA" w:rsidRDefault="001A74FA" w:rsidP="00F535CA">
            <w:pPr>
              <w:spacing w:line="360" w:lineRule="auto"/>
              <w:jc w:val="center"/>
              <w:rPr>
                <w:bCs/>
              </w:rPr>
              <w:pPrChange w:id="413" w:author="mananarora1571@gmail.com" w:date="2021-05-30T15:12:00Z">
                <w:pPr>
                  <w:keepNext/>
                  <w:keepLines/>
                  <w:widowControl/>
                  <w:spacing w:line="360" w:lineRule="auto"/>
                  <w:jc w:val="center"/>
                </w:pPr>
              </w:pPrChange>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F535CA">
            <w:pPr>
              <w:jc w:val="center"/>
              <w:pPrChange w:id="414" w:author="mananarora1571@gmail.com" w:date="2021-05-30T15:12:00Z">
                <w:pPr>
                  <w:keepNext/>
                  <w:keepLines/>
                  <w:widowControl/>
                  <w:jc w:val="center"/>
                </w:pPr>
              </w:pPrChange>
            </w:pPr>
            <w:r w:rsidRPr="00DE39BA">
              <w:t>2</w:t>
            </w:r>
          </w:p>
        </w:tc>
        <w:tc>
          <w:tcPr>
            <w:tcW w:w="1980" w:type="dxa"/>
          </w:tcPr>
          <w:p w14:paraId="63B9861F" w14:textId="79D23911" w:rsidR="00B74880" w:rsidRPr="00DE39BA" w:rsidRDefault="00B74880" w:rsidP="00F535CA">
            <w:pPr>
              <w:jc w:val="center"/>
              <w:pPrChange w:id="415" w:author="mananarora1571@gmail.com" w:date="2021-05-30T15:12:00Z">
                <w:pPr>
                  <w:keepNext/>
                  <w:keepLines/>
                  <w:widowControl/>
                  <w:jc w:val="center"/>
                </w:pPr>
              </w:pPrChange>
            </w:pPr>
            <w:r w:rsidRPr="00DE39BA">
              <w:t>1.2</w:t>
            </w:r>
          </w:p>
        </w:tc>
        <w:tc>
          <w:tcPr>
            <w:tcW w:w="3201" w:type="dxa"/>
          </w:tcPr>
          <w:p w14:paraId="01C56445" w14:textId="49C3859F" w:rsidR="00B74880" w:rsidRPr="00DE4707" w:rsidRDefault="00B74880" w:rsidP="00F535CA">
            <w:pPr>
              <w:spacing w:line="360" w:lineRule="auto"/>
              <w:jc w:val="center"/>
              <w:rPr>
                <w:bCs/>
              </w:rPr>
              <w:pPrChange w:id="416" w:author="mananarora1571@gmail.com" w:date="2021-05-30T15:12:00Z">
                <w:pPr>
                  <w:keepNext/>
                  <w:keepLines/>
                  <w:widowControl/>
                  <w:spacing w:line="360" w:lineRule="auto"/>
                  <w:jc w:val="center"/>
                </w:pPr>
              </w:pPrChange>
            </w:pPr>
            <w:r w:rsidRPr="00DE39BA">
              <w:rPr>
                <w:bCs/>
              </w:rPr>
              <w:t>Intangible Benefits</w:t>
            </w:r>
          </w:p>
        </w:tc>
        <w:tc>
          <w:tcPr>
            <w:tcW w:w="2675" w:type="dxa"/>
          </w:tcPr>
          <w:p w14:paraId="47E71C19" w14:textId="6E5B094D" w:rsidR="00B74880" w:rsidRPr="00DE39BA" w:rsidRDefault="001A74FA" w:rsidP="00F535CA">
            <w:pPr>
              <w:spacing w:line="360" w:lineRule="auto"/>
              <w:jc w:val="center"/>
              <w:rPr>
                <w:bCs/>
              </w:rPr>
              <w:pPrChange w:id="417" w:author="mananarora1571@gmail.com" w:date="2021-05-30T15:12:00Z">
                <w:pPr>
                  <w:keepNext/>
                  <w:keepLines/>
                  <w:widowControl/>
                  <w:spacing w:line="360" w:lineRule="auto"/>
                  <w:jc w:val="center"/>
                </w:pPr>
              </w:pPrChange>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F535CA">
            <w:pPr>
              <w:jc w:val="center"/>
              <w:pPrChange w:id="418" w:author="mananarora1571@gmail.com" w:date="2021-05-30T15:12:00Z">
                <w:pPr>
                  <w:keepNext/>
                  <w:keepLines/>
                  <w:widowControl/>
                  <w:jc w:val="center"/>
                </w:pPr>
              </w:pPrChange>
            </w:pPr>
            <w:r w:rsidRPr="00DE39BA">
              <w:t>3</w:t>
            </w:r>
          </w:p>
        </w:tc>
        <w:tc>
          <w:tcPr>
            <w:tcW w:w="1980" w:type="dxa"/>
          </w:tcPr>
          <w:p w14:paraId="2E01898D" w14:textId="28447555" w:rsidR="00B74880" w:rsidRPr="00DE39BA" w:rsidRDefault="00B74880" w:rsidP="00F535CA">
            <w:pPr>
              <w:jc w:val="center"/>
              <w:pPrChange w:id="419" w:author="mananarora1571@gmail.com" w:date="2021-05-30T15:12:00Z">
                <w:pPr>
                  <w:keepNext/>
                  <w:keepLines/>
                  <w:widowControl/>
                  <w:jc w:val="center"/>
                </w:pPr>
              </w:pPrChange>
            </w:pPr>
            <w:r w:rsidRPr="00DE39BA">
              <w:t>1.3</w:t>
            </w:r>
          </w:p>
        </w:tc>
        <w:tc>
          <w:tcPr>
            <w:tcW w:w="3201" w:type="dxa"/>
          </w:tcPr>
          <w:p w14:paraId="72CDC964" w14:textId="5872DE35" w:rsidR="00B74880" w:rsidRPr="00DE39BA" w:rsidRDefault="00B74880" w:rsidP="00F535CA">
            <w:pPr>
              <w:pStyle w:val="Heading3"/>
              <w:keepNext w:val="0"/>
              <w:keepLines w:val="0"/>
              <w:spacing w:before="40"/>
              <w:jc w:val="center"/>
              <w:outlineLvl w:val="2"/>
              <w:pPrChange w:id="420" w:author="mananarora1571@gmail.com" w:date="2021-05-30T15:12:00Z">
                <w:pPr>
                  <w:pStyle w:val="Heading3"/>
                  <w:widowControl/>
                  <w:spacing w:before="40"/>
                  <w:jc w:val="center"/>
                  <w:outlineLvl w:val="2"/>
                </w:pPr>
              </w:pPrChange>
            </w:pPr>
            <w:bookmarkStart w:id="421" w:name="_Toc60957704"/>
            <w:r w:rsidRPr="00DE39BA">
              <w:rPr>
                <w:rFonts w:ascii="Times New Roman" w:hAnsi="Times New Roman" w:cs="Times New Roman"/>
                <w:b w:val="0"/>
                <w:bCs w:val="0"/>
                <w:color w:val="auto"/>
              </w:rPr>
              <w:t>Core Features</w:t>
            </w:r>
            <w:bookmarkEnd w:id="421"/>
          </w:p>
        </w:tc>
        <w:tc>
          <w:tcPr>
            <w:tcW w:w="2675" w:type="dxa"/>
          </w:tcPr>
          <w:p w14:paraId="51B297D2" w14:textId="27541D38" w:rsidR="00B74880" w:rsidRPr="00DE39BA" w:rsidRDefault="001A74FA" w:rsidP="00F535CA">
            <w:pPr>
              <w:pStyle w:val="Heading3"/>
              <w:keepNext w:val="0"/>
              <w:keepLines w:val="0"/>
              <w:spacing w:before="40"/>
              <w:jc w:val="center"/>
              <w:outlineLvl w:val="2"/>
              <w:rPr>
                <w:rFonts w:ascii="Times New Roman" w:hAnsi="Times New Roman" w:cs="Times New Roman"/>
                <w:b w:val="0"/>
                <w:bCs w:val="0"/>
                <w:color w:val="auto"/>
              </w:rPr>
              <w:pPrChange w:id="422" w:author="mananarora1571@gmail.com" w:date="2021-05-30T15:12:00Z">
                <w:pPr>
                  <w:pStyle w:val="Heading3"/>
                  <w:widowControl/>
                  <w:spacing w:before="40"/>
                  <w:jc w:val="center"/>
                  <w:outlineLvl w:val="2"/>
                </w:pPr>
              </w:pPrChange>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F535CA">
            <w:pPr>
              <w:jc w:val="center"/>
              <w:pPrChange w:id="423" w:author="mananarora1571@gmail.com" w:date="2021-05-30T15:12:00Z">
                <w:pPr>
                  <w:keepNext/>
                  <w:keepLines/>
                  <w:widowControl/>
                  <w:jc w:val="center"/>
                </w:pPr>
              </w:pPrChange>
            </w:pPr>
            <w:r w:rsidRPr="00DE39BA">
              <w:t>4</w:t>
            </w:r>
          </w:p>
        </w:tc>
        <w:tc>
          <w:tcPr>
            <w:tcW w:w="1980" w:type="dxa"/>
          </w:tcPr>
          <w:p w14:paraId="106B8EB4" w14:textId="6656B3CD" w:rsidR="00B74880" w:rsidRPr="00DE39BA" w:rsidRDefault="00B74880" w:rsidP="00F535CA">
            <w:pPr>
              <w:jc w:val="center"/>
              <w:pPrChange w:id="424" w:author="mananarora1571@gmail.com" w:date="2021-05-30T15:12:00Z">
                <w:pPr>
                  <w:keepNext/>
                  <w:keepLines/>
                  <w:widowControl/>
                  <w:jc w:val="center"/>
                </w:pPr>
              </w:pPrChange>
            </w:pPr>
            <w:r w:rsidRPr="00DE39BA">
              <w:t>1.4</w:t>
            </w:r>
          </w:p>
        </w:tc>
        <w:tc>
          <w:tcPr>
            <w:tcW w:w="3201" w:type="dxa"/>
          </w:tcPr>
          <w:p w14:paraId="1176E1C2" w14:textId="6CEA13F4" w:rsidR="00B74880" w:rsidRPr="00DE4707" w:rsidRDefault="00B74880" w:rsidP="00F535CA">
            <w:pPr>
              <w:pStyle w:val="Heading3"/>
              <w:keepNext w:val="0"/>
              <w:keepLines w:val="0"/>
              <w:spacing w:before="40"/>
              <w:jc w:val="center"/>
              <w:outlineLvl w:val="2"/>
              <w:rPr>
                <w:rFonts w:ascii="Times New Roman" w:hAnsi="Times New Roman" w:cs="Times New Roman"/>
                <w:b w:val="0"/>
                <w:bCs w:val="0"/>
                <w:color w:val="auto"/>
              </w:rPr>
              <w:pPrChange w:id="425" w:author="mananarora1571@gmail.com" w:date="2021-05-30T15:12:00Z">
                <w:pPr>
                  <w:pStyle w:val="Heading3"/>
                  <w:widowControl/>
                  <w:spacing w:before="40"/>
                  <w:jc w:val="center"/>
                  <w:outlineLvl w:val="2"/>
                </w:pPr>
              </w:pPrChange>
            </w:pPr>
            <w:bookmarkStart w:id="426" w:name="_Toc60957705"/>
            <w:r w:rsidRPr="00DE39BA">
              <w:rPr>
                <w:rFonts w:ascii="Times New Roman" w:hAnsi="Times New Roman" w:cs="Times New Roman"/>
                <w:b w:val="0"/>
                <w:bCs w:val="0"/>
                <w:color w:val="auto"/>
              </w:rPr>
              <w:t>Enhanced Features</w:t>
            </w:r>
            <w:bookmarkEnd w:id="426"/>
          </w:p>
        </w:tc>
        <w:tc>
          <w:tcPr>
            <w:tcW w:w="2675" w:type="dxa"/>
          </w:tcPr>
          <w:p w14:paraId="5AE39788" w14:textId="443FC14C" w:rsidR="00B74880" w:rsidRPr="00DE39BA" w:rsidRDefault="001A74FA" w:rsidP="00F535CA">
            <w:pPr>
              <w:pStyle w:val="Heading3"/>
              <w:keepNext w:val="0"/>
              <w:keepLines w:val="0"/>
              <w:spacing w:before="40"/>
              <w:jc w:val="center"/>
              <w:outlineLvl w:val="2"/>
              <w:rPr>
                <w:rFonts w:ascii="Times New Roman" w:hAnsi="Times New Roman" w:cs="Times New Roman"/>
                <w:b w:val="0"/>
                <w:bCs w:val="0"/>
                <w:color w:val="auto"/>
              </w:rPr>
              <w:pPrChange w:id="427" w:author="mananarora1571@gmail.com" w:date="2021-05-30T15:12:00Z">
                <w:pPr>
                  <w:pStyle w:val="Heading3"/>
                  <w:widowControl/>
                  <w:spacing w:before="40"/>
                  <w:jc w:val="center"/>
                  <w:outlineLvl w:val="2"/>
                </w:pPr>
              </w:pPrChange>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F535CA">
            <w:pPr>
              <w:jc w:val="center"/>
              <w:pPrChange w:id="428" w:author="mananarora1571@gmail.com" w:date="2021-05-30T15:12:00Z">
                <w:pPr>
                  <w:keepNext/>
                  <w:keepLines/>
                  <w:widowControl/>
                  <w:jc w:val="center"/>
                </w:pPr>
              </w:pPrChange>
            </w:pPr>
            <w:r w:rsidRPr="00DE39BA">
              <w:t>5</w:t>
            </w:r>
          </w:p>
        </w:tc>
        <w:tc>
          <w:tcPr>
            <w:tcW w:w="1980" w:type="dxa"/>
          </w:tcPr>
          <w:p w14:paraId="641CA5A8" w14:textId="63A2C369" w:rsidR="00B74880" w:rsidRPr="00DE39BA" w:rsidRDefault="00DD5B9D" w:rsidP="00F535CA">
            <w:pPr>
              <w:jc w:val="center"/>
              <w:pPrChange w:id="429" w:author="mananarora1571@gmail.com" w:date="2021-05-30T15:12:00Z">
                <w:pPr>
                  <w:keepNext/>
                  <w:keepLines/>
                  <w:widowControl/>
                  <w:jc w:val="center"/>
                </w:pPr>
              </w:pPrChange>
            </w:pPr>
            <w:r>
              <w:t>2.1</w:t>
            </w:r>
          </w:p>
        </w:tc>
        <w:tc>
          <w:tcPr>
            <w:tcW w:w="3201" w:type="dxa"/>
          </w:tcPr>
          <w:p w14:paraId="3427782C" w14:textId="6B0C66C2" w:rsidR="00B74880" w:rsidRPr="00DE39BA" w:rsidRDefault="00815022" w:rsidP="00F535CA">
            <w:pPr>
              <w:jc w:val="center"/>
              <w:rPr>
                <w:bCs/>
              </w:rPr>
              <w:pPrChange w:id="430" w:author="mananarora1571@gmail.com" w:date="2021-05-30T15:12:00Z">
                <w:pPr>
                  <w:keepNext/>
                  <w:keepLines/>
                  <w:widowControl/>
                  <w:jc w:val="center"/>
                </w:pPr>
              </w:pPrChange>
            </w:pPr>
            <w:r w:rsidRPr="00DE39BA">
              <w:rPr>
                <w:bCs/>
              </w:rPr>
              <w:t>Hardware Resources</w:t>
            </w:r>
          </w:p>
        </w:tc>
        <w:tc>
          <w:tcPr>
            <w:tcW w:w="2675" w:type="dxa"/>
          </w:tcPr>
          <w:p w14:paraId="6253951E" w14:textId="35B29069" w:rsidR="00B74880" w:rsidRPr="00DE39BA" w:rsidRDefault="001A74FA" w:rsidP="00F535CA">
            <w:pPr>
              <w:jc w:val="center"/>
              <w:rPr>
                <w:bCs/>
              </w:rPr>
              <w:pPrChange w:id="431" w:author="mananarora1571@gmail.com" w:date="2021-05-30T15:12:00Z">
                <w:pPr>
                  <w:keepNext/>
                  <w:keepLines/>
                  <w:widowControl/>
                  <w:jc w:val="center"/>
                </w:pPr>
              </w:pPrChange>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F535CA">
            <w:pPr>
              <w:jc w:val="center"/>
              <w:pPrChange w:id="432" w:author="mananarora1571@gmail.com" w:date="2021-05-30T15:12:00Z">
                <w:pPr>
                  <w:keepNext/>
                  <w:keepLines/>
                  <w:widowControl/>
                  <w:jc w:val="center"/>
                </w:pPr>
              </w:pPrChange>
            </w:pPr>
            <w:r w:rsidRPr="00DE39BA">
              <w:t>7</w:t>
            </w:r>
          </w:p>
        </w:tc>
        <w:tc>
          <w:tcPr>
            <w:tcW w:w="1980" w:type="dxa"/>
          </w:tcPr>
          <w:p w14:paraId="7E7AA06E" w14:textId="5AC27BE2" w:rsidR="00B74880" w:rsidRPr="00DE39BA" w:rsidRDefault="00B74880" w:rsidP="00F535CA">
            <w:pPr>
              <w:jc w:val="center"/>
              <w:pPrChange w:id="433" w:author="mananarora1571@gmail.com" w:date="2021-05-30T15:12:00Z">
                <w:pPr>
                  <w:keepNext/>
                  <w:keepLines/>
                  <w:widowControl/>
                  <w:jc w:val="center"/>
                </w:pPr>
              </w:pPrChange>
            </w:pPr>
            <w:r w:rsidRPr="00DE39BA">
              <w:t>2.2</w:t>
            </w:r>
          </w:p>
        </w:tc>
        <w:tc>
          <w:tcPr>
            <w:tcW w:w="3201" w:type="dxa"/>
          </w:tcPr>
          <w:p w14:paraId="416999B1" w14:textId="55CF08B3" w:rsidR="00B74880" w:rsidRPr="00DE39BA" w:rsidRDefault="00B74880" w:rsidP="00F535CA">
            <w:pPr>
              <w:jc w:val="center"/>
              <w:rPr>
                <w:bCs/>
              </w:rPr>
              <w:pPrChange w:id="434" w:author="mananarora1571@gmail.com" w:date="2021-05-30T15:12:00Z">
                <w:pPr>
                  <w:keepNext/>
                  <w:keepLines/>
                  <w:widowControl/>
                  <w:jc w:val="center"/>
                </w:pPr>
              </w:pPrChange>
            </w:pPr>
            <w:r w:rsidRPr="00DE39BA">
              <w:rPr>
                <w:bCs/>
              </w:rPr>
              <w:t>Software Resources</w:t>
            </w:r>
          </w:p>
        </w:tc>
        <w:tc>
          <w:tcPr>
            <w:tcW w:w="2675" w:type="dxa"/>
          </w:tcPr>
          <w:p w14:paraId="3A4E13AE" w14:textId="427601C2" w:rsidR="00B74880" w:rsidRPr="00DE39BA" w:rsidRDefault="001A74FA" w:rsidP="00F535CA">
            <w:pPr>
              <w:jc w:val="center"/>
              <w:rPr>
                <w:bCs/>
              </w:rPr>
              <w:pPrChange w:id="435" w:author="mananarora1571@gmail.com" w:date="2021-05-30T15:12:00Z">
                <w:pPr>
                  <w:keepNext/>
                  <w:keepLines/>
                  <w:widowControl/>
                  <w:jc w:val="center"/>
                </w:pPr>
              </w:pPrChange>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F535CA">
            <w:pPr>
              <w:jc w:val="center"/>
              <w:pPrChange w:id="436" w:author="mananarora1571@gmail.com" w:date="2021-05-30T15:12:00Z">
                <w:pPr>
                  <w:keepNext/>
                  <w:keepLines/>
                  <w:widowControl/>
                  <w:jc w:val="center"/>
                </w:pPr>
              </w:pPrChange>
            </w:pPr>
            <w:r w:rsidRPr="00DE39BA">
              <w:t>8</w:t>
            </w:r>
          </w:p>
        </w:tc>
        <w:tc>
          <w:tcPr>
            <w:tcW w:w="1980" w:type="dxa"/>
          </w:tcPr>
          <w:p w14:paraId="47BCA096" w14:textId="5A78259C" w:rsidR="00B74880" w:rsidRPr="00DE39BA" w:rsidRDefault="00B74880" w:rsidP="00F535CA">
            <w:pPr>
              <w:jc w:val="center"/>
              <w:pPrChange w:id="437" w:author="mananarora1571@gmail.com" w:date="2021-05-30T15:12:00Z">
                <w:pPr>
                  <w:keepNext/>
                  <w:keepLines/>
                  <w:widowControl/>
                  <w:jc w:val="center"/>
                </w:pPr>
              </w:pPrChange>
            </w:pPr>
            <w:r w:rsidRPr="00DE39BA">
              <w:t>2.3</w:t>
            </w:r>
          </w:p>
        </w:tc>
        <w:tc>
          <w:tcPr>
            <w:tcW w:w="3201" w:type="dxa"/>
          </w:tcPr>
          <w:p w14:paraId="2A697F6C" w14:textId="3056FDB4" w:rsidR="00B74880" w:rsidRPr="00DE39BA" w:rsidRDefault="00B74880" w:rsidP="00F535CA">
            <w:pPr>
              <w:jc w:val="center"/>
              <w:rPr>
                <w:bCs/>
              </w:rPr>
              <w:pPrChange w:id="438" w:author="mananarora1571@gmail.com" w:date="2021-05-30T15:12:00Z">
                <w:pPr>
                  <w:keepNext/>
                  <w:keepLines/>
                  <w:widowControl/>
                  <w:jc w:val="center"/>
                </w:pPr>
              </w:pPrChange>
            </w:pPr>
            <w:r w:rsidRPr="00DE39BA">
              <w:rPr>
                <w:bCs/>
              </w:rPr>
              <w:t>Resources of Execution</w:t>
            </w:r>
          </w:p>
        </w:tc>
        <w:tc>
          <w:tcPr>
            <w:tcW w:w="2675" w:type="dxa"/>
          </w:tcPr>
          <w:p w14:paraId="3C056912" w14:textId="41A3859C" w:rsidR="00B74880" w:rsidRPr="00DE39BA" w:rsidRDefault="00DD5B9D" w:rsidP="00F535CA">
            <w:pPr>
              <w:jc w:val="center"/>
              <w:rPr>
                <w:bCs/>
              </w:rPr>
              <w:pPrChange w:id="439" w:author="mananarora1571@gmail.com" w:date="2021-05-30T15:12:00Z">
                <w:pPr>
                  <w:keepNext/>
                  <w:keepLines/>
                  <w:widowControl/>
                  <w:jc w:val="center"/>
                </w:pPr>
              </w:pPrChange>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F535CA">
            <w:pPr>
              <w:jc w:val="center"/>
              <w:pPrChange w:id="440" w:author="mananarora1571@gmail.com" w:date="2021-05-30T15:12:00Z">
                <w:pPr>
                  <w:keepNext/>
                  <w:keepLines/>
                  <w:widowControl/>
                  <w:jc w:val="center"/>
                </w:pPr>
              </w:pPrChange>
            </w:pPr>
            <w:r w:rsidRPr="00DE39BA">
              <w:t>9</w:t>
            </w:r>
          </w:p>
        </w:tc>
        <w:tc>
          <w:tcPr>
            <w:tcW w:w="1980" w:type="dxa"/>
          </w:tcPr>
          <w:p w14:paraId="3D3EAE16" w14:textId="7B10E5E5" w:rsidR="00B74880" w:rsidRPr="00DE39BA" w:rsidRDefault="00B74880" w:rsidP="00F535CA">
            <w:pPr>
              <w:jc w:val="center"/>
              <w:pPrChange w:id="441" w:author="mananarora1571@gmail.com" w:date="2021-05-30T15:12:00Z">
                <w:pPr>
                  <w:keepNext/>
                  <w:keepLines/>
                  <w:widowControl/>
                  <w:jc w:val="center"/>
                </w:pPr>
              </w:pPrChange>
            </w:pPr>
            <w:r w:rsidRPr="00DE39BA">
              <w:t>4.1</w:t>
            </w:r>
          </w:p>
        </w:tc>
        <w:tc>
          <w:tcPr>
            <w:tcW w:w="3201" w:type="dxa"/>
          </w:tcPr>
          <w:p w14:paraId="28A96666" w14:textId="6A7AB898" w:rsidR="00B74880" w:rsidRPr="00DE39BA" w:rsidRDefault="00B74880" w:rsidP="00F535CA">
            <w:pPr>
              <w:jc w:val="center"/>
              <w:rPr>
                <w:bCs/>
              </w:rPr>
              <w:pPrChange w:id="442" w:author="mananarora1571@gmail.com" w:date="2021-05-30T15:12:00Z">
                <w:pPr>
                  <w:keepNext/>
                  <w:keepLines/>
                  <w:widowControl/>
                  <w:jc w:val="center"/>
                </w:pPr>
              </w:pPrChange>
            </w:pPr>
            <w:r w:rsidRPr="00DE39BA">
              <w:rPr>
                <w:bCs/>
              </w:rPr>
              <w:t>Questionnare</w:t>
            </w:r>
          </w:p>
        </w:tc>
        <w:tc>
          <w:tcPr>
            <w:tcW w:w="2675" w:type="dxa"/>
          </w:tcPr>
          <w:p w14:paraId="1B48A303" w14:textId="57571CCB" w:rsidR="00B74880" w:rsidRPr="00DE39BA" w:rsidRDefault="001A74FA" w:rsidP="00F535CA">
            <w:pPr>
              <w:jc w:val="center"/>
              <w:rPr>
                <w:bCs/>
              </w:rPr>
              <w:pPrChange w:id="443" w:author="mananarora1571@gmail.com" w:date="2021-05-30T15:12:00Z">
                <w:pPr>
                  <w:keepNext/>
                  <w:keepLines/>
                  <w:widowControl/>
                  <w:jc w:val="center"/>
                </w:pPr>
              </w:pPrChange>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F535CA">
            <w:pPr>
              <w:jc w:val="center"/>
              <w:pPrChange w:id="444" w:author="mananarora1571@gmail.com" w:date="2021-05-30T15:12:00Z">
                <w:pPr>
                  <w:keepNext/>
                  <w:keepLines/>
                  <w:widowControl/>
                  <w:jc w:val="center"/>
                </w:pPr>
              </w:pPrChange>
            </w:pPr>
            <w:r w:rsidRPr="00DE39BA">
              <w:t>10</w:t>
            </w:r>
          </w:p>
        </w:tc>
        <w:tc>
          <w:tcPr>
            <w:tcW w:w="1980" w:type="dxa"/>
          </w:tcPr>
          <w:p w14:paraId="2AE71031" w14:textId="15B3EC78" w:rsidR="00B74880" w:rsidRPr="00DE39BA" w:rsidRDefault="00B74880" w:rsidP="00F535CA">
            <w:pPr>
              <w:jc w:val="center"/>
              <w:pPrChange w:id="445" w:author="mananarora1571@gmail.com" w:date="2021-05-30T15:12:00Z">
                <w:pPr>
                  <w:keepNext/>
                  <w:keepLines/>
                  <w:widowControl/>
                  <w:jc w:val="center"/>
                </w:pPr>
              </w:pPrChange>
            </w:pPr>
            <w:r w:rsidRPr="00DE39BA">
              <w:t>4.2</w:t>
            </w:r>
          </w:p>
        </w:tc>
        <w:tc>
          <w:tcPr>
            <w:tcW w:w="3201" w:type="dxa"/>
          </w:tcPr>
          <w:p w14:paraId="7D64E9CF" w14:textId="028DAE59" w:rsidR="00B74880" w:rsidRPr="00DE39BA" w:rsidRDefault="00B74880" w:rsidP="00F535CA">
            <w:pPr>
              <w:pStyle w:val="Heading3"/>
              <w:keepNext w:val="0"/>
              <w:keepLines w:val="0"/>
              <w:spacing w:before="40" w:line="360" w:lineRule="auto"/>
              <w:jc w:val="center"/>
              <w:outlineLvl w:val="2"/>
              <w:rPr>
                <w:bCs w:val="0"/>
              </w:rPr>
              <w:pPrChange w:id="446" w:author="mananarora1571@gmail.com" w:date="2021-05-30T15:12:00Z">
                <w:pPr>
                  <w:pStyle w:val="Heading3"/>
                  <w:widowControl/>
                  <w:spacing w:before="40" w:line="360" w:lineRule="auto"/>
                  <w:jc w:val="center"/>
                  <w:outlineLvl w:val="2"/>
                </w:pPr>
              </w:pPrChange>
            </w:pPr>
            <w:bookmarkStart w:id="447" w:name="_Toc60957706"/>
            <w:r w:rsidRPr="00DE39BA">
              <w:rPr>
                <w:rFonts w:ascii="Times New Roman" w:hAnsi="Times New Roman" w:cs="Times New Roman"/>
                <w:b w:val="0"/>
                <w:bCs w:val="0"/>
                <w:color w:val="auto"/>
              </w:rPr>
              <w:t>Development Plan</w:t>
            </w:r>
            <w:bookmarkEnd w:id="447"/>
          </w:p>
        </w:tc>
        <w:tc>
          <w:tcPr>
            <w:tcW w:w="2675" w:type="dxa"/>
          </w:tcPr>
          <w:p w14:paraId="399A0822" w14:textId="2E104ED2" w:rsidR="00B74880" w:rsidRPr="00DE39BA" w:rsidRDefault="001A74FA"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48" w:author="mananarora1571@gmail.com" w:date="2021-05-30T15:12:00Z">
                <w:pPr>
                  <w:pStyle w:val="Heading3"/>
                  <w:widowControl/>
                  <w:spacing w:before="40" w:line="360" w:lineRule="auto"/>
                  <w:jc w:val="center"/>
                  <w:outlineLvl w:val="2"/>
                </w:pPr>
              </w:pPrChange>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F535CA">
            <w:pPr>
              <w:jc w:val="center"/>
              <w:pPrChange w:id="449" w:author="mananarora1571@gmail.com" w:date="2021-05-30T15:12:00Z">
                <w:pPr>
                  <w:keepNext/>
                  <w:keepLines/>
                  <w:widowControl/>
                  <w:jc w:val="center"/>
                </w:pPr>
              </w:pPrChange>
            </w:pPr>
            <w:r>
              <w:t>11</w:t>
            </w:r>
          </w:p>
        </w:tc>
        <w:tc>
          <w:tcPr>
            <w:tcW w:w="1980" w:type="dxa"/>
          </w:tcPr>
          <w:p w14:paraId="41A55639" w14:textId="686FB932" w:rsidR="00815022" w:rsidRPr="00DE39BA" w:rsidRDefault="00DE4707" w:rsidP="00F535CA">
            <w:pPr>
              <w:jc w:val="center"/>
              <w:pPrChange w:id="450" w:author="mananarora1571@gmail.com" w:date="2021-05-30T15:12:00Z">
                <w:pPr>
                  <w:keepNext/>
                  <w:keepLines/>
                  <w:widowControl/>
                  <w:jc w:val="center"/>
                </w:pPr>
              </w:pPrChange>
            </w:pPr>
            <w:r>
              <w:t>6.1</w:t>
            </w:r>
          </w:p>
        </w:tc>
        <w:tc>
          <w:tcPr>
            <w:tcW w:w="3201" w:type="dxa"/>
          </w:tcPr>
          <w:p w14:paraId="7EE9AD55" w14:textId="095D8121" w:rsidR="00815022" w:rsidRPr="00DE39BA" w:rsidRDefault="00815022"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51"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52"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F535CA">
            <w:pPr>
              <w:jc w:val="center"/>
              <w:pPrChange w:id="453" w:author="mananarora1571@gmail.com" w:date="2021-05-30T15:12:00Z">
                <w:pPr>
                  <w:keepNext/>
                  <w:keepLines/>
                  <w:widowControl/>
                  <w:jc w:val="center"/>
                </w:pPr>
              </w:pPrChange>
            </w:pPr>
            <w:r>
              <w:t>12</w:t>
            </w:r>
          </w:p>
        </w:tc>
        <w:tc>
          <w:tcPr>
            <w:tcW w:w="1980" w:type="dxa"/>
          </w:tcPr>
          <w:p w14:paraId="7AF80C73" w14:textId="28923D47" w:rsidR="00815022" w:rsidRPr="00DE39BA" w:rsidRDefault="00DE4707" w:rsidP="00F535CA">
            <w:pPr>
              <w:jc w:val="center"/>
              <w:pPrChange w:id="454" w:author="mananarora1571@gmail.com" w:date="2021-05-30T15:12:00Z">
                <w:pPr>
                  <w:keepNext/>
                  <w:keepLines/>
                  <w:widowControl/>
                  <w:jc w:val="center"/>
                </w:pPr>
              </w:pPrChange>
            </w:pPr>
            <w:r>
              <w:t>6.2</w:t>
            </w:r>
          </w:p>
        </w:tc>
        <w:tc>
          <w:tcPr>
            <w:tcW w:w="3201" w:type="dxa"/>
          </w:tcPr>
          <w:p w14:paraId="19029E47" w14:textId="4D726672" w:rsidR="00815022" w:rsidRDefault="00815022"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55"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56"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F535CA">
            <w:pPr>
              <w:jc w:val="center"/>
              <w:pPrChange w:id="457" w:author="mananarora1571@gmail.com" w:date="2021-05-30T15:12:00Z">
                <w:pPr>
                  <w:keepNext/>
                  <w:keepLines/>
                  <w:widowControl/>
                  <w:jc w:val="center"/>
                </w:pPr>
              </w:pPrChange>
            </w:pPr>
            <w:r w:rsidRPr="00DE39BA">
              <w:t>1</w:t>
            </w:r>
            <w:r w:rsidR="00DE4707">
              <w:t>3</w:t>
            </w:r>
          </w:p>
        </w:tc>
        <w:tc>
          <w:tcPr>
            <w:tcW w:w="1980" w:type="dxa"/>
          </w:tcPr>
          <w:p w14:paraId="3FB65B62" w14:textId="1BDFD9F7" w:rsidR="00B74880" w:rsidRPr="00DE39BA" w:rsidRDefault="00B74880" w:rsidP="00F535CA">
            <w:pPr>
              <w:jc w:val="center"/>
              <w:pPrChange w:id="458" w:author="mananarora1571@gmail.com" w:date="2021-05-30T15:12:00Z">
                <w:pPr>
                  <w:keepNext/>
                  <w:keepLines/>
                  <w:widowControl/>
                  <w:jc w:val="center"/>
                </w:pPr>
              </w:pPrChange>
            </w:pPr>
            <w:r w:rsidRPr="00DE39BA">
              <w:t>7.1</w:t>
            </w:r>
          </w:p>
        </w:tc>
        <w:tc>
          <w:tcPr>
            <w:tcW w:w="3201" w:type="dxa"/>
          </w:tcPr>
          <w:p w14:paraId="51DC87CE" w14:textId="2061E4D3" w:rsidR="00B74880" w:rsidRPr="00DE39BA" w:rsidRDefault="00B74880"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459" w:author="mananarora1571@gmail.com" w:date="2021-05-30T15:12:00Z">
                <w:pPr>
                  <w:pStyle w:val="Heading3"/>
                  <w:widowControl/>
                  <w:spacing w:before="40" w:line="360" w:lineRule="auto"/>
                  <w:jc w:val="center"/>
                  <w:outlineLvl w:val="2"/>
                </w:pPr>
              </w:pPrChange>
            </w:pPr>
            <w:bookmarkStart w:id="460" w:name="_Toc60957707"/>
            <w:r w:rsidRPr="00DE39BA">
              <w:rPr>
                <w:rFonts w:ascii="Times New Roman" w:eastAsia="Times New Roman" w:hAnsi="Times New Roman" w:cs="Times New Roman"/>
                <w:b w:val="0"/>
                <w:color w:val="auto"/>
                <w:szCs w:val="26"/>
              </w:rPr>
              <w:t>Tools used for Implementation</w:t>
            </w:r>
            <w:bookmarkEnd w:id="460"/>
          </w:p>
        </w:tc>
        <w:tc>
          <w:tcPr>
            <w:tcW w:w="2675" w:type="dxa"/>
          </w:tcPr>
          <w:p w14:paraId="78991119" w14:textId="7A562990" w:rsidR="00B74880" w:rsidRPr="00DE39BA" w:rsidRDefault="00DD5B9D"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61" w:author="mananarora1571@gmail.com" w:date="2021-05-30T15:12:00Z">
                <w:pPr>
                  <w:pStyle w:val="Heading3"/>
                  <w:widowControl/>
                  <w:spacing w:before="40" w:line="360" w:lineRule="auto"/>
                  <w:jc w:val="center"/>
                  <w:outlineLvl w:val="2"/>
                </w:pPr>
              </w:pPrChange>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F535CA">
            <w:pPr>
              <w:jc w:val="center"/>
              <w:pPrChange w:id="462" w:author="mananarora1571@gmail.com" w:date="2021-05-30T15:12:00Z">
                <w:pPr>
                  <w:keepNext/>
                  <w:keepLines/>
                  <w:widowControl/>
                  <w:jc w:val="center"/>
                </w:pPr>
              </w:pPrChange>
            </w:pPr>
            <w:r w:rsidRPr="00DE39BA">
              <w:t>1</w:t>
            </w:r>
            <w:r w:rsidR="00DE4707">
              <w:t>4</w:t>
            </w:r>
          </w:p>
        </w:tc>
        <w:tc>
          <w:tcPr>
            <w:tcW w:w="1980" w:type="dxa"/>
          </w:tcPr>
          <w:p w14:paraId="39DAA21F" w14:textId="435E6ECD" w:rsidR="00B74880" w:rsidRPr="00DE39BA" w:rsidRDefault="00B74880" w:rsidP="00F535CA">
            <w:pPr>
              <w:jc w:val="center"/>
              <w:pPrChange w:id="463" w:author="mananarora1571@gmail.com" w:date="2021-05-30T15:12:00Z">
                <w:pPr>
                  <w:keepNext/>
                  <w:keepLines/>
                  <w:widowControl/>
                  <w:jc w:val="center"/>
                </w:pPr>
              </w:pPrChange>
            </w:pPr>
            <w:r w:rsidRPr="00DE39BA">
              <w:t>7.</w:t>
            </w:r>
            <w:r w:rsidR="00DE4707">
              <w:t>2</w:t>
            </w:r>
          </w:p>
        </w:tc>
        <w:tc>
          <w:tcPr>
            <w:tcW w:w="3201" w:type="dxa"/>
          </w:tcPr>
          <w:p w14:paraId="138A4DF1" w14:textId="485B2DE9"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64" w:author="mananarora1571@gmail.com" w:date="2021-05-30T15:12:00Z">
                <w:pPr>
                  <w:pStyle w:val="Heading3"/>
                  <w:widowControl/>
                  <w:spacing w:before="40" w:line="360" w:lineRule="auto"/>
                  <w:jc w:val="center"/>
                  <w:outlineLvl w:val="2"/>
                </w:pPr>
              </w:pPrChange>
            </w:pPr>
            <w:bookmarkStart w:id="465" w:name="_Toc60957709"/>
            <w:r w:rsidRPr="00DE39BA">
              <w:rPr>
                <w:rFonts w:ascii="Times New Roman" w:eastAsia="Times New Roman" w:hAnsi="Times New Roman" w:cs="Times New Roman"/>
                <w:b w:val="0"/>
                <w:color w:val="auto"/>
                <w:szCs w:val="26"/>
              </w:rPr>
              <w:t>User Table</w:t>
            </w:r>
            <w:bookmarkEnd w:id="465"/>
          </w:p>
        </w:tc>
        <w:tc>
          <w:tcPr>
            <w:tcW w:w="2675" w:type="dxa"/>
          </w:tcPr>
          <w:p w14:paraId="591F3415" w14:textId="59E4789C" w:rsidR="00B74880" w:rsidRPr="00DE39BA" w:rsidRDefault="00DD5B9D"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66" w:author="mananarora1571@gmail.com" w:date="2021-05-30T15:12:00Z">
                <w:pPr>
                  <w:pStyle w:val="Heading3"/>
                  <w:widowControl/>
                  <w:spacing w:before="40" w:line="360" w:lineRule="auto"/>
                  <w:jc w:val="center"/>
                  <w:outlineLvl w:val="2"/>
                </w:pPr>
              </w:pPrChange>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F535CA">
            <w:pPr>
              <w:jc w:val="center"/>
              <w:pPrChange w:id="467" w:author="mananarora1571@gmail.com" w:date="2021-05-30T15:12:00Z">
                <w:pPr>
                  <w:keepNext/>
                  <w:keepLines/>
                  <w:widowControl/>
                  <w:jc w:val="center"/>
                </w:pPr>
              </w:pPrChange>
            </w:pPr>
            <w:r w:rsidRPr="00DE39BA">
              <w:t>1</w:t>
            </w:r>
            <w:r w:rsidR="00DE4707">
              <w:t>5</w:t>
            </w:r>
          </w:p>
        </w:tc>
        <w:tc>
          <w:tcPr>
            <w:tcW w:w="1980" w:type="dxa"/>
          </w:tcPr>
          <w:p w14:paraId="3324113B" w14:textId="1F29FFCA" w:rsidR="00B74880" w:rsidRPr="00DE39BA" w:rsidRDefault="00B74880" w:rsidP="00F535CA">
            <w:pPr>
              <w:jc w:val="center"/>
              <w:pPrChange w:id="468" w:author="mananarora1571@gmail.com" w:date="2021-05-30T15:12:00Z">
                <w:pPr>
                  <w:keepNext/>
                  <w:keepLines/>
                  <w:widowControl/>
                  <w:jc w:val="center"/>
                </w:pPr>
              </w:pPrChange>
            </w:pPr>
            <w:r w:rsidRPr="00DE39BA">
              <w:t>7.</w:t>
            </w:r>
            <w:r w:rsidR="00DE4707">
              <w:t>3</w:t>
            </w:r>
          </w:p>
        </w:tc>
        <w:tc>
          <w:tcPr>
            <w:tcW w:w="3201" w:type="dxa"/>
          </w:tcPr>
          <w:p w14:paraId="09B5C22E" w14:textId="5216F14F"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69" w:author="mananarora1571@gmail.com" w:date="2021-05-30T15:12:00Z">
                <w:pPr>
                  <w:pStyle w:val="Heading3"/>
                  <w:widowControl/>
                  <w:spacing w:before="40" w:line="360" w:lineRule="auto"/>
                  <w:jc w:val="center"/>
                  <w:outlineLvl w:val="2"/>
                </w:pPr>
              </w:pPrChange>
            </w:pPr>
            <w:bookmarkStart w:id="470" w:name="_Toc60957710"/>
            <w:r w:rsidRPr="00DE39BA">
              <w:rPr>
                <w:rFonts w:ascii="Times New Roman" w:eastAsia="Times New Roman" w:hAnsi="Times New Roman" w:cs="Times New Roman"/>
                <w:b w:val="0"/>
                <w:color w:val="auto"/>
                <w:szCs w:val="26"/>
              </w:rPr>
              <w:t>Hotspot Table</w:t>
            </w:r>
            <w:bookmarkEnd w:id="470"/>
          </w:p>
        </w:tc>
        <w:tc>
          <w:tcPr>
            <w:tcW w:w="2675" w:type="dxa"/>
          </w:tcPr>
          <w:p w14:paraId="151B4F11" w14:textId="533C0EFF"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71"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F535CA">
            <w:pPr>
              <w:jc w:val="center"/>
              <w:pPrChange w:id="472" w:author="mananarora1571@gmail.com" w:date="2021-05-30T15:12:00Z">
                <w:pPr>
                  <w:keepNext/>
                  <w:keepLines/>
                  <w:widowControl/>
                  <w:jc w:val="center"/>
                </w:pPr>
              </w:pPrChange>
            </w:pPr>
            <w:r w:rsidRPr="00DE39BA">
              <w:lastRenderedPageBreak/>
              <w:t>1</w:t>
            </w:r>
            <w:r w:rsidR="00DE4707">
              <w:t>6</w:t>
            </w:r>
          </w:p>
        </w:tc>
        <w:tc>
          <w:tcPr>
            <w:tcW w:w="1980" w:type="dxa"/>
          </w:tcPr>
          <w:p w14:paraId="0F5FE76F" w14:textId="27811F51" w:rsidR="00B74880" w:rsidRPr="00DE39BA" w:rsidRDefault="00B74880" w:rsidP="00F535CA">
            <w:pPr>
              <w:jc w:val="center"/>
              <w:pPrChange w:id="473" w:author="mananarora1571@gmail.com" w:date="2021-05-30T15:12:00Z">
                <w:pPr>
                  <w:keepNext/>
                  <w:keepLines/>
                  <w:widowControl/>
                  <w:jc w:val="center"/>
                </w:pPr>
              </w:pPrChange>
            </w:pPr>
            <w:r w:rsidRPr="00DE39BA">
              <w:t>8.1</w:t>
            </w:r>
          </w:p>
        </w:tc>
        <w:tc>
          <w:tcPr>
            <w:tcW w:w="3201" w:type="dxa"/>
          </w:tcPr>
          <w:p w14:paraId="6D3E5195" w14:textId="725B63C5"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74" w:author="mananarora1571@gmail.com" w:date="2021-05-30T15:12:00Z">
                <w:pPr>
                  <w:pStyle w:val="Heading3"/>
                  <w:widowControl/>
                  <w:spacing w:before="40" w:line="360" w:lineRule="auto"/>
                  <w:jc w:val="center"/>
                  <w:outlineLvl w:val="2"/>
                </w:pPr>
              </w:pPrChange>
            </w:pPr>
            <w:bookmarkStart w:id="475" w:name="_Toc60957711"/>
            <w:r w:rsidRPr="00DE39BA">
              <w:rPr>
                <w:rFonts w:ascii="Times New Roman" w:eastAsia="Times New Roman" w:hAnsi="Times New Roman" w:cs="Times New Roman"/>
                <w:b w:val="0"/>
                <w:color w:val="auto"/>
                <w:szCs w:val="26"/>
              </w:rPr>
              <w:t>Type of Testing</w:t>
            </w:r>
            <w:bookmarkEnd w:id="475"/>
          </w:p>
        </w:tc>
        <w:tc>
          <w:tcPr>
            <w:tcW w:w="2675" w:type="dxa"/>
          </w:tcPr>
          <w:p w14:paraId="2A62701C" w14:textId="35FE6BAC"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76"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F535CA">
            <w:pPr>
              <w:jc w:val="center"/>
              <w:pPrChange w:id="477" w:author="mananarora1571@gmail.com" w:date="2021-05-30T15:12:00Z">
                <w:pPr>
                  <w:keepNext/>
                  <w:keepLines/>
                  <w:widowControl/>
                  <w:jc w:val="center"/>
                </w:pPr>
              </w:pPrChange>
            </w:pPr>
            <w:r w:rsidRPr="00DE39BA">
              <w:t>1</w:t>
            </w:r>
            <w:r w:rsidR="00DE4707">
              <w:t>7</w:t>
            </w:r>
          </w:p>
        </w:tc>
        <w:tc>
          <w:tcPr>
            <w:tcW w:w="1980" w:type="dxa"/>
          </w:tcPr>
          <w:p w14:paraId="5AA27BAA" w14:textId="08446D6E" w:rsidR="00B74880" w:rsidRPr="00DE39BA" w:rsidRDefault="00B74880" w:rsidP="00F535CA">
            <w:pPr>
              <w:jc w:val="center"/>
              <w:pPrChange w:id="478" w:author="mananarora1571@gmail.com" w:date="2021-05-30T15:12:00Z">
                <w:pPr>
                  <w:keepNext/>
                  <w:keepLines/>
                  <w:widowControl/>
                  <w:jc w:val="center"/>
                </w:pPr>
              </w:pPrChange>
            </w:pPr>
            <w:r w:rsidRPr="00DE39BA">
              <w:t>8.2</w:t>
            </w:r>
          </w:p>
        </w:tc>
        <w:tc>
          <w:tcPr>
            <w:tcW w:w="3201" w:type="dxa"/>
          </w:tcPr>
          <w:p w14:paraId="266F1D6C" w14:textId="55D22E21"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79" w:author="mananarora1571@gmail.com" w:date="2021-05-30T15:12:00Z">
                <w:pPr>
                  <w:pStyle w:val="Heading3"/>
                  <w:widowControl/>
                  <w:spacing w:before="40" w:line="360" w:lineRule="auto"/>
                  <w:jc w:val="center"/>
                  <w:outlineLvl w:val="2"/>
                </w:pPr>
              </w:pPrChange>
            </w:pPr>
            <w:bookmarkStart w:id="480" w:name="_Toc60957712"/>
            <w:r w:rsidRPr="00DE39BA">
              <w:rPr>
                <w:rFonts w:ascii="Times New Roman" w:eastAsia="Times New Roman" w:hAnsi="Times New Roman" w:cs="Times New Roman"/>
                <w:b w:val="0"/>
                <w:color w:val="auto"/>
                <w:szCs w:val="26"/>
              </w:rPr>
              <w:t>Technical requirements for Testing</w:t>
            </w:r>
            <w:bookmarkEnd w:id="480"/>
          </w:p>
        </w:tc>
        <w:tc>
          <w:tcPr>
            <w:tcW w:w="2675" w:type="dxa"/>
          </w:tcPr>
          <w:p w14:paraId="726E0156" w14:textId="3F8BE864"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481"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0B83FEF1" w:rsidR="00C43CB4" w:rsidDel="00F535CA" w:rsidRDefault="00C43CB4" w:rsidP="00F535CA">
      <w:pPr>
        <w:pStyle w:val="Heading1"/>
        <w:keepNext w:val="0"/>
        <w:keepLines w:val="0"/>
        <w:widowControl w:val="0"/>
        <w:jc w:val="center"/>
        <w:rPr>
          <w:del w:id="482" w:author="mananarora1571@gmail.com" w:date="2021-05-30T15:10:00Z"/>
        </w:rPr>
        <w:pPrChange w:id="483" w:author="mananarora1571@gmail.com" w:date="2021-05-30T15:12:00Z">
          <w:pPr>
            <w:pStyle w:val="Heading1"/>
            <w:jc w:val="center"/>
          </w:pPr>
        </w:pPrChange>
      </w:pPr>
    </w:p>
    <w:p w14:paraId="61D8123B" w14:textId="5A185928" w:rsidR="00F535CA" w:rsidRDefault="00F535CA" w:rsidP="00F535CA">
      <w:pPr>
        <w:rPr>
          <w:ins w:id="484" w:author="mananarora1571@gmail.com" w:date="2021-05-30T15:15:00Z"/>
        </w:rPr>
        <w:pPrChange w:id="485" w:author="mananarora1571@gmail.com" w:date="2021-05-30T15:15:00Z">
          <w:pPr>
            <w:jc w:val="center"/>
          </w:pPr>
        </w:pPrChange>
      </w:pPr>
    </w:p>
    <w:p w14:paraId="73212E57" w14:textId="588DD22D" w:rsidR="00F535CA" w:rsidRDefault="00F535CA" w:rsidP="00F535CA">
      <w:pPr>
        <w:rPr>
          <w:ins w:id="486" w:author="mananarora1571@gmail.com" w:date="2021-05-30T15:15:00Z"/>
        </w:rPr>
        <w:pPrChange w:id="487" w:author="mananarora1571@gmail.com" w:date="2021-05-30T15:15:00Z">
          <w:pPr>
            <w:jc w:val="center"/>
          </w:pPr>
        </w:pPrChange>
      </w:pPr>
    </w:p>
    <w:p w14:paraId="53C4E8B4" w14:textId="16467DAE" w:rsidR="00F535CA" w:rsidRDefault="00F535CA" w:rsidP="00F535CA">
      <w:pPr>
        <w:rPr>
          <w:ins w:id="488" w:author="mananarora1571@gmail.com" w:date="2021-05-30T15:15:00Z"/>
        </w:rPr>
        <w:pPrChange w:id="489" w:author="mananarora1571@gmail.com" w:date="2021-05-30T15:15:00Z">
          <w:pPr>
            <w:jc w:val="center"/>
          </w:pPr>
        </w:pPrChange>
      </w:pPr>
    </w:p>
    <w:p w14:paraId="29503AED" w14:textId="0F1B72FA" w:rsidR="00F535CA" w:rsidRDefault="00F535CA" w:rsidP="00F535CA">
      <w:pPr>
        <w:rPr>
          <w:ins w:id="490" w:author="mananarora1571@gmail.com" w:date="2021-05-30T15:15:00Z"/>
        </w:rPr>
        <w:pPrChange w:id="491" w:author="mananarora1571@gmail.com" w:date="2021-05-30T15:15:00Z">
          <w:pPr>
            <w:jc w:val="center"/>
          </w:pPr>
        </w:pPrChange>
      </w:pPr>
    </w:p>
    <w:p w14:paraId="2B169B44" w14:textId="151A405D" w:rsidR="00F535CA" w:rsidRDefault="00F535CA" w:rsidP="00F535CA">
      <w:pPr>
        <w:rPr>
          <w:ins w:id="492" w:author="mananarora1571@gmail.com" w:date="2021-05-30T15:15:00Z"/>
        </w:rPr>
        <w:pPrChange w:id="493" w:author="mananarora1571@gmail.com" w:date="2021-05-30T15:15:00Z">
          <w:pPr>
            <w:jc w:val="center"/>
          </w:pPr>
        </w:pPrChange>
      </w:pPr>
    </w:p>
    <w:p w14:paraId="2B23DF71" w14:textId="74CDC593" w:rsidR="00F535CA" w:rsidRDefault="00F535CA" w:rsidP="00F535CA">
      <w:pPr>
        <w:rPr>
          <w:ins w:id="494" w:author="mananarora1571@gmail.com" w:date="2021-05-30T15:15:00Z"/>
        </w:rPr>
        <w:pPrChange w:id="495" w:author="mananarora1571@gmail.com" w:date="2021-05-30T15:15:00Z">
          <w:pPr>
            <w:jc w:val="center"/>
          </w:pPr>
        </w:pPrChange>
      </w:pPr>
    </w:p>
    <w:p w14:paraId="15218820" w14:textId="0EF0B67B" w:rsidR="00F535CA" w:rsidRDefault="00F535CA" w:rsidP="00F535CA">
      <w:pPr>
        <w:rPr>
          <w:ins w:id="496" w:author="mananarora1571@gmail.com" w:date="2021-05-30T15:15:00Z"/>
        </w:rPr>
        <w:pPrChange w:id="497" w:author="mananarora1571@gmail.com" w:date="2021-05-30T15:15:00Z">
          <w:pPr>
            <w:jc w:val="center"/>
          </w:pPr>
        </w:pPrChange>
      </w:pPr>
    </w:p>
    <w:p w14:paraId="43954F4C" w14:textId="110654FD" w:rsidR="00F535CA" w:rsidRDefault="00F535CA" w:rsidP="00F535CA">
      <w:pPr>
        <w:rPr>
          <w:ins w:id="498" w:author="mananarora1571@gmail.com" w:date="2021-05-30T15:15:00Z"/>
        </w:rPr>
        <w:pPrChange w:id="499" w:author="mananarora1571@gmail.com" w:date="2021-05-30T15:15:00Z">
          <w:pPr>
            <w:jc w:val="center"/>
          </w:pPr>
        </w:pPrChange>
      </w:pPr>
    </w:p>
    <w:p w14:paraId="3AF728CE" w14:textId="3A4E20ED" w:rsidR="00F535CA" w:rsidRDefault="00F535CA" w:rsidP="00F535CA">
      <w:pPr>
        <w:rPr>
          <w:ins w:id="500" w:author="mananarora1571@gmail.com" w:date="2021-05-30T15:15:00Z"/>
        </w:rPr>
        <w:pPrChange w:id="501" w:author="mananarora1571@gmail.com" w:date="2021-05-30T15:15:00Z">
          <w:pPr>
            <w:jc w:val="center"/>
          </w:pPr>
        </w:pPrChange>
      </w:pPr>
    </w:p>
    <w:p w14:paraId="62520341" w14:textId="598D5EB6" w:rsidR="00F535CA" w:rsidRDefault="00F535CA" w:rsidP="00F535CA">
      <w:pPr>
        <w:rPr>
          <w:ins w:id="502" w:author="mananarora1571@gmail.com" w:date="2021-05-30T15:15:00Z"/>
        </w:rPr>
        <w:pPrChange w:id="503" w:author="mananarora1571@gmail.com" w:date="2021-05-30T15:15:00Z">
          <w:pPr>
            <w:jc w:val="center"/>
          </w:pPr>
        </w:pPrChange>
      </w:pPr>
    </w:p>
    <w:p w14:paraId="1F7742E3" w14:textId="7DA5AA9F" w:rsidR="00F535CA" w:rsidRDefault="00F535CA" w:rsidP="00F535CA">
      <w:pPr>
        <w:rPr>
          <w:ins w:id="504" w:author="mananarora1571@gmail.com" w:date="2021-05-30T15:15:00Z"/>
        </w:rPr>
        <w:pPrChange w:id="505" w:author="mananarora1571@gmail.com" w:date="2021-05-30T15:15:00Z">
          <w:pPr>
            <w:jc w:val="center"/>
          </w:pPr>
        </w:pPrChange>
      </w:pPr>
    </w:p>
    <w:p w14:paraId="578FA1CD" w14:textId="31BD7F01" w:rsidR="00F535CA" w:rsidRDefault="00F535CA" w:rsidP="00F535CA">
      <w:pPr>
        <w:rPr>
          <w:ins w:id="506" w:author="mananarora1571@gmail.com" w:date="2021-05-30T15:15:00Z"/>
        </w:rPr>
        <w:pPrChange w:id="507" w:author="mananarora1571@gmail.com" w:date="2021-05-30T15:15:00Z">
          <w:pPr>
            <w:jc w:val="center"/>
          </w:pPr>
        </w:pPrChange>
      </w:pPr>
    </w:p>
    <w:p w14:paraId="4DBE0E26" w14:textId="01250C68" w:rsidR="00F535CA" w:rsidRDefault="00F535CA" w:rsidP="00F535CA">
      <w:pPr>
        <w:rPr>
          <w:ins w:id="508" w:author="mananarora1571@gmail.com" w:date="2021-05-30T15:15:00Z"/>
        </w:rPr>
        <w:pPrChange w:id="509" w:author="mananarora1571@gmail.com" w:date="2021-05-30T15:15:00Z">
          <w:pPr>
            <w:jc w:val="center"/>
          </w:pPr>
        </w:pPrChange>
      </w:pPr>
    </w:p>
    <w:p w14:paraId="0559A3FD" w14:textId="7180A5C2" w:rsidR="00F535CA" w:rsidRDefault="00F535CA" w:rsidP="00F535CA">
      <w:pPr>
        <w:rPr>
          <w:ins w:id="510" w:author="mananarora1571@gmail.com" w:date="2021-05-30T15:15:00Z"/>
        </w:rPr>
        <w:pPrChange w:id="511" w:author="mananarora1571@gmail.com" w:date="2021-05-30T15:15:00Z">
          <w:pPr>
            <w:jc w:val="center"/>
          </w:pPr>
        </w:pPrChange>
      </w:pPr>
    </w:p>
    <w:p w14:paraId="6F63F7EA" w14:textId="2CEF6595" w:rsidR="00F535CA" w:rsidRDefault="00F535CA" w:rsidP="00F535CA">
      <w:pPr>
        <w:rPr>
          <w:ins w:id="512" w:author="mananarora1571@gmail.com" w:date="2021-05-30T15:15:00Z"/>
        </w:rPr>
        <w:pPrChange w:id="513" w:author="mananarora1571@gmail.com" w:date="2021-05-30T15:15:00Z">
          <w:pPr>
            <w:jc w:val="center"/>
          </w:pPr>
        </w:pPrChange>
      </w:pPr>
    </w:p>
    <w:p w14:paraId="7718D6DF" w14:textId="616E677A" w:rsidR="00F535CA" w:rsidRDefault="00F535CA" w:rsidP="00F535CA">
      <w:pPr>
        <w:rPr>
          <w:ins w:id="514" w:author="mananarora1571@gmail.com" w:date="2021-05-30T15:15:00Z"/>
        </w:rPr>
        <w:pPrChange w:id="515" w:author="mananarora1571@gmail.com" w:date="2021-05-30T15:15:00Z">
          <w:pPr>
            <w:jc w:val="center"/>
          </w:pPr>
        </w:pPrChange>
      </w:pPr>
    </w:p>
    <w:p w14:paraId="63848FB4" w14:textId="28769679" w:rsidR="00F535CA" w:rsidRDefault="00F535CA" w:rsidP="00F535CA">
      <w:pPr>
        <w:rPr>
          <w:ins w:id="516" w:author="mananarora1571@gmail.com" w:date="2021-05-30T15:15:00Z"/>
        </w:rPr>
        <w:pPrChange w:id="517" w:author="mananarora1571@gmail.com" w:date="2021-05-30T15:15:00Z">
          <w:pPr>
            <w:jc w:val="center"/>
          </w:pPr>
        </w:pPrChange>
      </w:pPr>
    </w:p>
    <w:p w14:paraId="68776437" w14:textId="12CDDE48" w:rsidR="00F535CA" w:rsidRDefault="00F535CA" w:rsidP="00F535CA">
      <w:pPr>
        <w:rPr>
          <w:ins w:id="518" w:author="mananarora1571@gmail.com" w:date="2021-05-30T15:15:00Z"/>
        </w:rPr>
        <w:pPrChange w:id="519" w:author="mananarora1571@gmail.com" w:date="2021-05-30T15:15:00Z">
          <w:pPr>
            <w:jc w:val="center"/>
          </w:pPr>
        </w:pPrChange>
      </w:pPr>
    </w:p>
    <w:p w14:paraId="7ED52A5F" w14:textId="3414AECB" w:rsidR="00F535CA" w:rsidRDefault="00F535CA" w:rsidP="00F535CA">
      <w:pPr>
        <w:rPr>
          <w:ins w:id="520" w:author="mananarora1571@gmail.com" w:date="2021-05-30T15:15:00Z"/>
        </w:rPr>
        <w:pPrChange w:id="521" w:author="mananarora1571@gmail.com" w:date="2021-05-30T15:15:00Z">
          <w:pPr>
            <w:jc w:val="center"/>
          </w:pPr>
        </w:pPrChange>
      </w:pPr>
    </w:p>
    <w:p w14:paraId="18827631" w14:textId="445D1345" w:rsidR="00F535CA" w:rsidRDefault="00F535CA" w:rsidP="00F535CA">
      <w:pPr>
        <w:rPr>
          <w:ins w:id="522" w:author="mananarora1571@gmail.com" w:date="2021-05-30T15:15:00Z"/>
        </w:rPr>
        <w:pPrChange w:id="523" w:author="mananarora1571@gmail.com" w:date="2021-05-30T15:15:00Z">
          <w:pPr>
            <w:jc w:val="center"/>
          </w:pPr>
        </w:pPrChange>
      </w:pPr>
    </w:p>
    <w:p w14:paraId="41B92385" w14:textId="279E33A2" w:rsidR="00F535CA" w:rsidRDefault="00F535CA" w:rsidP="00F535CA">
      <w:pPr>
        <w:rPr>
          <w:ins w:id="524" w:author="mananarora1571@gmail.com" w:date="2021-05-30T15:15:00Z"/>
        </w:rPr>
        <w:pPrChange w:id="525" w:author="mananarora1571@gmail.com" w:date="2021-05-30T15:15:00Z">
          <w:pPr>
            <w:jc w:val="center"/>
          </w:pPr>
        </w:pPrChange>
      </w:pPr>
    </w:p>
    <w:p w14:paraId="7B2F9D7F" w14:textId="009655B5" w:rsidR="00F535CA" w:rsidRDefault="00F535CA" w:rsidP="00F535CA">
      <w:pPr>
        <w:rPr>
          <w:ins w:id="526" w:author="mananarora1571@gmail.com" w:date="2021-05-30T15:15:00Z"/>
        </w:rPr>
        <w:pPrChange w:id="527" w:author="mananarora1571@gmail.com" w:date="2021-05-30T15:15:00Z">
          <w:pPr>
            <w:jc w:val="center"/>
          </w:pPr>
        </w:pPrChange>
      </w:pPr>
    </w:p>
    <w:p w14:paraId="2262A7F2" w14:textId="32DDE7F2" w:rsidR="00F535CA" w:rsidRDefault="00F535CA" w:rsidP="00F535CA">
      <w:pPr>
        <w:rPr>
          <w:ins w:id="528" w:author="mananarora1571@gmail.com" w:date="2021-05-30T15:15:00Z"/>
        </w:rPr>
        <w:pPrChange w:id="529" w:author="mananarora1571@gmail.com" w:date="2021-05-30T15:15:00Z">
          <w:pPr>
            <w:jc w:val="center"/>
          </w:pPr>
        </w:pPrChange>
      </w:pPr>
    </w:p>
    <w:p w14:paraId="06181079" w14:textId="77777777" w:rsidR="00F535CA" w:rsidRPr="00F535CA" w:rsidRDefault="00F535CA" w:rsidP="00F535CA">
      <w:pPr>
        <w:rPr>
          <w:ins w:id="530" w:author="mananarora1571@gmail.com" w:date="2021-05-30T15:15:00Z"/>
          <w:rPrChange w:id="531" w:author="mananarora1571@gmail.com" w:date="2021-05-30T15:15:00Z">
            <w:rPr>
              <w:ins w:id="532" w:author="mananarora1571@gmail.com" w:date="2021-05-30T15:15:00Z"/>
            </w:rPr>
          </w:rPrChange>
        </w:rPr>
        <w:pPrChange w:id="533" w:author="mananarora1571@gmail.com" w:date="2021-05-30T15:15:00Z">
          <w:pPr>
            <w:jc w:val="center"/>
          </w:pPr>
        </w:pPrChange>
      </w:pPr>
    </w:p>
    <w:p w14:paraId="3C4492B3" w14:textId="17BC6E95" w:rsidR="00C43CB4" w:rsidRPr="00DE39BA" w:rsidDel="00F535CA" w:rsidRDefault="00C43CB4" w:rsidP="00F535CA">
      <w:pPr>
        <w:widowControl w:val="0"/>
        <w:jc w:val="center"/>
        <w:rPr>
          <w:del w:id="534" w:author="mananarora1571@gmail.com" w:date="2021-05-30T15:10:00Z"/>
        </w:rPr>
        <w:pPrChange w:id="535" w:author="mananarora1571@gmail.com" w:date="2021-05-30T15:12:00Z">
          <w:pPr/>
        </w:pPrChange>
      </w:pPr>
    </w:p>
    <w:p w14:paraId="2DBC9E4B" w14:textId="32EB179B" w:rsidR="00C43CB4" w:rsidRPr="00DE39BA" w:rsidDel="00F535CA" w:rsidRDefault="00C43CB4" w:rsidP="00F535CA">
      <w:pPr>
        <w:widowControl w:val="0"/>
        <w:jc w:val="center"/>
        <w:rPr>
          <w:del w:id="536" w:author="mananarora1571@gmail.com" w:date="2021-05-30T15:10:00Z"/>
        </w:rPr>
        <w:pPrChange w:id="537" w:author="mananarora1571@gmail.com" w:date="2021-05-30T15:12:00Z">
          <w:pPr/>
        </w:pPrChange>
      </w:pPr>
    </w:p>
    <w:p w14:paraId="38115EBD" w14:textId="7FF5681A" w:rsidR="00C43CB4" w:rsidRPr="00DE39BA" w:rsidDel="00F535CA" w:rsidRDefault="00C43CB4" w:rsidP="00F535CA">
      <w:pPr>
        <w:widowControl w:val="0"/>
        <w:jc w:val="center"/>
        <w:rPr>
          <w:del w:id="538" w:author="mananarora1571@gmail.com" w:date="2021-05-30T15:10:00Z"/>
        </w:rPr>
        <w:pPrChange w:id="539" w:author="mananarora1571@gmail.com" w:date="2021-05-30T15:12:00Z">
          <w:pPr/>
        </w:pPrChange>
      </w:pPr>
    </w:p>
    <w:p w14:paraId="0D6C5B0B" w14:textId="04A7A2A3" w:rsidR="00C43CB4" w:rsidRPr="00DE39BA" w:rsidDel="00F535CA" w:rsidRDefault="00C43CB4" w:rsidP="00F535CA">
      <w:pPr>
        <w:widowControl w:val="0"/>
        <w:jc w:val="center"/>
        <w:rPr>
          <w:del w:id="540" w:author="mananarora1571@gmail.com" w:date="2021-05-30T15:10:00Z"/>
        </w:rPr>
        <w:pPrChange w:id="541" w:author="mananarora1571@gmail.com" w:date="2021-05-30T15:12:00Z">
          <w:pPr/>
        </w:pPrChange>
      </w:pPr>
    </w:p>
    <w:p w14:paraId="10ED7B6F" w14:textId="2E16FDFD" w:rsidR="00C43CB4" w:rsidRPr="00DE39BA" w:rsidDel="00F535CA" w:rsidRDefault="00C43CB4" w:rsidP="00F535CA">
      <w:pPr>
        <w:widowControl w:val="0"/>
        <w:jc w:val="center"/>
        <w:rPr>
          <w:del w:id="542" w:author="mananarora1571@gmail.com" w:date="2021-05-30T15:10:00Z"/>
        </w:rPr>
        <w:pPrChange w:id="543" w:author="mananarora1571@gmail.com" w:date="2021-05-30T15:12:00Z">
          <w:pPr/>
        </w:pPrChange>
      </w:pPr>
    </w:p>
    <w:p w14:paraId="01A4FAEA" w14:textId="431AA448" w:rsidR="00C43CB4" w:rsidRPr="00DE39BA" w:rsidDel="00F535CA" w:rsidRDefault="00C43CB4" w:rsidP="00F535CA">
      <w:pPr>
        <w:widowControl w:val="0"/>
        <w:jc w:val="center"/>
        <w:rPr>
          <w:del w:id="544" w:author="mananarora1571@gmail.com" w:date="2021-05-30T15:10:00Z"/>
        </w:rPr>
        <w:pPrChange w:id="545" w:author="mananarora1571@gmail.com" w:date="2021-05-30T15:12:00Z">
          <w:pPr/>
        </w:pPrChange>
      </w:pPr>
    </w:p>
    <w:p w14:paraId="313A8F37" w14:textId="701D4208" w:rsidR="00C43CB4" w:rsidRPr="00DE39BA" w:rsidDel="00F535CA" w:rsidRDefault="00C43CB4" w:rsidP="00F535CA">
      <w:pPr>
        <w:widowControl w:val="0"/>
        <w:jc w:val="center"/>
        <w:rPr>
          <w:del w:id="546" w:author="mananarora1571@gmail.com" w:date="2021-05-30T15:10:00Z"/>
        </w:rPr>
        <w:pPrChange w:id="547" w:author="mananarora1571@gmail.com" w:date="2021-05-30T15:12:00Z">
          <w:pPr/>
        </w:pPrChange>
      </w:pPr>
    </w:p>
    <w:p w14:paraId="2E951144" w14:textId="2D7B31FB" w:rsidR="00C43CB4" w:rsidRPr="00DE39BA" w:rsidDel="00F535CA" w:rsidRDefault="00C43CB4" w:rsidP="00F535CA">
      <w:pPr>
        <w:widowControl w:val="0"/>
        <w:jc w:val="center"/>
        <w:rPr>
          <w:del w:id="548" w:author="mananarora1571@gmail.com" w:date="2021-05-30T15:10:00Z"/>
        </w:rPr>
        <w:pPrChange w:id="549" w:author="mananarora1571@gmail.com" w:date="2021-05-30T15:12:00Z">
          <w:pPr/>
        </w:pPrChange>
      </w:pPr>
    </w:p>
    <w:p w14:paraId="274683C4" w14:textId="6A39346F" w:rsidR="00800B34" w:rsidRPr="00DE39BA" w:rsidDel="00F535CA" w:rsidRDefault="00800B34" w:rsidP="00F535CA">
      <w:pPr>
        <w:widowControl w:val="0"/>
        <w:jc w:val="center"/>
        <w:rPr>
          <w:del w:id="550" w:author="mananarora1571@gmail.com" w:date="2021-05-30T15:10:00Z"/>
        </w:rPr>
        <w:pPrChange w:id="551" w:author="mananarora1571@gmail.com" w:date="2021-05-30T15:12:00Z">
          <w:pPr/>
        </w:pPrChange>
      </w:pPr>
    </w:p>
    <w:p w14:paraId="5BA7D8F1" w14:textId="2F9D86C1" w:rsidR="00800B34" w:rsidRPr="00DE39BA" w:rsidDel="00F535CA" w:rsidRDefault="00800B34" w:rsidP="00F535CA">
      <w:pPr>
        <w:widowControl w:val="0"/>
        <w:jc w:val="center"/>
        <w:rPr>
          <w:del w:id="552" w:author="mananarora1571@gmail.com" w:date="2021-05-30T15:10:00Z"/>
        </w:rPr>
        <w:pPrChange w:id="553" w:author="mananarora1571@gmail.com" w:date="2021-05-30T15:12:00Z">
          <w:pPr/>
        </w:pPrChange>
      </w:pPr>
    </w:p>
    <w:p w14:paraId="49548690" w14:textId="49475A54" w:rsidR="00800B34" w:rsidRPr="00DE39BA" w:rsidDel="00F535CA" w:rsidRDefault="00800B34" w:rsidP="00F535CA">
      <w:pPr>
        <w:widowControl w:val="0"/>
        <w:jc w:val="center"/>
        <w:rPr>
          <w:del w:id="554" w:author="mananarora1571@gmail.com" w:date="2021-05-30T15:10:00Z"/>
        </w:rPr>
        <w:pPrChange w:id="555" w:author="mananarora1571@gmail.com" w:date="2021-05-30T15:12:00Z">
          <w:pPr/>
        </w:pPrChange>
      </w:pPr>
    </w:p>
    <w:p w14:paraId="04F20FD7" w14:textId="5161158B" w:rsidR="00800B34" w:rsidRPr="00DE39BA" w:rsidDel="00F535CA" w:rsidRDefault="00800B34" w:rsidP="00F535CA">
      <w:pPr>
        <w:widowControl w:val="0"/>
        <w:jc w:val="center"/>
        <w:rPr>
          <w:del w:id="556" w:author="mananarora1571@gmail.com" w:date="2021-05-30T15:10:00Z"/>
        </w:rPr>
        <w:pPrChange w:id="557" w:author="mananarora1571@gmail.com" w:date="2021-05-30T15:12:00Z">
          <w:pPr/>
        </w:pPrChange>
      </w:pPr>
    </w:p>
    <w:p w14:paraId="6B0D479A" w14:textId="148444D9" w:rsidR="00800B34" w:rsidRPr="00DE39BA" w:rsidDel="00F535CA" w:rsidRDefault="00800B34" w:rsidP="00F535CA">
      <w:pPr>
        <w:widowControl w:val="0"/>
        <w:jc w:val="center"/>
        <w:rPr>
          <w:del w:id="558" w:author="mananarora1571@gmail.com" w:date="2021-05-30T15:10:00Z"/>
        </w:rPr>
        <w:pPrChange w:id="559" w:author="mananarora1571@gmail.com" w:date="2021-05-30T15:12:00Z">
          <w:pPr/>
        </w:pPrChange>
      </w:pPr>
    </w:p>
    <w:p w14:paraId="26792111" w14:textId="3151FA05" w:rsidR="00800B34" w:rsidRPr="00DE39BA" w:rsidDel="00F535CA" w:rsidRDefault="00800B34" w:rsidP="00F535CA">
      <w:pPr>
        <w:widowControl w:val="0"/>
        <w:jc w:val="center"/>
        <w:rPr>
          <w:del w:id="560" w:author="mananarora1571@gmail.com" w:date="2021-05-30T15:10:00Z"/>
        </w:rPr>
        <w:pPrChange w:id="561" w:author="mananarora1571@gmail.com" w:date="2021-05-30T15:12:00Z">
          <w:pPr/>
        </w:pPrChange>
      </w:pPr>
    </w:p>
    <w:p w14:paraId="78BA73B6" w14:textId="30F16CB5" w:rsidR="00800B34" w:rsidDel="00F535CA" w:rsidRDefault="00800B34" w:rsidP="00F535CA">
      <w:pPr>
        <w:pStyle w:val="Heading1"/>
        <w:keepNext w:val="0"/>
        <w:keepLines w:val="0"/>
        <w:widowControl w:val="0"/>
        <w:jc w:val="center"/>
        <w:rPr>
          <w:del w:id="562" w:author="mananarora1571@gmail.com" w:date="2021-05-30T15:10:00Z"/>
        </w:rPr>
        <w:pPrChange w:id="563" w:author="mananarora1571@gmail.com" w:date="2021-05-30T15:12:00Z">
          <w:pPr>
            <w:pStyle w:val="Heading1"/>
            <w:jc w:val="center"/>
          </w:pPr>
        </w:pPrChange>
      </w:pPr>
    </w:p>
    <w:p w14:paraId="19D8E5AD" w14:textId="38E41BE5" w:rsidR="00B419EF" w:rsidDel="00F535CA" w:rsidRDefault="00B419EF" w:rsidP="00F535CA">
      <w:pPr>
        <w:widowControl w:val="0"/>
        <w:jc w:val="center"/>
        <w:rPr>
          <w:ins w:id="564" w:author="abhay mendiratta" w:date="2021-05-21T22:07:00Z"/>
          <w:del w:id="565" w:author="mananarora1571@gmail.com" w:date="2021-05-30T15:10:00Z"/>
        </w:rPr>
        <w:pPrChange w:id="566" w:author="mananarora1571@gmail.com" w:date="2021-05-30T15:12:00Z">
          <w:pPr/>
        </w:pPrChange>
      </w:pPr>
    </w:p>
    <w:p w14:paraId="4EA845A9" w14:textId="220EE640" w:rsidR="00B419EF" w:rsidDel="00F535CA" w:rsidRDefault="00B419EF" w:rsidP="00F535CA">
      <w:pPr>
        <w:widowControl w:val="0"/>
        <w:jc w:val="center"/>
        <w:rPr>
          <w:ins w:id="567" w:author="abhay mendiratta" w:date="2021-05-21T22:07:00Z"/>
          <w:del w:id="568" w:author="mananarora1571@gmail.com" w:date="2021-05-30T15:10:00Z"/>
        </w:rPr>
        <w:pPrChange w:id="569" w:author="mananarora1571@gmail.com" w:date="2021-05-30T15:12:00Z">
          <w:pPr/>
        </w:pPrChange>
      </w:pPr>
    </w:p>
    <w:p w14:paraId="7B279EB7" w14:textId="30A3F8B9" w:rsidR="00B419EF" w:rsidDel="00F535CA" w:rsidRDefault="00B419EF" w:rsidP="00F535CA">
      <w:pPr>
        <w:widowControl w:val="0"/>
        <w:jc w:val="center"/>
        <w:rPr>
          <w:ins w:id="570" w:author="abhay mendiratta" w:date="2021-05-21T22:07:00Z"/>
          <w:del w:id="571" w:author="mananarora1571@gmail.com" w:date="2021-05-30T15:10:00Z"/>
        </w:rPr>
        <w:pPrChange w:id="572" w:author="mananarora1571@gmail.com" w:date="2021-05-30T15:12:00Z">
          <w:pPr/>
        </w:pPrChange>
      </w:pPr>
    </w:p>
    <w:p w14:paraId="5FAEB922" w14:textId="1D899206" w:rsidR="00B419EF" w:rsidDel="00F535CA" w:rsidRDefault="00B419EF" w:rsidP="00F535CA">
      <w:pPr>
        <w:widowControl w:val="0"/>
        <w:jc w:val="center"/>
        <w:rPr>
          <w:ins w:id="573" w:author="abhay mendiratta" w:date="2021-05-21T22:07:00Z"/>
          <w:del w:id="574" w:author="mananarora1571@gmail.com" w:date="2021-05-30T15:10:00Z"/>
        </w:rPr>
        <w:pPrChange w:id="575" w:author="mananarora1571@gmail.com" w:date="2021-05-30T15:12:00Z">
          <w:pPr/>
        </w:pPrChange>
      </w:pPr>
    </w:p>
    <w:p w14:paraId="5644EA23" w14:textId="41B3A83A" w:rsidR="00B419EF" w:rsidDel="00F535CA" w:rsidRDefault="00B419EF" w:rsidP="00F535CA">
      <w:pPr>
        <w:widowControl w:val="0"/>
        <w:jc w:val="center"/>
        <w:rPr>
          <w:ins w:id="576" w:author="abhay mendiratta" w:date="2021-05-21T22:07:00Z"/>
          <w:del w:id="577" w:author="mananarora1571@gmail.com" w:date="2021-05-30T15:10:00Z"/>
        </w:rPr>
        <w:pPrChange w:id="578" w:author="mananarora1571@gmail.com" w:date="2021-05-30T15:12:00Z">
          <w:pPr/>
        </w:pPrChange>
      </w:pPr>
    </w:p>
    <w:p w14:paraId="16C260C1" w14:textId="24498DD1" w:rsidR="00B419EF" w:rsidDel="00F535CA" w:rsidRDefault="00B419EF" w:rsidP="00F535CA">
      <w:pPr>
        <w:widowControl w:val="0"/>
        <w:jc w:val="center"/>
        <w:rPr>
          <w:ins w:id="579" w:author="abhay mendiratta" w:date="2021-05-21T22:07:00Z"/>
          <w:del w:id="580" w:author="mananarora1571@gmail.com" w:date="2021-05-30T15:10:00Z"/>
        </w:rPr>
        <w:pPrChange w:id="581" w:author="mananarora1571@gmail.com" w:date="2021-05-30T15:12:00Z">
          <w:pPr/>
        </w:pPrChange>
      </w:pPr>
    </w:p>
    <w:p w14:paraId="22BDDDB7" w14:textId="34D24F1D" w:rsidR="00B419EF" w:rsidDel="00F535CA" w:rsidRDefault="00B419EF" w:rsidP="00F535CA">
      <w:pPr>
        <w:widowControl w:val="0"/>
        <w:jc w:val="center"/>
        <w:rPr>
          <w:ins w:id="582" w:author="abhay mendiratta" w:date="2021-05-21T22:07:00Z"/>
          <w:del w:id="583" w:author="mananarora1571@gmail.com" w:date="2021-05-30T15:10:00Z"/>
        </w:rPr>
        <w:pPrChange w:id="584" w:author="mananarora1571@gmail.com" w:date="2021-05-30T15:12:00Z">
          <w:pPr/>
        </w:pPrChange>
      </w:pPr>
    </w:p>
    <w:p w14:paraId="2AD95E70" w14:textId="0331CA41" w:rsidR="00B419EF" w:rsidDel="00F535CA" w:rsidRDefault="00B419EF" w:rsidP="00F535CA">
      <w:pPr>
        <w:widowControl w:val="0"/>
        <w:jc w:val="center"/>
        <w:rPr>
          <w:ins w:id="585" w:author="abhay mendiratta" w:date="2021-05-21T22:07:00Z"/>
          <w:del w:id="586" w:author="mananarora1571@gmail.com" w:date="2021-05-30T15:10:00Z"/>
        </w:rPr>
        <w:pPrChange w:id="587" w:author="mananarora1571@gmail.com" w:date="2021-05-30T15:12:00Z">
          <w:pPr/>
        </w:pPrChange>
      </w:pPr>
    </w:p>
    <w:p w14:paraId="7792D73B" w14:textId="77777777" w:rsidR="00B419EF" w:rsidRPr="00B419EF" w:rsidDel="00F535CA" w:rsidRDefault="00B419EF" w:rsidP="00F535CA">
      <w:pPr>
        <w:widowControl w:val="0"/>
        <w:jc w:val="center"/>
        <w:rPr>
          <w:ins w:id="588" w:author="abhay mendiratta" w:date="2021-05-21T22:07:00Z"/>
          <w:del w:id="589" w:author="mananarora1571@gmail.com" w:date="2021-05-30T15:10:00Z"/>
        </w:rPr>
        <w:pPrChange w:id="590" w:author="mananarora1571@gmail.com" w:date="2021-05-30T15:12:00Z">
          <w:pPr/>
        </w:pPrChange>
      </w:pPr>
    </w:p>
    <w:p w14:paraId="2F19AF2E" w14:textId="77777777" w:rsidR="00800B34" w:rsidRPr="00DE39BA" w:rsidDel="0069551A" w:rsidRDefault="00800B34" w:rsidP="00F535CA">
      <w:pPr>
        <w:widowControl w:val="0"/>
        <w:jc w:val="center"/>
        <w:rPr>
          <w:del w:id="591" w:author="abhay mendiratta" w:date="2021-05-21T21:29:00Z"/>
        </w:rPr>
        <w:pPrChange w:id="592" w:author="mananarora1571@gmail.com" w:date="2021-05-30T15:12:00Z">
          <w:pPr/>
        </w:pPrChange>
      </w:pPr>
    </w:p>
    <w:p w14:paraId="27C42C58" w14:textId="77777777" w:rsidR="00C43CB4" w:rsidRPr="00DE39BA" w:rsidDel="0069551A" w:rsidRDefault="00C43CB4" w:rsidP="00F535CA">
      <w:pPr>
        <w:widowControl w:val="0"/>
        <w:jc w:val="center"/>
        <w:rPr>
          <w:del w:id="593" w:author="abhay mendiratta" w:date="2021-05-21T21:29:00Z"/>
        </w:rPr>
        <w:pPrChange w:id="594" w:author="mananarora1571@gmail.com" w:date="2021-05-30T15:12:00Z">
          <w:pPr/>
        </w:pPrChange>
      </w:pPr>
    </w:p>
    <w:p w14:paraId="2BE5E481" w14:textId="77777777" w:rsidR="00C43CB4" w:rsidRPr="00DE39BA" w:rsidDel="0069551A" w:rsidRDefault="00C43CB4" w:rsidP="00F535CA">
      <w:pPr>
        <w:widowControl w:val="0"/>
        <w:jc w:val="center"/>
        <w:rPr>
          <w:del w:id="595" w:author="abhay mendiratta" w:date="2021-05-21T21:29:00Z"/>
        </w:rPr>
        <w:pPrChange w:id="596" w:author="mananarora1571@gmail.com" w:date="2021-05-30T15:12:00Z">
          <w:pPr/>
        </w:pPrChange>
      </w:pPr>
    </w:p>
    <w:p w14:paraId="2D7BF15C" w14:textId="21C43B67" w:rsidR="00C43CB4" w:rsidDel="0069551A" w:rsidRDefault="00C43CB4" w:rsidP="00F535CA">
      <w:pPr>
        <w:widowControl w:val="0"/>
        <w:jc w:val="center"/>
        <w:rPr>
          <w:del w:id="597" w:author="abhay mendiratta" w:date="2021-05-21T21:29:00Z"/>
        </w:rPr>
        <w:pPrChange w:id="598" w:author="mananarora1571@gmail.com" w:date="2021-05-30T15:12:00Z">
          <w:pPr/>
        </w:pPrChange>
      </w:pPr>
    </w:p>
    <w:p w14:paraId="0027B351" w14:textId="76BC00FE" w:rsidR="002A3E1F" w:rsidDel="0069551A" w:rsidRDefault="002A3E1F" w:rsidP="00F535CA">
      <w:pPr>
        <w:widowControl w:val="0"/>
        <w:jc w:val="center"/>
        <w:rPr>
          <w:del w:id="599" w:author="abhay mendiratta" w:date="2021-05-21T21:29:00Z"/>
        </w:rPr>
        <w:pPrChange w:id="600" w:author="mananarora1571@gmail.com" w:date="2021-05-30T15:12:00Z">
          <w:pPr/>
        </w:pPrChange>
      </w:pPr>
    </w:p>
    <w:p w14:paraId="257EF488" w14:textId="77777777" w:rsidR="002A3E1F" w:rsidRPr="00DE39BA" w:rsidDel="0069551A" w:rsidRDefault="002A3E1F" w:rsidP="00F535CA">
      <w:pPr>
        <w:widowControl w:val="0"/>
        <w:jc w:val="center"/>
        <w:rPr>
          <w:del w:id="601" w:author="abhay mendiratta" w:date="2021-05-21T21:29:00Z"/>
        </w:rPr>
        <w:pPrChange w:id="602" w:author="mananarora1571@gmail.com" w:date="2021-05-30T15:12:00Z">
          <w:pPr/>
        </w:pPrChange>
      </w:pPr>
    </w:p>
    <w:p w14:paraId="06E71301" w14:textId="52ECC294" w:rsidR="00C43CB4" w:rsidDel="0069551A" w:rsidRDefault="00C43CB4" w:rsidP="00F535CA">
      <w:pPr>
        <w:widowControl w:val="0"/>
        <w:jc w:val="center"/>
        <w:rPr>
          <w:del w:id="603" w:author="abhay mendiratta" w:date="2021-05-21T21:29:00Z"/>
        </w:rPr>
        <w:pPrChange w:id="604" w:author="mananarora1571@gmail.com" w:date="2021-05-30T15:12:00Z">
          <w:pPr/>
        </w:pPrChange>
      </w:pPr>
    </w:p>
    <w:p w14:paraId="5FF17F21" w14:textId="77777777" w:rsidR="00B773FE" w:rsidRPr="00DE39BA" w:rsidDel="0069551A" w:rsidRDefault="00B773FE" w:rsidP="00F535CA">
      <w:pPr>
        <w:widowControl w:val="0"/>
        <w:jc w:val="center"/>
        <w:rPr>
          <w:del w:id="605" w:author="abhay mendiratta" w:date="2021-05-21T21:29:00Z"/>
        </w:rPr>
        <w:pPrChange w:id="606" w:author="mananarora1571@gmail.com" w:date="2021-05-30T15:12:00Z">
          <w:pPr/>
        </w:pPrChange>
      </w:pPr>
    </w:p>
    <w:p w14:paraId="52842BAB" w14:textId="164B06AA" w:rsidR="00AD0926" w:rsidRPr="00DE39BA" w:rsidRDefault="00E45622" w:rsidP="00F535CA">
      <w:pPr>
        <w:pStyle w:val="Heading1"/>
        <w:keepNext w:val="0"/>
        <w:keepLines w:val="0"/>
        <w:widowControl w:val="0"/>
        <w:jc w:val="center"/>
        <w:rPr>
          <w:rFonts w:cs="Times New Roman"/>
          <w:color w:val="auto"/>
        </w:rPr>
        <w:pPrChange w:id="607" w:author="mananarora1571@gmail.com" w:date="2021-05-30T15:12:00Z">
          <w:pPr>
            <w:pStyle w:val="Heading1"/>
            <w:jc w:val="center"/>
          </w:pPr>
        </w:pPrChange>
      </w:pPr>
      <w:r w:rsidRPr="00DE39BA">
        <w:rPr>
          <w:rFonts w:cs="Times New Roman"/>
          <w:color w:val="auto"/>
          <w:u w:val="single"/>
        </w:rPr>
        <w:t>CHAPTER 1: INTRODUCTION</w:t>
      </w:r>
    </w:p>
    <w:p w14:paraId="69F389E0" w14:textId="77777777" w:rsidR="00AD0926" w:rsidRPr="00DE39BA" w:rsidRDefault="00AD0926" w:rsidP="00F535CA">
      <w:pPr>
        <w:widowControl w:val="0"/>
        <w:rPr>
          <w:szCs w:val="24"/>
        </w:rPr>
        <w:pPrChange w:id="608" w:author="mananarora1571@gmail.com" w:date="2021-05-30T15:12:00Z">
          <w:pPr/>
        </w:pPrChange>
      </w:pPr>
    </w:p>
    <w:p w14:paraId="338C24CD"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609" w:author="mananarora1571@gmail.com" w:date="2021-05-30T15:12:00Z">
          <w:pPr>
            <w:pStyle w:val="Heading2"/>
            <w:numPr>
              <w:ilvl w:val="1"/>
              <w:numId w:val="1"/>
            </w:numPr>
            <w:spacing w:line="360" w:lineRule="auto"/>
            <w:ind w:left="720" w:hanging="720"/>
          </w:pPr>
        </w:pPrChange>
      </w:pPr>
      <w:bookmarkStart w:id="610" w:name="_Toc480417270"/>
      <w:r w:rsidRPr="00DE39BA">
        <w:rPr>
          <w:rFonts w:cs="Times New Roman"/>
          <w:color w:val="auto"/>
          <w:szCs w:val="24"/>
        </w:rPr>
        <w:t>Topic of the System</w:t>
      </w:r>
      <w:bookmarkEnd w:id="610"/>
    </w:p>
    <w:p w14:paraId="226C929C" w14:textId="77777777" w:rsidR="00AD0926" w:rsidRPr="00DE39BA" w:rsidRDefault="00AD0926" w:rsidP="00F535CA">
      <w:pPr>
        <w:widowControl w:val="0"/>
        <w:spacing w:line="360" w:lineRule="auto"/>
        <w:ind w:firstLine="720"/>
        <w:rPr>
          <w:szCs w:val="24"/>
        </w:rPr>
        <w:pPrChange w:id="611" w:author="mananarora1571@gmail.com" w:date="2021-05-30T15:12:00Z">
          <w:pPr>
            <w:spacing w:line="360" w:lineRule="auto"/>
            <w:ind w:firstLine="720"/>
          </w:pPr>
        </w:pPrChange>
      </w:pPr>
      <w:r w:rsidRPr="00DE39BA">
        <w:rPr>
          <w:b/>
          <w:szCs w:val="24"/>
        </w:rPr>
        <w:t>Title</w:t>
      </w:r>
      <w:r w:rsidRPr="00DE39BA">
        <w:rPr>
          <w:szCs w:val="24"/>
        </w:rPr>
        <w:t>: - “A Post Pandemic Crowd Safety Provisioning Application”</w:t>
      </w:r>
    </w:p>
    <w:p w14:paraId="3A411EBF"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612" w:author="mananarora1571@gmail.com" w:date="2021-05-30T15:12:00Z">
          <w:pPr>
            <w:pStyle w:val="Heading2"/>
            <w:numPr>
              <w:ilvl w:val="1"/>
              <w:numId w:val="1"/>
            </w:numPr>
            <w:spacing w:line="360" w:lineRule="auto"/>
            <w:ind w:left="720" w:hanging="720"/>
          </w:pPr>
        </w:pPrChange>
      </w:pPr>
      <w:bookmarkStart w:id="613" w:name="_Toc480417271"/>
      <w:r w:rsidRPr="00DE39BA">
        <w:rPr>
          <w:rFonts w:cs="Times New Roman"/>
          <w:color w:val="auto"/>
          <w:szCs w:val="24"/>
        </w:rPr>
        <w:t>Project Abstract</w:t>
      </w:r>
      <w:bookmarkEnd w:id="613"/>
    </w:p>
    <w:p w14:paraId="6F456870" w14:textId="77777777" w:rsidR="00AD0926" w:rsidRPr="00DE39BA" w:rsidRDefault="00AD0926" w:rsidP="00F535CA">
      <w:pPr>
        <w:widowControl w:val="0"/>
        <w:spacing w:line="360" w:lineRule="auto"/>
        <w:ind w:left="720"/>
        <w:jc w:val="both"/>
        <w:rPr>
          <w:szCs w:val="24"/>
        </w:rPr>
        <w:pPrChange w:id="614" w:author="mananarora1571@gmail.com" w:date="2021-05-30T15:12:00Z">
          <w:pPr>
            <w:spacing w:line="360" w:lineRule="auto"/>
            <w:ind w:left="720"/>
            <w:jc w:val="both"/>
          </w:pPr>
        </w:pPrChange>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615" w:author="mananarora1571@gmail.com" w:date="2021-05-30T15:12:00Z">
          <w:pPr>
            <w:pStyle w:val="Heading2"/>
            <w:numPr>
              <w:ilvl w:val="1"/>
              <w:numId w:val="1"/>
            </w:numPr>
            <w:spacing w:line="360" w:lineRule="auto"/>
            <w:ind w:left="720" w:hanging="720"/>
          </w:pPr>
        </w:pPrChange>
      </w:pPr>
      <w:bookmarkStart w:id="616" w:name="_Toc480417272"/>
      <w:r w:rsidRPr="00DE39BA">
        <w:rPr>
          <w:rFonts w:cs="Times New Roman"/>
          <w:color w:val="auto"/>
          <w:szCs w:val="24"/>
        </w:rPr>
        <w:t>Purpose of the System</w:t>
      </w:r>
      <w:bookmarkEnd w:id="616"/>
    </w:p>
    <w:p w14:paraId="14B5040B" w14:textId="77777777" w:rsidR="00AD0926" w:rsidRPr="00DE39BA" w:rsidRDefault="00AD0926" w:rsidP="00F535CA">
      <w:pPr>
        <w:pStyle w:val="Heading2"/>
        <w:keepNext w:val="0"/>
        <w:keepLines w:val="0"/>
        <w:widowControl w:val="0"/>
        <w:spacing w:line="360" w:lineRule="auto"/>
        <w:ind w:left="720"/>
        <w:rPr>
          <w:rFonts w:cs="Times New Roman"/>
          <w:b w:val="0"/>
          <w:color w:val="auto"/>
          <w:szCs w:val="24"/>
        </w:rPr>
        <w:pPrChange w:id="617" w:author="mananarora1571@gmail.com" w:date="2021-05-30T15:12:00Z">
          <w:pPr>
            <w:pStyle w:val="Heading2"/>
            <w:spacing w:line="360" w:lineRule="auto"/>
            <w:ind w:left="720"/>
          </w:pPr>
        </w:pPrChange>
      </w:pPr>
      <w:bookmarkStart w:id="618" w:name="_Toc480417273"/>
      <w:r w:rsidRPr="00DE39BA">
        <w:rPr>
          <w:rFonts w:eastAsia="Calibri" w:cs="Times New Roman"/>
          <w:b w:val="0"/>
          <w:color w:val="auto"/>
          <w:szCs w:val="24"/>
        </w:rPr>
        <w:t>The world is going through one of the worst pandemics ever seen . After concurrent lock-downs as the government is easing out, moreand  more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is the corona prone zone and alert the user in turn.</w:t>
      </w:r>
    </w:p>
    <w:p w14:paraId="7F68D08A"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619" w:author="mananarora1571@gmail.com" w:date="2021-05-30T15:12:00Z">
          <w:pPr>
            <w:pStyle w:val="Heading2"/>
            <w:numPr>
              <w:ilvl w:val="1"/>
              <w:numId w:val="1"/>
            </w:numPr>
            <w:spacing w:line="360" w:lineRule="auto"/>
            <w:ind w:left="720" w:hanging="720"/>
          </w:pPr>
        </w:pPrChange>
      </w:pPr>
      <w:r w:rsidRPr="00DE39BA">
        <w:rPr>
          <w:rFonts w:cs="Times New Roman"/>
          <w:color w:val="auto"/>
          <w:szCs w:val="24"/>
        </w:rPr>
        <w:t>Target User</w:t>
      </w:r>
      <w:bookmarkEnd w:id="618"/>
    </w:p>
    <w:p w14:paraId="73154753" w14:textId="77777777" w:rsidR="00AD0926" w:rsidRPr="00DE39BA" w:rsidRDefault="00AD0926" w:rsidP="00F535CA">
      <w:pPr>
        <w:widowControl w:val="0"/>
        <w:spacing w:line="360" w:lineRule="auto"/>
        <w:ind w:left="720"/>
        <w:jc w:val="both"/>
        <w:rPr>
          <w:b/>
          <w:color w:val="000000"/>
          <w:szCs w:val="24"/>
        </w:rPr>
        <w:pPrChange w:id="620" w:author="mananarora1571@gmail.com" w:date="2021-05-30T15:12:00Z">
          <w:pPr>
            <w:spacing w:line="360" w:lineRule="auto"/>
            <w:ind w:left="720"/>
            <w:jc w:val="both"/>
          </w:pPr>
        </w:pPrChange>
      </w:pPr>
      <w:r w:rsidRPr="00DE39BA">
        <w:rPr>
          <w:szCs w:val="24"/>
        </w:rPr>
        <w:t>Any kind of system is developed with thought of a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F535CA">
      <w:pPr>
        <w:pStyle w:val="Heading2"/>
        <w:keepNext w:val="0"/>
        <w:keepLines w:val="0"/>
        <w:widowControl w:val="0"/>
        <w:numPr>
          <w:ilvl w:val="1"/>
          <w:numId w:val="1"/>
        </w:numPr>
        <w:spacing w:line="360" w:lineRule="auto"/>
        <w:rPr>
          <w:rFonts w:cs="Times New Roman"/>
          <w:color w:val="auto"/>
          <w:szCs w:val="24"/>
        </w:rPr>
        <w:pPrChange w:id="621" w:author="mananarora1571@gmail.com" w:date="2021-05-30T15:12:00Z">
          <w:pPr>
            <w:pStyle w:val="Heading2"/>
            <w:numPr>
              <w:ilvl w:val="1"/>
              <w:numId w:val="1"/>
            </w:numPr>
            <w:spacing w:line="360" w:lineRule="auto"/>
            <w:ind w:left="720" w:hanging="720"/>
          </w:pPr>
        </w:pPrChange>
      </w:pPr>
      <w:bookmarkStart w:id="622" w:name="_Toc480417274"/>
      <w:r w:rsidRPr="00DE39BA">
        <w:rPr>
          <w:rFonts w:cs="Times New Roman"/>
          <w:color w:val="auto"/>
          <w:szCs w:val="24"/>
        </w:rPr>
        <w:t>Topic Background</w:t>
      </w:r>
      <w:bookmarkEnd w:id="622"/>
    </w:p>
    <w:p w14:paraId="41B67F39" w14:textId="77777777" w:rsidR="00AD0926" w:rsidRPr="00DE39BA" w:rsidRDefault="00AD0926" w:rsidP="00F535CA">
      <w:pPr>
        <w:widowControl w:val="0"/>
        <w:spacing w:line="360" w:lineRule="auto"/>
        <w:ind w:left="720"/>
        <w:jc w:val="both"/>
        <w:rPr>
          <w:szCs w:val="24"/>
        </w:rPr>
        <w:pPrChange w:id="623" w:author="mananarora1571@gmail.com" w:date="2021-05-30T15:12:00Z">
          <w:pPr>
            <w:spacing w:line="360" w:lineRule="auto"/>
            <w:ind w:left="720"/>
            <w:jc w:val="both"/>
          </w:pPr>
        </w:pPrChange>
      </w:pPr>
      <w:r w:rsidRPr="00DE39BA">
        <w:rPr>
          <w:szCs w:val="24"/>
        </w:rPr>
        <w:t xml:space="preserve">We already know Internet is the motherlord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F535CA">
      <w:pPr>
        <w:widowControl w:val="0"/>
        <w:spacing w:line="360" w:lineRule="auto"/>
        <w:ind w:left="720"/>
        <w:jc w:val="both"/>
        <w:rPr>
          <w:szCs w:val="24"/>
        </w:rPr>
        <w:pPrChange w:id="624" w:author="mananarora1571@gmail.com" w:date="2021-05-30T15:12:00Z">
          <w:pPr>
            <w:spacing w:line="360" w:lineRule="auto"/>
            <w:ind w:left="720"/>
            <w:jc w:val="both"/>
          </w:pPr>
        </w:pPrChange>
      </w:pPr>
      <w:r w:rsidRPr="00DE39BA">
        <w:rPr>
          <w:szCs w:val="24"/>
        </w:rPr>
        <w:lastRenderedPageBreak/>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F535CA">
      <w:pPr>
        <w:widowControl w:val="0"/>
        <w:spacing w:line="360" w:lineRule="auto"/>
        <w:ind w:left="720"/>
        <w:jc w:val="both"/>
        <w:rPr>
          <w:szCs w:val="24"/>
        </w:rPr>
        <w:pPrChange w:id="625" w:author="mananarora1571@gmail.com" w:date="2021-05-30T15:12:00Z">
          <w:pPr>
            <w:spacing w:line="360" w:lineRule="auto"/>
            <w:ind w:left="720"/>
            <w:jc w:val="both"/>
          </w:pPr>
        </w:pPrChange>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F535CA">
      <w:pPr>
        <w:widowControl w:val="0"/>
        <w:spacing w:line="360" w:lineRule="auto"/>
        <w:ind w:left="720"/>
        <w:jc w:val="both"/>
        <w:rPr>
          <w:szCs w:val="24"/>
        </w:rPr>
        <w:pPrChange w:id="626" w:author="mananarora1571@gmail.com" w:date="2021-05-30T15:12:00Z">
          <w:pPr>
            <w:spacing w:line="360" w:lineRule="auto"/>
            <w:ind w:left="720"/>
            <w:jc w:val="both"/>
          </w:pPr>
        </w:pPrChange>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F535CA">
      <w:pPr>
        <w:widowControl w:val="0"/>
        <w:spacing w:line="360" w:lineRule="auto"/>
        <w:ind w:left="720"/>
        <w:jc w:val="both"/>
        <w:rPr>
          <w:szCs w:val="24"/>
        </w:rPr>
        <w:pPrChange w:id="627" w:author="mananarora1571@gmail.com" w:date="2021-05-30T15:12:00Z">
          <w:pPr>
            <w:spacing w:line="360" w:lineRule="auto"/>
            <w:ind w:left="720"/>
            <w:jc w:val="both"/>
          </w:pPr>
        </w:pPrChange>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F535CA">
      <w:pPr>
        <w:pStyle w:val="Heading2"/>
        <w:keepNext w:val="0"/>
        <w:keepLines w:val="0"/>
        <w:widowControl w:val="0"/>
        <w:numPr>
          <w:ilvl w:val="1"/>
          <w:numId w:val="1"/>
        </w:numPr>
        <w:spacing w:line="360" w:lineRule="auto"/>
        <w:rPr>
          <w:rFonts w:cs="Times New Roman"/>
          <w:color w:val="auto"/>
          <w:szCs w:val="24"/>
        </w:rPr>
        <w:pPrChange w:id="628" w:author="mananarora1571@gmail.com" w:date="2021-05-30T15:12:00Z">
          <w:pPr>
            <w:pStyle w:val="Heading2"/>
            <w:numPr>
              <w:ilvl w:val="1"/>
              <w:numId w:val="1"/>
            </w:numPr>
            <w:spacing w:line="360" w:lineRule="auto"/>
            <w:ind w:left="720" w:hanging="720"/>
          </w:pPr>
        </w:pPrChange>
      </w:pPr>
      <w:bookmarkStart w:id="629" w:name="_Toc480417275"/>
      <w:r w:rsidRPr="00DE39BA">
        <w:rPr>
          <w:rFonts w:cs="Times New Roman"/>
          <w:color w:val="auto"/>
          <w:szCs w:val="24"/>
        </w:rPr>
        <w:t>Problem Context</w:t>
      </w:r>
      <w:bookmarkEnd w:id="629"/>
    </w:p>
    <w:p w14:paraId="0295AD55" w14:textId="77777777" w:rsidR="00AD0926" w:rsidRPr="00DE39BA" w:rsidRDefault="00AD0926" w:rsidP="00F535CA">
      <w:pPr>
        <w:widowControl w:val="0"/>
        <w:spacing w:line="360" w:lineRule="auto"/>
        <w:ind w:left="720"/>
        <w:rPr>
          <w:szCs w:val="24"/>
        </w:rPr>
        <w:pPrChange w:id="630" w:author="mananarora1571@gmail.com" w:date="2021-05-30T15:12:00Z">
          <w:pPr>
            <w:spacing w:line="360" w:lineRule="auto"/>
            <w:ind w:left="720"/>
          </w:pPr>
        </w:pPrChange>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F535CA">
      <w:pPr>
        <w:widowControl w:val="0"/>
        <w:spacing w:line="360" w:lineRule="auto"/>
        <w:ind w:left="720"/>
        <w:rPr>
          <w:szCs w:val="24"/>
        </w:rPr>
        <w:pPrChange w:id="631" w:author="mananarora1571@gmail.com" w:date="2021-05-30T15:12:00Z">
          <w:pPr>
            <w:spacing w:line="360" w:lineRule="auto"/>
            <w:ind w:left="720"/>
          </w:pPr>
        </w:pPrChange>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F535CA">
      <w:pPr>
        <w:widowControl w:val="0"/>
        <w:spacing w:line="360" w:lineRule="auto"/>
        <w:ind w:left="720"/>
        <w:rPr>
          <w:szCs w:val="24"/>
        </w:rPr>
        <w:pPrChange w:id="632" w:author="mananarora1571@gmail.com" w:date="2021-05-30T15:12:00Z">
          <w:pPr>
            <w:spacing w:line="360" w:lineRule="auto"/>
            <w:ind w:left="720"/>
          </w:pPr>
        </w:pPrChange>
      </w:pPr>
      <w:r w:rsidRPr="00DE39BA">
        <w:rPr>
          <w:szCs w:val="24"/>
        </w:rPr>
        <w:t xml:space="preserve">The “Post Pandemic Crowd Safety” app enables its users to know about the current Covid situation ie how many hotspots are there in the surrounding region, is a place safe </w:t>
      </w:r>
      <w:r w:rsidRPr="00DE39BA">
        <w:rPr>
          <w:szCs w:val="24"/>
        </w:rPr>
        <w:lastRenderedPageBreak/>
        <w:t xml:space="preserve">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F535CA">
      <w:pPr>
        <w:widowControl w:val="0"/>
        <w:spacing w:line="360" w:lineRule="auto"/>
        <w:ind w:left="720"/>
        <w:jc w:val="both"/>
        <w:rPr>
          <w:szCs w:val="24"/>
        </w:rPr>
        <w:pPrChange w:id="633" w:author="mananarora1571@gmail.com" w:date="2021-05-30T15:12:00Z">
          <w:pPr>
            <w:spacing w:line="360" w:lineRule="auto"/>
            <w:ind w:left="720"/>
            <w:jc w:val="both"/>
          </w:pPr>
        </w:pPrChange>
      </w:pPr>
      <w:r w:rsidRPr="00DE39BA">
        <w:rPr>
          <w:szCs w:val="24"/>
        </w:rPr>
        <w:t>With this system being developed a user can access all the above mentioned information from multiple platforms such as Android, IOS, Web by the means of simple application or simple Webapp.</w:t>
      </w:r>
    </w:p>
    <w:p w14:paraId="0C3AF28C" w14:textId="77777777" w:rsidR="00AD0926" w:rsidRPr="00DE39BA" w:rsidRDefault="00AD0926" w:rsidP="00F535CA">
      <w:pPr>
        <w:widowControl w:val="0"/>
        <w:spacing w:line="360" w:lineRule="auto"/>
        <w:ind w:left="720"/>
        <w:jc w:val="both"/>
        <w:rPr>
          <w:b/>
          <w:szCs w:val="24"/>
        </w:rPr>
        <w:pPrChange w:id="634" w:author="mananarora1571@gmail.com" w:date="2021-05-30T15:12:00Z">
          <w:pPr>
            <w:spacing w:line="360" w:lineRule="auto"/>
            <w:ind w:left="720"/>
            <w:jc w:val="both"/>
          </w:pPr>
        </w:pPrChange>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F535CA">
      <w:pPr>
        <w:pStyle w:val="Heading2"/>
        <w:keepNext w:val="0"/>
        <w:keepLines w:val="0"/>
        <w:widowControl w:val="0"/>
        <w:numPr>
          <w:ilvl w:val="1"/>
          <w:numId w:val="1"/>
        </w:numPr>
        <w:spacing w:line="360" w:lineRule="auto"/>
        <w:jc w:val="both"/>
        <w:rPr>
          <w:rFonts w:cs="Times New Roman"/>
          <w:color w:val="auto"/>
          <w:szCs w:val="24"/>
        </w:rPr>
        <w:pPrChange w:id="635" w:author="mananarora1571@gmail.com" w:date="2021-05-30T15:12:00Z">
          <w:pPr>
            <w:pStyle w:val="Heading2"/>
            <w:numPr>
              <w:ilvl w:val="1"/>
              <w:numId w:val="1"/>
            </w:numPr>
            <w:spacing w:line="360" w:lineRule="auto"/>
            <w:ind w:left="720" w:hanging="720"/>
            <w:jc w:val="both"/>
          </w:pPr>
        </w:pPrChange>
      </w:pPr>
      <w:bookmarkStart w:id="636" w:name="_Toc480417276"/>
      <w:r w:rsidRPr="00DE39BA">
        <w:rPr>
          <w:rFonts w:cs="Times New Roman"/>
          <w:color w:val="auto"/>
          <w:szCs w:val="24"/>
        </w:rPr>
        <w:t>Rationale behind the System: Why do we need this System?</w:t>
      </w:r>
      <w:bookmarkEnd w:id="636"/>
    </w:p>
    <w:p w14:paraId="266EC6A3" w14:textId="77777777" w:rsidR="00AD0926" w:rsidRPr="00DE39BA" w:rsidRDefault="00AD0926" w:rsidP="00F535CA">
      <w:pPr>
        <w:widowControl w:val="0"/>
        <w:spacing w:line="360" w:lineRule="auto"/>
        <w:ind w:left="720"/>
        <w:rPr>
          <w:szCs w:val="24"/>
        </w:rPr>
        <w:pPrChange w:id="637" w:author="mananarora1571@gmail.com" w:date="2021-05-30T15:12:00Z">
          <w:pPr>
            <w:spacing w:line="360" w:lineRule="auto"/>
            <w:ind w:left="720"/>
          </w:pPr>
        </w:pPrChange>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F535CA">
      <w:pPr>
        <w:pStyle w:val="ListParagraph"/>
        <w:widowControl w:val="0"/>
        <w:numPr>
          <w:ilvl w:val="2"/>
          <w:numId w:val="1"/>
        </w:numPr>
        <w:spacing w:line="360" w:lineRule="auto"/>
        <w:jc w:val="both"/>
        <w:rPr>
          <w:b/>
          <w:szCs w:val="24"/>
        </w:rPr>
        <w:pPrChange w:id="638" w:author="mananarora1571@gmail.com" w:date="2021-05-30T15:12:00Z">
          <w:pPr>
            <w:pStyle w:val="ListParagraph"/>
            <w:numPr>
              <w:ilvl w:val="2"/>
              <w:numId w:val="1"/>
            </w:numPr>
            <w:spacing w:line="360" w:lineRule="auto"/>
            <w:ind w:hanging="720"/>
            <w:jc w:val="both"/>
          </w:pPr>
        </w:pPrChange>
      </w:pPr>
      <w:r w:rsidRPr="00DE39BA">
        <w:rPr>
          <w:b/>
          <w:szCs w:val="24"/>
        </w:rPr>
        <w:t>Benefits of the System: What are the potential benefits derived?</w:t>
      </w:r>
    </w:p>
    <w:p w14:paraId="2AA5214D" w14:textId="77777777" w:rsidR="00AD0926" w:rsidRPr="00DE39BA" w:rsidRDefault="00AD0926" w:rsidP="00F535CA">
      <w:pPr>
        <w:widowControl w:val="0"/>
        <w:spacing w:line="360" w:lineRule="auto"/>
        <w:ind w:firstLine="360"/>
        <w:jc w:val="both"/>
        <w:rPr>
          <w:szCs w:val="24"/>
        </w:rPr>
        <w:pPrChange w:id="639" w:author="mananarora1571@gmail.com" w:date="2021-05-30T15:12:00Z">
          <w:pPr>
            <w:spacing w:line="360" w:lineRule="auto"/>
            <w:ind w:firstLine="360"/>
            <w:jc w:val="both"/>
          </w:pPr>
        </w:pPrChange>
      </w:pPr>
      <w:r w:rsidRPr="00DE39BA">
        <w:rPr>
          <w:szCs w:val="24"/>
        </w:rPr>
        <w:t>Upon implemented, the system could bring about significant tangible and intangible benefits:</w:t>
      </w:r>
    </w:p>
    <w:p w14:paraId="1BFB4C23" w14:textId="77777777" w:rsidR="00AD0926" w:rsidRPr="00DE39BA" w:rsidRDefault="00AD0926" w:rsidP="00F535CA">
      <w:pPr>
        <w:pStyle w:val="ListParagraph"/>
        <w:widowControl w:val="0"/>
        <w:numPr>
          <w:ilvl w:val="0"/>
          <w:numId w:val="2"/>
        </w:numPr>
        <w:spacing w:line="360" w:lineRule="auto"/>
        <w:jc w:val="both"/>
        <w:rPr>
          <w:b/>
          <w:szCs w:val="24"/>
        </w:rPr>
        <w:pPrChange w:id="640" w:author="mananarora1571@gmail.com" w:date="2021-05-30T15:12:00Z">
          <w:pPr>
            <w:pStyle w:val="ListParagraph"/>
            <w:keepNext/>
            <w:keepLines/>
            <w:numPr>
              <w:numId w:val="2"/>
            </w:numPr>
            <w:spacing w:line="360" w:lineRule="auto"/>
            <w:ind w:hanging="360"/>
            <w:jc w:val="both"/>
          </w:pPr>
        </w:pPrChange>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F535CA">
            <w:pPr>
              <w:widowControl w:val="0"/>
              <w:spacing w:line="360" w:lineRule="auto"/>
              <w:jc w:val="center"/>
              <w:rPr>
                <w:b w:val="0"/>
                <w:szCs w:val="24"/>
              </w:rPr>
              <w:pPrChange w:id="641" w:author="mananarora1571@gmail.com" w:date="2021-05-30T15:12:00Z">
                <w:pPr>
                  <w:keepNext/>
                  <w:keepLines/>
                  <w:spacing w:line="360" w:lineRule="auto"/>
                  <w:jc w:val="center"/>
                </w:pPr>
              </w:pPrChange>
            </w:pPr>
            <w:r w:rsidRPr="00DE39BA">
              <w:rPr>
                <w:b w:val="0"/>
                <w:szCs w:val="24"/>
              </w:rPr>
              <w:t>S. No.</w:t>
            </w:r>
          </w:p>
        </w:tc>
        <w:tc>
          <w:tcPr>
            <w:tcW w:w="2693" w:type="dxa"/>
          </w:tcPr>
          <w:p w14:paraId="4F656EA9"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642"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Tangible Benefits</w:t>
            </w:r>
          </w:p>
        </w:tc>
        <w:tc>
          <w:tcPr>
            <w:tcW w:w="5590" w:type="dxa"/>
          </w:tcPr>
          <w:p w14:paraId="01532423"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643"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F535CA">
            <w:pPr>
              <w:pStyle w:val="ListParagraph"/>
              <w:widowControl w:val="0"/>
              <w:numPr>
                <w:ilvl w:val="0"/>
                <w:numId w:val="3"/>
              </w:numPr>
              <w:spacing w:after="0" w:line="360" w:lineRule="auto"/>
              <w:rPr>
                <w:szCs w:val="24"/>
              </w:rPr>
              <w:pPrChange w:id="644"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525B99D1"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645"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No investment</w:t>
            </w:r>
          </w:p>
        </w:tc>
        <w:tc>
          <w:tcPr>
            <w:tcW w:w="5590" w:type="dxa"/>
          </w:tcPr>
          <w:p w14:paraId="1F28DB11"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646"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F535CA">
            <w:pPr>
              <w:pStyle w:val="ListParagraph"/>
              <w:widowControl w:val="0"/>
              <w:numPr>
                <w:ilvl w:val="0"/>
                <w:numId w:val="3"/>
              </w:numPr>
              <w:spacing w:after="0" w:line="360" w:lineRule="auto"/>
              <w:rPr>
                <w:szCs w:val="24"/>
              </w:rPr>
              <w:pPrChange w:id="647"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5FC01699"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648"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color w:val="000000"/>
                <w:szCs w:val="24"/>
              </w:rPr>
              <w:t>Ease of Access</w:t>
            </w:r>
          </w:p>
        </w:tc>
        <w:tc>
          <w:tcPr>
            <w:tcW w:w="5590" w:type="dxa"/>
          </w:tcPr>
          <w:p w14:paraId="672FD53B"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Change w:id="649"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F535CA">
            <w:pPr>
              <w:pStyle w:val="ListParagraph"/>
              <w:widowControl w:val="0"/>
              <w:numPr>
                <w:ilvl w:val="0"/>
                <w:numId w:val="3"/>
              </w:numPr>
              <w:spacing w:after="0" w:line="360" w:lineRule="auto"/>
              <w:rPr>
                <w:szCs w:val="24"/>
              </w:rPr>
              <w:pPrChange w:id="650"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2C42917F"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Change w:id="651"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Easy to use Interface</w:t>
            </w:r>
          </w:p>
        </w:tc>
        <w:tc>
          <w:tcPr>
            <w:tcW w:w="5590" w:type="dxa"/>
          </w:tcPr>
          <w:p w14:paraId="10D472BB"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Change w:id="652"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F535CA">
            <w:pPr>
              <w:pStyle w:val="ListParagraph"/>
              <w:widowControl w:val="0"/>
              <w:numPr>
                <w:ilvl w:val="0"/>
                <w:numId w:val="3"/>
              </w:numPr>
              <w:spacing w:after="0" w:line="360" w:lineRule="auto"/>
              <w:rPr>
                <w:szCs w:val="24"/>
              </w:rPr>
              <w:pPrChange w:id="653" w:author="mananarora1571@gmail.com" w:date="2021-05-30T15:12:00Z">
                <w:pPr>
                  <w:pStyle w:val="ListParagraph"/>
                  <w:widowControl w:val="0"/>
                  <w:numPr>
                    <w:numId w:val="3"/>
                  </w:numPr>
                  <w:spacing w:after="0" w:line="360" w:lineRule="auto"/>
                  <w:ind w:hanging="360"/>
                </w:pPr>
              </w:pPrChange>
            </w:pPr>
          </w:p>
        </w:tc>
        <w:tc>
          <w:tcPr>
            <w:tcW w:w="2693" w:type="dxa"/>
            <w:vAlign w:val="center"/>
          </w:tcPr>
          <w:p w14:paraId="6EB33A0A"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Change w:id="654" w:author="mananarora1571@gmail.com" w:date="2021-05-30T15:12:00Z">
                <w:pPr>
                  <w:widowControl w:val="0"/>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Accurate Geo-Location</w:t>
            </w:r>
          </w:p>
        </w:tc>
        <w:tc>
          <w:tcPr>
            <w:tcW w:w="5590" w:type="dxa"/>
          </w:tcPr>
          <w:p w14:paraId="6CC674B0"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Change w:id="655" w:author="mananarora1571@gmail.com" w:date="2021-05-30T15:12:00Z">
                <w:pPr>
                  <w:widowControl w:val="0"/>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szCs w:val="24"/>
              </w:rPr>
              <w:t xml:space="preserve">Upon permission agreement user is feeded with accurate </w:t>
            </w:r>
            <w:r w:rsidRPr="00DE39BA">
              <w:rPr>
                <w:szCs w:val="24"/>
              </w:rPr>
              <w:lastRenderedPageBreak/>
              <w:t>Geo location of himself as well as surrounding hotspots.</w:t>
            </w:r>
          </w:p>
        </w:tc>
      </w:tr>
    </w:tbl>
    <w:p w14:paraId="4318E43F" w14:textId="1E0B1D31" w:rsidR="00AD0926" w:rsidRPr="00DE39BA" w:rsidRDefault="00AD0926" w:rsidP="00F535CA">
      <w:pPr>
        <w:pStyle w:val="Caption"/>
        <w:widowControl w:val="0"/>
        <w:spacing w:line="360" w:lineRule="auto"/>
        <w:jc w:val="center"/>
        <w:rPr>
          <w:b/>
          <w:i w:val="0"/>
          <w:color w:val="auto"/>
          <w:sz w:val="24"/>
          <w:szCs w:val="24"/>
        </w:rPr>
        <w:pPrChange w:id="656" w:author="mananarora1571@gmail.com" w:date="2021-05-30T15:12:00Z">
          <w:pPr>
            <w:pStyle w:val="Caption"/>
            <w:widowControl w:val="0"/>
            <w:spacing w:line="360" w:lineRule="auto"/>
            <w:jc w:val="center"/>
          </w:pPr>
        </w:pPrChange>
      </w:pPr>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F535CA">
      <w:pPr>
        <w:pStyle w:val="ListParagraph"/>
        <w:widowControl w:val="0"/>
        <w:numPr>
          <w:ilvl w:val="0"/>
          <w:numId w:val="2"/>
        </w:numPr>
        <w:spacing w:line="360" w:lineRule="auto"/>
        <w:jc w:val="both"/>
        <w:rPr>
          <w:b/>
          <w:szCs w:val="24"/>
        </w:rPr>
        <w:pPrChange w:id="657" w:author="mananarora1571@gmail.com" w:date="2021-05-30T15:12:00Z">
          <w:pPr>
            <w:pStyle w:val="ListParagraph"/>
            <w:keepNext/>
            <w:keepLines/>
            <w:numPr>
              <w:numId w:val="2"/>
            </w:numPr>
            <w:spacing w:line="360" w:lineRule="auto"/>
            <w:ind w:hanging="360"/>
            <w:jc w:val="both"/>
          </w:pPr>
        </w:pPrChange>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F535CA">
            <w:pPr>
              <w:widowControl w:val="0"/>
              <w:spacing w:line="360" w:lineRule="auto"/>
              <w:jc w:val="center"/>
              <w:rPr>
                <w:b w:val="0"/>
                <w:szCs w:val="24"/>
              </w:rPr>
              <w:pPrChange w:id="658" w:author="mananarora1571@gmail.com" w:date="2021-05-30T15:12:00Z">
                <w:pPr>
                  <w:keepNext/>
                  <w:keepLines/>
                  <w:spacing w:line="360" w:lineRule="auto"/>
                  <w:jc w:val="center"/>
                </w:pPr>
              </w:pPrChange>
            </w:pPr>
            <w:r w:rsidRPr="00DE39BA">
              <w:rPr>
                <w:b w:val="0"/>
                <w:szCs w:val="24"/>
              </w:rPr>
              <w:t>S. No.</w:t>
            </w:r>
          </w:p>
        </w:tc>
        <w:tc>
          <w:tcPr>
            <w:tcW w:w="2693" w:type="dxa"/>
          </w:tcPr>
          <w:p w14:paraId="66E87475"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659"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Intangible Benefits</w:t>
            </w:r>
          </w:p>
        </w:tc>
        <w:tc>
          <w:tcPr>
            <w:tcW w:w="5590" w:type="dxa"/>
          </w:tcPr>
          <w:p w14:paraId="7EC8873D"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660"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F535CA">
            <w:pPr>
              <w:pStyle w:val="ListParagraph"/>
              <w:widowControl w:val="0"/>
              <w:numPr>
                <w:ilvl w:val="0"/>
                <w:numId w:val="4"/>
              </w:numPr>
              <w:spacing w:after="0" w:line="360" w:lineRule="auto"/>
              <w:rPr>
                <w:szCs w:val="24"/>
              </w:rPr>
              <w:pPrChange w:id="661"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7B2E1D91"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662"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Reduces effort</w:t>
            </w:r>
          </w:p>
        </w:tc>
        <w:tc>
          <w:tcPr>
            <w:tcW w:w="5590" w:type="dxa"/>
          </w:tcPr>
          <w:p w14:paraId="3331309F"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663"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F535CA">
            <w:pPr>
              <w:pStyle w:val="ListParagraph"/>
              <w:widowControl w:val="0"/>
              <w:numPr>
                <w:ilvl w:val="0"/>
                <w:numId w:val="4"/>
              </w:numPr>
              <w:spacing w:after="0" w:line="360" w:lineRule="auto"/>
              <w:rPr>
                <w:szCs w:val="24"/>
              </w:rPr>
              <w:pPrChange w:id="664"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5E8EA6AA"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665"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Time Saving</w:t>
            </w:r>
          </w:p>
        </w:tc>
        <w:tc>
          <w:tcPr>
            <w:tcW w:w="5590" w:type="dxa"/>
          </w:tcPr>
          <w:p w14:paraId="219CB66E"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666"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F535CA">
            <w:pPr>
              <w:pStyle w:val="ListParagraph"/>
              <w:widowControl w:val="0"/>
              <w:numPr>
                <w:ilvl w:val="0"/>
                <w:numId w:val="4"/>
              </w:numPr>
              <w:spacing w:after="0" w:line="360" w:lineRule="auto"/>
              <w:rPr>
                <w:szCs w:val="24"/>
              </w:rPr>
              <w:pPrChange w:id="667"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E7603F5"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668"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szCs w:val="24"/>
              </w:rPr>
              <w:t>Friendly User Interface</w:t>
            </w:r>
          </w:p>
        </w:tc>
        <w:tc>
          <w:tcPr>
            <w:tcW w:w="5590" w:type="dxa"/>
          </w:tcPr>
          <w:p w14:paraId="2082AC31"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669"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F535CA">
            <w:pPr>
              <w:pStyle w:val="ListParagraph"/>
              <w:widowControl w:val="0"/>
              <w:numPr>
                <w:ilvl w:val="0"/>
                <w:numId w:val="4"/>
              </w:numPr>
              <w:spacing w:after="0" w:line="360" w:lineRule="auto"/>
              <w:rPr>
                <w:szCs w:val="24"/>
              </w:rPr>
              <w:pPrChange w:id="670"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22D6E94"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671"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Customer Satisfaction</w:t>
            </w:r>
          </w:p>
        </w:tc>
        <w:tc>
          <w:tcPr>
            <w:tcW w:w="5590" w:type="dxa"/>
          </w:tcPr>
          <w:p w14:paraId="63F80971"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672"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F535CA">
            <w:pPr>
              <w:pStyle w:val="ListParagraph"/>
              <w:widowControl w:val="0"/>
              <w:numPr>
                <w:ilvl w:val="0"/>
                <w:numId w:val="4"/>
              </w:numPr>
              <w:spacing w:after="0" w:line="360" w:lineRule="auto"/>
              <w:rPr>
                <w:szCs w:val="24"/>
              </w:rPr>
              <w:pPrChange w:id="673"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5C00C7AA"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674"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Transparency</w:t>
            </w:r>
          </w:p>
        </w:tc>
        <w:tc>
          <w:tcPr>
            <w:tcW w:w="5590" w:type="dxa"/>
          </w:tcPr>
          <w:p w14:paraId="24F8A38B"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675"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F535CA">
            <w:pPr>
              <w:pStyle w:val="ListParagraph"/>
              <w:widowControl w:val="0"/>
              <w:numPr>
                <w:ilvl w:val="0"/>
                <w:numId w:val="4"/>
              </w:numPr>
              <w:spacing w:after="0" w:line="360" w:lineRule="auto"/>
              <w:rPr>
                <w:szCs w:val="24"/>
              </w:rPr>
              <w:pPrChange w:id="676"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08B78A0D"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677"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Maintainability</w:t>
            </w:r>
          </w:p>
        </w:tc>
        <w:tc>
          <w:tcPr>
            <w:tcW w:w="5590" w:type="dxa"/>
          </w:tcPr>
          <w:p w14:paraId="0437BED6"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678"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F535CA">
            <w:pPr>
              <w:pStyle w:val="ListParagraph"/>
              <w:widowControl w:val="0"/>
              <w:numPr>
                <w:ilvl w:val="0"/>
                <w:numId w:val="4"/>
              </w:numPr>
              <w:spacing w:after="0" w:line="360" w:lineRule="auto"/>
              <w:rPr>
                <w:szCs w:val="24"/>
              </w:rPr>
              <w:pPrChange w:id="679"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971D340"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680"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szCs w:val="24"/>
              </w:rPr>
              <w:t>Ease of learning and Usability.</w:t>
            </w:r>
          </w:p>
        </w:tc>
        <w:tc>
          <w:tcPr>
            <w:tcW w:w="5590" w:type="dxa"/>
          </w:tcPr>
          <w:p w14:paraId="2EC21C36" w14:textId="0B4D7566"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681"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szCs w:val="24"/>
              </w:rPr>
              <w:t>Keeping in mind the target audience, the app will be designed for the generalized audience and hence will be easy to use. The application will be developed keep in mind the YAGNI principles.</w:t>
            </w:r>
          </w:p>
        </w:tc>
      </w:tr>
    </w:tbl>
    <w:p w14:paraId="754C31EA" w14:textId="44D8286A" w:rsidR="00AD0926" w:rsidRPr="00DE39BA" w:rsidRDefault="00AD0926" w:rsidP="00F535CA">
      <w:pPr>
        <w:pStyle w:val="Caption"/>
        <w:widowControl w:val="0"/>
        <w:spacing w:line="360" w:lineRule="auto"/>
        <w:jc w:val="center"/>
        <w:rPr>
          <w:b/>
          <w:i w:val="0"/>
          <w:color w:val="auto"/>
          <w:sz w:val="24"/>
          <w:szCs w:val="24"/>
        </w:rPr>
        <w:pPrChange w:id="682" w:author="mananarora1571@gmail.com" w:date="2021-05-30T15:12:00Z">
          <w:pPr>
            <w:pStyle w:val="Caption"/>
            <w:keepNext/>
            <w:keepLines/>
            <w:spacing w:line="360" w:lineRule="auto"/>
            <w:jc w:val="center"/>
          </w:pPr>
        </w:pPrChange>
      </w:pPr>
      <w:bookmarkStart w:id="683"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683"/>
    </w:p>
    <w:p w14:paraId="1872ECC7" w14:textId="77777777" w:rsidR="00C3497A" w:rsidRPr="00DE39BA" w:rsidRDefault="00C3497A" w:rsidP="00F535CA">
      <w:pPr>
        <w:widowControl w:val="0"/>
        <w:jc w:val="center"/>
        <w:rPr>
          <w:szCs w:val="24"/>
        </w:rPr>
        <w:pPrChange w:id="684" w:author="mananarora1571@gmail.com" w:date="2021-05-30T15:12:00Z">
          <w:pPr>
            <w:jc w:val="center"/>
          </w:pPr>
        </w:pPrChange>
      </w:pPr>
    </w:p>
    <w:p w14:paraId="4375A507" w14:textId="77777777" w:rsidR="00C3497A" w:rsidRPr="00DE39BA" w:rsidRDefault="00C3497A" w:rsidP="00F535CA">
      <w:pPr>
        <w:pStyle w:val="Heading2"/>
        <w:keepNext w:val="0"/>
        <w:keepLines w:val="0"/>
        <w:widowControl w:val="0"/>
        <w:rPr>
          <w:rFonts w:cs="Times New Roman"/>
          <w:color w:val="auto"/>
          <w:szCs w:val="24"/>
        </w:rPr>
        <w:pPrChange w:id="685" w:author="mananarora1571@gmail.com" w:date="2021-05-30T15:12:00Z">
          <w:pPr>
            <w:pStyle w:val="Heading2"/>
          </w:pPr>
        </w:pPrChange>
      </w:pPr>
    </w:p>
    <w:p w14:paraId="1AE09112" w14:textId="280BA6A0" w:rsidR="00CC7A46" w:rsidRPr="00DE39BA" w:rsidRDefault="00CC7A46" w:rsidP="00F535CA">
      <w:pPr>
        <w:pStyle w:val="Heading2"/>
        <w:keepNext w:val="0"/>
        <w:keepLines w:val="0"/>
        <w:widowControl w:val="0"/>
        <w:numPr>
          <w:ilvl w:val="1"/>
          <w:numId w:val="1"/>
        </w:numPr>
        <w:rPr>
          <w:rFonts w:cs="Times New Roman"/>
          <w:b w:val="0"/>
          <w:color w:val="auto"/>
        </w:rPr>
        <w:pPrChange w:id="686" w:author="mananarora1571@gmail.com" w:date="2021-05-30T15:12:00Z">
          <w:pPr>
            <w:pStyle w:val="Heading2"/>
            <w:numPr>
              <w:ilvl w:val="1"/>
              <w:numId w:val="1"/>
            </w:numPr>
            <w:ind w:left="720" w:hanging="720"/>
          </w:pPr>
        </w:pPrChange>
      </w:pPr>
      <w:r w:rsidRPr="00DE39BA">
        <w:rPr>
          <w:rFonts w:cs="Times New Roman"/>
          <w:color w:val="auto"/>
        </w:rPr>
        <w:t>Objectives of the System</w:t>
      </w:r>
    </w:p>
    <w:p w14:paraId="342A3243" w14:textId="77777777" w:rsidR="00CC7A46" w:rsidRPr="00DE39BA" w:rsidRDefault="00CC7A46" w:rsidP="00F535CA">
      <w:pPr>
        <w:pStyle w:val="Heading3"/>
        <w:keepNext w:val="0"/>
        <w:keepLines w:val="0"/>
        <w:widowControl w:val="0"/>
        <w:numPr>
          <w:ilvl w:val="2"/>
          <w:numId w:val="1"/>
        </w:numPr>
        <w:spacing w:before="40" w:line="360" w:lineRule="auto"/>
        <w:rPr>
          <w:rFonts w:ascii="Times New Roman" w:hAnsi="Times New Roman" w:cs="Times New Roman"/>
          <w:b w:val="0"/>
          <w:color w:val="auto"/>
        </w:rPr>
        <w:pPrChange w:id="687" w:author="mananarora1571@gmail.com" w:date="2021-05-30T15:12:00Z">
          <w:pPr>
            <w:pStyle w:val="Heading3"/>
            <w:numPr>
              <w:ilvl w:val="2"/>
              <w:numId w:val="1"/>
            </w:numPr>
            <w:spacing w:before="40" w:line="360" w:lineRule="auto"/>
            <w:ind w:left="720" w:hanging="720"/>
          </w:pPr>
        </w:pPrChange>
      </w:pPr>
      <w:r w:rsidRPr="00DE39BA">
        <w:rPr>
          <w:rFonts w:ascii="Times New Roman" w:hAnsi="Times New Roman" w:cs="Times New Roman"/>
          <w:color w:val="auto"/>
        </w:rPr>
        <w:t>Project Objectives</w:t>
      </w:r>
    </w:p>
    <w:p w14:paraId="06CA60EE" w14:textId="3C1A4150" w:rsidR="003F3B51" w:rsidRPr="00DE39BA" w:rsidRDefault="006A6D33" w:rsidP="00F535CA">
      <w:pPr>
        <w:widowControl w:val="0"/>
        <w:spacing w:line="360" w:lineRule="auto"/>
        <w:ind w:left="360"/>
        <w:jc w:val="both"/>
        <w:rPr>
          <w:color w:val="000000"/>
          <w:szCs w:val="24"/>
        </w:rPr>
        <w:pPrChange w:id="688" w:author="mananarora1571@gmail.com" w:date="2021-05-30T15:12:00Z">
          <w:pPr>
            <w:spacing w:line="360" w:lineRule="auto"/>
            <w:ind w:left="360"/>
            <w:jc w:val="both"/>
          </w:pPr>
        </w:pPrChange>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F535CA">
      <w:pPr>
        <w:pStyle w:val="ListParagraph"/>
        <w:widowControl w:val="0"/>
        <w:numPr>
          <w:ilvl w:val="0"/>
          <w:numId w:val="2"/>
        </w:numPr>
        <w:spacing w:line="360" w:lineRule="auto"/>
        <w:jc w:val="both"/>
        <w:pPrChange w:id="689" w:author="mananarora1571@gmail.com" w:date="2021-05-30T15:12:00Z">
          <w:pPr>
            <w:pStyle w:val="ListParagraph"/>
            <w:numPr>
              <w:numId w:val="2"/>
            </w:numPr>
            <w:spacing w:line="360" w:lineRule="auto"/>
            <w:ind w:hanging="360"/>
            <w:jc w:val="both"/>
          </w:pPr>
        </w:pPrChange>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F535CA">
      <w:pPr>
        <w:pStyle w:val="ListParagraph"/>
        <w:widowControl w:val="0"/>
        <w:numPr>
          <w:ilvl w:val="0"/>
          <w:numId w:val="2"/>
        </w:numPr>
        <w:spacing w:line="360" w:lineRule="auto"/>
        <w:jc w:val="both"/>
        <w:pPrChange w:id="690" w:author="mananarora1571@gmail.com" w:date="2021-05-30T15:12:00Z">
          <w:pPr>
            <w:pStyle w:val="ListParagraph"/>
            <w:numPr>
              <w:numId w:val="2"/>
            </w:numPr>
            <w:spacing w:line="360" w:lineRule="auto"/>
            <w:ind w:hanging="360"/>
            <w:jc w:val="both"/>
          </w:pPr>
        </w:pPrChange>
      </w:pPr>
      <w:r w:rsidRPr="00DE39BA">
        <w:t>Since the user needs to determine nearby hotspot we have to implement Geo-locations services</w:t>
      </w:r>
      <w:r w:rsidR="003F3B51" w:rsidRPr="00DE39BA">
        <w:t>.</w:t>
      </w:r>
    </w:p>
    <w:p w14:paraId="580C7F83" w14:textId="32AD8CD5" w:rsidR="003F3B51" w:rsidRPr="00DE39BA" w:rsidRDefault="001518A0" w:rsidP="00F535CA">
      <w:pPr>
        <w:pStyle w:val="ListParagraph"/>
        <w:widowControl w:val="0"/>
        <w:numPr>
          <w:ilvl w:val="0"/>
          <w:numId w:val="2"/>
        </w:numPr>
        <w:spacing w:line="360" w:lineRule="auto"/>
        <w:jc w:val="both"/>
        <w:pPrChange w:id="691" w:author="mananarora1571@gmail.com" w:date="2021-05-30T15:12:00Z">
          <w:pPr>
            <w:pStyle w:val="ListParagraph"/>
            <w:numPr>
              <w:numId w:val="2"/>
            </w:numPr>
            <w:spacing w:line="360" w:lineRule="auto"/>
            <w:ind w:hanging="360"/>
            <w:jc w:val="both"/>
          </w:pPr>
        </w:pPrChange>
      </w:pPr>
      <w:r w:rsidRPr="00DE39BA">
        <w:t>The system also needs to notify users regarding any crowded zones.</w:t>
      </w:r>
    </w:p>
    <w:p w14:paraId="6D917BB1" w14:textId="7A08631F" w:rsidR="00CC7A46" w:rsidRPr="00DE39BA" w:rsidRDefault="001518A0" w:rsidP="00F535CA">
      <w:pPr>
        <w:pStyle w:val="ListParagraph"/>
        <w:widowControl w:val="0"/>
        <w:numPr>
          <w:ilvl w:val="0"/>
          <w:numId w:val="2"/>
        </w:numPr>
        <w:spacing w:line="360" w:lineRule="auto"/>
        <w:jc w:val="both"/>
        <w:pPrChange w:id="692" w:author="mananarora1571@gmail.com" w:date="2021-05-30T15:12:00Z">
          <w:pPr>
            <w:pStyle w:val="ListParagraph"/>
            <w:numPr>
              <w:numId w:val="2"/>
            </w:numPr>
            <w:spacing w:line="360" w:lineRule="auto"/>
            <w:ind w:hanging="360"/>
            <w:jc w:val="both"/>
          </w:pPr>
        </w:pPrChange>
      </w:pPr>
      <w:r w:rsidRPr="00DE39BA">
        <w:t>Their is also an utter need of providing a safest path between a source and a destination.</w:t>
      </w:r>
    </w:p>
    <w:p w14:paraId="0143240D" w14:textId="1513868C" w:rsidR="00CC7A46" w:rsidRPr="00DE39BA" w:rsidRDefault="004A3751" w:rsidP="00F535CA">
      <w:pPr>
        <w:pStyle w:val="ListParagraph"/>
        <w:widowControl w:val="0"/>
        <w:numPr>
          <w:ilvl w:val="0"/>
          <w:numId w:val="2"/>
        </w:numPr>
        <w:spacing w:line="360" w:lineRule="auto"/>
        <w:jc w:val="both"/>
        <w:pPrChange w:id="693" w:author="mananarora1571@gmail.com" w:date="2021-05-30T15:12:00Z">
          <w:pPr>
            <w:pStyle w:val="ListParagraph"/>
            <w:numPr>
              <w:numId w:val="2"/>
            </w:numPr>
            <w:spacing w:line="360" w:lineRule="auto"/>
            <w:ind w:hanging="360"/>
            <w:jc w:val="both"/>
          </w:pPr>
        </w:pPrChange>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F535CA">
      <w:pPr>
        <w:pStyle w:val="Heading3"/>
        <w:keepNext w:val="0"/>
        <w:keepLines w:val="0"/>
        <w:widowControl w:val="0"/>
        <w:numPr>
          <w:ilvl w:val="2"/>
          <w:numId w:val="1"/>
        </w:numPr>
        <w:spacing w:before="40" w:line="360" w:lineRule="auto"/>
        <w:rPr>
          <w:rFonts w:ascii="Times New Roman" w:hAnsi="Times New Roman" w:cs="Times New Roman"/>
          <w:b w:val="0"/>
          <w:color w:val="auto"/>
        </w:rPr>
        <w:pPrChange w:id="694" w:author="mananarora1571@gmail.com" w:date="2021-05-30T15:12:00Z">
          <w:pPr>
            <w:pStyle w:val="Heading3"/>
            <w:numPr>
              <w:ilvl w:val="2"/>
              <w:numId w:val="1"/>
            </w:numPr>
            <w:spacing w:before="40" w:line="360" w:lineRule="auto"/>
            <w:ind w:left="720" w:hanging="720"/>
          </w:pPr>
        </w:pPrChange>
      </w:pPr>
      <w:r w:rsidRPr="00DE39BA">
        <w:rPr>
          <w:rFonts w:ascii="Times New Roman" w:hAnsi="Times New Roman" w:cs="Times New Roman"/>
          <w:color w:val="auto"/>
        </w:rPr>
        <w:t>Objectives</w:t>
      </w:r>
    </w:p>
    <w:p w14:paraId="74C0243E" w14:textId="31660334" w:rsidR="003F3B51" w:rsidRPr="00DE39BA" w:rsidRDefault="003F3B51" w:rsidP="00F535CA">
      <w:pPr>
        <w:pStyle w:val="ListParagraph"/>
        <w:widowControl w:val="0"/>
        <w:spacing w:line="360" w:lineRule="auto"/>
        <w:jc w:val="both"/>
        <w:pPrChange w:id="695" w:author="mananarora1571@gmail.com" w:date="2021-05-30T15:12:00Z">
          <w:pPr>
            <w:pStyle w:val="ListParagraph"/>
            <w:spacing w:line="360" w:lineRule="auto"/>
            <w:jc w:val="both"/>
          </w:pPr>
        </w:pPrChange>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F535CA">
      <w:pPr>
        <w:widowControl w:val="0"/>
        <w:spacing w:line="360" w:lineRule="auto"/>
        <w:ind w:left="360"/>
        <w:jc w:val="both"/>
        <w:pPrChange w:id="696" w:author="mananarora1571@gmail.com" w:date="2021-05-30T15:12:00Z">
          <w:pPr>
            <w:spacing w:line="360" w:lineRule="auto"/>
            <w:ind w:left="360"/>
            <w:jc w:val="both"/>
          </w:pPr>
        </w:pPrChange>
      </w:pPr>
      <w:r w:rsidRPr="00DE39BA">
        <w:t>The following objectives listed below are of prime importance to the developer: -</w:t>
      </w:r>
    </w:p>
    <w:p w14:paraId="49F48126" w14:textId="3195BD0B" w:rsidR="004A3751" w:rsidRPr="00DE39BA" w:rsidRDefault="004A3751" w:rsidP="00F535CA">
      <w:pPr>
        <w:pStyle w:val="NoSpacing"/>
        <w:widowControl w:val="0"/>
        <w:numPr>
          <w:ilvl w:val="0"/>
          <w:numId w:val="5"/>
        </w:numPr>
        <w:ind w:left="1080"/>
        <w:rPr>
          <w:rFonts w:cs="Times New Roman"/>
        </w:rPr>
        <w:pPrChange w:id="697" w:author="mananarora1571@gmail.com" w:date="2021-05-30T15:12:00Z">
          <w:pPr>
            <w:pStyle w:val="NoSpacing"/>
            <w:numPr>
              <w:numId w:val="5"/>
            </w:numPr>
            <w:ind w:left="1080" w:hanging="360"/>
          </w:pPr>
        </w:pPrChange>
      </w:pPr>
      <w:r w:rsidRPr="00DE39BA">
        <w:rPr>
          <w:rFonts w:cs="Times New Roman"/>
        </w:rPr>
        <w:lastRenderedPageBreak/>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F535CA">
      <w:pPr>
        <w:pStyle w:val="NoSpacing"/>
        <w:widowControl w:val="0"/>
        <w:numPr>
          <w:ilvl w:val="0"/>
          <w:numId w:val="5"/>
        </w:numPr>
        <w:ind w:left="1080"/>
        <w:rPr>
          <w:rFonts w:cs="Times New Roman"/>
        </w:rPr>
        <w:pPrChange w:id="698" w:author="mananarora1571@gmail.com" w:date="2021-05-30T15:12:00Z">
          <w:pPr>
            <w:pStyle w:val="NoSpacing"/>
            <w:numPr>
              <w:numId w:val="5"/>
            </w:numPr>
            <w:ind w:left="1080" w:hanging="360"/>
          </w:pPr>
        </w:pPrChange>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F535CA">
      <w:pPr>
        <w:pStyle w:val="NoSpacing"/>
        <w:widowControl w:val="0"/>
        <w:numPr>
          <w:ilvl w:val="0"/>
          <w:numId w:val="5"/>
        </w:numPr>
        <w:ind w:left="1080"/>
        <w:rPr>
          <w:rFonts w:cs="Times New Roman"/>
        </w:rPr>
        <w:pPrChange w:id="699" w:author="mananarora1571@gmail.com" w:date="2021-05-30T15:12:00Z">
          <w:pPr>
            <w:pStyle w:val="NoSpacing"/>
            <w:numPr>
              <w:numId w:val="5"/>
            </w:numPr>
            <w:ind w:left="1080" w:hanging="360"/>
          </w:pPr>
        </w:pPrChange>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F535CA">
      <w:pPr>
        <w:pStyle w:val="NoSpacing"/>
        <w:widowControl w:val="0"/>
        <w:numPr>
          <w:ilvl w:val="0"/>
          <w:numId w:val="5"/>
        </w:numPr>
        <w:ind w:left="1080"/>
        <w:rPr>
          <w:rFonts w:cs="Times New Roman"/>
          <w:b/>
        </w:rPr>
        <w:pPrChange w:id="700" w:author="mananarora1571@gmail.com" w:date="2021-05-30T15:12:00Z">
          <w:pPr>
            <w:pStyle w:val="NoSpacing"/>
            <w:numPr>
              <w:numId w:val="5"/>
            </w:numPr>
            <w:ind w:left="1080" w:hanging="360"/>
          </w:pPr>
        </w:pPrChange>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F535CA">
      <w:pPr>
        <w:pStyle w:val="NoSpacing"/>
        <w:widowControl w:val="0"/>
        <w:numPr>
          <w:ilvl w:val="0"/>
          <w:numId w:val="5"/>
        </w:numPr>
        <w:ind w:left="1080"/>
        <w:rPr>
          <w:rFonts w:cs="Times New Roman"/>
          <w:b/>
        </w:rPr>
        <w:pPrChange w:id="701" w:author="mananarora1571@gmail.com" w:date="2021-05-30T15:12:00Z">
          <w:pPr>
            <w:pStyle w:val="NoSpacing"/>
            <w:numPr>
              <w:numId w:val="5"/>
            </w:numPr>
            <w:ind w:left="1080" w:hanging="360"/>
          </w:pPr>
        </w:pPrChange>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F535CA">
      <w:pPr>
        <w:pStyle w:val="NoSpacing"/>
        <w:widowControl w:val="0"/>
        <w:numPr>
          <w:ilvl w:val="0"/>
          <w:numId w:val="5"/>
        </w:numPr>
        <w:ind w:left="1080"/>
        <w:rPr>
          <w:rFonts w:cs="Times New Roman"/>
          <w:b/>
        </w:rPr>
        <w:pPrChange w:id="702" w:author="mananarora1571@gmail.com" w:date="2021-05-30T15:12:00Z">
          <w:pPr>
            <w:pStyle w:val="NoSpacing"/>
            <w:numPr>
              <w:numId w:val="5"/>
            </w:numPr>
            <w:ind w:left="1080" w:hanging="360"/>
          </w:pPr>
        </w:pPrChange>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F535CA">
      <w:pPr>
        <w:pStyle w:val="NoSpacing"/>
        <w:widowControl w:val="0"/>
        <w:numPr>
          <w:ilvl w:val="0"/>
          <w:numId w:val="5"/>
        </w:numPr>
        <w:ind w:left="1080"/>
        <w:rPr>
          <w:rFonts w:cs="Times New Roman"/>
          <w:b/>
        </w:rPr>
        <w:pPrChange w:id="703" w:author="mananarora1571@gmail.com" w:date="2021-05-30T15:12:00Z">
          <w:pPr>
            <w:pStyle w:val="NoSpacing"/>
            <w:numPr>
              <w:numId w:val="5"/>
            </w:numPr>
            <w:ind w:left="1080" w:hanging="360"/>
          </w:pPr>
        </w:pPrChange>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F535CA">
      <w:pPr>
        <w:pStyle w:val="NoSpacing"/>
        <w:widowControl w:val="0"/>
        <w:numPr>
          <w:ilvl w:val="0"/>
          <w:numId w:val="5"/>
        </w:numPr>
        <w:ind w:left="1080"/>
        <w:rPr>
          <w:rFonts w:cs="Times New Roman"/>
          <w:szCs w:val="24"/>
        </w:rPr>
        <w:pPrChange w:id="704" w:author="mananarora1571@gmail.com" w:date="2021-05-30T15:12:00Z">
          <w:pPr>
            <w:pStyle w:val="NoSpacing"/>
            <w:numPr>
              <w:numId w:val="5"/>
            </w:numPr>
            <w:ind w:left="1080" w:hanging="360"/>
          </w:pPr>
        </w:pPrChange>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F535CA">
      <w:pPr>
        <w:pStyle w:val="ListParagraph"/>
        <w:widowControl w:val="0"/>
        <w:numPr>
          <w:ilvl w:val="0"/>
          <w:numId w:val="5"/>
        </w:numPr>
        <w:spacing w:after="0" w:line="360" w:lineRule="auto"/>
        <w:ind w:left="1080"/>
        <w:rPr>
          <w:szCs w:val="24"/>
        </w:rPr>
        <w:pPrChange w:id="705" w:author="mananarora1571@gmail.com" w:date="2021-05-30T15:12:00Z">
          <w:pPr>
            <w:pStyle w:val="ListParagraph"/>
            <w:numPr>
              <w:numId w:val="5"/>
            </w:numPr>
            <w:spacing w:after="0" w:line="360" w:lineRule="auto"/>
            <w:ind w:left="1080" w:hanging="360"/>
          </w:pPr>
        </w:pPrChange>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F535CA">
      <w:pPr>
        <w:widowControl w:val="0"/>
        <w:spacing w:after="0" w:line="360" w:lineRule="auto"/>
        <w:ind w:left="360"/>
        <w:rPr>
          <w:szCs w:val="24"/>
        </w:rPr>
        <w:pPrChange w:id="706" w:author="mananarora1571@gmail.com" w:date="2021-05-30T15:12:00Z">
          <w:pPr>
            <w:spacing w:after="0" w:line="360" w:lineRule="auto"/>
            <w:ind w:left="360"/>
          </w:pPr>
        </w:pPrChange>
      </w:pPr>
    </w:p>
    <w:p w14:paraId="1B984BCE" w14:textId="77777777" w:rsidR="004A3751" w:rsidRPr="00DE39BA" w:rsidRDefault="004A3751" w:rsidP="00F535CA">
      <w:pPr>
        <w:pStyle w:val="Heading2"/>
        <w:keepNext w:val="0"/>
        <w:keepLines w:val="0"/>
        <w:widowControl w:val="0"/>
        <w:numPr>
          <w:ilvl w:val="1"/>
          <w:numId w:val="1"/>
        </w:numPr>
        <w:spacing w:line="360" w:lineRule="auto"/>
        <w:rPr>
          <w:rFonts w:cs="Times New Roman"/>
          <w:b w:val="0"/>
          <w:color w:val="auto"/>
        </w:rPr>
        <w:pPrChange w:id="707" w:author="mananarora1571@gmail.com" w:date="2021-05-30T15:12:00Z">
          <w:pPr>
            <w:pStyle w:val="Heading2"/>
            <w:numPr>
              <w:ilvl w:val="1"/>
              <w:numId w:val="1"/>
            </w:numPr>
            <w:spacing w:line="360" w:lineRule="auto"/>
            <w:ind w:left="720" w:hanging="720"/>
          </w:pPr>
        </w:pPrChange>
      </w:pPr>
      <w:r w:rsidRPr="00DE39BA">
        <w:rPr>
          <w:rFonts w:cs="Times New Roman"/>
          <w:color w:val="auto"/>
        </w:rPr>
        <w:t>Scope of the System</w:t>
      </w:r>
    </w:p>
    <w:p w14:paraId="003A3F5C" w14:textId="0F1E87D0" w:rsidR="004A3751" w:rsidRPr="00DE39BA" w:rsidRDefault="004A3751" w:rsidP="00F535CA">
      <w:pPr>
        <w:widowControl w:val="0"/>
        <w:spacing w:line="360" w:lineRule="auto"/>
        <w:ind w:left="720"/>
        <w:jc w:val="both"/>
        <w:rPr>
          <w:color w:val="000000"/>
          <w:szCs w:val="24"/>
        </w:rPr>
        <w:pPrChange w:id="708" w:author="mananarora1571@gmail.com" w:date="2021-05-30T15:12:00Z">
          <w:pPr>
            <w:spacing w:line="360" w:lineRule="auto"/>
            <w:ind w:left="720"/>
            <w:jc w:val="both"/>
          </w:pPr>
        </w:pPrChange>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The “</w:t>
      </w:r>
      <w:r w:rsidR="00C54B2A" w:rsidRPr="00DE39BA">
        <w:rPr>
          <w:b/>
          <w:szCs w:val="24"/>
        </w:rPr>
        <w:t xml:space="preserve"> </w:t>
      </w:r>
      <w:r w:rsidR="007D3E13" w:rsidRPr="00DE39BA">
        <w:rPr>
          <w:b/>
          <w:szCs w:val="24"/>
        </w:rPr>
        <w:t>Post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F535CA">
      <w:pPr>
        <w:pStyle w:val="Heading2"/>
        <w:keepNext w:val="0"/>
        <w:keepLines w:val="0"/>
        <w:widowControl w:val="0"/>
        <w:numPr>
          <w:ilvl w:val="1"/>
          <w:numId w:val="1"/>
        </w:numPr>
        <w:spacing w:line="360" w:lineRule="auto"/>
        <w:rPr>
          <w:rFonts w:cs="Times New Roman"/>
          <w:b w:val="0"/>
          <w:color w:val="auto"/>
        </w:rPr>
        <w:pPrChange w:id="709" w:author="mananarora1571@gmail.com" w:date="2021-05-30T15:12:00Z">
          <w:pPr>
            <w:pStyle w:val="Heading2"/>
            <w:numPr>
              <w:ilvl w:val="1"/>
              <w:numId w:val="1"/>
            </w:numPr>
            <w:spacing w:line="360" w:lineRule="auto"/>
            <w:ind w:left="720" w:hanging="720"/>
          </w:pPr>
        </w:pPrChange>
      </w:pPr>
      <w:r w:rsidRPr="00DE39BA">
        <w:rPr>
          <w:rFonts w:cs="Times New Roman"/>
          <w:color w:val="auto"/>
        </w:rPr>
        <w:t>Limitation of the System</w:t>
      </w:r>
    </w:p>
    <w:p w14:paraId="116F0C7D" w14:textId="77777777" w:rsidR="004A3751" w:rsidRPr="00DE39BA" w:rsidRDefault="004A3751" w:rsidP="00F535CA">
      <w:pPr>
        <w:widowControl w:val="0"/>
        <w:spacing w:line="360" w:lineRule="auto"/>
        <w:ind w:left="360"/>
        <w:rPr>
          <w:rFonts w:eastAsia="Calibri"/>
          <w:szCs w:val="24"/>
        </w:rPr>
        <w:pPrChange w:id="710" w:author="mananarora1571@gmail.com" w:date="2021-05-30T15:12:00Z">
          <w:pPr>
            <w:spacing w:line="360" w:lineRule="auto"/>
            <w:ind w:left="360"/>
          </w:pPr>
        </w:pPrChange>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F535CA">
      <w:pPr>
        <w:pStyle w:val="ListParagraph"/>
        <w:widowControl w:val="0"/>
        <w:numPr>
          <w:ilvl w:val="0"/>
          <w:numId w:val="7"/>
        </w:numPr>
        <w:spacing w:line="360" w:lineRule="auto"/>
        <w:ind w:left="1080"/>
        <w:jc w:val="both"/>
        <w:rPr>
          <w:rFonts w:eastAsia="Calibri"/>
          <w:szCs w:val="24"/>
        </w:rPr>
        <w:pPrChange w:id="711" w:author="mananarora1571@gmail.com" w:date="2021-05-30T15:12:00Z">
          <w:pPr>
            <w:pStyle w:val="ListParagraph"/>
            <w:numPr>
              <w:numId w:val="7"/>
            </w:numPr>
            <w:spacing w:line="360" w:lineRule="auto"/>
            <w:ind w:left="1080" w:hanging="360"/>
            <w:jc w:val="both"/>
          </w:pPr>
        </w:pPrChange>
      </w:pPr>
      <w:r w:rsidRPr="00DE39BA">
        <w:t>The user needs an internet connection.</w:t>
      </w:r>
    </w:p>
    <w:p w14:paraId="2F4405CC" w14:textId="3633CD04" w:rsidR="00A65439" w:rsidRPr="00DE39BA" w:rsidRDefault="001518A0" w:rsidP="00F535CA">
      <w:pPr>
        <w:pStyle w:val="ListParagraph"/>
        <w:widowControl w:val="0"/>
        <w:numPr>
          <w:ilvl w:val="0"/>
          <w:numId w:val="7"/>
        </w:numPr>
        <w:spacing w:line="360" w:lineRule="auto"/>
        <w:ind w:left="1080"/>
        <w:jc w:val="both"/>
        <w:rPr>
          <w:rFonts w:eastAsia="Calibri"/>
          <w:szCs w:val="24"/>
        </w:rPr>
        <w:pPrChange w:id="712" w:author="mananarora1571@gmail.com" w:date="2021-05-30T15:12:00Z">
          <w:pPr>
            <w:pStyle w:val="ListParagraph"/>
            <w:numPr>
              <w:numId w:val="7"/>
            </w:numPr>
            <w:spacing w:line="360" w:lineRule="auto"/>
            <w:ind w:left="1080" w:hanging="360"/>
            <w:jc w:val="both"/>
          </w:pPr>
        </w:pPrChange>
      </w:pPr>
      <w:r w:rsidRPr="00DE39BA">
        <w:rPr>
          <w:rFonts w:eastAsia="Calibri"/>
          <w:szCs w:val="24"/>
        </w:rPr>
        <w:t>The user also needs to allow global postioning system services on his/her smart device.</w:t>
      </w:r>
    </w:p>
    <w:p w14:paraId="458E8270" w14:textId="77777777" w:rsidR="001518A0" w:rsidRPr="00DE39BA" w:rsidRDefault="001518A0" w:rsidP="00F535CA">
      <w:pPr>
        <w:pStyle w:val="ListParagraph"/>
        <w:widowControl w:val="0"/>
        <w:numPr>
          <w:ilvl w:val="0"/>
          <w:numId w:val="7"/>
        </w:numPr>
        <w:spacing w:line="360" w:lineRule="auto"/>
        <w:ind w:left="1080"/>
        <w:jc w:val="both"/>
        <w:rPr>
          <w:rFonts w:eastAsia="Calibri"/>
          <w:szCs w:val="24"/>
        </w:rPr>
        <w:pPrChange w:id="713" w:author="mananarora1571@gmail.com" w:date="2021-05-30T15:12:00Z">
          <w:pPr>
            <w:pStyle w:val="ListParagraph"/>
            <w:numPr>
              <w:numId w:val="7"/>
            </w:numPr>
            <w:spacing w:line="360" w:lineRule="auto"/>
            <w:ind w:left="1080" w:hanging="360"/>
            <w:jc w:val="both"/>
          </w:pPr>
        </w:pPrChange>
      </w:pPr>
      <w:r w:rsidRPr="00DE39BA">
        <w:t>The user needs to be validated using email address and password.</w:t>
      </w:r>
    </w:p>
    <w:p w14:paraId="4065CF25" w14:textId="77777777" w:rsidR="001518A0" w:rsidRPr="00DE39BA" w:rsidRDefault="001518A0" w:rsidP="00F535CA">
      <w:pPr>
        <w:pStyle w:val="ListParagraph"/>
        <w:widowControl w:val="0"/>
        <w:numPr>
          <w:ilvl w:val="0"/>
          <w:numId w:val="7"/>
        </w:numPr>
        <w:spacing w:line="360" w:lineRule="auto"/>
        <w:ind w:left="1080"/>
        <w:jc w:val="both"/>
        <w:rPr>
          <w:rFonts w:eastAsia="Calibri"/>
          <w:szCs w:val="24"/>
        </w:rPr>
        <w:pPrChange w:id="714" w:author="mananarora1571@gmail.com" w:date="2021-05-30T15:12:00Z">
          <w:pPr>
            <w:pStyle w:val="ListParagraph"/>
            <w:numPr>
              <w:numId w:val="7"/>
            </w:numPr>
            <w:spacing w:line="360" w:lineRule="auto"/>
            <w:ind w:left="1080" w:hanging="360"/>
            <w:jc w:val="both"/>
          </w:pPr>
        </w:pPrChange>
      </w:pPr>
      <w:r w:rsidRPr="00DE39BA">
        <w:t>Minimum Android version is lollipop ( SDK 21)</w:t>
      </w:r>
    </w:p>
    <w:p w14:paraId="514EEF45" w14:textId="77777777" w:rsidR="001518A0" w:rsidRPr="00DE39BA" w:rsidRDefault="001518A0" w:rsidP="00F535CA">
      <w:pPr>
        <w:pStyle w:val="ListParagraph"/>
        <w:widowControl w:val="0"/>
        <w:spacing w:line="360" w:lineRule="auto"/>
        <w:ind w:left="1080"/>
        <w:jc w:val="both"/>
        <w:rPr>
          <w:rFonts w:eastAsia="Calibri"/>
          <w:szCs w:val="24"/>
        </w:rPr>
        <w:pPrChange w:id="715" w:author="mananarora1571@gmail.com" w:date="2021-05-30T15:12:00Z">
          <w:pPr>
            <w:pStyle w:val="ListParagraph"/>
            <w:spacing w:line="360" w:lineRule="auto"/>
            <w:ind w:left="1080"/>
            <w:jc w:val="both"/>
          </w:pPr>
        </w:pPrChange>
      </w:pPr>
    </w:p>
    <w:p w14:paraId="5F9F202D" w14:textId="77777777" w:rsidR="00A65439" w:rsidRPr="00DE39BA" w:rsidRDefault="00A65439" w:rsidP="00F535CA">
      <w:pPr>
        <w:widowControl w:val="0"/>
        <w:spacing w:line="360" w:lineRule="auto"/>
        <w:jc w:val="both"/>
        <w:rPr>
          <w:rFonts w:eastAsia="Calibri"/>
          <w:szCs w:val="24"/>
        </w:rPr>
        <w:pPrChange w:id="716" w:author="mananarora1571@gmail.com" w:date="2021-05-30T15:12:00Z">
          <w:pPr>
            <w:spacing w:line="360" w:lineRule="auto"/>
            <w:jc w:val="both"/>
          </w:pPr>
        </w:pPrChange>
      </w:pPr>
    </w:p>
    <w:p w14:paraId="76A2399B" w14:textId="77777777" w:rsidR="00C54B2A" w:rsidRPr="00DE39BA" w:rsidRDefault="00C54B2A" w:rsidP="00F535CA">
      <w:pPr>
        <w:pStyle w:val="Heading2"/>
        <w:keepNext w:val="0"/>
        <w:keepLines w:val="0"/>
        <w:widowControl w:val="0"/>
        <w:numPr>
          <w:ilvl w:val="1"/>
          <w:numId w:val="1"/>
        </w:numPr>
        <w:spacing w:line="360" w:lineRule="auto"/>
        <w:rPr>
          <w:rFonts w:cs="Times New Roman"/>
          <w:b w:val="0"/>
          <w:color w:val="auto"/>
        </w:rPr>
        <w:pPrChange w:id="717" w:author="mananarora1571@gmail.com" w:date="2021-05-30T15:12:00Z">
          <w:pPr>
            <w:pStyle w:val="Heading2"/>
            <w:numPr>
              <w:ilvl w:val="1"/>
              <w:numId w:val="1"/>
            </w:numPr>
            <w:spacing w:line="360" w:lineRule="auto"/>
            <w:ind w:left="720" w:hanging="720"/>
          </w:pPr>
        </w:pPrChange>
      </w:pPr>
      <w:r w:rsidRPr="00DE39BA">
        <w:rPr>
          <w:rFonts w:cs="Times New Roman"/>
          <w:color w:val="auto"/>
        </w:rPr>
        <w:lastRenderedPageBreak/>
        <w:t>Assumptions Made</w:t>
      </w:r>
    </w:p>
    <w:p w14:paraId="49B7F68F" w14:textId="2D261586" w:rsidR="00A65439" w:rsidRPr="00DE39BA" w:rsidRDefault="00C54B2A" w:rsidP="00F535CA">
      <w:pPr>
        <w:widowControl w:val="0"/>
        <w:spacing w:line="360" w:lineRule="auto"/>
        <w:ind w:left="720"/>
        <w:jc w:val="both"/>
        <w:rPr>
          <w:szCs w:val="24"/>
        </w:rPr>
        <w:pPrChange w:id="718" w:author="mananarora1571@gmail.com" w:date="2021-05-30T15:12:00Z">
          <w:pPr>
            <w:spacing w:line="360" w:lineRule="auto"/>
            <w:ind w:left="720"/>
            <w:jc w:val="both"/>
          </w:pPr>
        </w:pPrChange>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719" w:author="mananarora1571@gmail.com" w:date="2021-05-30T15:12:00Z">
          <w:pPr>
            <w:pStyle w:val="ListParagraph"/>
            <w:numPr>
              <w:numId w:val="7"/>
            </w:numPr>
            <w:spacing w:line="360" w:lineRule="auto"/>
            <w:ind w:left="1080" w:hanging="360"/>
            <w:jc w:val="both"/>
          </w:pPr>
        </w:pPrChange>
      </w:pPr>
      <w:r w:rsidRPr="00DE39BA">
        <w:t>The user should have internet connection.</w:t>
      </w:r>
    </w:p>
    <w:p w14:paraId="3F6F9707" w14:textId="77777777"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720" w:author="mananarora1571@gmail.com" w:date="2021-05-30T15:12:00Z">
          <w:pPr>
            <w:pStyle w:val="ListParagraph"/>
            <w:numPr>
              <w:numId w:val="7"/>
            </w:numPr>
            <w:spacing w:line="360" w:lineRule="auto"/>
            <w:ind w:left="1080" w:hanging="360"/>
            <w:jc w:val="both"/>
          </w:pPr>
        </w:pPrChange>
      </w:pPr>
      <w:r w:rsidRPr="00DE39BA">
        <w:rPr>
          <w:rFonts w:eastAsia="Calibri"/>
          <w:szCs w:val="24"/>
        </w:rPr>
        <w:t>The user also needs to allow global postioning system services on his/her smart device.</w:t>
      </w:r>
    </w:p>
    <w:p w14:paraId="597E7D1C" w14:textId="5C44EC27"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721" w:author="mananarora1571@gmail.com" w:date="2021-05-30T15:12:00Z">
          <w:pPr>
            <w:pStyle w:val="ListParagraph"/>
            <w:numPr>
              <w:numId w:val="7"/>
            </w:numPr>
            <w:spacing w:line="360" w:lineRule="auto"/>
            <w:ind w:left="1080" w:hanging="360"/>
            <w:jc w:val="both"/>
          </w:pPr>
        </w:pPrChange>
      </w:pPr>
      <w:r w:rsidRPr="00DE39BA">
        <w:t>Minimum Android version is lollipop ( SDK 21)</w:t>
      </w:r>
    </w:p>
    <w:p w14:paraId="4725B1CA" w14:textId="77777777" w:rsidR="00A65439" w:rsidRPr="00DE39BA" w:rsidRDefault="00A65439" w:rsidP="00F535CA">
      <w:pPr>
        <w:widowControl w:val="0"/>
        <w:spacing w:line="360" w:lineRule="auto"/>
        <w:ind w:left="360"/>
        <w:jc w:val="both"/>
        <w:rPr>
          <w:szCs w:val="24"/>
        </w:rPr>
        <w:pPrChange w:id="722" w:author="mananarora1571@gmail.com" w:date="2021-05-30T15:12:00Z">
          <w:pPr>
            <w:spacing w:line="360" w:lineRule="auto"/>
            <w:ind w:left="360"/>
            <w:jc w:val="both"/>
          </w:pPr>
        </w:pPrChange>
      </w:pPr>
    </w:p>
    <w:p w14:paraId="0C2268EE" w14:textId="77777777" w:rsidR="00C54B2A" w:rsidRPr="00DE39BA" w:rsidRDefault="00C54B2A" w:rsidP="00F535CA">
      <w:pPr>
        <w:pStyle w:val="Heading2"/>
        <w:keepNext w:val="0"/>
        <w:keepLines w:val="0"/>
        <w:widowControl w:val="0"/>
        <w:numPr>
          <w:ilvl w:val="1"/>
          <w:numId w:val="1"/>
        </w:numPr>
        <w:spacing w:line="360" w:lineRule="auto"/>
        <w:rPr>
          <w:rFonts w:cs="Times New Roman"/>
          <w:b w:val="0"/>
          <w:color w:val="auto"/>
        </w:rPr>
        <w:pPrChange w:id="723" w:author="mananarora1571@gmail.com" w:date="2021-05-30T15:12:00Z">
          <w:pPr>
            <w:pStyle w:val="Heading2"/>
            <w:numPr>
              <w:ilvl w:val="1"/>
              <w:numId w:val="1"/>
            </w:numPr>
            <w:spacing w:line="360" w:lineRule="auto"/>
            <w:ind w:left="720" w:hanging="720"/>
          </w:pPr>
        </w:pPrChange>
      </w:pPr>
      <w:r w:rsidRPr="00DE39BA">
        <w:rPr>
          <w:rFonts w:cs="Times New Roman"/>
          <w:color w:val="auto"/>
        </w:rPr>
        <w:t>Success Criteria</w:t>
      </w:r>
    </w:p>
    <w:p w14:paraId="1F201E12" w14:textId="1C0D6BAB" w:rsidR="00C54B2A" w:rsidRPr="00DE39BA" w:rsidRDefault="007F7EF5" w:rsidP="00F535CA">
      <w:pPr>
        <w:widowControl w:val="0"/>
        <w:spacing w:line="360" w:lineRule="auto"/>
        <w:ind w:left="720" w:right="-46"/>
        <w:jc w:val="both"/>
        <w:rPr>
          <w:szCs w:val="24"/>
        </w:rPr>
        <w:pPrChange w:id="724" w:author="mananarora1571@gmail.com" w:date="2021-05-30T15:12:00Z">
          <w:pPr>
            <w:spacing w:line="360" w:lineRule="auto"/>
            <w:ind w:left="720" w:right="-46"/>
            <w:jc w:val="both"/>
          </w:pPr>
        </w:pPrChange>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F535CA">
      <w:pPr>
        <w:pStyle w:val="NoSpacing"/>
        <w:widowControl w:val="0"/>
        <w:numPr>
          <w:ilvl w:val="0"/>
          <w:numId w:val="8"/>
        </w:numPr>
        <w:rPr>
          <w:rFonts w:cs="Times New Roman"/>
        </w:rPr>
        <w:pPrChange w:id="725" w:author="mananarora1571@gmail.com" w:date="2021-05-30T15:12:00Z">
          <w:pPr>
            <w:pStyle w:val="NoSpacing"/>
            <w:numPr>
              <w:numId w:val="8"/>
            </w:numPr>
            <w:ind w:left="720" w:hanging="360"/>
          </w:pPr>
        </w:pPrChange>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F535CA">
      <w:pPr>
        <w:pStyle w:val="NoSpacing"/>
        <w:widowControl w:val="0"/>
        <w:numPr>
          <w:ilvl w:val="0"/>
          <w:numId w:val="8"/>
        </w:numPr>
        <w:rPr>
          <w:rFonts w:cs="Times New Roman"/>
        </w:rPr>
        <w:pPrChange w:id="726" w:author="mananarora1571@gmail.com" w:date="2021-05-30T15:12:00Z">
          <w:pPr>
            <w:pStyle w:val="NoSpacing"/>
            <w:numPr>
              <w:numId w:val="8"/>
            </w:numPr>
            <w:ind w:left="720" w:hanging="360"/>
          </w:pPr>
        </w:pPrChange>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F535CA">
      <w:pPr>
        <w:pStyle w:val="NoSpacing"/>
        <w:widowControl w:val="0"/>
        <w:numPr>
          <w:ilvl w:val="0"/>
          <w:numId w:val="8"/>
        </w:numPr>
        <w:rPr>
          <w:rFonts w:cs="Times New Roman"/>
        </w:rPr>
        <w:pPrChange w:id="727" w:author="mananarora1571@gmail.com" w:date="2021-05-30T15:12:00Z">
          <w:pPr>
            <w:pStyle w:val="NoSpacing"/>
            <w:numPr>
              <w:numId w:val="8"/>
            </w:numPr>
            <w:ind w:left="720" w:hanging="360"/>
          </w:pPr>
        </w:pPrChange>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F535CA">
      <w:pPr>
        <w:pStyle w:val="Heading2"/>
        <w:keepNext w:val="0"/>
        <w:keepLines w:val="0"/>
        <w:widowControl w:val="0"/>
        <w:numPr>
          <w:ilvl w:val="1"/>
          <w:numId w:val="1"/>
        </w:numPr>
        <w:spacing w:line="360" w:lineRule="auto"/>
        <w:jc w:val="both"/>
        <w:rPr>
          <w:rFonts w:cs="Times New Roman"/>
          <w:b w:val="0"/>
          <w:color w:val="auto"/>
          <w:szCs w:val="24"/>
        </w:rPr>
        <w:pPrChange w:id="728" w:author="mananarora1571@gmail.com" w:date="2021-05-30T15:12:00Z">
          <w:pPr>
            <w:pStyle w:val="Heading2"/>
            <w:numPr>
              <w:ilvl w:val="1"/>
              <w:numId w:val="1"/>
            </w:numPr>
            <w:spacing w:line="360" w:lineRule="auto"/>
            <w:ind w:left="720" w:hanging="720"/>
            <w:jc w:val="both"/>
          </w:pPr>
        </w:pPrChange>
      </w:pPr>
      <w:r w:rsidRPr="00DE39BA">
        <w:rPr>
          <w:rFonts w:cs="Times New Roman"/>
          <w:color w:val="auto"/>
          <w:szCs w:val="24"/>
        </w:rPr>
        <w:t>Functionalities of the System</w:t>
      </w:r>
    </w:p>
    <w:p w14:paraId="4EF6EC8A" w14:textId="4642E670" w:rsidR="00A65439" w:rsidRPr="00DE39BA" w:rsidRDefault="00C54B2A" w:rsidP="00F535CA">
      <w:pPr>
        <w:widowControl w:val="0"/>
        <w:spacing w:line="360" w:lineRule="auto"/>
        <w:ind w:left="720"/>
        <w:jc w:val="both"/>
        <w:rPr>
          <w:szCs w:val="24"/>
        </w:rPr>
        <w:pPrChange w:id="729" w:author="mananarora1571@gmail.com" w:date="2021-05-30T15:12:00Z">
          <w:pPr>
            <w:spacing w:line="360" w:lineRule="auto"/>
            <w:ind w:left="720"/>
            <w:jc w:val="both"/>
          </w:pPr>
        </w:pPrChange>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F535CA">
      <w:pPr>
        <w:widowControl w:val="0"/>
        <w:spacing w:line="360" w:lineRule="auto"/>
        <w:ind w:left="720"/>
        <w:jc w:val="both"/>
        <w:rPr>
          <w:szCs w:val="24"/>
        </w:rPr>
        <w:pPrChange w:id="730" w:author="mananarora1571@gmail.com" w:date="2021-05-30T15:12:00Z">
          <w:pPr>
            <w:spacing w:line="360" w:lineRule="auto"/>
            <w:ind w:left="720"/>
            <w:jc w:val="both"/>
          </w:pPr>
        </w:pPrChange>
      </w:pPr>
    </w:p>
    <w:p w14:paraId="0F476E62" w14:textId="30F01B31" w:rsidR="00244420" w:rsidRDefault="00244420" w:rsidP="00F535CA">
      <w:pPr>
        <w:widowControl w:val="0"/>
        <w:spacing w:line="360" w:lineRule="auto"/>
        <w:ind w:left="720"/>
        <w:jc w:val="both"/>
        <w:rPr>
          <w:ins w:id="731" w:author="mananarora1571@gmail.com" w:date="2021-05-30T15:16:00Z"/>
          <w:szCs w:val="24"/>
        </w:rPr>
        <w:pPrChange w:id="732" w:author="mananarora1571@gmail.com" w:date="2021-05-30T15:12:00Z">
          <w:pPr>
            <w:spacing w:line="360" w:lineRule="auto"/>
            <w:ind w:left="720"/>
            <w:jc w:val="both"/>
          </w:pPr>
        </w:pPrChange>
      </w:pPr>
    </w:p>
    <w:p w14:paraId="064FEB10" w14:textId="66938D1D" w:rsidR="00F535CA" w:rsidRDefault="00F535CA" w:rsidP="00F535CA">
      <w:pPr>
        <w:widowControl w:val="0"/>
        <w:spacing w:line="360" w:lineRule="auto"/>
        <w:ind w:left="720"/>
        <w:jc w:val="both"/>
        <w:rPr>
          <w:ins w:id="733" w:author="mananarora1571@gmail.com" w:date="2021-05-30T15:16:00Z"/>
          <w:szCs w:val="24"/>
        </w:rPr>
        <w:pPrChange w:id="734" w:author="mananarora1571@gmail.com" w:date="2021-05-30T15:12:00Z">
          <w:pPr>
            <w:spacing w:line="360" w:lineRule="auto"/>
            <w:ind w:left="720"/>
            <w:jc w:val="both"/>
          </w:pPr>
        </w:pPrChange>
      </w:pPr>
    </w:p>
    <w:p w14:paraId="45999017" w14:textId="77777777" w:rsidR="00F535CA" w:rsidRPr="00DE39BA" w:rsidRDefault="00F535CA" w:rsidP="00F535CA">
      <w:pPr>
        <w:widowControl w:val="0"/>
        <w:spacing w:line="360" w:lineRule="auto"/>
        <w:ind w:left="720"/>
        <w:jc w:val="both"/>
        <w:rPr>
          <w:szCs w:val="24"/>
        </w:rPr>
        <w:pPrChange w:id="735" w:author="mananarora1571@gmail.com" w:date="2021-05-30T15:12:00Z">
          <w:pPr>
            <w:spacing w:line="360" w:lineRule="auto"/>
            <w:ind w:left="720"/>
            <w:jc w:val="both"/>
          </w:pPr>
        </w:pPrChange>
      </w:pPr>
    </w:p>
    <w:p w14:paraId="71DD4D09" w14:textId="77777777" w:rsidR="0087141C" w:rsidRPr="00DE39BA" w:rsidRDefault="00C54B2A" w:rsidP="00F535CA">
      <w:pPr>
        <w:pStyle w:val="Heading3"/>
        <w:keepNext w:val="0"/>
        <w:keepLines w:val="0"/>
        <w:widowControl w:val="0"/>
        <w:numPr>
          <w:ilvl w:val="2"/>
          <w:numId w:val="1"/>
        </w:numPr>
        <w:spacing w:before="40"/>
        <w:rPr>
          <w:rFonts w:ascii="Times New Roman" w:hAnsi="Times New Roman" w:cs="Times New Roman"/>
          <w:color w:val="auto"/>
        </w:rPr>
        <w:pPrChange w:id="736" w:author="mananarora1571@gmail.com" w:date="2021-05-30T15:12:00Z">
          <w:pPr>
            <w:pStyle w:val="Heading3"/>
            <w:numPr>
              <w:ilvl w:val="2"/>
              <w:numId w:val="1"/>
            </w:numPr>
            <w:spacing w:before="40"/>
            <w:ind w:left="720" w:hanging="720"/>
          </w:pPr>
        </w:pPrChange>
      </w:pPr>
      <w:r w:rsidRPr="00DE39BA">
        <w:rPr>
          <w:rFonts w:ascii="Times New Roman" w:hAnsi="Times New Roman" w:cs="Times New Roman"/>
          <w:color w:val="auto"/>
        </w:rPr>
        <w:lastRenderedPageBreak/>
        <w:t>Core Features</w:t>
      </w:r>
    </w:p>
    <w:p w14:paraId="0C88F999" w14:textId="266D92D0" w:rsidR="00244420" w:rsidRPr="00DE39BA" w:rsidRDefault="00244420" w:rsidP="00F535CA">
      <w:pPr>
        <w:widowControl w:val="0"/>
        <w:pPrChange w:id="737" w:author="mananarora1571@gmail.com" w:date="2021-05-30T15:12:00Z">
          <w:pPr/>
        </w:pPrChange>
      </w:pPr>
    </w:p>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F535CA">
            <w:pPr>
              <w:widowControl w:val="0"/>
              <w:jc w:val="center"/>
              <w:rPr>
                <w:b w:val="0"/>
                <w:u w:val="single"/>
              </w:rPr>
              <w:pPrChange w:id="738" w:author="mananarora1571@gmail.com" w:date="2021-05-30T15:12:00Z">
                <w:pPr>
                  <w:jc w:val="center"/>
                </w:pPr>
              </w:pPrChange>
            </w:pPr>
            <w:r w:rsidRPr="00DE39BA">
              <w:rPr>
                <w:b w:val="0"/>
                <w:u w:val="single"/>
              </w:rPr>
              <w:t>Funtionality</w:t>
            </w:r>
          </w:p>
        </w:tc>
        <w:tc>
          <w:tcPr>
            <w:tcW w:w="3117" w:type="dxa"/>
          </w:tcPr>
          <w:p w14:paraId="0FBE325A" w14:textId="07E6F501" w:rsidR="00AD0926" w:rsidRPr="00DE39BA" w:rsidRDefault="00AD0926"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739"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Description</w:t>
            </w:r>
          </w:p>
        </w:tc>
        <w:tc>
          <w:tcPr>
            <w:tcW w:w="3117" w:type="dxa"/>
          </w:tcPr>
          <w:p w14:paraId="0E9E6138" w14:textId="58BF57AA" w:rsidR="00AD0926" w:rsidRPr="00DE39BA" w:rsidRDefault="00AD0926"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740"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F535CA">
            <w:pPr>
              <w:widowControl w:val="0"/>
              <w:jc w:val="center"/>
              <w:pPrChange w:id="741" w:author="mananarora1571@gmail.com" w:date="2021-05-30T15:12:00Z">
                <w:pPr>
                  <w:jc w:val="center"/>
                </w:pPr>
              </w:pPrChange>
            </w:pPr>
            <w:r w:rsidRPr="00DE39BA">
              <w:t>Data Collection</w:t>
            </w:r>
          </w:p>
        </w:tc>
        <w:tc>
          <w:tcPr>
            <w:tcW w:w="3117" w:type="dxa"/>
          </w:tcPr>
          <w:p w14:paraId="6E00D198" w14:textId="5FB319A2"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42"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43"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F535CA">
            <w:pPr>
              <w:widowControl w:val="0"/>
              <w:jc w:val="center"/>
              <w:pPrChange w:id="744" w:author="mananarora1571@gmail.com" w:date="2021-05-30T15:12:00Z">
                <w:pPr>
                  <w:jc w:val="center"/>
                </w:pPr>
              </w:pPrChange>
            </w:pPr>
            <w:r w:rsidRPr="00DE39BA">
              <w:t>Organising Data for efficient processing</w:t>
            </w:r>
          </w:p>
        </w:tc>
        <w:tc>
          <w:tcPr>
            <w:tcW w:w="3117" w:type="dxa"/>
          </w:tcPr>
          <w:p w14:paraId="7FB050EF" w14:textId="02F1AB9D" w:rsidR="00AD0926"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745"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746"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F535CA">
            <w:pPr>
              <w:widowControl w:val="0"/>
              <w:jc w:val="center"/>
              <w:pPrChange w:id="747" w:author="mananarora1571@gmail.com" w:date="2021-05-30T15:12:00Z">
                <w:pPr>
                  <w:jc w:val="center"/>
                </w:pPr>
              </w:pPrChange>
            </w:pPr>
            <w:r w:rsidRPr="00DE39BA">
              <w:t>Detecting Crowded Zones</w:t>
            </w:r>
          </w:p>
        </w:tc>
        <w:tc>
          <w:tcPr>
            <w:tcW w:w="3117" w:type="dxa"/>
          </w:tcPr>
          <w:p w14:paraId="59E621A4" w14:textId="1FEA2E25"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48"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49"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Manan</w:t>
            </w:r>
          </w:p>
        </w:tc>
      </w:tr>
    </w:tbl>
    <w:p w14:paraId="341710CB" w14:textId="653B7280" w:rsidR="00AD0926" w:rsidRPr="00DE39BA" w:rsidRDefault="00706C01" w:rsidP="00F535CA">
      <w:pPr>
        <w:pStyle w:val="Caption"/>
        <w:widowControl w:val="0"/>
        <w:spacing w:line="360" w:lineRule="auto"/>
        <w:jc w:val="center"/>
        <w:pPrChange w:id="750" w:author="mananarora1571@gmail.com" w:date="2021-05-30T15:12:00Z">
          <w:pPr>
            <w:pStyle w:val="Caption"/>
            <w:spacing w:line="360" w:lineRule="auto"/>
            <w:jc w:val="center"/>
          </w:pPr>
        </w:pPrChange>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F535CA">
      <w:pPr>
        <w:widowControl w:val="0"/>
        <w:jc w:val="center"/>
        <w:pPrChange w:id="751" w:author="mananarora1571@gmail.com" w:date="2021-05-30T15:12:00Z">
          <w:pPr>
            <w:jc w:val="center"/>
          </w:pPr>
        </w:pPrChange>
      </w:pPr>
    </w:p>
    <w:p w14:paraId="24B4EB31" w14:textId="66C000EE" w:rsidR="00244420" w:rsidRPr="00DE39BA" w:rsidRDefault="00244420" w:rsidP="00F535CA">
      <w:pPr>
        <w:pStyle w:val="Heading3"/>
        <w:keepNext w:val="0"/>
        <w:keepLines w:val="0"/>
        <w:widowControl w:val="0"/>
        <w:numPr>
          <w:ilvl w:val="2"/>
          <w:numId w:val="1"/>
        </w:numPr>
        <w:spacing w:before="40"/>
        <w:rPr>
          <w:rFonts w:ascii="Times New Roman" w:hAnsi="Times New Roman" w:cs="Times New Roman"/>
          <w:color w:val="auto"/>
        </w:rPr>
        <w:pPrChange w:id="752" w:author="mananarora1571@gmail.com" w:date="2021-05-30T15:12:00Z">
          <w:pPr>
            <w:pStyle w:val="Heading3"/>
            <w:numPr>
              <w:ilvl w:val="2"/>
              <w:numId w:val="1"/>
            </w:numPr>
            <w:spacing w:before="40"/>
            <w:ind w:left="720" w:hanging="720"/>
          </w:pPr>
        </w:pPrChange>
      </w:pPr>
      <w:r w:rsidRPr="00DE39BA">
        <w:rPr>
          <w:rFonts w:ascii="Times New Roman" w:hAnsi="Times New Roman" w:cs="Times New Roman"/>
          <w:color w:val="auto"/>
        </w:rPr>
        <w:t>Enhanced Features</w:t>
      </w:r>
    </w:p>
    <w:p w14:paraId="74432716" w14:textId="20F034CA" w:rsidR="00244420" w:rsidRPr="00DE39BA" w:rsidRDefault="00244420" w:rsidP="00F535CA">
      <w:pPr>
        <w:widowControl w:val="0"/>
        <w:jc w:val="center"/>
        <w:pPrChange w:id="753" w:author="mananarora1571@gmail.com" w:date="2021-05-30T15:12:00Z">
          <w:pPr>
            <w:jc w:val="center"/>
          </w:pPr>
        </w:pPrChange>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F535CA">
            <w:pPr>
              <w:widowControl w:val="0"/>
              <w:jc w:val="center"/>
              <w:rPr>
                <w:b w:val="0"/>
                <w:u w:val="single"/>
              </w:rPr>
              <w:pPrChange w:id="754" w:author="mananarora1571@gmail.com" w:date="2021-05-30T15:12:00Z">
                <w:pPr>
                  <w:jc w:val="center"/>
                </w:pPr>
              </w:pPrChange>
            </w:pPr>
            <w:r w:rsidRPr="00DE39BA">
              <w:rPr>
                <w:b w:val="0"/>
                <w:u w:val="single"/>
              </w:rPr>
              <w:t>Funtionality</w:t>
            </w:r>
          </w:p>
        </w:tc>
        <w:tc>
          <w:tcPr>
            <w:tcW w:w="3117" w:type="dxa"/>
          </w:tcPr>
          <w:p w14:paraId="21331EB2" w14:textId="1E939E1C" w:rsidR="00244420" w:rsidRPr="00DE39BA" w:rsidRDefault="00244420"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755"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Description</w:t>
            </w:r>
          </w:p>
        </w:tc>
        <w:tc>
          <w:tcPr>
            <w:tcW w:w="3117" w:type="dxa"/>
          </w:tcPr>
          <w:p w14:paraId="412D471D" w14:textId="2025516B" w:rsidR="00244420" w:rsidRPr="00DE39BA" w:rsidRDefault="00244420"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756"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F535CA">
            <w:pPr>
              <w:widowControl w:val="0"/>
              <w:jc w:val="center"/>
              <w:pPrChange w:id="757" w:author="mananarora1571@gmail.com" w:date="2021-05-30T15:12:00Z">
                <w:pPr>
                  <w:jc w:val="center"/>
                </w:pPr>
              </w:pPrChange>
            </w:pPr>
            <w:r w:rsidRPr="00DE39BA">
              <w:t>Minimal User Interface</w:t>
            </w:r>
          </w:p>
        </w:tc>
        <w:tc>
          <w:tcPr>
            <w:tcW w:w="3117" w:type="dxa"/>
          </w:tcPr>
          <w:p w14:paraId="2567CCF1" w14:textId="654CF932"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58"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The user should not be bogged with plethora of options but what he wnats to see.</w:t>
            </w:r>
          </w:p>
        </w:tc>
        <w:tc>
          <w:tcPr>
            <w:tcW w:w="3117" w:type="dxa"/>
          </w:tcPr>
          <w:p w14:paraId="1A2E0964" w14:textId="0BFB0E72"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59"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F535CA">
            <w:pPr>
              <w:widowControl w:val="0"/>
              <w:jc w:val="center"/>
              <w:pPrChange w:id="760" w:author="mananarora1571@gmail.com" w:date="2021-05-30T15:12:00Z">
                <w:pPr>
                  <w:jc w:val="center"/>
                </w:pPr>
              </w:pPrChange>
            </w:pPr>
            <w:r w:rsidRPr="00DE39BA">
              <w:t>Scalable</w:t>
            </w:r>
          </w:p>
        </w:tc>
        <w:tc>
          <w:tcPr>
            <w:tcW w:w="3117" w:type="dxa"/>
          </w:tcPr>
          <w:p w14:paraId="0B59E986" w14:textId="290C6D1A" w:rsidR="00244420"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761"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The back-end server will be extremely scalable to handle humongous amount of users.</w:t>
            </w:r>
          </w:p>
        </w:tc>
        <w:tc>
          <w:tcPr>
            <w:tcW w:w="3117" w:type="dxa"/>
          </w:tcPr>
          <w:p w14:paraId="13607F84" w14:textId="302B7CD6" w:rsidR="00244420"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762"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F535CA">
            <w:pPr>
              <w:widowControl w:val="0"/>
              <w:jc w:val="center"/>
              <w:pPrChange w:id="763" w:author="mananarora1571@gmail.com" w:date="2021-05-30T15:12:00Z">
                <w:pPr>
                  <w:jc w:val="center"/>
                </w:pPr>
              </w:pPrChange>
            </w:pPr>
            <w:r w:rsidRPr="00DE39BA">
              <w:t>Cross-Platform</w:t>
            </w:r>
          </w:p>
        </w:tc>
        <w:tc>
          <w:tcPr>
            <w:tcW w:w="3117" w:type="dxa"/>
          </w:tcPr>
          <w:p w14:paraId="0C575F36" w14:textId="18FCB6E3"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64"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By using Flutter Framework we can manage to develop our product on multiple platforms with single code-based.</w:t>
            </w:r>
          </w:p>
        </w:tc>
        <w:tc>
          <w:tcPr>
            <w:tcW w:w="3117" w:type="dxa"/>
          </w:tcPr>
          <w:p w14:paraId="0EEC6194" w14:textId="52374A6E"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765"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Pranav</w:t>
            </w:r>
          </w:p>
        </w:tc>
      </w:tr>
    </w:tbl>
    <w:p w14:paraId="272489D1" w14:textId="604D8AE1" w:rsidR="00706C01" w:rsidRPr="00DE39BA" w:rsidRDefault="00706C01" w:rsidP="00F535CA">
      <w:pPr>
        <w:pStyle w:val="Caption"/>
        <w:widowControl w:val="0"/>
        <w:spacing w:line="360" w:lineRule="auto"/>
        <w:jc w:val="center"/>
        <w:pPrChange w:id="766" w:author="mananarora1571@gmail.com" w:date="2021-05-30T15:12:00Z">
          <w:pPr>
            <w:pStyle w:val="Caption"/>
            <w:spacing w:line="360" w:lineRule="auto"/>
            <w:jc w:val="center"/>
          </w:pPr>
        </w:pPrChange>
      </w:pPr>
      <w:r w:rsidRPr="00DE39BA">
        <w:rPr>
          <w:b/>
          <w:i w:val="0"/>
          <w:color w:val="auto"/>
          <w:sz w:val="24"/>
          <w:szCs w:val="24"/>
        </w:rPr>
        <w:t xml:space="preserve">Table </w:t>
      </w:r>
      <w:r>
        <w:rPr>
          <w:b/>
          <w:i w:val="0"/>
          <w:color w:val="auto"/>
          <w:sz w:val="24"/>
          <w:szCs w:val="24"/>
        </w:rPr>
        <w:t>1.4</w:t>
      </w:r>
      <w:r w:rsidRPr="00DE39BA">
        <w:rPr>
          <w:b/>
          <w:i w:val="0"/>
          <w:color w:val="auto"/>
          <w:sz w:val="24"/>
          <w:szCs w:val="24"/>
        </w:rPr>
        <w:t>:</w:t>
      </w:r>
      <w:r>
        <w:rPr>
          <w:b/>
          <w:i w:val="0"/>
          <w:color w:val="auto"/>
          <w:sz w:val="24"/>
          <w:szCs w:val="24"/>
        </w:rPr>
        <w:t>Enhanced Features</w:t>
      </w:r>
    </w:p>
    <w:p w14:paraId="7F853CE0" w14:textId="5D045D98" w:rsidR="00C334AE" w:rsidRPr="00DE39BA" w:rsidRDefault="00C334AE" w:rsidP="00F535CA">
      <w:pPr>
        <w:pStyle w:val="Heading2"/>
        <w:keepNext w:val="0"/>
        <w:keepLines w:val="0"/>
        <w:widowControl w:val="0"/>
        <w:spacing w:line="360" w:lineRule="auto"/>
        <w:rPr>
          <w:rFonts w:cs="Times New Roman"/>
          <w:color w:val="auto"/>
        </w:rPr>
        <w:pPrChange w:id="767" w:author="mananarora1571@gmail.com" w:date="2021-05-30T15:12:00Z">
          <w:pPr>
            <w:pStyle w:val="Heading2"/>
            <w:spacing w:line="360" w:lineRule="auto"/>
          </w:pPr>
        </w:pPrChange>
      </w:pPr>
    </w:p>
    <w:p w14:paraId="357D62F9" w14:textId="77777777" w:rsidR="00C54B2A" w:rsidRPr="00DE39BA" w:rsidRDefault="00C54B2A" w:rsidP="00F535CA">
      <w:pPr>
        <w:pStyle w:val="Heading2"/>
        <w:keepNext w:val="0"/>
        <w:keepLines w:val="0"/>
        <w:widowControl w:val="0"/>
        <w:spacing w:line="360" w:lineRule="auto"/>
        <w:rPr>
          <w:rFonts w:cs="Times New Roman"/>
          <w:b w:val="0"/>
          <w:color w:val="auto"/>
        </w:rPr>
        <w:pPrChange w:id="768" w:author="mananarora1571@gmail.com" w:date="2021-05-30T15:12:00Z">
          <w:pPr>
            <w:pStyle w:val="Heading2"/>
            <w:spacing w:line="360" w:lineRule="auto"/>
          </w:pPr>
        </w:pPrChange>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F535CA">
      <w:pPr>
        <w:widowControl w:val="0"/>
        <w:spacing w:line="360" w:lineRule="auto"/>
        <w:ind w:left="720"/>
        <w:jc w:val="both"/>
        <w:rPr>
          <w:rFonts w:eastAsia="Calibri"/>
          <w:szCs w:val="24"/>
        </w:rPr>
        <w:pPrChange w:id="769" w:author="mananarora1571@gmail.com" w:date="2021-05-30T15:12:00Z">
          <w:pPr>
            <w:spacing w:line="360" w:lineRule="auto"/>
            <w:ind w:left="720"/>
            <w:jc w:val="both"/>
          </w:pPr>
        </w:pPrChange>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F535CA">
      <w:pPr>
        <w:widowControl w:val="0"/>
        <w:spacing w:line="360" w:lineRule="auto"/>
        <w:jc w:val="both"/>
        <w:rPr>
          <w:rFonts w:eastAsia="Calibri"/>
          <w:szCs w:val="24"/>
        </w:rPr>
        <w:pPrChange w:id="770" w:author="mananarora1571@gmail.com" w:date="2021-05-30T15:12:00Z">
          <w:pPr>
            <w:spacing w:line="360" w:lineRule="auto"/>
            <w:jc w:val="both"/>
          </w:pPr>
        </w:pPrChange>
      </w:pPr>
    </w:p>
    <w:p w14:paraId="0E73BE81" w14:textId="77777777" w:rsidR="007F7EF5" w:rsidRPr="00DE39BA" w:rsidRDefault="007F7EF5" w:rsidP="00F535CA">
      <w:pPr>
        <w:widowControl w:val="0"/>
        <w:spacing w:line="360" w:lineRule="auto"/>
        <w:jc w:val="both"/>
        <w:rPr>
          <w:rFonts w:eastAsia="Calibri"/>
          <w:szCs w:val="24"/>
        </w:rPr>
        <w:pPrChange w:id="771" w:author="mananarora1571@gmail.com" w:date="2021-05-30T15:12:00Z">
          <w:pPr>
            <w:spacing w:line="360" w:lineRule="auto"/>
            <w:jc w:val="both"/>
          </w:pPr>
        </w:pPrChange>
      </w:pPr>
    </w:p>
    <w:p w14:paraId="795D234B" w14:textId="77777777" w:rsidR="00C71D56" w:rsidRPr="00DE39BA" w:rsidRDefault="00C71D56" w:rsidP="00F535CA">
      <w:pPr>
        <w:widowControl w:val="0"/>
        <w:spacing w:line="360" w:lineRule="auto"/>
        <w:jc w:val="both"/>
        <w:rPr>
          <w:rFonts w:eastAsia="Calibri"/>
          <w:szCs w:val="24"/>
        </w:rPr>
        <w:pPrChange w:id="772" w:author="mananarora1571@gmail.com" w:date="2021-05-30T15:12:00Z">
          <w:pPr>
            <w:spacing w:line="360" w:lineRule="auto"/>
            <w:jc w:val="both"/>
          </w:pPr>
        </w:pPrChange>
      </w:pPr>
    </w:p>
    <w:p w14:paraId="051FEFA8" w14:textId="77777777" w:rsidR="00C71D56" w:rsidRPr="00DE39BA" w:rsidRDefault="00C71D56" w:rsidP="00F535CA">
      <w:pPr>
        <w:widowControl w:val="0"/>
        <w:spacing w:line="360" w:lineRule="auto"/>
        <w:jc w:val="both"/>
        <w:rPr>
          <w:rFonts w:eastAsia="Calibri"/>
          <w:szCs w:val="24"/>
        </w:rPr>
        <w:pPrChange w:id="773" w:author="mananarora1571@gmail.com" w:date="2021-05-30T15:12:00Z">
          <w:pPr>
            <w:spacing w:line="360" w:lineRule="auto"/>
            <w:jc w:val="both"/>
          </w:pPr>
        </w:pPrChange>
      </w:pPr>
    </w:p>
    <w:p w14:paraId="3539B9CD" w14:textId="77777777" w:rsidR="000970F2" w:rsidRPr="00DE39BA" w:rsidRDefault="000970F2" w:rsidP="00F535CA">
      <w:pPr>
        <w:widowControl w:val="0"/>
        <w:spacing w:line="360" w:lineRule="auto"/>
        <w:jc w:val="both"/>
        <w:rPr>
          <w:rFonts w:eastAsia="Calibri"/>
          <w:szCs w:val="24"/>
        </w:rPr>
        <w:pPrChange w:id="774" w:author="mananarora1571@gmail.com" w:date="2021-05-30T15:12:00Z">
          <w:pPr>
            <w:spacing w:line="360" w:lineRule="auto"/>
            <w:jc w:val="both"/>
          </w:pPr>
        </w:pPrChange>
      </w:pPr>
    </w:p>
    <w:p w14:paraId="0299C90A" w14:textId="77777777" w:rsidR="00C71D56" w:rsidRPr="00DE39BA" w:rsidRDefault="00C71D56" w:rsidP="00F535CA">
      <w:pPr>
        <w:widowControl w:val="0"/>
        <w:spacing w:line="360" w:lineRule="auto"/>
        <w:jc w:val="both"/>
        <w:rPr>
          <w:rFonts w:eastAsia="Calibri"/>
          <w:szCs w:val="24"/>
        </w:rPr>
        <w:pPrChange w:id="775" w:author="mananarora1571@gmail.com" w:date="2021-05-30T15:12:00Z">
          <w:pPr>
            <w:spacing w:line="360" w:lineRule="auto"/>
            <w:jc w:val="both"/>
          </w:pPr>
        </w:pPrChange>
      </w:pPr>
    </w:p>
    <w:p w14:paraId="60C236C2" w14:textId="77777777" w:rsidR="00C71D56" w:rsidRPr="00DE39BA" w:rsidRDefault="00C71D56" w:rsidP="00F535CA">
      <w:pPr>
        <w:widowControl w:val="0"/>
        <w:spacing w:line="360" w:lineRule="auto"/>
        <w:jc w:val="both"/>
        <w:rPr>
          <w:rFonts w:eastAsia="Calibri"/>
          <w:szCs w:val="24"/>
        </w:rPr>
        <w:pPrChange w:id="776" w:author="mananarora1571@gmail.com" w:date="2021-05-30T15:12:00Z">
          <w:pPr>
            <w:spacing w:line="360" w:lineRule="auto"/>
            <w:jc w:val="both"/>
          </w:pPr>
        </w:pPrChange>
      </w:pPr>
    </w:p>
    <w:p w14:paraId="15BB9E2D" w14:textId="77777777" w:rsidR="00C334AE" w:rsidRPr="00DE39BA" w:rsidRDefault="00C334AE" w:rsidP="00F535CA">
      <w:pPr>
        <w:pStyle w:val="Heading1"/>
        <w:keepNext w:val="0"/>
        <w:keepLines w:val="0"/>
        <w:widowControl w:val="0"/>
        <w:ind w:left="720" w:firstLine="720"/>
        <w:jc w:val="center"/>
        <w:rPr>
          <w:rFonts w:cs="Times New Roman"/>
          <w:color w:val="auto"/>
          <w:u w:val="single"/>
        </w:rPr>
        <w:pPrChange w:id="777" w:author="mananarora1571@gmail.com" w:date="2021-05-30T15:12:00Z">
          <w:pPr>
            <w:pStyle w:val="Heading1"/>
            <w:ind w:left="720" w:firstLine="720"/>
            <w:jc w:val="center"/>
          </w:pPr>
        </w:pPrChange>
      </w:pPr>
    </w:p>
    <w:p w14:paraId="709DF517" w14:textId="77777777" w:rsidR="004F7138" w:rsidRPr="00DE39BA" w:rsidRDefault="004F7138" w:rsidP="00F535CA">
      <w:pPr>
        <w:widowControl w:val="0"/>
        <w:pPrChange w:id="778" w:author="mananarora1571@gmail.com" w:date="2021-05-30T15:12:00Z">
          <w:pPr/>
        </w:pPrChange>
      </w:pPr>
    </w:p>
    <w:p w14:paraId="2A2B5CD7" w14:textId="77777777" w:rsidR="001518A0" w:rsidRPr="00DE39BA" w:rsidRDefault="001518A0" w:rsidP="00F535CA">
      <w:pPr>
        <w:pStyle w:val="Heading1"/>
        <w:keepNext w:val="0"/>
        <w:keepLines w:val="0"/>
        <w:widowControl w:val="0"/>
        <w:jc w:val="center"/>
        <w:rPr>
          <w:rFonts w:cs="Times New Roman"/>
          <w:color w:val="auto"/>
          <w:u w:val="single"/>
        </w:rPr>
        <w:pPrChange w:id="779" w:author="mananarora1571@gmail.com" w:date="2021-05-30T15:12:00Z">
          <w:pPr>
            <w:pStyle w:val="Heading1"/>
            <w:jc w:val="center"/>
          </w:pPr>
        </w:pPrChange>
      </w:pPr>
    </w:p>
    <w:p w14:paraId="3F8126EC" w14:textId="410886AE" w:rsidR="001518A0" w:rsidRPr="00DE39BA" w:rsidRDefault="001518A0" w:rsidP="00F535CA">
      <w:pPr>
        <w:pStyle w:val="Heading1"/>
        <w:keepNext w:val="0"/>
        <w:keepLines w:val="0"/>
        <w:widowControl w:val="0"/>
        <w:jc w:val="center"/>
        <w:rPr>
          <w:rFonts w:cs="Times New Roman"/>
          <w:color w:val="auto"/>
          <w:u w:val="single"/>
        </w:rPr>
        <w:pPrChange w:id="780" w:author="mananarora1571@gmail.com" w:date="2021-05-30T15:12:00Z">
          <w:pPr>
            <w:pStyle w:val="Heading1"/>
            <w:jc w:val="center"/>
          </w:pPr>
        </w:pPrChange>
      </w:pPr>
    </w:p>
    <w:p w14:paraId="7F2391D5" w14:textId="6212B4C2" w:rsidR="00244420" w:rsidRPr="00DE39BA" w:rsidRDefault="00244420" w:rsidP="00F535CA">
      <w:pPr>
        <w:widowControl w:val="0"/>
        <w:pPrChange w:id="781" w:author="mananarora1571@gmail.com" w:date="2021-05-30T15:12:00Z">
          <w:pPr/>
        </w:pPrChange>
      </w:pPr>
    </w:p>
    <w:p w14:paraId="02AD60A7" w14:textId="059D12D6" w:rsidR="00244420" w:rsidRPr="00DE39BA" w:rsidRDefault="00244420" w:rsidP="00F535CA">
      <w:pPr>
        <w:widowControl w:val="0"/>
        <w:pPrChange w:id="782" w:author="mananarora1571@gmail.com" w:date="2021-05-30T15:12:00Z">
          <w:pPr/>
        </w:pPrChange>
      </w:pPr>
    </w:p>
    <w:p w14:paraId="75E84B9E" w14:textId="77777777" w:rsidR="00244420" w:rsidRPr="00DE39BA" w:rsidRDefault="00244420" w:rsidP="00F535CA">
      <w:pPr>
        <w:widowControl w:val="0"/>
        <w:pPrChange w:id="783" w:author="mananarora1571@gmail.com" w:date="2021-05-30T15:12:00Z">
          <w:pPr/>
        </w:pPrChange>
      </w:pPr>
    </w:p>
    <w:p w14:paraId="31FB7213" w14:textId="0C663747" w:rsidR="001518A0" w:rsidRDefault="001518A0" w:rsidP="00F535CA">
      <w:pPr>
        <w:widowControl w:val="0"/>
        <w:rPr>
          <w:ins w:id="784" w:author="mananarora1571@gmail.com" w:date="2021-05-30T15:16:00Z"/>
        </w:rPr>
        <w:pPrChange w:id="785" w:author="mananarora1571@gmail.com" w:date="2021-05-30T15:12:00Z">
          <w:pPr/>
        </w:pPrChange>
      </w:pPr>
    </w:p>
    <w:p w14:paraId="48635B09" w14:textId="77777777" w:rsidR="00F535CA" w:rsidRPr="00DE39BA" w:rsidRDefault="00F535CA" w:rsidP="00F535CA">
      <w:pPr>
        <w:widowControl w:val="0"/>
        <w:pPrChange w:id="786" w:author="mananarora1571@gmail.com" w:date="2021-05-30T15:12:00Z">
          <w:pPr/>
        </w:pPrChange>
      </w:pPr>
    </w:p>
    <w:p w14:paraId="76D0592E" w14:textId="109F04A0" w:rsidR="00C71D56" w:rsidRPr="00DE39BA" w:rsidRDefault="00C71D56" w:rsidP="00F535CA">
      <w:pPr>
        <w:pStyle w:val="Heading1"/>
        <w:keepNext w:val="0"/>
        <w:keepLines w:val="0"/>
        <w:widowControl w:val="0"/>
        <w:jc w:val="center"/>
        <w:rPr>
          <w:rFonts w:cs="Times New Roman"/>
          <w:color w:val="auto"/>
          <w:u w:val="single"/>
        </w:rPr>
        <w:pPrChange w:id="787" w:author="mananarora1571@gmail.com" w:date="2021-05-30T15:12:00Z">
          <w:pPr>
            <w:pStyle w:val="Heading1"/>
            <w:jc w:val="center"/>
          </w:pPr>
        </w:pPrChange>
      </w:pPr>
      <w:r w:rsidRPr="00DE39BA">
        <w:rPr>
          <w:rFonts w:cs="Times New Roman"/>
          <w:color w:val="auto"/>
          <w:u w:val="single"/>
        </w:rPr>
        <w:lastRenderedPageBreak/>
        <w:t>CHAPTER 2: PROBLEM DESCRIPTION</w:t>
      </w:r>
    </w:p>
    <w:p w14:paraId="31FA3438" w14:textId="77777777" w:rsidR="00D96E75" w:rsidRPr="00DE39BA" w:rsidRDefault="00D96E75" w:rsidP="00F535CA">
      <w:pPr>
        <w:widowControl w:val="0"/>
        <w:pPrChange w:id="788" w:author="mananarora1571@gmail.com" w:date="2021-05-30T15:12:00Z">
          <w:pPr/>
        </w:pPrChange>
      </w:pPr>
    </w:p>
    <w:p w14:paraId="5839A225" w14:textId="77777777" w:rsidR="001518A0" w:rsidRPr="00DE39BA" w:rsidRDefault="001518A0" w:rsidP="00F535CA">
      <w:pPr>
        <w:pStyle w:val="Heading2"/>
        <w:keepNext w:val="0"/>
        <w:keepLines w:val="0"/>
        <w:widowControl w:val="0"/>
        <w:spacing w:line="360" w:lineRule="auto"/>
        <w:rPr>
          <w:rFonts w:cs="Times New Roman"/>
          <w:b w:val="0"/>
          <w:color w:val="auto"/>
        </w:rPr>
        <w:pPrChange w:id="789" w:author="mananarora1571@gmail.com" w:date="2021-05-30T15:12:00Z">
          <w:pPr>
            <w:pStyle w:val="Heading2"/>
            <w:spacing w:line="360" w:lineRule="auto"/>
          </w:pPr>
        </w:pPrChange>
      </w:pPr>
      <w:bookmarkStart w:id="790" w:name="_Toc480417290"/>
      <w:r w:rsidRPr="00DE39BA">
        <w:rPr>
          <w:rFonts w:cs="Times New Roman"/>
          <w:color w:val="auto"/>
        </w:rPr>
        <w:t>2.1</w:t>
      </w:r>
      <w:r w:rsidRPr="00DE39BA">
        <w:rPr>
          <w:rFonts w:cs="Times New Roman"/>
          <w:color w:val="auto"/>
        </w:rPr>
        <w:tab/>
        <w:t>Current Problem Description</w:t>
      </w:r>
      <w:bookmarkEnd w:id="790"/>
    </w:p>
    <w:p w14:paraId="112613FD" w14:textId="77777777" w:rsidR="007F7EF5" w:rsidRDefault="007F7EF5" w:rsidP="00F535CA">
      <w:pPr>
        <w:pStyle w:val="Heading3"/>
        <w:keepNext w:val="0"/>
        <w:keepLines w:val="0"/>
        <w:widowControl w:val="0"/>
        <w:spacing w:line="360" w:lineRule="auto"/>
        <w:ind w:left="720"/>
        <w:rPr>
          <w:rFonts w:ascii="Times New Roman" w:eastAsiaTheme="minorEastAsia" w:hAnsi="Times New Roman" w:cs="Times New Roman"/>
          <w:b w:val="0"/>
          <w:bCs w:val="0"/>
          <w:color w:val="auto"/>
          <w:szCs w:val="24"/>
        </w:rPr>
        <w:pPrChange w:id="791" w:author="mananarora1571@gmail.com" w:date="2021-05-30T15:12:00Z">
          <w:pPr>
            <w:pStyle w:val="Heading3"/>
            <w:spacing w:line="360" w:lineRule="auto"/>
            <w:ind w:left="720"/>
          </w:pPr>
        </w:pPrChange>
      </w:pPr>
      <w:bookmarkStart w:id="792"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F535CA">
      <w:pPr>
        <w:pStyle w:val="Heading3"/>
        <w:keepNext w:val="0"/>
        <w:keepLines w:val="0"/>
        <w:widowControl w:val="0"/>
        <w:spacing w:line="360" w:lineRule="auto"/>
        <w:rPr>
          <w:rFonts w:ascii="Times New Roman" w:hAnsi="Times New Roman" w:cs="Times New Roman"/>
          <w:b w:val="0"/>
          <w:color w:val="auto"/>
        </w:rPr>
        <w:pPrChange w:id="793" w:author="mananarora1571@gmail.com" w:date="2021-05-30T15:12:00Z">
          <w:pPr>
            <w:pStyle w:val="Heading3"/>
            <w:spacing w:line="360" w:lineRule="auto"/>
          </w:pPr>
        </w:pPrChange>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792"/>
    </w:p>
    <w:p w14:paraId="4D133BB3" w14:textId="77777777" w:rsidR="001518A0" w:rsidRPr="00DE39BA" w:rsidRDefault="001518A0" w:rsidP="00F535CA">
      <w:pPr>
        <w:pStyle w:val="ListParagraph"/>
        <w:widowControl w:val="0"/>
        <w:numPr>
          <w:ilvl w:val="0"/>
          <w:numId w:val="9"/>
        </w:numPr>
        <w:spacing w:after="0" w:line="360" w:lineRule="auto"/>
        <w:jc w:val="both"/>
        <w:rPr>
          <w:b/>
          <w:szCs w:val="24"/>
        </w:rPr>
        <w:pPrChange w:id="794" w:author="mananarora1571@gmail.com" w:date="2021-05-30T15:12:00Z">
          <w:pPr>
            <w:pStyle w:val="ListParagraph"/>
            <w:numPr>
              <w:numId w:val="9"/>
            </w:numPr>
            <w:spacing w:after="0" w:line="360" w:lineRule="auto"/>
            <w:ind w:left="810" w:hanging="360"/>
            <w:jc w:val="both"/>
          </w:pPr>
        </w:pPrChange>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F535CA">
      <w:pPr>
        <w:pStyle w:val="ListParagraph"/>
        <w:widowControl w:val="0"/>
        <w:numPr>
          <w:ilvl w:val="0"/>
          <w:numId w:val="9"/>
        </w:numPr>
        <w:spacing w:after="0" w:line="360" w:lineRule="auto"/>
        <w:jc w:val="both"/>
        <w:rPr>
          <w:szCs w:val="24"/>
        </w:rPr>
        <w:pPrChange w:id="795" w:author="mananarora1571@gmail.com" w:date="2021-05-30T15:12:00Z">
          <w:pPr>
            <w:pStyle w:val="ListParagraph"/>
            <w:numPr>
              <w:numId w:val="9"/>
            </w:numPr>
            <w:spacing w:after="0" w:line="360" w:lineRule="auto"/>
            <w:ind w:left="810" w:hanging="360"/>
            <w:jc w:val="both"/>
          </w:pPr>
        </w:pPrChange>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F535CA">
      <w:pPr>
        <w:pStyle w:val="ListParagraph"/>
        <w:widowControl w:val="0"/>
        <w:numPr>
          <w:ilvl w:val="0"/>
          <w:numId w:val="9"/>
        </w:numPr>
        <w:spacing w:after="0" w:line="360" w:lineRule="auto"/>
        <w:jc w:val="both"/>
        <w:rPr>
          <w:szCs w:val="24"/>
        </w:rPr>
        <w:pPrChange w:id="796" w:author="mananarora1571@gmail.com" w:date="2021-05-30T15:12:00Z">
          <w:pPr>
            <w:pStyle w:val="ListParagraph"/>
            <w:numPr>
              <w:numId w:val="9"/>
            </w:numPr>
            <w:spacing w:after="0" w:line="360" w:lineRule="auto"/>
            <w:ind w:left="810" w:hanging="360"/>
            <w:jc w:val="both"/>
          </w:pPr>
        </w:pPrChange>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F535CA">
      <w:pPr>
        <w:pStyle w:val="Heading2"/>
        <w:keepNext w:val="0"/>
        <w:keepLines w:val="0"/>
        <w:widowControl w:val="0"/>
        <w:spacing w:line="360" w:lineRule="auto"/>
        <w:rPr>
          <w:rFonts w:cs="Times New Roman"/>
          <w:b w:val="0"/>
          <w:color w:val="auto"/>
        </w:rPr>
        <w:pPrChange w:id="797" w:author="mananarora1571@gmail.com" w:date="2021-05-30T15:12:00Z">
          <w:pPr>
            <w:pStyle w:val="Heading2"/>
            <w:spacing w:line="360" w:lineRule="auto"/>
          </w:pPr>
        </w:pPrChange>
      </w:pPr>
      <w:bookmarkStart w:id="798" w:name="_Toc480417292"/>
      <w:r w:rsidRPr="00DE39BA">
        <w:rPr>
          <w:rFonts w:cs="Times New Roman"/>
          <w:color w:val="auto"/>
        </w:rPr>
        <w:t>2.2</w:t>
      </w:r>
      <w:r w:rsidRPr="00DE39BA">
        <w:rPr>
          <w:rFonts w:cs="Times New Roman"/>
          <w:color w:val="auto"/>
        </w:rPr>
        <w:tab/>
        <w:t>Problem Importance and Justification</w:t>
      </w:r>
      <w:bookmarkEnd w:id="798"/>
    </w:p>
    <w:p w14:paraId="692BA8E3" w14:textId="77777777" w:rsidR="001518A0" w:rsidRPr="00DE39BA" w:rsidRDefault="001518A0" w:rsidP="00F535CA">
      <w:pPr>
        <w:widowControl w:val="0"/>
        <w:spacing w:line="360" w:lineRule="auto"/>
        <w:ind w:left="720"/>
        <w:jc w:val="both"/>
        <w:rPr>
          <w:szCs w:val="24"/>
        </w:rPr>
        <w:pPrChange w:id="799" w:author="mananarora1571@gmail.com" w:date="2021-05-30T15:12:00Z">
          <w:pPr>
            <w:spacing w:line="360" w:lineRule="auto"/>
            <w:ind w:left="720"/>
            <w:jc w:val="both"/>
          </w:pPr>
        </w:pPrChange>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F535CA">
      <w:pPr>
        <w:pStyle w:val="ListParagraph"/>
        <w:widowControl w:val="0"/>
        <w:numPr>
          <w:ilvl w:val="0"/>
          <w:numId w:val="9"/>
        </w:numPr>
        <w:spacing w:after="0" w:line="360" w:lineRule="auto"/>
        <w:jc w:val="both"/>
        <w:rPr>
          <w:szCs w:val="24"/>
        </w:rPr>
        <w:pPrChange w:id="800" w:author="mananarora1571@gmail.com" w:date="2021-05-30T15:12:00Z">
          <w:pPr>
            <w:pStyle w:val="ListParagraph"/>
            <w:numPr>
              <w:numId w:val="9"/>
            </w:numPr>
            <w:spacing w:after="0" w:line="360" w:lineRule="auto"/>
            <w:ind w:left="810" w:hanging="360"/>
            <w:jc w:val="both"/>
          </w:pPr>
        </w:pPrChange>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F535CA">
      <w:pPr>
        <w:pStyle w:val="ListParagraph"/>
        <w:widowControl w:val="0"/>
        <w:numPr>
          <w:ilvl w:val="0"/>
          <w:numId w:val="9"/>
        </w:numPr>
        <w:spacing w:after="0" w:line="360" w:lineRule="auto"/>
        <w:jc w:val="both"/>
        <w:rPr>
          <w:szCs w:val="24"/>
        </w:rPr>
        <w:pPrChange w:id="801" w:author="mananarora1571@gmail.com" w:date="2021-05-30T15:12:00Z">
          <w:pPr>
            <w:pStyle w:val="ListParagraph"/>
            <w:numPr>
              <w:numId w:val="9"/>
            </w:numPr>
            <w:spacing w:after="0" w:line="360" w:lineRule="auto"/>
            <w:ind w:left="810" w:hanging="360"/>
            <w:jc w:val="both"/>
          </w:pPr>
        </w:pPrChange>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F535CA">
      <w:pPr>
        <w:pStyle w:val="ListParagraph"/>
        <w:widowControl w:val="0"/>
        <w:numPr>
          <w:ilvl w:val="0"/>
          <w:numId w:val="9"/>
        </w:numPr>
        <w:spacing w:after="0" w:line="360" w:lineRule="auto"/>
        <w:jc w:val="both"/>
        <w:rPr>
          <w:szCs w:val="24"/>
        </w:rPr>
        <w:pPrChange w:id="802" w:author="mananarora1571@gmail.com" w:date="2021-05-30T15:12:00Z">
          <w:pPr>
            <w:pStyle w:val="ListParagraph"/>
            <w:numPr>
              <w:numId w:val="9"/>
            </w:numPr>
            <w:spacing w:after="0" w:line="360" w:lineRule="auto"/>
            <w:ind w:left="810" w:hanging="360"/>
            <w:jc w:val="both"/>
          </w:pPr>
        </w:pPrChange>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F535CA">
      <w:pPr>
        <w:pStyle w:val="Heading2"/>
        <w:keepNext w:val="0"/>
        <w:keepLines w:val="0"/>
        <w:widowControl w:val="0"/>
        <w:rPr>
          <w:rFonts w:cs="Times New Roman"/>
          <w:b w:val="0"/>
          <w:color w:val="auto"/>
        </w:rPr>
        <w:pPrChange w:id="803" w:author="mananarora1571@gmail.com" w:date="2021-05-30T15:12:00Z">
          <w:pPr>
            <w:pStyle w:val="Heading2"/>
          </w:pPr>
        </w:pPrChange>
      </w:pPr>
      <w:bookmarkStart w:id="804" w:name="_Toc480417294"/>
      <w:r>
        <w:rPr>
          <w:rFonts w:cs="Times New Roman"/>
          <w:color w:val="auto"/>
        </w:rPr>
        <w:t>2.3</w:t>
      </w:r>
      <w:r w:rsidR="001518A0" w:rsidRPr="00DE39BA">
        <w:rPr>
          <w:rFonts w:cs="Times New Roman"/>
          <w:color w:val="auto"/>
        </w:rPr>
        <w:tab/>
        <w:t>Nature of Challenge</w:t>
      </w:r>
      <w:bookmarkEnd w:id="804"/>
    </w:p>
    <w:p w14:paraId="07B37B58" w14:textId="4FEE1136"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805" w:author="mananarora1571@gmail.com" w:date="2021-05-30T15:12:00Z">
          <w:pPr>
            <w:pStyle w:val="Heading3"/>
            <w:spacing w:line="360" w:lineRule="auto"/>
          </w:pPr>
        </w:pPrChange>
      </w:pPr>
      <w:bookmarkStart w:id="806"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806"/>
    </w:p>
    <w:p w14:paraId="0B8F9F30" w14:textId="77777777" w:rsidR="001518A0" w:rsidRPr="00DE39BA" w:rsidRDefault="001518A0" w:rsidP="00F535CA">
      <w:pPr>
        <w:widowControl w:val="0"/>
        <w:spacing w:line="360" w:lineRule="auto"/>
        <w:ind w:left="360"/>
        <w:jc w:val="both"/>
        <w:pPrChange w:id="807" w:author="mananarora1571@gmail.com" w:date="2021-05-30T15:12:00Z">
          <w:pPr>
            <w:spacing w:line="360" w:lineRule="auto"/>
            <w:ind w:left="360"/>
            <w:jc w:val="both"/>
          </w:pPr>
        </w:pPrChange>
      </w:pPr>
      <w:r w:rsidRPr="00DE39BA">
        <w:lastRenderedPageBreak/>
        <w:t>To build this app, the researcher would have to undergo some major challenges during the development like:</w:t>
      </w:r>
    </w:p>
    <w:p w14:paraId="1FDA9B1A" w14:textId="77777777" w:rsidR="001518A0" w:rsidRPr="00DE39BA" w:rsidRDefault="001518A0" w:rsidP="00F535CA">
      <w:pPr>
        <w:pStyle w:val="NoSpacing"/>
        <w:widowControl w:val="0"/>
        <w:numPr>
          <w:ilvl w:val="0"/>
          <w:numId w:val="10"/>
        </w:numPr>
        <w:rPr>
          <w:rFonts w:cs="Times New Roman"/>
          <w:color w:val="000000"/>
          <w:lang w:val="en-SG"/>
        </w:rPr>
        <w:pPrChange w:id="808" w:author="mananarora1571@gmail.com" w:date="2021-05-30T15:12:00Z">
          <w:pPr>
            <w:pStyle w:val="NoSpacing"/>
            <w:numPr>
              <w:numId w:val="10"/>
            </w:numPr>
            <w:ind w:left="720" w:hanging="360"/>
          </w:pPr>
        </w:pPrChange>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F535CA">
      <w:pPr>
        <w:pStyle w:val="NoSpacing"/>
        <w:widowControl w:val="0"/>
        <w:numPr>
          <w:ilvl w:val="0"/>
          <w:numId w:val="10"/>
        </w:numPr>
        <w:rPr>
          <w:rFonts w:cs="Times New Roman"/>
          <w:color w:val="000000"/>
          <w:lang w:val="en-SG"/>
        </w:rPr>
        <w:pPrChange w:id="809" w:author="mananarora1571@gmail.com" w:date="2021-05-30T15:12:00Z">
          <w:pPr>
            <w:pStyle w:val="NoSpacing"/>
            <w:numPr>
              <w:numId w:val="10"/>
            </w:numPr>
            <w:ind w:left="720" w:hanging="360"/>
          </w:pPr>
        </w:pPrChange>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F535CA">
      <w:pPr>
        <w:pStyle w:val="NoSpacing"/>
        <w:widowControl w:val="0"/>
        <w:numPr>
          <w:ilvl w:val="0"/>
          <w:numId w:val="10"/>
        </w:numPr>
        <w:rPr>
          <w:rFonts w:cs="Times New Roman"/>
          <w:b/>
        </w:rPr>
        <w:pPrChange w:id="810" w:author="mananarora1571@gmail.com" w:date="2021-05-30T15:12:00Z">
          <w:pPr>
            <w:pStyle w:val="NoSpacing"/>
            <w:numPr>
              <w:numId w:val="10"/>
            </w:numPr>
            <w:ind w:left="720" w:hanging="360"/>
          </w:pPr>
        </w:pPrChange>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F535CA">
      <w:pPr>
        <w:pStyle w:val="NoSpacing"/>
        <w:widowControl w:val="0"/>
        <w:numPr>
          <w:ilvl w:val="0"/>
          <w:numId w:val="10"/>
        </w:numPr>
        <w:rPr>
          <w:rFonts w:cs="Times New Roman"/>
          <w:b/>
          <w:lang w:val="en-SG"/>
        </w:rPr>
        <w:pPrChange w:id="811" w:author="mananarora1571@gmail.com" w:date="2021-05-30T15:12:00Z">
          <w:pPr>
            <w:pStyle w:val="NoSpacing"/>
            <w:numPr>
              <w:numId w:val="10"/>
            </w:numPr>
            <w:ind w:left="720" w:hanging="360"/>
          </w:pPr>
        </w:pPrChange>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F535CA">
      <w:pPr>
        <w:pStyle w:val="NoSpacing"/>
        <w:widowControl w:val="0"/>
        <w:numPr>
          <w:ilvl w:val="0"/>
          <w:numId w:val="10"/>
        </w:numPr>
        <w:rPr>
          <w:rFonts w:cs="Times New Roman"/>
          <w:b/>
          <w:lang w:val="en-SG"/>
        </w:rPr>
        <w:pPrChange w:id="812" w:author="mananarora1571@gmail.com" w:date="2021-05-30T15:12:00Z">
          <w:pPr>
            <w:pStyle w:val="NoSpacing"/>
            <w:numPr>
              <w:numId w:val="10"/>
            </w:numPr>
            <w:ind w:left="720" w:hanging="360"/>
          </w:pPr>
        </w:pPrChange>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813" w:author="mananarora1571@gmail.com" w:date="2021-05-30T15:12:00Z">
          <w:pPr>
            <w:pStyle w:val="Heading3"/>
            <w:spacing w:line="360" w:lineRule="auto"/>
          </w:pPr>
        </w:pPrChange>
      </w:pPr>
      <w:bookmarkStart w:id="814"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814"/>
    </w:p>
    <w:p w14:paraId="5C9A7D72" w14:textId="77777777" w:rsidR="001518A0" w:rsidRPr="00DE39BA" w:rsidRDefault="001518A0" w:rsidP="00F535CA">
      <w:pPr>
        <w:widowControl w:val="0"/>
        <w:spacing w:line="360" w:lineRule="auto"/>
        <w:ind w:left="360"/>
        <w:pPrChange w:id="815" w:author="mananarora1571@gmail.com" w:date="2021-05-30T15:12:00Z">
          <w:pPr>
            <w:spacing w:line="360" w:lineRule="auto"/>
            <w:ind w:left="360"/>
          </w:pPr>
        </w:pPrChange>
      </w:pPr>
      <w:r w:rsidRPr="00DE39BA">
        <w:t>The challenges that would come on the way of the researcher while working on the technology area are as follows:</w:t>
      </w:r>
    </w:p>
    <w:p w14:paraId="2DCB61D8" w14:textId="77777777" w:rsidR="001518A0" w:rsidRPr="00DE39BA" w:rsidRDefault="001518A0" w:rsidP="00F535CA">
      <w:pPr>
        <w:pStyle w:val="NoSpacing"/>
        <w:widowControl w:val="0"/>
        <w:numPr>
          <w:ilvl w:val="0"/>
          <w:numId w:val="11"/>
        </w:numPr>
        <w:rPr>
          <w:rFonts w:cs="Times New Roman"/>
          <w:lang w:val="en-US"/>
        </w:rPr>
        <w:pPrChange w:id="816" w:author="mananarora1571@gmail.com" w:date="2021-05-30T15:12:00Z">
          <w:pPr>
            <w:pStyle w:val="NoSpacing"/>
            <w:numPr>
              <w:numId w:val="11"/>
            </w:numPr>
            <w:ind w:left="720" w:hanging="360"/>
          </w:pPr>
        </w:pPrChange>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F535CA">
      <w:pPr>
        <w:pStyle w:val="NoSpacing"/>
        <w:widowControl w:val="0"/>
        <w:numPr>
          <w:ilvl w:val="0"/>
          <w:numId w:val="11"/>
        </w:numPr>
        <w:rPr>
          <w:rFonts w:cs="Times New Roman"/>
        </w:rPr>
        <w:pPrChange w:id="817" w:author="mananarora1571@gmail.com" w:date="2021-05-30T15:12:00Z">
          <w:pPr>
            <w:pStyle w:val="NoSpacing"/>
            <w:numPr>
              <w:numId w:val="11"/>
            </w:numPr>
            <w:ind w:left="720" w:hanging="360"/>
          </w:pPr>
        </w:pPrChange>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F535CA">
      <w:pPr>
        <w:pStyle w:val="NoSpacing"/>
        <w:widowControl w:val="0"/>
        <w:numPr>
          <w:ilvl w:val="0"/>
          <w:numId w:val="11"/>
        </w:numPr>
        <w:rPr>
          <w:rFonts w:cs="Times New Roman"/>
          <w:b/>
          <w:lang w:val="en-US"/>
        </w:rPr>
        <w:pPrChange w:id="818" w:author="mananarora1571@gmail.com" w:date="2021-05-30T15:12:00Z">
          <w:pPr>
            <w:pStyle w:val="NoSpacing"/>
            <w:numPr>
              <w:numId w:val="11"/>
            </w:numPr>
            <w:ind w:left="720" w:hanging="360"/>
          </w:pPr>
        </w:pPrChange>
      </w:pPr>
      <w:r w:rsidRPr="00DE39BA">
        <w:rPr>
          <w:rFonts w:cs="Times New Roman"/>
          <w:b/>
          <w:lang w:val="en-US"/>
        </w:rPr>
        <w:t xml:space="preserve">Determining Crowded Zones with Accuracy: </w:t>
      </w:r>
      <w:r w:rsidRPr="00DE39BA">
        <w:rPr>
          <w:rFonts w:cs="Times New Roman"/>
          <w:lang w:val="en-US"/>
        </w:rPr>
        <w:t xml:space="preserve">It is quite a challenge to judge how would we determine a crowded zone after a potential n number of users have supplied their location data as an algorithm needs to be applied which will judge how near and how many </w:t>
      </w:r>
      <w:r w:rsidRPr="00DE39BA">
        <w:rPr>
          <w:rFonts w:cs="Times New Roman"/>
          <w:lang w:val="en-US"/>
        </w:rPr>
        <w:lastRenderedPageBreak/>
        <w:t>people are there in a zone so as to declare it a crowded zone.</w:t>
      </w:r>
    </w:p>
    <w:p w14:paraId="07D3D6E7" w14:textId="77777777" w:rsidR="001518A0" w:rsidRPr="00DE39BA" w:rsidRDefault="001518A0" w:rsidP="00F535CA">
      <w:pPr>
        <w:pStyle w:val="NoSpacing"/>
        <w:widowControl w:val="0"/>
        <w:numPr>
          <w:ilvl w:val="0"/>
          <w:numId w:val="11"/>
        </w:numPr>
        <w:rPr>
          <w:rFonts w:cs="Times New Roman"/>
          <w:lang w:val="en-US"/>
        </w:rPr>
        <w:pPrChange w:id="819" w:author="mananarora1571@gmail.com" w:date="2021-05-30T15:12:00Z">
          <w:pPr>
            <w:pStyle w:val="NoSpacing"/>
            <w:numPr>
              <w:numId w:val="11"/>
            </w:numPr>
            <w:ind w:left="720" w:hanging="360"/>
          </w:pPr>
        </w:pPrChange>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F535CA">
      <w:pPr>
        <w:pStyle w:val="NoSpacing"/>
        <w:widowControl w:val="0"/>
        <w:numPr>
          <w:ilvl w:val="0"/>
          <w:numId w:val="11"/>
        </w:numPr>
        <w:rPr>
          <w:rFonts w:cs="Times New Roman"/>
          <w:lang w:val="en-US"/>
        </w:rPr>
        <w:pPrChange w:id="820" w:author="mananarora1571@gmail.com" w:date="2021-05-30T15:12:00Z">
          <w:pPr>
            <w:pStyle w:val="NoSpacing"/>
            <w:numPr>
              <w:numId w:val="11"/>
            </w:numPr>
            <w:ind w:left="720" w:hanging="360"/>
          </w:pPr>
        </w:pPrChange>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F535CA">
      <w:pPr>
        <w:pStyle w:val="NoSpacing"/>
        <w:widowControl w:val="0"/>
        <w:numPr>
          <w:ilvl w:val="0"/>
          <w:numId w:val="11"/>
        </w:numPr>
        <w:rPr>
          <w:rFonts w:cs="Times New Roman"/>
          <w:lang w:val="en-US"/>
        </w:rPr>
        <w:pPrChange w:id="821" w:author="mananarora1571@gmail.com" w:date="2021-05-30T15:12:00Z">
          <w:pPr>
            <w:pStyle w:val="NoSpacing"/>
            <w:numPr>
              <w:numId w:val="11"/>
            </w:numPr>
            <w:ind w:left="720" w:hanging="360"/>
          </w:pPr>
        </w:pPrChange>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F535CA">
      <w:pPr>
        <w:pStyle w:val="NoSpacing"/>
        <w:widowControl w:val="0"/>
        <w:numPr>
          <w:ilvl w:val="0"/>
          <w:numId w:val="11"/>
        </w:numPr>
        <w:rPr>
          <w:rFonts w:cs="Times New Roman"/>
        </w:rPr>
        <w:pPrChange w:id="822" w:author="mananarora1571@gmail.com" w:date="2021-05-30T15:12:00Z">
          <w:pPr>
            <w:pStyle w:val="NoSpacing"/>
            <w:numPr>
              <w:numId w:val="11"/>
            </w:numPr>
            <w:ind w:left="720" w:hanging="360"/>
          </w:pPr>
        </w:pPrChange>
      </w:pPr>
      <w:r w:rsidRPr="003A5456">
        <w:rPr>
          <w:rFonts w:cs="Times New Roman"/>
          <w:b/>
          <w:lang w:val="en-US"/>
        </w:rPr>
        <w:t>Web Services:</w:t>
      </w:r>
      <w:r w:rsidRPr="003A5456">
        <w:rPr>
          <w:rFonts w:cs="Times New Roman"/>
          <w:lang w:val="en-US"/>
        </w:rPr>
        <w:t xml:space="preserve"> </w:t>
      </w:r>
      <w:bookmarkStart w:id="823"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F535CA">
      <w:pPr>
        <w:pStyle w:val="NoSpacing"/>
        <w:widowControl w:val="0"/>
        <w:numPr>
          <w:ilvl w:val="0"/>
          <w:numId w:val="0"/>
        </w:numPr>
        <w:ind w:left="720"/>
        <w:rPr>
          <w:rFonts w:cs="Times New Roman"/>
          <w:b/>
          <w:lang w:val="en-US"/>
        </w:rPr>
        <w:pPrChange w:id="824" w:author="mananarora1571@gmail.com" w:date="2021-05-30T15:12:00Z">
          <w:pPr>
            <w:pStyle w:val="NoSpacing"/>
            <w:numPr>
              <w:numId w:val="0"/>
            </w:numPr>
            <w:ind w:left="720"/>
          </w:pPr>
        </w:pPrChange>
      </w:pPr>
    </w:p>
    <w:p w14:paraId="73D1C743" w14:textId="7EC6BECB" w:rsidR="001518A0" w:rsidRPr="003A5456" w:rsidRDefault="00561C8C" w:rsidP="00F535CA">
      <w:pPr>
        <w:pStyle w:val="NoSpacing"/>
        <w:widowControl w:val="0"/>
        <w:numPr>
          <w:ilvl w:val="0"/>
          <w:numId w:val="0"/>
        </w:numPr>
        <w:ind w:left="720"/>
        <w:rPr>
          <w:rFonts w:cs="Times New Roman"/>
          <w:b/>
        </w:rPr>
        <w:pPrChange w:id="825" w:author="mananarora1571@gmail.com" w:date="2021-05-30T15:12:00Z">
          <w:pPr>
            <w:pStyle w:val="NoSpacing"/>
            <w:numPr>
              <w:numId w:val="0"/>
            </w:numPr>
            <w:ind w:left="720"/>
          </w:pPr>
        </w:pPrChange>
      </w:pPr>
      <w:r w:rsidRPr="003A5456">
        <w:rPr>
          <w:rFonts w:cs="Times New Roman"/>
          <w:b/>
        </w:rPr>
        <w:t>2.4</w:t>
      </w:r>
      <w:r w:rsidR="003A5456">
        <w:rPr>
          <w:rFonts w:cs="Times New Roman"/>
          <w:b/>
        </w:rPr>
        <w:t xml:space="preserve"> </w:t>
      </w:r>
      <w:r w:rsidR="001518A0" w:rsidRPr="003A5456">
        <w:rPr>
          <w:rFonts w:cs="Times New Roman"/>
          <w:b/>
        </w:rPr>
        <w:t>Feasibility Study</w:t>
      </w:r>
      <w:bookmarkEnd w:id="823"/>
    </w:p>
    <w:p w14:paraId="2455016C" w14:textId="1C103D62" w:rsidR="001518A0" w:rsidRPr="00DE39BA" w:rsidRDefault="003A5456" w:rsidP="00F535CA">
      <w:pPr>
        <w:pStyle w:val="NoSpacing"/>
        <w:widowControl w:val="0"/>
        <w:numPr>
          <w:ilvl w:val="0"/>
          <w:numId w:val="0"/>
        </w:numPr>
        <w:ind w:left="425"/>
        <w:rPr>
          <w:rFonts w:cs="Times New Roman"/>
        </w:rPr>
        <w:pPrChange w:id="826" w:author="mananarora1571@gmail.com" w:date="2021-05-30T15:12:00Z">
          <w:pPr>
            <w:pStyle w:val="NoSpacing"/>
            <w:numPr>
              <w:numId w:val="0"/>
            </w:numPr>
            <w:ind w:left="425"/>
          </w:pPr>
        </w:pPrChange>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F535CA">
      <w:pPr>
        <w:pStyle w:val="NoSpacing"/>
        <w:widowControl w:val="0"/>
        <w:ind w:left="851" w:hanging="426"/>
        <w:rPr>
          <w:rFonts w:cs="Times New Roman"/>
        </w:rPr>
        <w:pPrChange w:id="827" w:author="mananarora1571@gmail.com" w:date="2021-05-30T15:12:00Z">
          <w:pPr>
            <w:pStyle w:val="NoSpacing"/>
            <w:ind w:left="851" w:hanging="426"/>
          </w:pPr>
        </w:pPrChange>
      </w:pPr>
      <w:r w:rsidRPr="00DE39BA">
        <w:rPr>
          <w:rFonts w:cs="Times New Roman"/>
        </w:rPr>
        <w:t xml:space="preserve">Economic feasibility </w:t>
      </w:r>
    </w:p>
    <w:p w14:paraId="4A3EE627" w14:textId="77777777" w:rsidR="001518A0" w:rsidRPr="00DE39BA" w:rsidRDefault="001518A0" w:rsidP="00F535CA">
      <w:pPr>
        <w:pStyle w:val="NoSpacing"/>
        <w:widowControl w:val="0"/>
        <w:ind w:left="851" w:hanging="426"/>
        <w:rPr>
          <w:rFonts w:cs="Times New Roman"/>
        </w:rPr>
        <w:pPrChange w:id="828" w:author="mananarora1571@gmail.com" w:date="2021-05-30T15:12:00Z">
          <w:pPr>
            <w:pStyle w:val="NoSpacing"/>
            <w:ind w:left="851" w:hanging="426"/>
          </w:pPr>
        </w:pPrChange>
      </w:pPr>
      <w:r w:rsidRPr="00DE39BA">
        <w:rPr>
          <w:rFonts w:cs="Times New Roman"/>
        </w:rPr>
        <w:t xml:space="preserve">Schedule feasibility </w:t>
      </w:r>
    </w:p>
    <w:p w14:paraId="6A104A58" w14:textId="77777777" w:rsidR="001518A0" w:rsidRPr="00DE39BA" w:rsidRDefault="001518A0" w:rsidP="00F535CA">
      <w:pPr>
        <w:pStyle w:val="NoSpacing"/>
        <w:widowControl w:val="0"/>
        <w:ind w:left="851" w:hanging="426"/>
        <w:rPr>
          <w:rFonts w:cs="Times New Roman"/>
        </w:rPr>
        <w:pPrChange w:id="829" w:author="mananarora1571@gmail.com" w:date="2021-05-30T15:12:00Z">
          <w:pPr>
            <w:pStyle w:val="NoSpacing"/>
            <w:ind w:left="851" w:hanging="426"/>
          </w:pPr>
        </w:pPrChange>
      </w:pPr>
      <w:r w:rsidRPr="00DE39BA">
        <w:rPr>
          <w:rFonts w:cs="Times New Roman"/>
        </w:rPr>
        <w:t>Operational feasibility</w:t>
      </w:r>
    </w:p>
    <w:p w14:paraId="0E010C8E" w14:textId="3410AF61"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830" w:author="mananarora1571@gmail.com" w:date="2021-05-30T15:12:00Z">
          <w:pPr>
            <w:pStyle w:val="Heading3"/>
            <w:spacing w:line="360" w:lineRule="auto"/>
          </w:pPr>
        </w:pPrChange>
      </w:pPr>
      <w:bookmarkStart w:id="831"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831"/>
    </w:p>
    <w:p w14:paraId="594B5D5B" w14:textId="4C1114B2" w:rsidR="001518A0" w:rsidRPr="00DE39BA" w:rsidRDefault="003A5456" w:rsidP="00F535CA">
      <w:pPr>
        <w:widowControl w:val="0"/>
        <w:spacing w:line="360" w:lineRule="auto"/>
        <w:ind w:left="720"/>
        <w:jc w:val="both"/>
        <w:pPrChange w:id="832" w:author="mananarora1571@gmail.com" w:date="2021-05-30T15:12:00Z">
          <w:pPr>
            <w:spacing w:line="360" w:lineRule="auto"/>
            <w:ind w:left="720"/>
            <w:jc w:val="both"/>
          </w:pPr>
        </w:pPrChange>
      </w:pPr>
      <w:r w:rsidRPr="003A5456">
        <w:rPr>
          <w:szCs w:val="23"/>
        </w:rPr>
        <w:t xml:space="preserve">The implementation of the technology is designed to determine whether the project is likely </w:t>
      </w:r>
      <w:r w:rsidRPr="003A5456">
        <w:rPr>
          <w:szCs w:val="23"/>
        </w:rPr>
        <w:lastRenderedPageBreak/>
        <w:t>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F535CA">
      <w:pPr>
        <w:widowControl w:val="0"/>
        <w:rPr>
          <w:b/>
        </w:rPr>
        <w:pPrChange w:id="833" w:author="mananarora1571@gmail.com" w:date="2021-05-30T15:12:00Z">
          <w:pPr/>
        </w:pPrChange>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F535CA">
            <w:pPr>
              <w:spacing w:line="360" w:lineRule="auto"/>
              <w:jc w:val="center"/>
              <w:rPr>
                <w:b/>
              </w:rPr>
              <w:pPrChange w:id="834" w:author="mananarora1571@gmail.com" w:date="2021-05-30T15:12:00Z">
                <w:pPr>
                  <w:spacing w:line="360" w:lineRule="auto"/>
                  <w:jc w:val="center"/>
                </w:pPr>
              </w:pPrChange>
            </w:pPr>
            <w:r w:rsidRPr="00DE39BA">
              <w:rPr>
                <w:b/>
              </w:rPr>
              <w:t>S. No.</w:t>
            </w:r>
          </w:p>
        </w:tc>
        <w:tc>
          <w:tcPr>
            <w:tcW w:w="7789" w:type="dxa"/>
            <w:vAlign w:val="center"/>
          </w:tcPr>
          <w:p w14:paraId="07E4BFF3" w14:textId="77777777" w:rsidR="001518A0" w:rsidRPr="00DE39BA" w:rsidRDefault="001518A0" w:rsidP="00F535CA">
            <w:pPr>
              <w:spacing w:line="360" w:lineRule="auto"/>
              <w:jc w:val="center"/>
              <w:rPr>
                <w:b/>
              </w:rPr>
              <w:pPrChange w:id="835" w:author="mananarora1571@gmail.com" w:date="2021-05-30T15:12:00Z">
                <w:pPr>
                  <w:spacing w:line="360" w:lineRule="auto"/>
                  <w:jc w:val="center"/>
                </w:pPr>
              </w:pPrChange>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F535CA">
            <w:pPr>
              <w:pStyle w:val="ListParagraph"/>
              <w:numPr>
                <w:ilvl w:val="0"/>
                <w:numId w:val="12"/>
              </w:numPr>
              <w:spacing w:after="0" w:line="360" w:lineRule="auto"/>
              <w:jc w:val="center"/>
              <w:rPr>
                <w:b/>
              </w:rPr>
              <w:pPrChange w:id="836" w:author="mananarora1571@gmail.com" w:date="2021-05-30T15:12:00Z">
                <w:pPr>
                  <w:pStyle w:val="ListParagraph"/>
                  <w:numPr>
                    <w:numId w:val="12"/>
                  </w:numPr>
                  <w:spacing w:after="0" w:line="360" w:lineRule="auto"/>
                  <w:ind w:hanging="360"/>
                  <w:jc w:val="center"/>
                </w:pPr>
              </w:pPrChange>
            </w:pPr>
          </w:p>
        </w:tc>
        <w:tc>
          <w:tcPr>
            <w:tcW w:w="7789" w:type="dxa"/>
          </w:tcPr>
          <w:p w14:paraId="790A95EE" w14:textId="77777777" w:rsidR="001518A0" w:rsidRPr="00DE39BA" w:rsidRDefault="001518A0" w:rsidP="00F535CA">
            <w:pPr>
              <w:spacing w:line="360" w:lineRule="auto"/>
              <w:pPrChange w:id="837" w:author="mananarora1571@gmail.com" w:date="2021-05-30T15:12:00Z">
                <w:pPr>
                  <w:spacing w:line="360" w:lineRule="auto"/>
                </w:pPr>
              </w:pPrChange>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F535CA">
            <w:pPr>
              <w:pStyle w:val="ListParagraph"/>
              <w:numPr>
                <w:ilvl w:val="0"/>
                <w:numId w:val="12"/>
              </w:numPr>
              <w:spacing w:after="0" w:line="360" w:lineRule="auto"/>
              <w:jc w:val="center"/>
              <w:rPr>
                <w:b/>
              </w:rPr>
              <w:pPrChange w:id="838" w:author="mananarora1571@gmail.com" w:date="2021-05-30T15:12:00Z">
                <w:pPr>
                  <w:pStyle w:val="ListParagraph"/>
                  <w:numPr>
                    <w:numId w:val="12"/>
                  </w:numPr>
                  <w:spacing w:after="0" w:line="360" w:lineRule="auto"/>
                  <w:ind w:hanging="360"/>
                  <w:jc w:val="center"/>
                </w:pPr>
              </w:pPrChange>
            </w:pPr>
          </w:p>
        </w:tc>
        <w:tc>
          <w:tcPr>
            <w:tcW w:w="7789" w:type="dxa"/>
          </w:tcPr>
          <w:p w14:paraId="6806CF91" w14:textId="77777777" w:rsidR="001518A0" w:rsidRPr="00DE39BA" w:rsidRDefault="001518A0" w:rsidP="00F535CA">
            <w:pPr>
              <w:spacing w:line="360" w:lineRule="auto"/>
              <w:pPrChange w:id="839" w:author="mananarora1571@gmail.com" w:date="2021-05-30T15:12:00Z">
                <w:pPr>
                  <w:spacing w:line="360" w:lineRule="auto"/>
                </w:pPr>
              </w:pPrChange>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F535CA">
            <w:pPr>
              <w:pStyle w:val="ListParagraph"/>
              <w:numPr>
                <w:ilvl w:val="0"/>
                <w:numId w:val="12"/>
              </w:numPr>
              <w:spacing w:after="0" w:line="360" w:lineRule="auto"/>
              <w:jc w:val="center"/>
              <w:rPr>
                <w:b/>
              </w:rPr>
              <w:pPrChange w:id="840" w:author="mananarora1571@gmail.com" w:date="2021-05-30T15:12:00Z">
                <w:pPr>
                  <w:pStyle w:val="ListParagraph"/>
                  <w:numPr>
                    <w:numId w:val="12"/>
                  </w:numPr>
                  <w:spacing w:after="0" w:line="360" w:lineRule="auto"/>
                  <w:ind w:hanging="360"/>
                  <w:jc w:val="center"/>
                </w:pPr>
              </w:pPrChange>
            </w:pPr>
          </w:p>
        </w:tc>
        <w:tc>
          <w:tcPr>
            <w:tcW w:w="7789" w:type="dxa"/>
          </w:tcPr>
          <w:p w14:paraId="0622DCF1" w14:textId="77777777" w:rsidR="001518A0" w:rsidRPr="00DE39BA" w:rsidRDefault="001518A0" w:rsidP="00F535CA">
            <w:pPr>
              <w:spacing w:line="360" w:lineRule="auto"/>
              <w:pPrChange w:id="841" w:author="mananarora1571@gmail.com" w:date="2021-05-30T15:12:00Z">
                <w:pPr>
                  <w:spacing w:line="360" w:lineRule="auto"/>
                </w:pPr>
              </w:pPrChange>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F535CA">
            <w:pPr>
              <w:pStyle w:val="ListParagraph"/>
              <w:numPr>
                <w:ilvl w:val="0"/>
                <w:numId w:val="12"/>
              </w:numPr>
              <w:spacing w:after="0" w:line="360" w:lineRule="auto"/>
              <w:jc w:val="center"/>
              <w:rPr>
                <w:b/>
              </w:rPr>
              <w:pPrChange w:id="842" w:author="mananarora1571@gmail.com" w:date="2021-05-30T15:12:00Z">
                <w:pPr>
                  <w:pStyle w:val="ListParagraph"/>
                  <w:numPr>
                    <w:numId w:val="12"/>
                  </w:numPr>
                  <w:spacing w:after="0" w:line="360" w:lineRule="auto"/>
                  <w:ind w:hanging="360"/>
                  <w:jc w:val="center"/>
                </w:pPr>
              </w:pPrChange>
            </w:pPr>
          </w:p>
        </w:tc>
        <w:tc>
          <w:tcPr>
            <w:tcW w:w="7789" w:type="dxa"/>
          </w:tcPr>
          <w:p w14:paraId="0D2DF05B" w14:textId="77777777" w:rsidR="001518A0" w:rsidRPr="00DE39BA" w:rsidRDefault="001518A0" w:rsidP="00F535CA">
            <w:pPr>
              <w:spacing w:line="360" w:lineRule="auto"/>
              <w:jc w:val="both"/>
              <w:rPr>
                <w:rFonts w:eastAsia="Times New Roman"/>
                <w:szCs w:val="24"/>
              </w:rPr>
              <w:pPrChange w:id="843" w:author="mananarora1571@gmail.com" w:date="2021-05-30T15:12:00Z">
                <w:pPr>
                  <w:spacing w:line="360" w:lineRule="auto"/>
                  <w:jc w:val="both"/>
                </w:pPr>
              </w:pPrChange>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F535CA">
            <w:pPr>
              <w:pStyle w:val="ListParagraph"/>
              <w:numPr>
                <w:ilvl w:val="0"/>
                <w:numId w:val="12"/>
              </w:numPr>
              <w:spacing w:after="0" w:line="360" w:lineRule="auto"/>
              <w:jc w:val="center"/>
              <w:rPr>
                <w:b/>
              </w:rPr>
              <w:pPrChange w:id="844" w:author="mananarora1571@gmail.com" w:date="2021-05-30T15:12:00Z">
                <w:pPr>
                  <w:pStyle w:val="ListParagraph"/>
                  <w:numPr>
                    <w:numId w:val="12"/>
                  </w:numPr>
                  <w:spacing w:after="0" w:line="360" w:lineRule="auto"/>
                  <w:ind w:hanging="360"/>
                  <w:jc w:val="center"/>
                </w:pPr>
              </w:pPrChange>
            </w:pPr>
          </w:p>
        </w:tc>
        <w:tc>
          <w:tcPr>
            <w:tcW w:w="7789" w:type="dxa"/>
          </w:tcPr>
          <w:p w14:paraId="7C866AA3" w14:textId="77777777" w:rsidR="001518A0" w:rsidRPr="00DE39BA" w:rsidRDefault="001518A0" w:rsidP="00F535CA">
            <w:pPr>
              <w:spacing w:line="360" w:lineRule="auto"/>
              <w:pPrChange w:id="845" w:author="mananarora1571@gmail.com" w:date="2021-05-30T15:12:00Z">
                <w:pPr>
                  <w:spacing w:line="360" w:lineRule="auto"/>
                </w:pPr>
              </w:pPrChange>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F535CA">
            <w:pPr>
              <w:pStyle w:val="ListParagraph"/>
              <w:numPr>
                <w:ilvl w:val="0"/>
                <w:numId w:val="12"/>
              </w:numPr>
              <w:spacing w:after="0" w:line="360" w:lineRule="auto"/>
              <w:jc w:val="center"/>
              <w:rPr>
                <w:b/>
              </w:rPr>
              <w:pPrChange w:id="846" w:author="mananarora1571@gmail.com" w:date="2021-05-30T15:12:00Z">
                <w:pPr>
                  <w:pStyle w:val="ListParagraph"/>
                  <w:numPr>
                    <w:numId w:val="12"/>
                  </w:numPr>
                  <w:spacing w:after="0" w:line="360" w:lineRule="auto"/>
                  <w:ind w:hanging="360"/>
                  <w:jc w:val="center"/>
                </w:pPr>
              </w:pPrChange>
            </w:pPr>
          </w:p>
        </w:tc>
        <w:tc>
          <w:tcPr>
            <w:tcW w:w="7789" w:type="dxa"/>
          </w:tcPr>
          <w:p w14:paraId="0ABB85C6" w14:textId="77777777" w:rsidR="001518A0" w:rsidRPr="00DE39BA" w:rsidRDefault="001518A0" w:rsidP="00F535CA">
            <w:pPr>
              <w:spacing w:line="360" w:lineRule="auto"/>
              <w:pPrChange w:id="847" w:author="mananarora1571@gmail.com" w:date="2021-05-30T15:12:00Z">
                <w:pPr>
                  <w:spacing w:line="360" w:lineRule="auto"/>
                </w:pPr>
              </w:pPrChange>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F535CA">
            <w:pPr>
              <w:pStyle w:val="ListParagraph"/>
              <w:numPr>
                <w:ilvl w:val="0"/>
                <w:numId w:val="12"/>
              </w:numPr>
              <w:spacing w:after="0" w:line="360" w:lineRule="auto"/>
              <w:jc w:val="center"/>
              <w:rPr>
                <w:b/>
              </w:rPr>
              <w:pPrChange w:id="848" w:author="mananarora1571@gmail.com" w:date="2021-05-30T15:12:00Z">
                <w:pPr>
                  <w:pStyle w:val="ListParagraph"/>
                  <w:numPr>
                    <w:numId w:val="12"/>
                  </w:numPr>
                  <w:spacing w:after="0" w:line="360" w:lineRule="auto"/>
                  <w:ind w:hanging="360"/>
                  <w:jc w:val="center"/>
                </w:pPr>
              </w:pPrChange>
            </w:pPr>
          </w:p>
        </w:tc>
        <w:tc>
          <w:tcPr>
            <w:tcW w:w="7789" w:type="dxa"/>
          </w:tcPr>
          <w:p w14:paraId="720B43EE" w14:textId="77777777" w:rsidR="001518A0" w:rsidRPr="00DE39BA" w:rsidRDefault="001518A0" w:rsidP="00F535CA">
            <w:pPr>
              <w:spacing w:line="360" w:lineRule="auto"/>
              <w:pPrChange w:id="849" w:author="mananarora1571@gmail.com" w:date="2021-05-30T15:12:00Z">
                <w:pPr>
                  <w:spacing w:line="360" w:lineRule="auto"/>
                </w:pPr>
              </w:pPrChange>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F535CA">
            <w:pPr>
              <w:pStyle w:val="ListParagraph"/>
              <w:numPr>
                <w:ilvl w:val="0"/>
                <w:numId w:val="12"/>
              </w:numPr>
              <w:spacing w:after="0" w:line="360" w:lineRule="auto"/>
              <w:jc w:val="center"/>
              <w:rPr>
                <w:b/>
              </w:rPr>
              <w:pPrChange w:id="850" w:author="mananarora1571@gmail.com" w:date="2021-05-30T15:12:00Z">
                <w:pPr>
                  <w:pStyle w:val="ListParagraph"/>
                  <w:numPr>
                    <w:numId w:val="12"/>
                  </w:numPr>
                  <w:spacing w:after="0" w:line="360" w:lineRule="auto"/>
                  <w:ind w:hanging="360"/>
                  <w:jc w:val="center"/>
                </w:pPr>
              </w:pPrChange>
            </w:pPr>
          </w:p>
        </w:tc>
        <w:tc>
          <w:tcPr>
            <w:tcW w:w="7789" w:type="dxa"/>
          </w:tcPr>
          <w:p w14:paraId="1161EB14" w14:textId="77777777" w:rsidR="001518A0" w:rsidRPr="00DE39BA" w:rsidRDefault="001518A0" w:rsidP="00F535CA">
            <w:pPr>
              <w:spacing w:line="360" w:lineRule="auto"/>
              <w:rPr>
                <w:szCs w:val="24"/>
              </w:rPr>
              <w:pPrChange w:id="851" w:author="mananarora1571@gmail.com" w:date="2021-05-30T15:12:00Z">
                <w:pPr>
                  <w:keepNext/>
                  <w:spacing w:line="360" w:lineRule="auto"/>
                </w:pPr>
              </w:pPrChange>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F535CA">
            <w:pPr>
              <w:pStyle w:val="ListParagraph"/>
              <w:numPr>
                <w:ilvl w:val="0"/>
                <w:numId w:val="12"/>
              </w:numPr>
              <w:spacing w:after="0" w:line="360" w:lineRule="auto"/>
              <w:jc w:val="center"/>
              <w:rPr>
                <w:b/>
              </w:rPr>
              <w:pPrChange w:id="852" w:author="mananarora1571@gmail.com" w:date="2021-05-30T15:12:00Z">
                <w:pPr>
                  <w:pStyle w:val="ListParagraph"/>
                  <w:numPr>
                    <w:numId w:val="12"/>
                  </w:numPr>
                  <w:spacing w:after="0" w:line="360" w:lineRule="auto"/>
                  <w:ind w:hanging="360"/>
                  <w:jc w:val="center"/>
                </w:pPr>
              </w:pPrChange>
            </w:pPr>
          </w:p>
        </w:tc>
        <w:tc>
          <w:tcPr>
            <w:tcW w:w="7789" w:type="dxa"/>
          </w:tcPr>
          <w:p w14:paraId="70ECF1F4" w14:textId="77777777" w:rsidR="001518A0" w:rsidRPr="00DE39BA" w:rsidRDefault="001518A0" w:rsidP="00F535CA">
            <w:pPr>
              <w:spacing w:line="360" w:lineRule="auto"/>
              <w:pPrChange w:id="853" w:author="mananarora1571@gmail.com" w:date="2021-05-30T15:12:00Z">
                <w:pPr>
                  <w:keepNext/>
                  <w:spacing w:line="360" w:lineRule="auto"/>
                </w:pPr>
              </w:pPrChange>
            </w:pPr>
            <w:r w:rsidRPr="00DE39BA">
              <w:t>Android Device for testing real device integration</w:t>
            </w:r>
          </w:p>
        </w:tc>
      </w:tr>
    </w:tbl>
    <w:p w14:paraId="3BE6F76D" w14:textId="1412301E" w:rsidR="001518A0" w:rsidRPr="00DE39BA" w:rsidRDefault="001518A0" w:rsidP="00F535CA">
      <w:pPr>
        <w:pStyle w:val="Caption"/>
        <w:widowControl w:val="0"/>
        <w:jc w:val="center"/>
        <w:rPr>
          <w:b/>
          <w:i w:val="0"/>
          <w:color w:val="auto"/>
          <w:sz w:val="36"/>
        </w:rPr>
        <w:pPrChange w:id="854"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F535CA">
      <w:pPr>
        <w:widowControl w:val="0"/>
        <w:rPr>
          <w:b/>
        </w:rPr>
        <w:pPrChange w:id="855" w:author="mananarora1571@gmail.com" w:date="2021-05-30T15:12:00Z">
          <w:pPr/>
        </w:pPrChange>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F535CA">
            <w:pPr>
              <w:spacing w:line="360" w:lineRule="auto"/>
              <w:jc w:val="center"/>
              <w:rPr>
                <w:b/>
              </w:rPr>
              <w:pPrChange w:id="856" w:author="mananarora1571@gmail.com" w:date="2021-05-30T15:12:00Z">
                <w:pPr>
                  <w:spacing w:line="360" w:lineRule="auto"/>
                  <w:jc w:val="center"/>
                </w:pPr>
              </w:pPrChange>
            </w:pPr>
            <w:r w:rsidRPr="00DE39BA">
              <w:rPr>
                <w:b/>
              </w:rPr>
              <w:t>S. No.</w:t>
            </w:r>
          </w:p>
        </w:tc>
        <w:tc>
          <w:tcPr>
            <w:tcW w:w="7688" w:type="dxa"/>
            <w:vAlign w:val="center"/>
          </w:tcPr>
          <w:p w14:paraId="649E2F78" w14:textId="77777777" w:rsidR="001518A0" w:rsidRPr="00DE39BA" w:rsidRDefault="001518A0" w:rsidP="00F535CA">
            <w:pPr>
              <w:spacing w:line="360" w:lineRule="auto"/>
              <w:jc w:val="center"/>
              <w:rPr>
                <w:b/>
              </w:rPr>
              <w:pPrChange w:id="857" w:author="mananarora1571@gmail.com" w:date="2021-05-30T15:12:00Z">
                <w:pPr>
                  <w:spacing w:line="360" w:lineRule="auto"/>
                  <w:jc w:val="center"/>
                </w:pPr>
              </w:pPrChange>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F535CA">
            <w:pPr>
              <w:pStyle w:val="ListParagraph"/>
              <w:numPr>
                <w:ilvl w:val="0"/>
                <w:numId w:val="13"/>
              </w:numPr>
              <w:spacing w:after="0" w:line="360" w:lineRule="auto"/>
              <w:jc w:val="center"/>
              <w:rPr>
                <w:b/>
              </w:rPr>
              <w:pPrChange w:id="858" w:author="mananarora1571@gmail.com" w:date="2021-05-30T15:12:00Z">
                <w:pPr>
                  <w:pStyle w:val="ListParagraph"/>
                  <w:numPr>
                    <w:numId w:val="13"/>
                  </w:numPr>
                  <w:spacing w:after="0" w:line="360" w:lineRule="auto"/>
                  <w:ind w:hanging="360"/>
                  <w:jc w:val="center"/>
                </w:pPr>
              </w:pPrChange>
            </w:pPr>
          </w:p>
        </w:tc>
        <w:tc>
          <w:tcPr>
            <w:tcW w:w="7688" w:type="dxa"/>
          </w:tcPr>
          <w:p w14:paraId="42F4655A" w14:textId="77777777" w:rsidR="001518A0" w:rsidRPr="00DE39BA" w:rsidRDefault="001518A0" w:rsidP="00F535CA">
            <w:pPr>
              <w:spacing w:line="360" w:lineRule="auto"/>
              <w:pPrChange w:id="859" w:author="mananarora1571@gmail.com" w:date="2021-05-30T15:12:00Z">
                <w:pPr>
                  <w:spacing w:line="360" w:lineRule="auto"/>
                </w:pPr>
              </w:pPrChange>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F535CA">
            <w:pPr>
              <w:pStyle w:val="ListParagraph"/>
              <w:numPr>
                <w:ilvl w:val="0"/>
                <w:numId w:val="13"/>
              </w:numPr>
              <w:spacing w:after="0" w:line="360" w:lineRule="auto"/>
              <w:jc w:val="center"/>
              <w:rPr>
                <w:b/>
              </w:rPr>
              <w:pPrChange w:id="860" w:author="mananarora1571@gmail.com" w:date="2021-05-30T15:12:00Z">
                <w:pPr>
                  <w:pStyle w:val="ListParagraph"/>
                  <w:numPr>
                    <w:numId w:val="13"/>
                  </w:numPr>
                  <w:spacing w:after="0" w:line="360" w:lineRule="auto"/>
                  <w:ind w:hanging="360"/>
                  <w:jc w:val="center"/>
                </w:pPr>
              </w:pPrChange>
            </w:pPr>
          </w:p>
        </w:tc>
        <w:tc>
          <w:tcPr>
            <w:tcW w:w="7688" w:type="dxa"/>
          </w:tcPr>
          <w:p w14:paraId="3DC226F3" w14:textId="77777777" w:rsidR="001518A0" w:rsidRPr="00DE39BA" w:rsidRDefault="001518A0" w:rsidP="00F535CA">
            <w:pPr>
              <w:spacing w:line="360" w:lineRule="auto"/>
              <w:pPrChange w:id="861" w:author="mananarora1571@gmail.com" w:date="2021-05-30T15:12:00Z">
                <w:pPr>
                  <w:spacing w:line="360" w:lineRule="auto"/>
                </w:pPr>
              </w:pPrChange>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F535CA">
            <w:pPr>
              <w:pStyle w:val="ListParagraph"/>
              <w:numPr>
                <w:ilvl w:val="0"/>
                <w:numId w:val="13"/>
              </w:numPr>
              <w:spacing w:after="0" w:line="360" w:lineRule="auto"/>
              <w:jc w:val="center"/>
              <w:rPr>
                <w:b/>
              </w:rPr>
              <w:pPrChange w:id="862" w:author="mananarora1571@gmail.com" w:date="2021-05-30T15:12:00Z">
                <w:pPr>
                  <w:pStyle w:val="ListParagraph"/>
                  <w:numPr>
                    <w:numId w:val="13"/>
                  </w:numPr>
                  <w:spacing w:after="0" w:line="360" w:lineRule="auto"/>
                  <w:ind w:hanging="360"/>
                  <w:jc w:val="center"/>
                </w:pPr>
              </w:pPrChange>
            </w:pPr>
          </w:p>
        </w:tc>
        <w:tc>
          <w:tcPr>
            <w:tcW w:w="7688" w:type="dxa"/>
          </w:tcPr>
          <w:p w14:paraId="470513F7" w14:textId="77777777" w:rsidR="001518A0" w:rsidRPr="00DE39BA" w:rsidRDefault="001518A0" w:rsidP="00F535CA">
            <w:pPr>
              <w:spacing w:line="360" w:lineRule="auto"/>
              <w:pPrChange w:id="863" w:author="mananarora1571@gmail.com" w:date="2021-05-30T15:12:00Z">
                <w:pPr>
                  <w:spacing w:line="360" w:lineRule="auto"/>
                </w:pPr>
              </w:pPrChange>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F535CA">
            <w:pPr>
              <w:pStyle w:val="ListParagraph"/>
              <w:numPr>
                <w:ilvl w:val="0"/>
                <w:numId w:val="13"/>
              </w:numPr>
              <w:spacing w:after="0" w:line="360" w:lineRule="auto"/>
              <w:jc w:val="center"/>
              <w:rPr>
                <w:b/>
              </w:rPr>
              <w:pPrChange w:id="864" w:author="mananarora1571@gmail.com" w:date="2021-05-30T15:12:00Z">
                <w:pPr>
                  <w:pStyle w:val="ListParagraph"/>
                  <w:numPr>
                    <w:numId w:val="13"/>
                  </w:numPr>
                  <w:spacing w:after="0" w:line="360" w:lineRule="auto"/>
                  <w:ind w:hanging="360"/>
                  <w:jc w:val="center"/>
                </w:pPr>
              </w:pPrChange>
            </w:pPr>
          </w:p>
        </w:tc>
        <w:tc>
          <w:tcPr>
            <w:tcW w:w="7688" w:type="dxa"/>
          </w:tcPr>
          <w:p w14:paraId="5307F801" w14:textId="77777777" w:rsidR="001518A0" w:rsidRPr="00DE39BA" w:rsidRDefault="001518A0" w:rsidP="00F535CA">
            <w:pPr>
              <w:spacing w:line="360" w:lineRule="auto"/>
              <w:pPrChange w:id="865" w:author="mananarora1571@gmail.com" w:date="2021-05-30T15:12:00Z">
                <w:pPr>
                  <w:spacing w:line="360" w:lineRule="auto"/>
                </w:pPr>
              </w:pPrChange>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F535CA">
            <w:pPr>
              <w:pStyle w:val="ListParagraph"/>
              <w:numPr>
                <w:ilvl w:val="0"/>
                <w:numId w:val="13"/>
              </w:numPr>
              <w:spacing w:after="0" w:line="360" w:lineRule="auto"/>
              <w:jc w:val="center"/>
              <w:rPr>
                <w:b/>
              </w:rPr>
              <w:pPrChange w:id="866" w:author="mananarora1571@gmail.com" w:date="2021-05-30T15:12:00Z">
                <w:pPr>
                  <w:pStyle w:val="ListParagraph"/>
                  <w:numPr>
                    <w:numId w:val="13"/>
                  </w:numPr>
                  <w:spacing w:after="0" w:line="360" w:lineRule="auto"/>
                  <w:ind w:hanging="360"/>
                  <w:jc w:val="center"/>
                </w:pPr>
              </w:pPrChange>
            </w:pPr>
          </w:p>
        </w:tc>
        <w:tc>
          <w:tcPr>
            <w:tcW w:w="7688" w:type="dxa"/>
          </w:tcPr>
          <w:p w14:paraId="1C0F113A" w14:textId="77777777" w:rsidR="001518A0" w:rsidRPr="00DE39BA" w:rsidRDefault="001518A0" w:rsidP="00F535CA">
            <w:pPr>
              <w:spacing w:line="360" w:lineRule="auto"/>
              <w:pPrChange w:id="867" w:author="mananarora1571@gmail.com" w:date="2021-05-30T15:12:00Z">
                <w:pPr>
                  <w:spacing w:line="360" w:lineRule="auto"/>
                </w:pPr>
              </w:pPrChange>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F535CA">
            <w:pPr>
              <w:pStyle w:val="ListParagraph"/>
              <w:numPr>
                <w:ilvl w:val="0"/>
                <w:numId w:val="13"/>
              </w:numPr>
              <w:spacing w:after="0" w:line="360" w:lineRule="auto"/>
              <w:jc w:val="center"/>
              <w:rPr>
                <w:b/>
              </w:rPr>
              <w:pPrChange w:id="868" w:author="mananarora1571@gmail.com" w:date="2021-05-30T15:12:00Z">
                <w:pPr>
                  <w:pStyle w:val="ListParagraph"/>
                  <w:numPr>
                    <w:numId w:val="13"/>
                  </w:numPr>
                  <w:spacing w:after="0" w:line="360" w:lineRule="auto"/>
                  <w:ind w:hanging="360"/>
                  <w:jc w:val="center"/>
                </w:pPr>
              </w:pPrChange>
            </w:pPr>
          </w:p>
        </w:tc>
        <w:tc>
          <w:tcPr>
            <w:tcW w:w="7688" w:type="dxa"/>
          </w:tcPr>
          <w:p w14:paraId="619B21BF" w14:textId="77777777" w:rsidR="001518A0" w:rsidRPr="00DE39BA" w:rsidRDefault="001518A0" w:rsidP="00F535CA">
            <w:pPr>
              <w:spacing w:line="360" w:lineRule="auto"/>
              <w:pPrChange w:id="869" w:author="mananarora1571@gmail.com" w:date="2021-05-30T15:12:00Z">
                <w:pPr>
                  <w:spacing w:line="360" w:lineRule="auto"/>
                </w:pPr>
              </w:pPrChange>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F535CA">
            <w:pPr>
              <w:pStyle w:val="ListParagraph"/>
              <w:numPr>
                <w:ilvl w:val="0"/>
                <w:numId w:val="13"/>
              </w:numPr>
              <w:spacing w:after="0" w:line="360" w:lineRule="auto"/>
              <w:jc w:val="center"/>
              <w:rPr>
                <w:b/>
              </w:rPr>
              <w:pPrChange w:id="870" w:author="mananarora1571@gmail.com" w:date="2021-05-30T15:12:00Z">
                <w:pPr>
                  <w:pStyle w:val="ListParagraph"/>
                  <w:numPr>
                    <w:numId w:val="13"/>
                  </w:numPr>
                  <w:spacing w:after="0" w:line="360" w:lineRule="auto"/>
                  <w:ind w:hanging="360"/>
                  <w:jc w:val="center"/>
                </w:pPr>
              </w:pPrChange>
            </w:pPr>
          </w:p>
        </w:tc>
        <w:tc>
          <w:tcPr>
            <w:tcW w:w="7688" w:type="dxa"/>
          </w:tcPr>
          <w:p w14:paraId="32BAE0F2" w14:textId="77777777" w:rsidR="001518A0" w:rsidRPr="00DE39BA" w:rsidRDefault="001518A0" w:rsidP="00F535CA">
            <w:pPr>
              <w:spacing w:line="360" w:lineRule="auto"/>
              <w:pPrChange w:id="871" w:author="mananarora1571@gmail.com" w:date="2021-05-30T15:12:00Z">
                <w:pPr>
                  <w:spacing w:line="360" w:lineRule="auto"/>
                </w:pPr>
              </w:pPrChange>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F535CA">
            <w:pPr>
              <w:pStyle w:val="ListParagraph"/>
              <w:numPr>
                <w:ilvl w:val="0"/>
                <w:numId w:val="13"/>
              </w:numPr>
              <w:spacing w:after="0" w:line="360" w:lineRule="auto"/>
              <w:jc w:val="center"/>
              <w:rPr>
                <w:b/>
              </w:rPr>
              <w:pPrChange w:id="872" w:author="mananarora1571@gmail.com" w:date="2021-05-30T15:12:00Z">
                <w:pPr>
                  <w:pStyle w:val="ListParagraph"/>
                  <w:numPr>
                    <w:numId w:val="13"/>
                  </w:numPr>
                  <w:spacing w:after="0" w:line="360" w:lineRule="auto"/>
                  <w:ind w:hanging="360"/>
                  <w:jc w:val="center"/>
                </w:pPr>
              </w:pPrChange>
            </w:pPr>
          </w:p>
        </w:tc>
        <w:tc>
          <w:tcPr>
            <w:tcW w:w="7688" w:type="dxa"/>
          </w:tcPr>
          <w:p w14:paraId="61697BE9" w14:textId="77777777" w:rsidR="001518A0" w:rsidRPr="00DE39BA" w:rsidRDefault="001518A0" w:rsidP="00F535CA">
            <w:pPr>
              <w:spacing w:line="360" w:lineRule="auto"/>
              <w:pPrChange w:id="873" w:author="mananarora1571@gmail.com" w:date="2021-05-30T15:12:00Z">
                <w:pPr>
                  <w:spacing w:line="360" w:lineRule="auto"/>
                </w:pPr>
              </w:pPrChange>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F535CA">
            <w:pPr>
              <w:pStyle w:val="ListParagraph"/>
              <w:numPr>
                <w:ilvl w:val="0"/>
                <w:numId w:val="13"/>
              </w:numPr>
              <w:spacing w:after="0" w:line="360" w:lineRule="auto"/>
              <w:jc w:val="center"/>
              <w:rPr>
                <w:b/>
              </w:rPr>
              <w:pPrChange w:id="874" w:author="mananarora1571@gmail.com" w:date="2021-05-30T15:12:00Z">
                <w:pPr>
                  <w:pStyle w:val="ListParagraph"/>
                  <w:numPr>
                    <w:numId w:val="13"/>
                  </w:numPr>
                  <w:spacing w:after="0" w:line="360" w:lineRule="auto"/>
                  <w:ind w:hanging="360"/>
                  <w:jc w:val="center"/>
                </w:pPr>
              </w:pPrChange>
            </w:pPr>
          </w:p>
        </w:tc>
        <w:tc>
          <w:tcPr>
            <w:tcW w:w="7688" w:type="dxa"/>
          </w:tcPr>
          <w:p w14:paraId="267533B3" w14:textId="77777777" w:rsidR="001518A0" w:rsidRPr="00DE39BA" w:rsidRDefault="001518A0" w:rsidP="00F535CA">
            <w:pPr>
              <w:spacing w:line="360" w:lineRule="auto"/>
              <w:pPrChange w:id="875" w:author="mananarora1571@gmail.com" w:date="2021-05-30T15:12:00Z">
                <w:pPr>
                  <w:spacing w:line="360" w:lineRule="auto"/>
                </w:pPr>
              </w:pPrChange>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F535CA">
            <w:pPr>
              <w:pStyle w:val="ListParagraph"/>
              <w:numPr>
                <w:ilvl w:val="0"/>
                <w:numId w:val="13"/>
              </w:numPr>
              <w:spacing w:after="0" w:line="360" w:lineRule="auto"/>
              <w:jc w:val="center"/>
              <w:rPr>
                <w:b/>
              </w:rPr>
              <w:pPrChange w:id="876" w:author="mananarora1571@gmail.com" w:date="2021-05-30T15:12:00Z">
                <w:pPr>
                  <w:pStyle w:val="ListParagraph"/>
                  <w:numPr>
                    <w:numId w:val="13"/>
                  </w:numPr>
                  <w:spacing w:after="0" w:line="360" w:lineRule="auto"/>
                  <w:ind w:hanging="360"/>
                  <w:jc w:val="center"/>
                </w:pPr>
              </w:pPrChange>
            </w:pPr>
          </w:p>
        </w:tc>
        <w:tc>
          <w:tcPr>
            <w:tcW w:w="7688" w:type="dxa"/>
          </w:tcPr>
          <w:p w14:paraId="2D37DF65" w14:textId="77777777" w:rsidR="001518A0" w:rsidRPr="00DE39BA" w:rsidRDefault="001518A0" w:rsidP="00F535CA">
            <w:pPr>
              <w:spacing w:line="360" w:lineRule="auto"/>
              <w:pPrChange w:id="877" w:author="mananarora1571@gmail.com" w:date="2021-05-30T15:12:00Z">
                <w:pPr>
                  <w:keepNext/>
                  <w:spacing w:line="360" w:lineRule="auto"/>
                </w:pPr>
              </w:pPrChange>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F535CA">
            <w:pPr>
              <w:pStyle w:val="ListParagraph"/>
              <w:numPr>
                <w:ilvl w:val="0"/>
                <w:numId w:val="13"/>
              </w:numPr>
              <w:spacing w:after="0" w:line="360" w:lineRule="auto"/>
              <w:jc w:val="center"/>
              <w:rPr>
                <w:b/>
              </w:rPr>
              <w:pPrChange w:id="878" w:author="mananarora1571@gmail.com" w:date="2021-05-30T15:12:00Z">
                <w:pPr>
                  <w:pStyle w:val="ListParagraph"/>
                  <w:numPr>
                    <w:numId w:val="13"/>
                  </w:numPr>
                  <w:spacing w:after="0" w:line="360" w:lineRule="auto"/>
                  <w:ind w:hanging="360"/>
                  <w:jc w:val="center"/>
                </w:pPr>
              </w:pPrChange>
            </w:pPr>
          </w:p>
        </w:tc>
        <w:tc>
          <w:tcPr>
            <w:tcW w:w="7688" w:type="dxa"/>
          </w:tcPr>
          <w:p w14:paraId="5072C1B4" w14:textId="77777777" w:rsidR="001518A0" w:rsidRPr="00DE39BA" w:rsidRDefault="001518A0" w:rsidP="00F535CA">
            <w:pPr>
              <w:spacing w:line="360" w:lineRule="auto"/>
              <w:pPrChange w:id="879" w:author="mananarora1571@gmail.com" w:date="2021-05-30T15:12:00Z">
                <w:pPr>
                  <w:keepNext/>
                  <w:spacing w:line="360" w:lineRule="auto"/>
                </w:pPr>
              </w:pPrChange>
            </w:pPr>
            <w:r w:rsidRPr="00DE39BA">
              <w:t>Environment Sync Management - Docker</w:t>
            </w:r>
          </w:p>
        </w:tc>
      </w:tr>
    </w:tbl>
    <w:p w14:paraId="433C5BB1" w14:textId="7DF7E5ED" w:rsidR="001518A0" w:rsidRPr="00DE39BA" w:rsidRDefault="001518A0" w:rsidP="00F535CA">
      <w:pPr>
        <w:pStyle w:val="Caption"/>
        <w:widowControl w:val="0"/>
        <w:jc w:val="center"/>
        <w:rPr>
          <w:b/>
          <w:i w:val="0"/>
          <w:color w:val="auto"/>
          <w:sz w:val="36"/>
        </w:rPr>
        <w:pPrChange w:id="880"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F535CA">
      <w:pPr>
        <w:widowControl w:val="0"/>
        <w:tabs>
          <w:tab w:val="right" w:pos="9360"/>
        </w:tabs>
        <w:rPr>
          <w:b/>
        </w:rPr>
        <w:pPrChange w:id="881" w:author="mananarora1571@gmail.com" w:date="2021-05-30T15:12:00Z">
          <w:pPr>
            <w:tabs>
              <w:tab w:val="right" w:pos="9360"/>
            </w:tabs>
          </w:pPr>
        </w:pPrChange>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F535CA">
            <w:pPr>
              <w:spacing w:line="360" w:lineRule="auto"/>
              <w:jc w:val="center"/>
              <w:rPr>
                <w:b/>
              </w:rPr>
              <w:pPrChange w:id="882" w:author="mananarora1571@gmail.com" w:date="2021-05-30T15:12:00Z">
                <w:pPr>
                  <w:spacing w:line="360" w:lineRule="auto"/>
                  <w:jc w:val="center"/>
                </w:pPr>
              </w:pPrChange>
            </w:pPr>
            <w:r w:rsidRPr="00DE39BA">
              <w:rPr>
                <w:b/>
              </w:rPr>
              <w:t>S. No.</w:t>
            </w:r>
          </w:p>
        </w:tc>
        <w:tc>
          <w:tcPr>
            <w:tcW w:w="7688" w:type="dxa"/>
            <w:vAlign w:val="center"/>
          </w:tcPr>
          <w:p w14:paraId="481C587C" w14:textId="77777777" w:rsidR="001518A0" w:rsidRPr="00DE39BA" w:rsidRDefault="001518A0" w:rsidP="00F535CA">
            <w:pPr>
              <w:spacing w:line="360" w:lineRule="auto"/>
              <w:jc w:val="center"/>
              <w:rPr>
                <w:b/>
              </w:rPr>
              <w:pPrChange w:id="883" w:author="mananarora1571@gmail.com" w:date="2021-05-30T15:12:00Z">
                <w:pPr>
                  <w:spacing w:line="360" w:lineRule="auto"/>
                  <w:jc w:val="center"/>
                </w:pPr>
              </w:pPrChange>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F535CA">
            <w:pPr>
              <w:pStyle w:val="ListParagraph"/>
              <w:numPr>
                <w:ilvl w:val="0"/>
                <w:numId w:val="14"/>
              </w:numPr>
              <w:spacing w:after="0" w:line="360" w:lineRule="auto"/>
              <w:jc w:val="center"/>
              <w:rPr>
                <w:b/>
              </w:rPr>
              <w:pPrChange w:id="884" w:author="mananarora1571@gmail.com" w:date="2021-05-30T15:12:00Z">
                <w:pPr>
                  <w:pStyle w:val="ListParagraph"/>
                  <w:numPr>
                    <w:numId w:val="14"/>
                  </w:numPr>
                  <w:spacing w:after="0" w:line="360" w:lineRule="auto"/>
                  <w:ind w:hanging="360"/>
                  <w:jc w:val="center"/>
                </w:pPr>
              </w:pPrChange>
            </w:pPr>
          </w:p>
        </w:tc>
        <w:tc>
          <w:tcPr>
            <w:tcW w:w="7688" w:type="dxa"/>
          </w:tcPr>
          <w:p w14:paraId="15AD94CA" w14:textId="77777777" w:rsidR="001518A0" w:rsidRPr="00DE39BA" w:rsidRDefault="001518A0" w:rsidP="00F535CA">
            <w:pPr>
              <w:spacing w:line="360" w:lineRule="auto"/>
              <w:pPrChange w:id="885" w:author="mananarora1571@gmail.com" w:date="2021-05-30T15:12:00Z">
                <w:pPr>
                  <w:spacing w:line="360" w:lineRule="auto"/>
                </w:pPr>
              </w:pPrChange>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F535CA">
            <w:pPr>
              <w:pStyle w:val="ListParagraph"/>
              <w:numPr>
                <w:ilvl w:val="0"/>
                <w:numId w:val="14"/>
              </w:numPr>
              <w:spacing w:after="0" w:line="360" w:lineRule="auto"/>
              <w:jc w:val="center"/>
              <w:rPr>
                <w:b/>
              </w:rPr>
              <w:pPrChange w:id="886" w:author="mananarora1571@gmail.com" w:date="2021-05-30T15:12:00Z">
                <w:pPr>
                  <w:pStyle w:val="ListParagraph"/>
                  <w:numPr>
                    <w:numId w:val="14"/>
                  </w:numPr>
                  <w:spacing w:after="0" w:line="360" w:lineRule="auto"/>
                  <w:ind w:hanging="360"/>
                  <w:jc w:val="center"/>
                </w:pPr>
              </w:pPrChange>
            </w:pPr>
          </w:p>
        </w:tc>
        <w:tc>
          <w:tcPr>
            <w:tcW w:w="7688" w:type="dxa"/>
          </w:tcPr>
          <w:p w14:paraId="3EC8DC59" w14:textId="77777777" w:rsidR="001518A0" w:rsidRPr="00DE39BA" w:rsidRDefault="001518A0" w:rsidP="00F535CA">
            <w:pPr>
              <w:spacing w:line="360" w:lineRule="auto"/>
              <w:pPrChange w:id="887" w:author="mananarora1571@gmail.com" w:date="2021-05-30T15:12:00Z">
                <w:pPr>
                  <w:spacing w:line="360" w:lineRule="auto"/>
                </w:pPr>
              </w:pPrChange>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F535CA">
            <w:pPr>
              <w:pStyle w:val="ListParagraph"/>
              <w:numPr>
                <w:ilvl w:val="0"/>
                <w:numId w:val="14"/>
              </w:numPr>
              <w:spacing w:after="0" w:line="360" w:lineRule="auto"/>
              <w:jc w:val="center"/>
              <w:rPr>
                <w:b/>
              </w:rPr>
              <w:pPrChange w:id="888" w:author="mananarora1571@gmail.com" w:date="2021-05-30T15:12:00Z">
                <w:pPr>
                  <w:pStyle w:val="ListParagraph"/>
                  <w:numPr>
                    <w:numId w:val="14"/>
                  </w:numPr>
                  <w:spacing w:after="0" w:line="360" w:lineRule="auto"/>
                  <w:ind w:hanging="360"/>
                  <w:jc w:val="center"/>
                </w:pPr>
              </w:pPrChange>
            </w:pPr>
          </w:p>
        </w:tc>
        <w:tc>
          <w:tcPr>
            <w:tcW w:w="7688" w:type="dxa"/>
          </w:tcPr>
          <w:p w14:paraId="3FC6480A" w14:textId="77777777" w:rsidR="001518A0" w:rsidRPr="00DE39BA" w:rsidRDefault="001518A0" w:rsidP="00F535CA">
            <w:pPr>
              <w:spacing w:line="360" w:lineRule="auto"/>
              <w:pPrChange w:id="889" w:author="mananarora1571@gmail.com" w:date="2021-05-30T15:12:00Z">
                <w:pPr>
                  <w:spacing w:line="360" w:lineRule="auto"/>
                </w:pPr>
              </w:pPrChange>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F535CA">
            <w:pPr>
              <w:pStyle w:val="ListParagraph"/>
              <w:numPr>
                <w:ilvl w:val="0"/>
                <w:numId w:val="14"/>
              </w:numPr>
              <w:spacing w:after="0" w:line="360" w:lineRule="auto"/>
              <w:jc w:val="center"/>
              <w:rPr>
                <w:b/>
              </w:rPr>
              <w:pPrChange w:id="890" w:author="mananarora1571@gmail.com" w:date="2021-05-30T15:12:00Z">
                <w:pPr>
                  <w:pStyle w:val="ListParagraph"/>
                  <w:numPr>
                    <w:numId w:val="14"/>
                  </w:numPr>
                  <w:spacing w:after="0" w:line="360" w:lineRule="auto"/>
                  <w:ind w:hanging="360"/>
                  <w:jc w:val="center"/>
                </w:pPr>
              </w:pPrChange>
            </w:pPr>
          </w:p>
        </w:tc>
        <w:tc>
          <w:tcPr>
            <w:tcW w:w="7688" w:type="dxa"/>
          </w:tcPr>
          <w:p w14:paraId="3D889FF6" w14:textId="77777777" w:rsidR="001518A0" w:rsidRPr="00DE39BA" w:rsidRDefault="001518A0" w:rsidP="00F535CA">
            <w:pPr>
              <w:spacing w:line="360" w:lineRule="auto"/>
              <w:pPrChange w:id="891" w:author="mananarora1571@gmail.com" w:date="2021-05-30T15:12:00Z">
                <w:pPr>
                  <w:spacing w:line="360" w:lineRule="auto"/>
                </w:pPr>
              </w:pPrChange>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F535CA">
            <w:pPr>
              <w:pStyle w:val="ListParagraph"/>
              <w:numPr>
                <w:ilvl w:val="0"/>
                <w:numId w:val="14"/>
              </w:numPr>
              <w:spacing w:after="0" w:line="360" w:lineRule="auto"/>
              <w:jc w:val="center"/>
              <w:rPr>
                <w:b/>
              </w:rPr>
              <w:pPrChange w:id="892" w:author="mananarora1571@gmail.com" w:date="2021-05-30T15:12:00Z">
                <w:pPr>
                  <w:pStyle w:val="ListParagraph"/>
                  <w:numPr>
                    <w:numId w:val="14"/>
                  </w:numPr>
                  <w:spacing w:after="0" w:line="360" w:lineRule="auto"/>
                  <w:ind w:hanging="360"/>
                  <w:jc w:val="center"/>
                </w:pPr>
              </w:pPrChange>
            </w:pPr>
          </w:p>
        </w:tc>
        <w:tc>
          <w:tcPr>
            <w:tcW w:w="7688" w:type="dxa"/>
          </w:tcPr>
          <w:p w14:paraId="0CFF2AD4" w14:textId="77777777" w:rsidR="001518A0" w:rsidRPr="00DE39BA" w:rsidRDefault="001518A0" w:rsidP="00F535CA">
            <w:pPr>
              <w:spacing w:line="360" w:lineRule="auto"/>
              <w:pPrChange w:id="893" w:author="mananarora1571@gmail.com" w:date="2021-05-30T15:12:00Z">
                <w:pPr>
                  <w:spacing w:line="360" w:lineRule="auto"/>
                </w:pPr>
              </w:pPrChange>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F535CA">
            <w:pPr>
              <w:pStyle w:val="ListParagraph"/>
              <w:numPr>
                <w:ilvl w:val="0"/>
                <w:numId w:val="14"/>
              </w:numPr>
              <w:spacing w:after="0" w:line="360" w:lineRule="auto"/>
              <w:jc w:val="center"/>
              <w:rPr>
                <w:b/>
              </w:rPr>
              <w:pPrChange w:id="894" w:author="mananarora1571@gmail.com" w:date="2021-05-30T15:12:00Z">
                <w:pPr>
                  <w:pStyle w:val="ListParagraph"/>
                  <w:numPr>
                    <w:numId w:val="14"/>
                  </w:numPr>
                  <w:spacing w:after="0" w:line="360" w:lineRule="auto"/>
                  <w:ind w:hanging="360"/>
                  <w:jc w:val="center"/>
                </w:pPr>
              </w:pPrChange>
            </w:pPr>
          </w:p>
        </w:tc>
        <w:tc>
          <w:tcPr>
            <w:tcW w:w="7688" w:type="dxa"/>
          </w:tcPr>
          <w:p w14:paraId="25BF217D" w14:textId="77777777" w:rsidR="001518A0" w:rsidRPr="00DE39BA" w:rsidRDefault="001518A0" w:rsidP="00F535CA">
            <w:pPr>
              <w:spacing w:line="360" w:lineRule="auto"/>
              <w:pPrChange w:id="895" w:author="mananarora1571@gmail.com" w:date="2021-05-30T15:12:00Z">
                <w:pPr>
                  <w:keepNext/>
                  <w:spacing w:line="360" w:lineRule="auto"/>
                </w:pPr>
              </w:pPrChange>
            </w:pPr>
            <w:r w:rsidRPr="00DE39BA">
              <w:t>A good data/internet connection for customers</w:t>
            </w:r>
          </w:p>
        </w:tc>
      </w:tr>
    </w:tbl>
    <w:p w14:paraId="7EA92622" w14:textId="27E3C078" w:rsidR="001518A0" w:rsidRPr="00B96460" w:rsidRDefault="001518A0" w:rsidP="00F535CA">
      <w:pPr>
        <w:pStyle w:val="Caption"/>
        <w:widowControl w:val="0"/>
        <w:jc w:val="center"/>
        <w:rPr>
          <w:b/>
          <w:i w:val="0"/>
          <w:color w:val="auto"/>
          <w:sz w:val="24"/>
        </w:rPr>
        <w:pPrChange w:id="896"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F535CA">
      <w:pPr>
        <w:pStyle w:val="Heading3"/>
        <w:keepNext w:val="0"/>
        <w:keepLines w:val="0"/>
        <w:widowControl w:val="0"/>
        <w:spacing w:line="360" w:lineRule="auto"/>
        <w:rPr>
          <w:rFonts w:ascii="Times New Roman" w:hAnsi="Times New Roman" w:cs="Times New Roman"/>
          <w:b w:val="0"/>
          <w:color w:val="auto"/>
        </w:rPr>
        <w:pPrChange w:id="897" w:author="mananarora1571@gmail.com" w:date="2021-05-30T15:12:00Z">
          <w:pPr>
            <w:pStyle w:val="Heading3"/>
            <w:spacing w:line="360" w:lineRule="auto"/>
          </w:pPr>
        </w:pPrChange>
      </w:pPr>
      <w:bookmarkStart w:id="898" w:name="_Toc480417299"/>
      <w:r w:rsidRPr="00DE39BA">
        <w:rPr>
          <w:rFonts w:ascii="Times New Roman" w:hAnsi="Times New Roman" w:cs="Times New Roman"/>
          <w:color w:val="auto"/>
        </w:rPr>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898"/>
    </w:p>
    <w:p w14:paraId="3687437A" w14:textId="77777777" w:rsidR="003A5456" w:rsidRDefault="003A5456" w:rsidP="00F535CA">
      <w:pPr>
        <w:pStyle w:val="Heading3"/>
        <w:keepNext w:val="0"/>
        <w:keepLines w:val="0"/>
        <w:widowControl w:val="0"/>
        <w:spacing w:line="360" w:lineRule="auto"/>
        <w:ind w:left="720"/>
        <w:rPr>
          <w:rFonts w:ascii="Times New Roman" w:eastAsiaTheme="minorEastAsia" w:hAnsi="Times New Roman" w:cs="Times New Roman"/>
          <w:b w:val="0"/>
          <w:bCs w:val="0"/>
          <w:color w:val="auto"/>
        </w:rPr>
        <w:pPrChange w:id="899" w:author="mananarora1571@gmail.com" w:date="2021-05-30T15:12:00Z">
          <w:pPr>
            <w:pStyle w:val="Heading3"/>
            <w:spacing w:line="360" w:lineRule="auto"/>
            <w:ind w:left="720"/>
          </w:pPr>
        </w:pPrChange>
      </w:pPr>
      <w:bookmarkStart w:id="900" w:name="_Toc480417300"/>
      <w:r w:rsidRPr="003A5456">
        <w:rPr>
          <w:rFonts w:ascii="Times New Roman" w:eastAsiaTheme="minorEastAsia" w:hAnsi="Times New Roman" w:cs="Times New Roman"/>
          <w:b w:val="0"/>
          <w:bCs w:val="0"/>
          <w:color w:val="auto"/>
        </w:rPr>
        <w:t xml:space="preserve">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w:t>
      </w:r>
      <w:r w:rsidRPr="003A5456">
        <w:rPr>
          <w:rFonts w:ascii="Times New Roman" w:eastAsiaTheme="minorEastAsia" w:hAnsi="Times New Roman" w:cs="Times New Roman"/>
          <w:b w:val="0"/>
          <w:bCs w:val="0"/>
          <w:color w:val="auto"/>
        </w:rPr>
        <w:lastRenderedPageBreak/>
        <w:t>And any software or software program needs to be screened for potential applications. Only the required investment can be a tangible tool to evaluate the system.</w:t>
      </w:r>
    </w:p>
    <w:p w14:paraId="3D8D2EB2" w14:textId="58CC73E7"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901" w:author="mananarora1571@gmail.com" w:date="2021-05-30T15:12:00Z">
          <w:pPr>
            <w:pStyle w:val="Heading3"/>
            <w:spacing w:line="360" w:lineRule="auto"/>
          </w:pPr>
        </w:pPrChange>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900"/>
    </w:p>
    <w:p w14:paraId="387C6389" w14:textId="21887318" w:rsidR="001518A0" w:rsidRPr="00DE39BA" w:rsidRDefault="003A5456" w:rsidP="00F535CA">
      <w:pPr>
        <w:widowControl w:val="0"/>
        <w:spacing w:line="360" w:lineRule="auto"/>
        <w:ind w:left="720"/>
        <w:jc w:val="both"/>
        <w:rPr>
          <w:b/>
        </w:rPr>
        <w:pPrChange w:id="902" w:author="mananarora1571@gmail.com" w:date="2021-05-30T15:12:00Z">
          <w:pPr>
            <w:spacing w:line="360" w:lineRule="auto"/>
            <w:ind w:left="720"/>
            <w:jc w:val="both"/>
          </w:pPr>
        </w:pPrChange>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F535CA">
      <w:pPr>
        <w:widowControl w:val="0"/>
        <w:rPr>
          <w:b/>
        </w:rPr>
        <w:pPrChange w:id="903" w:author="mananarora1571@gmail.com" w:date="2021-05-30T15:12:00Z">
          <w:pPr/>
        </w:pPrChange>
      </w:pPr>
      <w:r>
        <w:rPr>
          <w:b/>
        </w:rPr>
        <w:t>2.4</w:t>
      </w:r>
      <w:r w:rsidR="001518A0" w:rsidRPr="00DE39BA">
        <w:rPr>
          <w:b/>
        </w:rPr>
        <w:t>.4</w:t>
      </w:r>
      <w:r w:rsidR="001518A0" w:rsidRPr="00DE39BA">
        <w:rPr>
          <w:b/>
        </w:rPr>
        <w:tab/>
        <w:t>Operational Feasibility</w:t>
      </w:r>
    </w:p>
    <w:p w14:paraId="5FDC4776" w14:textId="77777777" w:rsidR="003A5456" w:rsidRDefault="003A5456" w:rsidP="00F535CA">
      <w:pPr>
        <w:widowControl w:val="0"/>
        <w:spacing w:line="360" w:lineRule="auto"/>
        <w:ind w:left="720"/>
        <w:jc w:val="both"/>
        <w:rPr>
          <w:szCs w:val="24"/>
        </w:rPr>
        <w:pPrChange w:id="904" w:author="mananarora1571@gmail.com" w:date="2021-05-30T15:12:00Z">
          <w:pPr>
            <w:spacing w:line="360" w:lineRule="auto"/>
            <w:ind w:left="720"/>
            <w:jc w:val="both"/>
          </w:pPr>
        </w:pPrChange>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F535CA">
      <w:pPr>
        <w:widowControl w:val="0"/>
        <w:spacing w:line="360" w:lineRule="auto"/>
        <w:jc w:val="both"/>
        <w:rPr>
          <w:b/>
        </w:rPr>
        <w:pPrChange w:id="905" w:author="mananarora1571@gmail.com" w:date="2021-05-30T15:12:00Z">
          <w:pPr>
            <w:spacing w:line="360" w:lineRule="auto"/>
            <w:jc w:val="both"/>
          </w:pPr>
        </w:pPrChange>
      </w:pPr>
      <w:r>
        <w:rPr>
          <w:b/>
        </w:rPr>
        <w:t>2.4</w:t>
      </w:r>
      <w:r w:rsidR="001518A0" w:rsidRPr="00DE39BA">
        <w:rPr>
          <w:b/>
        </w:rPr>
        <w:t>.5</w:t>
      </w:r>
      <w:r w:rsidR="001518A0" w:rsidRPr="00DE39BA">
        <w:rPr>
          <w:b/>
        </w:rPr>
        <w:tab/>
        <w:t>Conclusion of Feasibility Study</w:t>
      </w:r>
      <w:bookmarkStart w:id="906" w:name="_Toc480417301"/>
    </w:p>
    <w:p w14:paraId="616DEF08" w14:textId="3B8B1AB1" w:rsidR="003A5456" w:rsidRPr="003A5456" w:rsidRDefault="003A5456" w:rsidP="00F535CA">
      <w:pPr>
        <w:widowControl w:val="0"/>
        <w:spacing w:line="360" w:lineRule="auto"/>
        <w:ind w:left="720"/>
        <w:jc w:val="both"/>
        <w:rPr>
          <w:b/>
        </w:rPr>
        <w:pPrChange w:id="907" w:author="mananarora1571@gmail.com" w:date="2021-05-30T15:12:00Z">
          <w:pPr>
            <w:spacing w:line="360" w:lineRule="auto"/>
            <w:ind w:left="720"/>
            <w:jc w:val="both"/>
          </w:pPr>
        </w:pPrChange>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F535CA">
      <w:pPr>
        <w:pStyle w:val="Heading2"/>
        <w:keepNext w:val="0"/>
        <w:keepLines w:val="0"/>
        <w:widowControl w:val="0"/>
        <w:spacing w:line="360" w:lineRule="auto"/>
        <w:rPr>
          <w:rFonts w:cs="Times New Roman"/>
          <w:b w:val="0"/>
          <w:color w:val="auto"/>
        </w:rPr>
        <w:pPrChange w:id="908" w:author="mananarora1571@gmail.com" w:date="2021-05-30T15:12:00Z">
          <w:pPr>
            <w:pStyle w:val="Heading2"/>
            <w:spacing w:line="360" w:lineRule="auto"/>
          </w:pPr>
        </w:pPrChange>
      </w:pPr>
      <w:r>
        <w:rPr>
          <w:rFonts w:cs="Times New Roman"/>
          <w:color w:val="auto"/>
        </w:rPr>
        <w:t>2.5</w:t>
      </w:r>
      <w:r w:rsidR="001518A0" w:rsidRPr="00DE39BA">
        <w:rPr>
          <w:rFonts w:cs="Times New Roman"/>
          <w:color w:val="auto"/>
        </w:rPr>
        <w:tab/>
        <w:t>Conclusion</w:t>
      </w:r>
      <w:bookmarkEnd w:id="906"/>
    </w:p>
    <w:p w14:paraId="04F73DC6" w14:textId="44029A40" w:rsidR="001518A0" w:rsidRPr="00DE39BA" w:rsidRDefault="003A5456" w:rsidP="00F535CA">
      <w:pPr>
        <w:widowControl w:val="0"/>
        <w:spacing w:line="360" w:lineRule="auto"/>
        <w:ind w:left="720"/>
        <w:jc w:val="both"/>
        <w:pPrChange w:id="909" w:author="mananarora1571@gmail.com" w:date="2021-05-30T15:12:00Z">
          <w:pPr>
            <w:spacing w:line="360" w:lineRule="auto"/>
            <w:ind w:left="720"/>
            <w:jc w:val="both"/>
          </w:pPr>
        </w:pPrChange>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w:t>
      </w:r>
      <w:r w:rsidRPr="003A5456">
        <w:lastRenderedPageBreak/>
        <w:t>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F535CA">
      <w:pPr>
        <w:widowControl w:val="0"/>
        <w:pPrChange w:id="910" w:author="mananarora1571@gmail.com" w:date="2021-05-30T15:12:00Z">
          <w:pPr/>
        </w:pPrChange>
      </w:pPr>
    </w:p>
    <w:p w14:paraId="741D7045" w14:textId="46CFFC44" w:rsidR="00024252" w:rsidRDefault="00024252" w:rsidP="00F535CA">
      <w:pPr>
        <w:widowControl w:val="0"/>
        <w:spacing w:line="360" w:lineRule="auto"/>
        <w:jc w:val="both"/>
        <w:pPrChange w:id="911" w:author="mananarora1571@gmail.com" w:date="2021-05-30T15:12:00Z">
          <w:pPr>
            <w:spacing w:line="360" w:lineRule="auto"/>
            <w:jc w:val="both"/>
          </w:pPr>
        </w:pPrChange>
      </w:pPr>
    </w:p>
    <w:p w14:paraId="340D8695" w14:textId="175199A6" w:rsidR="00561C8C" w:rsidRDefault="00561C8C" w:rsidP="00F535CA">
      <w:pPr>
        <w:widowControl w:val="0"/>
        <w:spacing w:line="360" w:lineRule="auto"/>
        <w:jc w:val="both"/>
        <w:pPrChange w:id="912" w:author="mananarora1571@gmail.com" w:date="2021-05-30T15:12:00Z">
          <w:pPr>
            <w:spacing w:line="360" w:lineRule="auto"/>
            <w:jc w:val="both"/>
          </w:pPr>
        </w:pPrChange>
      </w:pPr>
    </w:p>
    <w:p w14:paraId="308025DC" w14:textId="5792688B" w:rsidR="00561C8C" w:rsidRDefault="00561C8C" w:rsidP="00F535CA">
      <w:pPr>
        <w:widowControl w:val="0"/>
        <w:spacing w:line="360" w:lineRule="auto"/>
        <w:jc w:val="both"/>
        <w:pPrChange w:id="913" w:author="mananarora1571@gmail.com" w:date="2021-05-30T15:12:00Z">
          <w:pPr>
            <w:spacing w:line="360" w:lineRule="auto"/>
            <w:jc w:val="both"/>
          </w:pPr>
        </w:pPrChange>
      </w:pPr>
    </w:p>
    <w:p w14:paraId="26C16FD1" w14:textId="20E8AA87" w:rsidR="00561C8C" w:rsidRDefault="00561C8C" w:rsidP="00F535CA">
      <w:pPr>
        <w:widowControl w:val="0"/>
        <w:spacing w:line="360" w:lineRule="auto"/>
        <w:jc w:val="both"/>
        <w:pPrChange w:id="914" w:author="mananarora1571@gmail.com" w:date="2021-05-30T15:12:00Z">
          <w:pPr>
            <w:spacing w:line="360" w:lineRule="auto"/>
            <w:jc w:val="both"/>
          </w:pPr>
        </w:pPrChange>
      </w:pPr>
    </w:p>
    <w:p w14:paraId="18E2C760" w14:textId="632B4859" w:rsidR="00561C8C" w:rsidRDefault="00561C8C" w:rsidP="00F535CA">
      <w:pPr>
        <w:widowControl w:val="0"/>
        <w:spacing w:line="360" w:lineRule="auto"/>
        <w:jc w:val="both"/>
        <w:pPrChange w:id="915" w:author="mananarora1571@gmail.com" w:date="2021-05-30T15:12:00Z">
          <w:pPr>
            <w:spacing w:line="360" w:lineRule="auto"/>
            <w:jc w:val="both"/>
          </w:pPr>
        </w:pPrChange>
      </w:pPr>
    </w:p>
    <w:p w14:paraId="0E835F11" w14:textId="63A8AEAC" w:rsidR="00561C8C" w:rsidRDefault="00561C8C" w:rsidP="00F535CA">
      <w:pPr>
        <w:widowControl w:val="0"/>
        <w:spacing w:line="360" w:lineRule="auto"/>
        <w:jc w:val="both"/>
        <w:pPrChange w:id="916" w:author="mananarora1571@gmail.com" w:date="2021-05-30T15:12:00Z">
          <w:pPr>
            <w:spacing w:line="360" w:lineRule="auto"/>
            <w:jc w:val="both"/>
          </w:pPr>
        </w:pPrChange>
      </w:pPr>
    </w:p>
    <w:p w14:paraId="5941EF20" w14:textId="026A10B1" w:rsidR="00561C8C" w:rsidRDefault="00561C8C" w:rsidP="00F535CA">
      <w:pPr>
        <w:widowControl w:val="0"/>
        <w:spacing w:line="360" w:lineRule="auto"/>
        <w:jc w:val="both"/>
        <w:pPrChange w:id="917" w:author="mananarora1571@gmail.com" w:date="2021-05-30T15:12:00Z">
          <w:pPr>
            <w:spacing w:line="360" w:lineRule="auto"/>
            <w:jc w:val="both"/>
          </w:pPr>
        </w:pPrChange>
      </w:pPr>
    </w:p>
    <w:p w14:paraId="3A0F0369" w14:textId="7A5FE7AA" w:rsidR="00561C8C" w:rsidRDefault="00561C8C" w:rsidP="00F535CA">
      <w:pPr>
        <w:widowControl w:val="0"/>
        <w:spacing w:line="360" w:lineRule="auto"/>
        <w:jc w:val="both"/>
        <w:pPrChange w:id="918" w:author="mananarora1571@gmail.com" w:date="2021-05-30T15:12:00Z">
          <w:pPr>
            <w:spacing w:line="360" w:lineRule="auto"/>
            <w:jc w:val="both"/>
          </w:pPr>
        </w:pPrChange>
      </w:pPr>
    </w:p>
    <w:p w14:paraId="4C475A05" w14:textId="52D91E44" w:rsidR="00561C8C" w:rsidRDefault="00561C8C" w:rsidP="00F535CA">
      <w:pPr>
        <w:widowControl w:val="0"/>
        <w:spacing w:line="360" w:lineRule="auto"/>
        <w:jc w:val="both"/>
        <w:pPrChange w:id="919" w:author="mananarora1571@gmail.com" w:date="2021-05-30T15:12:00Z">
          <w:pPr>
            <w:spacing w:line="360" w:lineRule="auto"/>
            <w:jc w:val="both"/>
          </w:pPr>
        </w:pPrChange>
      </w:pPr>
    </w:p>
    <w:p w14:paraId="6E6AF9D5" w14:textId="7A052BD4" w:rsidR="00561C8C" w:rsidRDefault="00561C8C" w:rsidP="00F535CA">
      <w:pPr>
        <w:widowControl w:val="0"/>
        <w:spacing w:line="360" w:lineRule="auto"/>
        <w:jc w:val="both"/>
        <w:pPrChange w:id="920" w:author="mananarora1571@gmail.com" w:date="2021-05-30T15:12:00Z">
          <w:pPr>
            <w:spacing w:line="360" w:lineRule="auto"/>
            <w:jc w:val="both"/>
          </w:pPr>
        </w:pPrChange>
      </w:pPr>
    </w:p>
    <w:p w14:paraId="336F51B6" w14:textId="7F213CF9" w:rsidR="00561C8C" w:rsidRDefault="00561C8C" w:rsidP="00F535CA">
      <w:pPr>
        <w:widowControl w:val="0"/>
        <w:spacing w:line="360" w:lineRule="auto"/>
        <w:jc w:val="both"/>
        <w:rPr>
          <w:ins w:id="921" w:author="mananarora1571@gmail.com" w:date="2021-05-30T15:16:00Z"/>
        </w:rPr>
        <w:pPrChange w:id="922" w:author="mananarora1571@gmail.com" w:date="2021-05-30T15:12:00Z">
          <w:pPr>
            <w:spacing w:line="360" w:lineRule="auto"/>
            <w:jc w:val="both"/>
          </w:pPr>
        </w:pPrChange>
      </w:pPr>
    </w:p>
    <w:p w14:paraId="392D2102" w14:textId="781BA9FA" w:rsidR="00F535CA" w:rsidRDefault="00F535CA" w:rsidP="00F535CA">
      <w:pPr>
        <w:widowControl w:val="0"/>
        <w:spacing w:line="360" w:lineRule="auto"/>
        <w:jc w:val="both"/>
        <w:rPr>
          <w:ins w:id="923" w:author="mananarora1571@gmail.com" w:date="2021-05-30T15:16:00Z"/>
        </w:rPr>
        <w:pPrChange w:id="924" w:author="mananarora1571@gmail.com" w:date="2021-05-30T15:12:00Z">
          <w:pPr>
            <w:spacing w:line="360" w:lineRule="auto"/>
            <w:jc w:val="both"/>
          </w:pPr>
        </w:pPrChange>
      </w:pPr>
    </w:p>
    <w:p w14:paraId="5854D846" w14:textId="270BCF73" w:rsidR="00F535CA" w:rsidRDefault="00F535CA" w:rsidP="00F535CA">
      <w:pPr>
        <w:widowControl w:val="0"/>
        <w:spacing w:line="360" w:lineRule="auto"/>
        <w:jc w:val="both"/>
        <w:rPr>
          <w:ins w:id="925" w:author="mananarora1571@gmail.com" w:date="2021-05-30T15:16:00Z"/>
        </w:rPr>
        <w:pPrChange w:id="926" w:author="mananarora1571@gmail.com" w:date="2021-05-30T15:12:00Z">
          <w:pPr>
            <w:spacing w:line="360" w:lineRule="auto"/>
            <w:jc w:val="both"/>
          </w:pPr>
        </w:pPrChange>
      </w:pPr>
    </w:p>
    <w:p w14:paraId="0B224519" w14:textId="2A355FAF" w:rsidR="00F535CA" w:rsidRDefault="00F535CA" w:rsidP="00F535CA">
      <w:pPr>
        <w:widowControl w:val="0"/>
        <w:spacing w:line="360" w:lineRule="auto"/>
        <w:jc w:val="both"/>
        <w:rPr>
          <w:ins w:id="927" w:author="mananarora1571@gmail.com" w:date="2021-05-30T15:16:00Z"/>
        </w:rPr>
        <w:pPrChange w:id="928" w:author="mananarora1571@gmail.com" w:date="2021-05-30T15:12:00Z">
          <w:pPr>
            <w:spacing w:line="360" w:lineRule="auto"/>
            <w:jc w:val="both"/>
          </w:pPr>
        </w:pPrChange>
      </w:pPr>
    </w:p>
    <w:p w14:paraId="5CA48DB8" w14:textId="6CD4DE49" w:rsidR="00F535CA" w:rsidRDefault="00F535CA" w:rsidP="00F535CA">
      <w:pPr>
        <w:widowControl w:val="0"/>
        <w:spacing w:line="360" w:lineRule="auto"/>
        <w:jc w:val="both"/>
        <w:rPr>
          <w:ins w:id="929" w:author="mananarora1571@gmail.com" w:date="2021-05-30T15:16:00Z"/>
        </w:rPr>
        <w:pPrChange w:id="930" w:author="mananarora1571@gmail.com" w:date="2021-05-30T15:12:00Z">
          <w:pPr>
            <w:spacing w:line="360" w:lineRule="auto"/>
            <w:jc w:val="both"/>
          </w:pPr>
        </w:pPrChange>
      </w:pPr>
    </w:p>
    <w:p w14:paraId="3D6094C6" w14:textId="65189184" w:rsidR="00F535CA" w:rsidRDefault="00F535CA" w:rsidP="00F535CA">
      <w:pPr>
        <w:widowControl w:val="0"/>
        <w:spacing w:line="360" w:lineRule="auto"/>
        <w:jc w:val="both"/>
        <w:rPr>
          <w:ins w:id="931" w:author="mananarora1571@gmail.com" w:date="2021-05-30T15:16:00Z"/>
        </w:rPr>
        <w:pPrChange w:id="932" w:author="mananarora1571@gmail.com" w:date="2021-05-30T15:12:00Z">
          <w:pPr>
            <w:spacing w:line="360" w:lineRule="auto"/>
            <w:jc w:val="both"/>
          </w:pPr>
        </w:pPrChange>
      </w:pPr>
    </w:p>
    <w:p w14:paraId="7A9352C3" w14:textId="2E22A4BA" w:rsidR="00F535CA" w:rsidRDefault="00F535CA" w:rsidP="00F535CA">
      <w:pPr>
        <w:widowControl w:val="0"/>
        <w:spacing w:line="360" w:lineRule="auto"/>
        <w:jc w:val="both"/>
        <w:rPr>
          <w:ins w:id="933" w:author="mananarora1571@gmail.com" w:date="2021-05-30T15:16:00Z"/>
        </w:rPr>
        <w:pPrChange w:id="934" w:author="mananarora1571@gmail.com" w:date="2021-05-30T15:12:00Z">
          <w:pPr>
            <w:spacing w:line="360" w:lineRule="auto"/>
            <w:jc w:val="both"/>
          </w:pPr>
        </w:pPrChange>
      </w:pPr>
    </w:p>
    <w:p w14:paraId="021634E9" w14:textId="19630FB0" w:rsidR="00F535CA" w:rsidRDefault="00F535CA" w:rsidP="00F535CA">
      <w:pPr>
        <w:widowControl w:val="0"/>
        <w:spacing w:line="360" w:lineRule="auto"/>
        <w:jc w:val="both"/>
        <w:rPr>
          <w:ins w:id="935" w:author="mananarora1571@gmail.com" w:date="2021-05-30T15:16:00Z"/>
        </w:rPr>
        <w:pPrChange w:id="936" w:author="mananarora1571@gmail.com" w:date="2021-05-30T15:12:00Z">
          <w:pPr>
            <w:spacing w:line="360" w:lineRule="auto"/>
            <w:jc w:val="both"/>
          </w:pPr>
        </w:pPrChange>
      </w:pPr>
    </w:p>
    <w:p w14:paraId="085D976D" w14:textId="77777777" w:rsidR="00F535CA" w:rsidRPr="00DE39BA" w:rsidRDefault="00F535CA" w:rsidP="00F535CA">
      <w:pPr>
        <w:widowControl w:val="0"/>
        <w:spacing w:line="360" w:lineRule="auto"/>
        <w:jc w:val="both"/>
        <w:pPrChange w:id="937" w:author="mananarora1571@gmail.com" w:date="2021-05-30T15:12:00Z">
          <w:pPr>
            <w:spacing w:line="360" w:lineRule="auto"/>
            <w:jc w:val="both"/>
          </w:pPr>
        </w:pPrChange>
      </w:pPr>
    </w:p>
    <w:p w14:paraId="4EC745E2" w14:textId="64ED0674" w:rsidR="00343530" w:rsidRPr="00DE39BA" w:rsidRDefault="00343530" w:rsidP="00F535CA">
      <w:pPr>
        <w:pStyle w:val="Heading1"/>
        <w:keepNext w:val="0"/>
        <w:keepLines w:val="0"/>
        <w:widowControl w:val="0"/>
        <w:ind w:left="1843"/>
        <w:rPr>
          <w:rFonts w:cs="Times New Roman"/>
          <w:bCs/>
          <w:color w:val="auto"/>
          <w:u w:val="single"/>
        </w:rPr>
        <w:pPrChange w:id="938" w:author="mananarora1571@gmail.com" w:date="2021-05-30T15:12:00Z">
          <w:pPr>
            <w:pStyle w:val="Heading1"/>
            <w:ind w:left="1843"/>
          </w:pPr>
        </w:pPrChange>
      </w:pPr>
      <w:r w:rsidRPr="00DE39BA">
        <w:rPr>
          <w:rFonts w:cs="Times New Roman"/>
          <w:bCs/>
          <w:color w:val="auto"/>
          <w:u w:val="single"/>
        </w:rPr>
        <w:lastRenderedPageBreak/>
        <w:t>CHAPTER 3: LITERATURE REVIEW</w:t>
      </w:r>
    </w:p>
    <w:p w14:paraId="4DD0CE43" w14:textId="77777777" w:rsidR="004236CE" w:rsidRPr="00DE39BA" w:rsidRDefault="004236CE" w:rsidP="00F535CA">
      <w:pPr>
        <w:pStyle w:val="Heading2"/>
        <w:keepNext w:val="0"/>
        <w:keepLines w:val="0"/>
        <w:widowControl w:val="0"/>
        <w:numPr>
          <w:ilvl w:val="1"/>
          <w:numId w:val="0"/>
        </w:numPr>
        <w:spacing w:line="360" w:lineRule="auto"/>
        <w:jc w:val="both"/>
        <w:rPr>
          <w:rFonts w:cs="Times New Roman"/>
          <w:color w:val="auto"/>
        </w:rPr>
        <w:pPrChange w:id="939" w:author="mananarora1571@gmail.com" w:date="2021-05-30T15:12:00Z">
          <w:pPr>
            <w:pStyle w:val="Heading2"/>
            <w:numPr>
              <w:ilvl w:val="1"/>
            </w:numPr>
            <w:spacing w:line="360" w:lineRule="auto"/>
            <w:jc w:val="both"/>
          </w:pPr>
        </w:pPrChange>
      </w:pPr>
    </w:p>
    <w:p w14:paraId="1D283414" w14:textId="77777777"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940" w:author="mananarora1571@gmail.com" w:date="2021-05-30T15:12:00Z">
          <w:pPr>
            <w:pStyle w:val="Heading2"/>
            <w:spacing w:line="360" w:lineRule="auto"/>
            <w:jc w:val="both"/>
          </w:pPr>
        </w:pPrChange>
      </w:pPr>
      <w:bookmarkStart w:id="941"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941"/>
    </w:p>
    <w:p w14:paraId="2A62B4F0" w14:textId="42E34B67" w:rsidR="001450B9" w:rsidRPr="00DE39BA" w:rsidRDefault="003A5456" w:rsidP="00F535CA">
      <w:pPr>
        <w:widowControl w:val="0"/>
        <w:spacing w:line="360" w:lineRule="auto"/>
        <w:ind w:left="426"/>
        <w:jc w:val="both"/>
        <w:rPr>
          <w:szCs w:val="24"/>
        </w:rPr>
        <w:pPrChange w:id="942" w:author="mananarora1571@gmail.com" w:date="2021-05-30T15:12:00Z">
          <w:pPr>
            <w:spacing w:line="360" w:lineRule="auto"/>
            <w:ind w:left="426"/>
            <w:jc w:val="both"/>
          </w:pPr>
        </w:pPrChange>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F535CA">
      <w:pPr>
        <w:pStyle w:val="NoSpacing"/>
        <w:widowControl w:val="0"/>
        <w:numPr>
          <w:ilvl w:val="1"/>
          <w:numId w:val="6"/>
        </w:numPr>
        <w:rPr>
          <w:rFonts w:cs="Times New Roman"/>
          <w:szCs w:val="24"/>
        </w:rPr>
        <w:pPrChange w:id="943" w:author="mananarora1571@gmail.com" w:date="2021-05-30T15:12:00Z">
          <w:pPr>
            <w:pStyle w:val="NoSpacing"/>
            <w:numPr>
              <w:ilvl w:val="1"/>
            </w:numPr>
            <w:ind w:left="1080" w:hanging="360"/>
          </w:pPr>
        </w:pPrChange>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F535CA">
      <w:pPr>
        <w:pStyle w:val="NoSpacing"/>
        <w:widowControl w:val="0"/>
        <w:numPr>
          <w:ilvl w:val="1"/>
          <w:numId w:val="6"/>
        </w:numPr>
        <w:rPr>
          <w:rFonts w:cs="Times New Roman"/>
          <w:szCs w:val="24"/>
        </w:rPr>
        <w:pPrChange w:id="944" w:author="mananarora1571@gmail.com" w:date="2021-05-30T15:12:00Z">
          <w:pPr>
            <w:pStyle w:val="NoSpacing"/>
            <w:numPr>
              <w:ilvl w:val="1"/>
            </w:numPr>
            <w:ind w:left="1080" w:hanging="360"/>
          </w:pPr>
        </w:pPrChange>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F535CA">
      <w:pPr>
        <w:pStyle w:val="NoSpacing"/>
        <w:widowControl w:val="0"/>
        <w:numPr>
          <w:ilvl w:val="1"/>
          <w:numId w:val="6"/>
        </w:numPr>
        <w:rPr>
          <w:rFonts w:cs="Times New Roman"/>
          <w:szCs w:val="24"/>
        </w:rPr>
        <w:pPrChange w:id="945" w:author="mananarora1571@gmail.com" w:date="2021-05-30T15:12:00Z">
          <w:pPr>
            <w:pStyle w:val="NoSpacing"/>
            <w:numPr>
              <w:ilvl w:val="1"/>
            </w:numPr>
            <w:ind w:left="1080" w:hanging="360"/>
          </w:pPr>
        </w:pPrChange>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F535CA">
      <w:pPr>
        <w:pStyle w:val="Heading2"/>
        <w:keepNext w:val="0"/>
        <w:keepLines w:val="0"/>
        <w:widowControl w:val="0"/>
        <w:spacing w:line="360" w:lineRule="auto"/>
        <w:rPr>
          <w:rFonts w:cs="Times New Roman"/>
          <w:b w:val="0"/>
          <w:color w:val="auto"/>
          <w:szCs w:val="24"/>
        </w:rPr>
        <w:pPrChange w:id="946" w:author="mananarora1571@gmail.com" w:date="2021-05-30T15:12:00Z">
          <w:pPr>
            <w:pStyle w:val="Heading2"/>
            <w:spacing w:line="360" w:lineRule="auto"/>
          </w:pPr>
        </w:pPrChange>
      </w:pPr>
      <w:bookmarkStart w:id="947" w:name="_Toc480417304"/>
      <w:r w:rsidRPr="00DE39BA">
        <w:rPr>
          <w:rFonts w:cs="Times New Roman"/>
          <w:color w:val="auto"/>
          <w:szCs w:val="24"/>
        </w:rPr>
        <w:t>3.2</w:t>
      </w:r>
      <w:r w:rsidRPr="00DE39BA">
        <w:rPr>
          <w:rFonts w:cs="Times New Roman"/>
          <w:color w:val="auto"/>
          <w:szCs w:val="24"/>
        </w:rPr>
        <w:tab/>
        <w:t>Advanced Preliminary Research</w:t>
      </w:r>
      <w:bookmarkEnd w:id="947"/>
    </w:p>
    <w:p w14:paraId="2D745E33" w14:textId="360D2C44" w:rsidR="001450B9" w:rsidRDefault="001450B9" w:rsidP="00F535CA">
      <w:pPr>
        <w:widowControl w:val="0"/>
        <w:spacing w:line="360" w:lineRule="auto"/>
        <w:ind w:left="720"/>
        <w:jc w:val="both"/>
        <w:rPr>
          <w:ins w:id="948" w:author="mananarora1571@gmail.com" w:date="2021-05-30T15:16:00Z"/>
          <w:szCs w:val="24"/>
        </w:rPr>
        <w:pPrChange w:id="949" w:author="mananarora1571@gmail.com" w:date="2021-05-30T15:12:00Z">
          <w:pPr>
            <w:spacing w:line="360" w:lineRule="auto"/>
            <w:ind w:left="720"/>
            <w:jc w:val="both"/>
          </w:pPr>
        </w:pPrChange>
      </w:pPr>
      <w:bookmarkStart w:id="950"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32680678" w14:textId="77777777" w:rsidR="00F535CA" w:rsidRPr="00DE39BA" w:rsidRDefault="00F535CA" w:rsidP="00F535CA">
      <w:pPr>
        <w:widowControl w:val="0"/>
        <w:spacing w:line="360" w:lineRule="auto"/>
        <w:ind w:left="720"/>
        <w:jc w:val="both"/>
        <w:rPr>
          <w:szCs w:val="24"/>
        </w:rPr>
        <w:pPrChange w:id="951" w:author="mananarora1571@gmail.com" w:date="2021-05-30T15:12:00Z">
          <w:pPr>
            <w:spacing w:line="360" w:lineRule="auto"/>
            <w:ind w:left="720"/>
            <w:jc w:val="both"/>
          </w:pPr>
        </w:pPrChange>
      </w:pPr>
    </w:p>
    <w:p w14:paraId="644E9F0B" w14:textId="77777777"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952" w:author="mananarora1571@gmail.com" w:date="2021-05-30T15:12:00Z">
          <w:pPr>
            <w:pStyle w:val="Heading2"/>
            <w:spacing w:line="360" w:lineRule="auto"/>
            <w:jc w:val="both"/>
          </w:pPr>
        </w:pPrChange>
      </w:pPr>
      <w:r w:rsidRPr="00DE39BA">
        <w:rPr>
          <w:rFonts w:cs="Times New Roman"/>
          <w:color w:val="auto"/>
          <w:szCs w:val="24"/>
        </w:rPr>
        <w:lastRenderedPageBreak/>
        <w:t>3.3</w:t>
      </w:r>
      <w:r w:rsidRPr="00DE39BA">
        <w:rPr>
          <w:rFonts w:cs="Times New Roman"/>
          <w:color w:val="auto"/>
          <w:szCs w:val="24"/>
        </w:rPr>
        <w:tab/>
        <w:t>Academic Research</w:t>
      </w:r>
      <w:bookmarkEnd w:id="950"/>
    </w:p>
    <w:p w14:paraId="2A7FEFED" w14:textId="77777777" w:rsidR="00671653" w:rsidRDefault="00671653" w:rsidP="00F535CA">
      <w:pPr>
        <w:pStyle w:val="Heading3"/>
        <w:keepNext w:val="0"/>
        <w:keepLines w:val="0"/>
        <w:widowControl w:val="0"/>
        <w:spacing w:line="360" w:lineRule="auto"/>
        <w:ind w:left="720"/>
        <w:jc w:val="both"/>
        <w:rPr>
          <w:rFonts w:ascii="Times New Roman" w:eastAsiaTheme="minorEastAsia" w:hAnsi="Times New Roman" w:cs="Times New Roman"/>
          <w:b w:val="0"/>
          <w:bCs w:val="0"/>
          <w:color w:val="auto"/>
          <w:szCs w:val="24"/>
        </w:rPr>
        <w:pPrChange w:id="953" w:author="mananarora1571@gmail.com" w:date="2021-05-30T15:12:00Z">
          <w:pPr>
            <w:pStyle w:val="Heading3"/>
            <w:spacing w:line="360" w:lineRule="auto"/>
            <w:ind w:left="720"/>
            <w:jc w:val="both"/>
          </w:pPr>
        </w:pPrChange>
      </w:pPr>
      <w:bookmarkStart w:id="954"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F535CA">
      <w:pPr>
        <w:pStyle w:val="Heading3"/>
        <w:keepNext w:val="0"/>
        <w:keepLines w:val="0"/>
        <w:widowControl w:val="0"/>
        <w:spacing w:line="360" w:lineRule="auto"/>
        <w:jc w:val="both"/>
        <w:rPr>
          <w:rFonts w:ascii="Times New Roman" w:hAnsi="Times New Roman" w:cs="Times New Roman"/>
          <w:b w:val="0"/>
          <w:color w:val="auto"/>
          <w:szCs w:val="24"/>
        </w:rPr>
        <w:pPrChange w:id="955" w:author="mananarora1571@gmail.com" w:date="2021-05-30T15:12:00Z">
          <w:pPr>
            <w:pStyle w:val="Heading3"/>
            <w:spacing w:line="360" w:lineRule="auto"/>
            <w:jc w:val="both"/>
          </w:pPr>
        </w:pPrChange>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954"/>
    </w:p>
    <w:p w14:paraId="336FA30A" w14:textId="77777777" w:rsidR="001450B9" w:rsidRPr="00DE39BA" w:rsidRDefault="001450B9" w:rsidP="00F535CA">
      <w:pPr>
        <w:widowControl w:val="0"/>
        <w:spacing w:line="360" w:lineRule="auto"/>
        <w:ind w:left="720"/>
        <w:jc w:val="both"/>
        <w:rPr>
          <w:szCs w:val="24"/>
          <w:lang w:val="en-SG"/>
        </w:rPr>
        <w:pPrChange w:id="956" w:author="mananarora1571@gmail.com" w:date="2021-05-30T15:12:00Z">
          <w:pPr>
            <w:spacing w:line="360" w:lineRule="auto"/>
            <w:ind w:left="720"/>
            <w:jc w:val="both"/>
          </w:pPr>
        </w:pPrChange>
      </w:pPr>
      <w:r w:rsidRPr="00DE39BA">
        <w:rPr>
          <w:szCs w:val="24"/>
        </w:rPr>
        <w:t xml:space="preserve">Since the system heavily depends upon crowd-source the data where it is a real challenge to synchronously process the data received </w:t>
      </w:r>
      <w:r w:rsidRPr="00DE39BA">
        <w:rPr>
          <w:szCs w:val="24"/>
          <w:lang w:val="en-SG"/>
        </w:rPr>
        <w:t>.</w:t>
      </w:r>
    </w:p>
    <w:p w14:paraId="5CCE963D" w14:textId="77777777" w:rsidR="001450B9" w:rsidRPr="00DE39BA" w:rsidRDefault="001450B9" w:rsidP="00F535CA">
      <w:pPr>
        <w:pStyle w:val="Heading3"/>
        <w:keepNext w:val="0"/>
        <w:keepLines w:val="0"/>
        <w:widowControl w:val="0"/>
        <w:spacing w:line="360" w:lineRule="auto"/>
        <w:jc w:val="both"/>
        <w:rPr>
          <w:rFonts w:ascii="Times New Roman" w:hAnsi="Times New Roman" w:cs="Times New Roman"/>
          <w:b w:val="0"/>
          <w:color w:val="auto"/>
          <w:szCs w:val="24"/>
        </w:rPr>
        <w:pPrChange w:id="957" w:author="mananarora1571@gmail.com" w:date="2021-05-30T15:12:00Z">
          <w:pPr>
            <w:pStyle w:val="Heading3"/>
            <w:spacing w:line="360" w:lineRule="auto"/>
            <w:jc w:val="both"/>
          </w:pPr>
        </w:pPrChange>
      </w:pPr>
      <w:bookmarkStart w:id="958"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958"/>
      <w:r w:rsidRPr="00DE39BA">
        <w:rPr>
          <w:rFonts w:ascii="Times New Roman" w:hAnsi="Times New Roman" w:cs="Times New Roman"/>
          <w:color w:val="auto"/>
          <w:szCs w:val="24"/>
        </w:rPr>
        <w:t>Detecting Hotspot</w:t>
      </w:r>
    </w:p>
    <w:p w14:paraId="7C6699AB" w14:textId="77777777" w:rsidR="001450B9" w:rsidRPr="00DE39BA" w:rsidRDefault="001450B9" w:rsidP="00F535CA">
      <w:pPr>
        <w:widowControl w:val="0"/>
        <w:spacing w:line="360" w:lineRule="auto"/>
        <w:ind w:left="720"/>
        <w:jc w:val="both"/>
        <w:rPr>
          <w:szCs w:val="24"/>
        </w:rPr>
        <w:pPrChange w:id="959" w:author="mananarora1571@gmail.com" w:date="2021-05-30T15:12:00Z">
          <w:pPr>
            <w:spacing w:line="360" w:lineRule="auto"/>
            <w:ind w:left="720"/>
            <w:jc w:val="both"/>
          </w:pPr>
        </w:pPrChange>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F535CA">
      <w:pPr>
        <w:widowControl w:val="0"/>
        <w:spacing w:line="360" w:lineRule="auto"/>
        <w:jc w:val="both"/>
        <w:rPr>
          <w:b/>
          <w:szCs w:val="24"/>
        </w:rPr>
        <w:pPrChange w:id="960" w:author="mananarora1571@gmail.com" w:date="2021-05-30T15:12:00Z">
          <w:pPr>
            <w:spacing w:line="360" w:lineRule="auto"/>
            <w:jc w:val="both"/>
          </w:pPr>
        </w:pPrChange>
      </w:pPr>
      <w:r w:rsidRPr="00DE39BA">
        <w:rPr>
          <w:b/>
          <w:szCs w:val="24"/>
        </w:rPr>
        <w:t xml:space="preserve">3.3.3 </w:t>
      </w:r>
      <w:r w:rsidRPr="00DE39BA">
        <w:rPr>
          <w:b/>
          <w:szCs w:val="24"/>
        </w:rPr>
        <w:tab/>
        <w:t>Safest Route Detection</w:t>
      </w:r>
    </w:p>
    <w:p w14:paraId="44C3B5BA" w14:textId="77777777" w:rsidR="001450B9" w:rsidRPr="00DE39BA" w:rsidRDefault="001450B9" w:rsidP="00F535CA">
      <w:pPr>
        <w:widowControl w:val="0"/>
        <w:spacing w:line="360" w:lineRule="auto"/>
        <w:ind w:left="720"/>
        <w:jc w:val="both"/>
        <w:rPr>
          <w:szCs w:val="24"/>
        </w:rPr>
        <w:pPrChange w:id="961" w:author="mananarora1571@gmail.com" w:date="2021-05-30T15:12:00Z">
          <w:pPr>
            <w:spacing w:line="360" w:lineRule="auto"/>
            <w:ind w:left="720"/>
            <w:jc w:val="both"/>
          </w:pPr>
        </w:pPrChange>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F535CA">
      <w:pPr>
        <w:pStyle w:val="Heading3"/>
        <w:keepNext w:val="0"/>
        <w:keepLines w:val="0"/>
        <w:widowControl w:val="0"/>
        <w:spacing w:line="360" w:lineRule="auto"/>
        <w:rPr>
          <w:rFonts w:ascii="Times New Roman" w:hAnsi="Times New Roman" w:cs="Times New Roman"/>
          <w:b w:val="0"/>
          <w:color w:val="auto"/>
          <w:szCs w:val="24"/>
        </w:rPr>
        <w:pPrChange w:id="962" w:author="mananarora1571@gmail.com" w:date="2021-05-30T15:12:00Z">
          <w:pPr>
            <w:pStyle w:val="Heading3"/>
            <w:spacing w:line="360" w:lineRule="auto"/>
          </w:pPr>
        </w:pPrChange>
      </w:pPr>
      <w:bookmarkStart w:id="963"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963"/>
    </w:p>
    <w:p w14:paraId="3527B23C" w14:textId="77777777" w:rsidR="00671653" w:rsidRDefault="00671653" w:rsidP="00F535CA">
      <w:pPr>
        <w:widowControl w:val="0"/>
        <w:spacing w:line="360" w:lineRule="auto"/>
        <w:ind w:left="720"/>
        <w:jc w:val="both"/>
        <w:rPr>
          <w:color w:val="000000"/>
          <w:szCs w:val="24"/>
        </w:rPr>
        <w:pPrChange w:id="964" w:author="mananarora1571@gmail.com" w:date="2021-05-30T15:12:00Z">
          <w:pPr>
            <w:spacing w:line="360" w:lineRule="auto"/>
            <w:ind w:left="720"/>
            <w:jc w:val="both"/>
          </w:pPr>
        </w:pPrChange>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965" w:name="_Toc480417310"/>
    </w:p>
    <w:p w14:paraId="14C67940" w14:textId="77777777" w:rsidR="00671653" w:rsidRDefault="00671653" w:rsidP="00F535CA">
      <w:pPr>
        <w:widowControl w:val="0"/>
        <w:spacing w:line="360" w:lineRule="auto"/>
        <w:jc w:val="both"/>
        <w:rPr>
          <w:b/>
          <w:szCs w:val="24"/>
        </w:rPr>
        <w:pPrChange w:id="966" w:author="mananarora1571@gmail.com" w:date="2021-05-30T15:12:00Z">
          <w:pPr>
            <w:spacing w:line="360" w:lineRule="auto"/>
            <w:jc w:val="both"/>
          </w:pPr>
        </w:pPrChange>
      </w:pPr>
      <w:r w:rsidRPr="00671653">
        <w:rPr>
          <w:b/>
          <w:color w:val="000000"/>
          <w:szCs w:val="24"/>
        </w:rPr>
        <w:t xml:space="preserve">3.4 </w:t>
      </w:r>
      <w:r w:rsidR="001450B9" w:rsidRPr="00671653">
        <w:rPr>
          <w:b/>
          <w:szCs w:val="24"/>
        </w:rPr>
        <w:t>Domain Research</w:t>
      </w:r>
      <w:bookmarkStart w:id="967" w:name="_Toc480417311"/>
      <w:bookmarkEnd w:id="965"/>
    </w:p>
    <w:p w14:paraId="7A6B07E6" w14:textId="2E372656" w:rsidR="00671653" w:rsidRDefault="00671653" w:rsidP="00F535CA">
      <w:pPr>
        <w:widowControl w:val="0"/>
        <w:spacing w:line="360" w:lineRule="auto"/>
        <w:ind w:left="720"/>
        <w:jc w:val="both"/>
        <w:rPr>
          <w:szCs w:val="24"/>
        </w:rPr>
        <w:pPrChange w:id="968" w:author="mananarora1571@gmail.com" w:date="2021-05-30T15:12:00Z">
          <w:pPr>
            <w:spacing w:line="360" w:lineRule="auto"/>
            <w:ind w:left="720"/>
            <w:jc w:val="both"/>
          </w:pPr>
        </w:pPrChange>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F535CA">
      <w:pPr>
        <w:widowControl w:val="0"/>
        <w:spacing w:line="360" w:lineRule="auto"/>
        <w:ind w:left="720"/>
        <w:jc w:val="both"/>
        <w:rPr>
          <w:b/>
          <w:szCs w:val="24"/>
          <w:lang w:val="en-SG"/>
        </w:rPr>
        <w:pPrChange w:id="969" w:author="mananarora1571@gmail.com" w:date="2021-05-30T15:12:00Z">
          <w:pPr>
            <w:spacing w:line="360" w:lineRule="auto"/>
            <w:ind w:left="720"/>
            <w:jc w:val="both"/>
          </w:pPr>
        </w:pPrChange>
      </w:pPr>
      <w:r w:rsidRPr="00671653">
        <w:rPr>
          <w:szCs w:val="24"/>
        </w:rPr>
        <w:t xml:space="preserve">The domain domain application focuses on the use of the cross platform and portable </w:t>
      </w:r>
      <w:r w:rsidRPr="00671653">
        <w:rPr>
          <w:szCs w:val="24"/>
        </w:rPr>
        <w:lastRenderedPageBreak/>
        <w:t>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F535CA">
      <w:pPr>
        <w:pStyle w:val="Heading3"/>
        <w:keepNext w:val="0"/>
        <w:keepLines w:val="0"/>
        <w:widowControl w:val="0"/>
        <w:spacing w:line="360" w:lineRule="auto"/>
        <w:rPr>
          <w:rFonts w:ascii="Times New Roman" w:hAnsi="Times New Roman" w:cs="Times New Roman"/>
          <w:b w:val="0"/>
          <w:color w:val="auto"/>
          <w:szCs w:val="24"/>
        </w:rPr>
        <w:pPrChange w:id="970" w:author="mananarora1571@gmail.com" w:date="2021-05-30T15:12:00Z">
          <w:pPr>
            <w:pStyle w:val="Heading3"/>
            <w:spacing w:line="360" w:lineRule="auto"/>
          </w:pPr>
        </w:pPrChange>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967"/>
    </w:p>
    <w:p w14:paraId="27EE4687" w14:textId="77777777" w:rsidR="001450B9" w:rsidRPr="00DE39BA" w:rsidRDefault="001450B9" w:rsidP="00F535CA">
      <w:pPr>
        <w:widowControl w:val="0"/>
        <w:spacing w:line="360" w:lineRule="auto"/>
        <w:ind w:left="720"/>
        <w:jc w:val="both"/>
        <w:rPr>
          <w:szCs w:val="24"/>
        </w:rPr>
        <w:pPrChange w:id="971" w:author="mananarora1571@gmail.com" w:date="2021-05-30T15:12:00Z">
          <w:pPr>
            <w:spacing w:line="360" w:lineRule="auto"/>
            <w:ind w:left="720"/>
            <w:jc w:val="both"/>
          </w:pPr>
        </w:pPrChange>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F535CA">
      <w:pPr>
        <w:widowControl w:val="0"/>
        <w:spacing w:line="360" w:lineRule="auto"/>
        <w:ind w:left="720"/>
        <w:jc w:val="both"/>
        <w:rPr>
          <w:szCs w:val="24"/>
        </w:rPr>
        <w:pPrChange w:id="972" w:author="mananarora1571@gmail.com" w:date="2021-05-30T15:12:00Z">
          <w:pPr>
            <w:spacing w:line="360" w:lineRule="auto"/>
            <w:ind w:left="720"/>
            <w:jc w:val="both"/>
          </w:pPr>
        </w:pPrChange>
      </w:pPr>
      <w:r w:rsidRPr="00DE39BA">
        <w:rPr>
          <w:szCs w:val="24"/>
        </w:rPr>
        <w:t>Here in figure different android OS versions is shown:</w:t>
      </w:r>
    </w:p>
    <w:p w14:paraId="5ACBC258" w14:textId="77777777" w:rsidR="001450B9" w:rsidRPr="00DE39BA" w:rsidRDefault="001450B9" w:rsidP="00F535CA">
      <w:pPr>
        <w:widowControl w:val="0"/>
        <w:spacing w:line="360" w:lineRule="auto"/>
        <w:jc w:val="center"/>
        <w:rPr>
          <w:szCs w:val="24"/>
        </w:rPr>
        <w:pPrChange w:id="973" w:author="mananarora1571@gmail.com" w:date="2021-05-30T15:12:00Z">
          <w:pPr>
            <w:keepNext/>
            <w:spacing w:line="360" w:lineRule="auto"/>
            <w:jc w:val="center"/>
          </w:pPr>
        </w:pPrChange>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F535CA">
      <w:pPr>
        <w:pStyle w:val="Caption"/>
        <w:widowControl w:val="0"/>
        <w:jc w:val="center"/>
        <w:rPr>
          <w:b/>
          <w:i w:val="0"/>
          <w:color w:val="auto"/>
          <w:sz w:val="24"/>
          <w:szCs w:val="24"/>
        </w:rPr>
        <w:pPrChange w:id="974" w:author="mananarora1571@gmail.com" w:date="2021-05-30T15:12:00Z">
          <w:pPr>
            <w:pStyle w:val="Caption"/>
            <w:jc w:val="center"/>
          </w:pPr>
        </w:pPrChange>
      </w:pPr>
      <w:bookmarkStart w:id="975"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975"/>
    </w:p>
    <w:p w14:paraId="4976D37D"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76" w:author="mananarora1571@gmail.com" w:date="2021-05-30T15:12:00Z">
          <w:pPr>
            <w:pStyle w:val="Heading3"/>
          </w:pPr>
        </w:pPrChange>
      </w:pPr>
      <w:bookmarkStart w:id="977" w:name="_Toc480417312"/>
    </w:p>
    <w:p w14:paraId="6E9C3F18"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78" w:author="mananarora1571@gmail.com" w:date="2021-05-30T15:12:00Z">
          <w:pPr>
            <w:pStyle w:val="Heading3"/>
          </w:pPr>
        </w:pPrChange>
      </w:pPr>
    </w:p>
    <w:p w14:paraId="7B2D7001"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79" w:author="mananarora1571@gmail.com" w:date="2021-05-30T15:12:00Z">
          <w:pPr>
            <w:pStyle w:val="Heading3"/>
          </w:pPr>
        </w:pPrChange>
      </w:pPr>
    </w:p>
    <w:p w14:paraId="192ED2F9"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80" w:author="mananarora1571@gmail.com" w:date="2021-05-30T15:12:00Z">
          <w:pPr>
            <w:pStyle w:val="Heading3"/>
          </w:pPr>
        </w:pPrChange>
      </w:pPr>
    </w:p>
    <w:p w14:paraId="346050A2" w14:textId="77777777" w:rsidR="001450B9" w:rsidRPr="00DE39BA" w:rsidRDefault="001450B9" w:rsidP="00F535CA">
      <w:pPr>
        <w:widowControl w:val="0"/>
        <w:rPr>
          <w:szCs w:val="24"/>
        </w:rPr>
        <w:pPrChange w:id="981" w:author="mananarora1571@gmail.com" w:date="2021-05-30T15:12:00Z">
          <w:pPr/>
        </w:pPrChange>
      </w:pPr>
    </w:p>
    <w:p w14:paraId="6E0216D6"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82" w:author="mananarora1571@gmail.com" w:date="2021-05-30T15:12:00Z">
          <w:pPr>
            <w:pStyle w:val="Heading3"/>
          </w:pPr>
        </w:pPrChange>
      </w:pPr>
    </w:p>
    <w:p w14:paraId="61331497"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983" w:author="mananarora1571@gmail.com" w:date="2021-05-30T15:12:00Z">
          <w:pPr>
            <w:pStyle w:val="Heading3"/>
          </w:pPr>
        </w:pPrChange>
      </w:pPr>
    </w:p>
    <w:p w14:paraId="7FA9C0A4" w14:textId="77777777" w:rsidR="001450B9" w:rsidRPr="00DE39BA" w:rsidRDefault="001450B9" w:rsidP="00F535CA">
      <w:pPr>
        <w:pStyle w:val="Heading3"/>
        <w:keepNext w:val="0"/>
        <w:keepLines w:val="0"/>
        <w:widowControl w:val="0"/>
        <w:rPr>
          <w:rFonts w:ascii="Times New Roman" w:hAnsi="Times New Roman" w:cs="Times New Roman"/>
          <w:b w:val="0"/>
          <w:color w:val="auto"/>
          <w:szCs w:val="24"/>
        </w:rPr>
        <w:pPrChange w:id="984" w:author="mananarora1571@gmail.com" w:date="2021-05-30T15:12:00Z">
          <w:pPr>
            <w:pStyle w:val="Heading3"/>
          </w:pPr>
        </w:pPrChange>
      </w:pPr>
      <w:r w:rsidRPr="00DE39BA">
        <w:rPr>
          <w:rFonts w:ascii="Times New Roman" w:hAnsi="Times New Roman" w:cs="Times New Roman"/>
          <w:color w:val="auto"/>
          <w:szCs w:val="24"/>
        </w:rPr>
        <w:lastRenderedPageBreak/>
        <w:t>3.4.2</w:t>
      </w:r>
      <w:r w:rsidRPr="00DE39BA">
        <w:rPr>
          <w:rFonts w:ascii="Times New Roman" w:hAnsi="Times New Roman" w:cs="Times New Roman"/>
          <w:color w:val="auto"/>
          <w:szCs w:val="24"/>
        </w:rPr>
        <w:tab/>
        <w:t>Flutter Architecture</w:t>
      </w:r>
      <w:bookmarkEnd w:id="977"/>
    </w:p>
    <w:p w14:paraId="2E5040FA" w14:textId="77777777" w:rsidR="001450B9" w:rsidRPr="00DE39BA" w:rsidRDefault="001450B9" w:rsidP="00F535CA">
      <w:pPr>
        <w:widowControl w:val="0"/>
        <w:rPr>
          <w:szCs w:val="24"/>
        </w:rPr>
        <w:pPrChange w:id="985" w:author="mananarora1571@gmail.com" w:date="2021-05-30T15:12:00Z">
          <w:pPr/>
        </w:pPrChange>
      </w:pPr>
    </w:p>
    <w:p w14:paraId="57D971CA" w14:textId="77777777" w:rsidR="001450B9" w:rsidRPr="00DE39BA" w:rsidRDefault="001450B9" w:rsidP="00F535CA">
      <w:pPr>
        <w:widowControl w:val="0"/>
        <w:rPr>
          <w:szCs w:val="24"/>
        </w:rPr>
        <w:pPrChange w:id="986" w:author="mananarora1571@gmail.com" w:date="2021-05-30T15:12:00Z">
          <w:pPr>
            <w:keepNext/>
          </w:pPr>
        </w:pPrChange>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F535CA">
      <w:pPr>
        <w:pStyle w:val="Caption"/>
        <w:widowControl w:val="0"/>
        <w:jc w:val="center"/>
        <w:rPr>
          <w:b/>
          <w:i w:val="0"/>
          <w:color w:val="auto"/>
          <w:sz w:val="24"/>
          <w:szCs w:val="24"/>
        </w:rPr>
        <w:pPrChange w:id="987" w:author="mananarora1571@gmail.com" w:date="2021-05-30T15:12:00Z">
          <w:pPr>
            <w:pStyle w:val="Caption"/>
            <w:jc w:val="center"/>
          </w:pPr>
        </w:pPrChange>
      </w:pPr>
      <w:bookmarkStart w:id="988"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988"/>
    </w:p>
    <w:p w14:paraId="31387B9D" w14:textId="77777777" w:rsidR="001450B9" w:rsidRPr="00DE39BA" w:rsidRDefault="001450B9" w:rsidP="00F535CA">
      <w:pPr>
        <w:widowControl w:val="0"/>
        <w:rPr>
          <w:szCs w:val="24"/>
        </w:rPr>
        <w:pPrChange w:id="989" w:author="mananarora1571@gmail.com" w:date="2021-05-30T15:12:00Z">
          <w:pPr/>
        </w:pPrChange>
      </w:pPr>
    </w:p>
    <w:p w14:paraId="5EEB035C" w14:textId="77777777" w:rsidR="001450B9" w:rsidRPr="00DE39BA" w:rsidRDefault="001450B9" w:rsidP="00F535CA">
      <w:pPr>
        <w:pStyle w:val="NoSpacing"/>
        <w:widowControl w:val="0"/>
        <w:numPr>
          <w:ilvl w:val="0"/>
          <w:numId w:val="0"/>
        </w:numPr>
        <w:ind w:left="720"/>
        <w:rPr>
          <w:rFonts w:cs="Times New Roman"/>
          <w:szCs w:val="24"/>
          <w:shd w:val="clear" w:color="auto" w:fill="FFFFFF"/>
        </w:rPr>
        <w:pPrChange w:id="990" w:author="mananarora1571@gmail.com" w:date="2021-05-30T15:12:00Z">
          <w:pPr>
            <w:pStyle w:val="NoSpacing"/>
            <w:numPr>
              <w:numId w:val="0"/>
            </w:numPr>
            <w:ind w:left="720"/>
          </w:pPr>
        </w:pPrChange>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F535CA">
      <w:pPr>
        <w:pStyle w:val="NoSpacing"/>
        <w:widowControl w:val="0"/>
        <w:numPr>
          <w:ilvl w:val="0"/>
          <w:numId w:val="0"/>
        </w:numPr>
        <w:rPr>
          <w:rFonts w:cs="Times New Roman"/>
          <w:szCs w:val="24"/>
        </w:rPr>
        <w:pPrChange w:id="991" w:author="mananarora1571@gmail.com" w:date="2021-05-30T15:12:00Z">
          <w:pPr>
            <w:pStyle w:val="NoSpacing"/>
            <w:numPr>
              <w:numId w:val="0"/>
            </w:numPr>
          </w:pPr>
        </w:pPrChange>
      </w:pPr>
      <w:r w:rsidRPr="00DE39BA">
        <w:rPr>
          <w:rFonts w:cs="Times New Roman"/>
          <w:b/>
          <w:szCs w:val="24"/>
        </w:rPr>
        <w:t xml:space="preserve">Application Framework: </w:t>
      </w:r>
      <w:bookmarkStart w:id="992" w:name="_Toc480417313"/>
      <w:r w:rsidR="00671653">
        <w:rPr>
          <w:rFonts w:cs="Times New Roman"/>
          <w:b/>
          <w:szCs w:val="24"/>
        </w:rPr>
        <w:t xml:space="preserve"> </w:t>
      </w:r>
      <w:r w:rsidR="00671653" w:rsidRPr="00671653">
        <w:rPr>
          <w:rFonts w:cs="Times New Roman"/>
          <w:szCs w:val="24"/>
        </w:rPr>
        <w:t>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notifications to the status bar, and much more. This will help the developer to improve the application.</w:t>
      </w:r>
    </w:p>
    <w:p w14:paraId="2F4D5002" w14:textId="62CD1318" w:rsidR="001450B9" w:rsidRPr="00671653" w:rsidRDefault="001450B9" w:rsidP="00F535CA">
      <w:pPr>
        <w:pStyle w:val="NoSpacing"/>
        <w:widowControl w:val="0"/>
        <w:numPr>
          <w:ilvl w:val="0"/>
          <w:numId w:val="0"/>
        </w:numPr>
        <w:rPr>
          <w:rFonts w:cs="Times New Roman"/>
          <w:b/>
          <w:szCs w:val="24"/>
        </w:rPr>
        <w:pPrChange w:id="993" w:author="mananarora1571@gmail.com" w:date="2021-05-30T15:12:00Z">
          <w:pPr>
            <w:pStyle w:val="NoSpacing"/>
            <w:numPr>
              <w:numId w:val="0"/>
            </w:numPr>
          </w:pPr>
        </w:pPrChange>
      </w:pPr>
      <w:r w:rsidRPr="00671653">
        <w:rPr>
          <w:rFonts w:cs="Times New Roman"/>
          <w:b/>
          <w:szCs w:val="24"/>
        </w:rPr>
        <w:lastRenderedPageBreak/>
        <w:t>3.4.3</w:t>
      </w:r>
      <w:r w:rsidRPr="00671653">
        <w:rPr>
          <w:rFonts w:cs="Times New Roman"/>
          <w:b/>
          <w:szCs w:val="24"/>
        </w:rPr>
        <w:tab/>
        <w:t>Security and Permissions</w:t>
      </w:r>
      <w:bookmarkEnd w:id="992"/>
    </w:p>
    <w:p w14:paraId="4726EB01" w14:textId="77777777" w:rsid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994" w:author="mananarora1571@gmail.com" w:date="2021-05-30T15:12:00Z">
          <w:pPr>
            <w:pStyle w:val="Heading2"/>
            <w:spacing w:line="360" w:lineRule="auto"/>
            <w:ind w:left="720"/>
            <w:jc w:val="both"/>
          </w:pPr>
        </w:pPrChange>
      </w:pPr>
      <w:bookmarkStart w:id="995"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996" w:author="mananarora1571@gmail.com" w:date="2021-05-30T15:12:00Z">
          <w:pPr>
            <w:pStyle w:val="Heading2"/>
            <w:spacing w:line="360" w:lineRule="auto"/>
            <w:jc w:val="both"/>
          </w:pPr>
        </w:pPrChange>
      </w:pPr>
      <w:r w:rsidRPr="00DE39BA">
        <w:rPr>
          <w:rFonts w:cs="Times New Roman"/>
          <w:color w:val="auto"/>
          <w:szCs w:val="24"/>
        </w:rPr>
        <w:t>3.5</w:t>
      </w:r>
      <w:r w:rsidRPr="00DE39BA">
        <w:rPr>
          <w:rFonts w:cs="Times New Roman"/>
          <w:color w:val="auto"/>
          <w:szCs w:val="24"/>
        </w:rPr>
        <w:tab/>
        <w:t>Critical Evaluation of Literature Review</w:t>
      </w:r>
      <w:bookmarkEnd w:id="995"/>
    </w:p>
    <w:p w14:paraId="6067B5DA" w14:textId="77777777" w:rsidR="00671653" w:rsidRP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997" w:author="mananarora1571@gmail.com" w:date="2021-05-30T15:12:00Z">
          <w:pPr>
            <w:pStyle w:val="Heading2"/>
            <w:spacing w:line="360" w:lineRule="auto"/>
            <w:ind w:left="720"/>
            <w:jc w:val="both"/>
          </w:pPr>
        </w:pPrChange>
      </w:pPr>
      <w:bookmarkStart w:id="998"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999" w:author="mananarora1571@gmail.com" w:date="2021-05-30T15:12:00Z">
          <w:pPr>
            <w:pStyle w:val="Heading2"/>
            <w:spacing w:line="360" w:lineRule="auto"/>
            <w:ind w:left="720"/>
            <w:jc w:val="both"/>
          </w:pPr>
        </w:pPrChange>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F535CA">
      <w:pPr>
        <w:pStyle w:val="Heading2"/>
        <w:keepNext w:val="0"/>
        <w:keepLines w:val="0"/>
        <w:widowControl w:val="0"/>
        <w:spacing w:line="360" w:lineRule="auto"/>
        <w:jc w:val="both"/>
        <w:rPr>
          <w:rFonts w:cs="Times New Roman"/>
          <w:b w:val="0"/>
          <w:color w:val="auto"/>
          <w:szCs w:val="24"/>
        </w:rPr>
        <w:pPrChange w:id="1000" w:author="mananarora1571@gmail.com" w:date="2021-05-30T15:12:00Z">
          <w:pPr>
            <w:pStyle w:val="Heading2"/>
            <w:spacing w:line="360" w:lineRule="auto"/>
            <w:jc w:val="both"/>
          </w:pPr>
        </w:pPrChange>
      </w:pPr>
      <w:bookmarkStart w:id="1001" w:name="_Toc480417321"/>
      <w:bookmarkEnd w:id="998"/>
      <w:r>
        <w:rPr>
          <w:rFonts w:cs="Times New Roman"/>
          <w:color w:val="auto"/>
          <w:szCs w:val="24"/>
        </w:rPr>
        <w:t>3.6</w:t>
      </w:r>
      <w:r w:rsidR="001450B9" w:rsidRPr="00DE39BA">
        <w:rPr>
          <w:rFonts w:cs="Times New Roman"/>
          <w:color w:val="auto"/>
          <w:szCs w:val="24"/>
        </w:rPr>
        <w:tab/>
        <w:t>Conclusion</w:t>
      </w:r>
      <w:bookmarkEnd w:id="1001"/>
    </w:p>
    <w:p w14:paraId="197F4E92" w14:textId="0B49F451" w:rsidR="000D5C54" w:rsidRPr="00DE39BA" w:rsidRDefault="00671653" w:rsidP="00F535CA">
      <w:pPr>
        <w:widowControl w:val="0"/>
        <w:spacing w:line="360" w:lineRule="auto"/>
        <w:ind w:left="720"/>
        <w:jc w:val="both"/>
        <w:rPr>
          <w:rFonts w:eastAsia="Calibri"/>
          <w:szCs w:val="24"/>
        </w:rPr>
        <w:pPrChange w:id="1002" w:author="mananarora1571@gmail.com" w:date="2021-05-30T15:12:00Z">
          <w:pPr>
            <w:spacing w:line="360" w:lineRule="auto"/>
            <w:ind w:left="720"/>
            <w:jc w:val="both"/>
          </w:pPr>
        </w:pPrChange>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F535CA">
      <w:pPr>
        <w:widowControl w:val="0"/>
        <w:spacing w:line="360" w:lineRule="auto"/>
        <w:ind w:left="720"/>
        <w:jc w:val="both"/>
        <w:rPr>
          <w:rFonts w:eastAsia="Calibri"/>
          <w:szCs w:val="24"/>
        </w:rPr>
        <w:pPrChange w:id="1003" w:author="mananarora1571@gmail.com" w:date="2021-05-30T15:12:00Z">
          <w:pPr>
            <w:spacing w:line="360" w:lineRule="auto"/>
            <w:ind w:left="720"/>
            <w:jc w:val="both"/>
          </w:pPr>
        </w:pPrChange>
      </w:pPr>
    </w:p>
    <w:p w14:paraId="28694A3F" w14:textId="631781E5" w:rsidR="00671653" w:rsidRDefault="00671653" w:rsidP="00F535CA">
      <w:pPr>
        <w:pStyle w:val="Heading1"/>
        <w:keepNext w:val="0"/>
        <w:keepLines w:val="0"/>
        <w:widowControl w:val="0"/>
        <w:rPr>
          <w:ins w:id="1004" w:author="mananarora1571@gmail.com" w:date="2021-05-30T15:16:00Z"/>
          <w:rFonts w:eastAsia="Calibri" w:cs="Times New Roman"/>
          <w:b w:val="0"/>
          <w:color w:val="auto"/>
          <w:sz w:val="24"/>
          <w:szCs w:val="24"/>
        </w:rPr>
        <w:pPrChange w:id="1005" w:author="mananarora1571@gmail.com" w:date="2021-05-30T15:12:00Z">
          <w:pPr>
            <w:pStyle w:val="Heading1"/>
          </w:pPr>
        </w:pPrChange>
      </w:pPr>
    </w:p>
    <w:p w14:paraId="17DF0988" w14:textId="4B9C4E12" w:rsidR="00F535CA" w:rsidRDefault="00F535CA" w:rsidP="00F535CA">
      <w:pPr>
        <w:rPr>
          <w:ins w:id="1006" w:author="mananarora1571@gmail.com" w:date="2021-05-30T15:16:00Z"/>
        </w:rPr>
        <w:pPrChange w:id="1007" w:author="mananarora1571@gmail.com" w:date="2021-05-30T15:16:00Z">
          <w:pPr>
            <w:pStyle w:val="Heading1"/>
          </w:pPr>
        </w:pPrChange>
      </w:pPr>
    </w:p>
    <w:p w14:paraId="466BF7A8" w14:textId="77777777" w:rsidR="00F535CA" w:rsidRPr="00F535CA" w:rsidRDefault="00F535CA" w:rsidP="00F535CA">
      <w:pPr>
        <w:rPr>
          <w:rPrChange w:id="1008" w:author="mananarora1571@gmail.com" w:date="2021-05-30T15:16:00Z">
            <w:rPr>
              <w:rFonts w:eastAsia="Calibri" w:cs="Times New Roman"/>
              <w:b w:val="0"/>
              <w:color w:val="auto"/>
              <w:sz w:val="24"/>
              <w:szCs w:val="24"/>
            </w:rPr>
          </w:rPrChange>
        </w:rPr>
        <w:pPrChange w:id="1009" w:author="mananarora1571@gmail.com" w:date="2021-05-30T15:16:00Z">
          <w:pPr>
            <w:pStyle w:val="Heading1"/>
          </w:pPr>
        </w:pPrChange>
      </w:pPr>
    </w:p>
    <w:p w14:paraId="0FDA539D" w14:textId="1494B826" w:rsidR="00753DF6" w:rsidRPr="00DE39BA" w:rsidRDefault="00753DF6" w:rsidP="00F535CA">
      <w:pPr>
        <w:pStyle w:val="Heading1"/>
        <w:keepNext w:val="0"/>
        <w:keepLines w:val="0"/>
        <w:widowControl w:val="0"/>
        <w:jc w:val="center"/>
        <w:rPr>
          <w:rFonts w:cs="Times New Roman"/>
          <w:bCs/>
          <w:color w:val="auto"/>
          <w:u w:val="single"/>
        </w:rPr>
        <w:pPrChange w:id="1010" w:author="mananarora1571@gmail.com" w:date="2021-05-30T15:12:00Z">
          <w:pPr>
            <w:pStyle w:val="Heading1"/>
            <w:jc w:val="center"/>
          </w:pPr>
        </w:pPrChange>
      </w:pPr>
      <w:r w:rsidRPr="00DE39BA">
        <w:rPr>
          <w:rFonts w:cs="Times New Roman"/>
          <w:bCs/>
          <w:color w:val="auto"/>
          <w:u w:val="single"/>
        </w:rPr>
        <w:lastRenderedPageBreak/>
        <w:t>CHAPTER 4: RESEARCH METHODS</w:t>
      </w:r>
    </w:p>
    <w:p w14:paraId="45C67A76" w14:textId="77777777" w:rsidR="00753DF6" w:rsidRPr="00DE39BA" w:rsidRDefault="00753DF6" w:rsidP="00F535CA">
      <w:pPr>
        <w:widowControl w:val="0"/>
        <w:pPrChange w:id="1011" w:author="mananarora1571@gmail.com" w:date="2021-05-30T15:12:00Z">
          <w:pPr/>
        </w:pPrChange>
      </w:pPr>
    </w:p>
    <w:p w14:paraId="6A54E532" w14:textId="77777777" w:rsidR="00753DF6" w:rsidRPr="00DE39BA" w:rsidRDefault="00753DF6" w:rsidP="00F535CA">
      <w:pPr>
        <w:pStyle w:val="Heading2"/>
        <w:keepNext w:val="0"/>
        <w:keepLines w:val="0"/>
        <w:widowControl w:val="0"/>
        <w:numPr>
          <w:ilvl w:val="2"/>
          <w:numId w:val="15"/>
        </w:numPr>
        <w:spacing w:line="360" w:lineRule="auto"/>
        <w:rPr>
          <w:rFonts w:cs="Times New Roman"/>
          <w:color w:val="auto"/>
        </w:rPr>
        <w:pPrChange w:id="1012" w:author="mananarora1571@gmail.com" w:date="2021-05-30T15:12:00Z">
          <w:pPr>
            <w:pStyle w:val="Heading2"/>
            <w:numPr>
              <w:ilvl w:val="2"/>
              <w:numId w:val="15"/>
            </w:numPr>
            <w:spacing w:line="360" w:lineRule="auto"/>
            <w:ind w:left="720" w:hanging="720"/>
          </w:pPr>
        </w:pPrChange>
      </w:pPr>
      <w:r w:rsidRPr="00DE39BA">
        <w:rPr>
          <w:rFonts w:cs="Times New Roman"/>
          <w:color w:val="auto"/>
        </w:rPr>
        <w:t>Primary Research</w:t>
      </w:r>
    </w:p>
    <w:p w14:paraId="3E3652AC" w14:textId="77777777" w:rsidR="0063146F" w:rsidRDefault="0063146F" w:rsidP="00F535CA">
      <w:pPr>
        <w:pStyle w:val="Heading2"/>
        <w:keepNext w:val="0"/>
        <w:keepLines w:val="0"/>
        <w:widowControl w:val="0"/>
        <w:spacing w:line="360" w:lineRule="auto"/>
        <w:ind w:left="720"/>
        <w:rPr>
          <w:rFonts w:eastAsiaTheme="minorEastAsia" w:cs="Times New Roman"/>
          <w:b w:val="0"/>
          <w:color w:val="auto"/>
          <w:szCs w:val="22"/>
        </w:rPr>
        <w:pPrChange w:id="1013" w:author="mananarora1571@gmail.com" w:date="2021-05-30T15:12:00Z">
          <w:pPr>
            <w:pStyle w:val="Heading2"/>
            <w:spacing w:line="360" w:lineRule="auto"/>
            <w:ind w:left="720"/>
          </w:pPr>
        </w:pPrChange>
      </w:pPr>
      <w:bookmarkStart w:id="1014"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F535CA">
      <w:pPr>
        <w:pStyle w:val="Heading2"/>
        <w:keepNext w:val="0"/>
        <w:keepLines w:val="0"/>
        <w:widowControl w:val="0"/>
        <w:spacing w:line="360" w:lineRule="auto"/>
        <w:rPr>
          <w:rFonts w:cs="Times New Roman"/>
          <w:color w:val="auto"/>
        </w:rPr>
        <w:pPrChange w:id="1015" w:author="mananarora1571@gmail.com" w:date="2021-05-30T15:12:00Z">
          <w:pPr>
            <w:pStyle w:val="Heading2"/>
            <w:spacing w:line="360" w:lineRule="auto"/>
          </w:pPr>
        </w:pPrChange>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1014"/>
    </w:p>
    <w:p w14:paraId="419DC586" w14:textId="218BCE2A" w:rsidR="00753DF6" w:rsidRPr="00DE39BA" w:rsidRDefault="0063146F" w:rsidP="00F535CA">
      <w:pPr>
        <w:widowControl w:val="0"/>
        <w:spacing w:line="360" w:lineRule="auto"/>
        <w:ind w:left="720"/>
        <w:jc w:val="both"/>
        <w:rPr>
          <w:szCs w:val="24"/>
        </w:rPr>
        <w:pPrChange w:id="1016" w:author="mananarora1571@gmail.com" w:date="2021-05-30T15:12:00Z">
          <w:pPr>
            <w:spacing w:line="360" w:lineRule="auto"/>
            <w:ind w:left="720"/>
            <w:jc w:val="both"/>
          </w:pPr>
        </w:pPrChange>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F535CA">
      <w:pPr>
        <w:widowControl w:val="0"/>
        <w:rPr>
          <w:b/>
        </w:rPr>
        <w:pPrChange w:id="1017" w:author="mananarora1571@gmail.com" w:date="2021-05-30T15:12:00Z">
          <w:pPr/>
        </w:pPrChange>
      </w:pPr>
      <w:r w:rsidRPr="00DE39BA">
        <w:rPr>
          <w:b/>
        </w:rPr>
        <w:t>Justification for Conducting Questionnaire</w:t>
      </w:r>
    </w:p>
    <w:p w14:paraId="5279F179" w14:textId="35589867" w:rsidR="00753DF6" w:rsidRPr="00DE39BA" w:rsidRDefault="00753DF6" w:rsidP="00F535CA">
      <w:pPr>
        <w:widowControl w:val="0"/>
        <w:spacing w:line="360" w:lineRule="auto"/>
        <w:ind w:left="360"/>
        <w:jc w:val="both"/>
        <w:pPrChange w:id="1018" w:author="mananarora1571@gmail.com" w:date="2021-05-30T15:12:00Z">
          <w:pPr>
            <w:spacing w:line="360" w:lineRule="auto"/>
            <w:ind w:left="360"/>
            <w:jc w:val="both"/>
          </w:pPr>
        </w:pPrChange>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F535CA">
      <w:pPr>
        <w:pStyle w:val="NoSpacing"/>
        <w:widowControl w:val="0"/>
        <w:numPr>
          <w:ilvl w:val="0"/>
          <w:numId w:val="16"/>
        </w:numPr>
        <w:rPr>
          <w:rFonts w:cs="Times New Roman"/>
          <w:szCs w:val="24"/>
        </w:rPr>
        <w:pPrChange w:id="1019" w:author="mananarora1571@gmail.com" w:date="2021-05-30T15:12:00Z">
          <w:pPr>
            <w:pStyle w:val="NoSpacing"/>
            <w:numPr>
              <w:numId w:val="16"/>
            </w:numPr>
            <w:ind w:left="720" w:hanging="360"/>
          </w:pPr>
        </w:pPrChange>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F535CA">
      <w:pPr>
        <w:pStyle w:val="NoSpacing"/>
        <w:widowControl w:val="0"/>
        <w:numPr>
          <w:ilvl w:val="0"/>
          <w:numId w:val="16"/>
        </w:numPr>
        <w:rPr>
          <w:rFonts w:cs="Times New Roman"/>
          <w:szCs w:val="24"/>
        </w:rPr>
        <w:pPrChange w:id="1020" w:author="mananarora1571@gmail.com" w:date="2021-05-30T15:12:00Z">
          <w:pPr>
            <w:pStyle w:val="NoSpacing"/>
            <w:numPr>
              <w:numId w:val="16"/>
            </w:numPr>
            <w:ind w:left="720" w:hanging="360"/>
          </w:pPr>
        </w:pPrChange>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F535CA">
      <w:pPr>
        <w:pStyle w:val="NoSpacing"/>
        <w:widowControl w:val="0"/>
        <w:numPr>
          <w:ilvl w:val="0"/>
          <w:numId w:val="16"/>
        </w:numPr>
        <w:rPr>
          <w:rFonts w:cs="Times New Roman"/>
          <w:szCs w:val="24"/>
        </w:rPr>
        <w:pPrChange w:id="1021" w:author="mananarora1571@gmail.com" w:date="2021-05-30T15:12:00Z">
          <w:pPr>
            <w:pStyle w:val="NoSpacing"/>
            <w:numPr>
              <w:numId w:val="16"/>
            </w:numPr>
            <w:ind w:left="720" w:hanging="360"/>
          </w:pPr>
        </w:pPrChange>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F535CA">
      <w:pPr>
        <w:pStyle w:val="NoSpacing"/>
        <w:widowControl w:val="0"/>
        <w:numPr>
          <w:ilvl w:val="0"/>
          <w:numId w:val="16"/>
        </w:numPr>
        <w:rPr>
          <w:rFonts w:cs="Times New Roman"/>
          <w:szCs w:val="24"/>
        </w:rPr>
        <w:pPrChange w:id="1022" w:author="mananarora1571@gmail.com" w:date="2021-05-30T15:12:00Z">
          <w:pPr>
            <w:pStyle w:val="NoSpacing"/>
            <w:numPr>
              <w:numId w:val="16"/>
            </w:numPr>
            <w:ind w:left="720" w:hanging="360"/>
          </w:pPr>
        </w:pPrChange>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F535CA">
      <w:pPr>
        <w:pStyle w:val="NoSpacing"/>
        <w:widowControl w:val="0"/>
        <w:numPr>
          <w:ilvl w:val="0"/>
          <w:numId w:val="16"/>
        </w:numPr>
        <w:rPr>
          <w:rFonts w:cs="Times New Roman"/>
          <w:szCs w:val="24"/>
        </w:rPr>
        <w:pPrChange w:id="1023" w:author="mananarora1571@gmail.com" w:date="2021-05-30T15:12:00Z">
          <w:pPr>
            <w:pStyle w:val="NoSpacing"/>
            <w:numPr>
              <w:numId w:val="16"/>
            </w:numPr>
            <w:ind w:left="720" w:hanging="360"/>
          </w:pPr>
        </w:pPrChange>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F535CA">
      <w:pPr>
        <w:widowControl w:val="0"/>
        <w:rPr>
          <w:b/>
          <w:sz w:val="28"/>
          <w:szCs w:val="28"/>
        </w:rPr>
        <w:pPrChange w:id="1024" w:author="mananarora1571@gmail.com" w:date="2021-05-30T15:12:00Z">
          <w:pPr/>
        </w:pPrChange>
      </w:pPr>
      <w:r w:rsidRPr="00DE39BA">
        <w:rPr>
          <w:b/>
          <w:sz w:val="28"/>
          <w:szCs w:val="28"/>
        </w:rPr>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rsidP="00F535CA">
            <w:pPr>
              <w:spacing w:after="0" w:line="240" w:lineRule="auto"/>
              <w:rPr>
                <w:b/>
                <w:sz w:val="22"/>
              </w:rPr>
              <w:pPrChange w:id="1025" w:author="mananarora1571@gmail.com" w:date="2021-05-30T15:12:00Z">
                <w:pPr>
                  <w:spacing w:after="0" w:line="240" w:lineRule="auto"/>
                </w:pPr>
              </w:pPrChange>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rsidP="00F535CA">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Change w:id="1026" w:author="mananarora1571@gmail.com" w:date="2021-05-30T15:12:00Z">
                <w:pPr>
                  <w:pBdr>
                    <w:top w:val="single" w:sz="4" w:space="1" w:color="auto"/>
                    <w:left w:val="single" w:sz="4" w:space="4" w:color="auto"/>
                    <w:bottom w:val="single" w:sz="4" w:space="1" w:color="auto"/>
                    <w:right w:val="single" w:sz="4" w:space="4" w:color="auto"/>
                  </w:pBdr>
                  <w:spacing w:after="0" w:line="240" w:lineRule="auto"/>
                  <w:jc w:val="center"/>
                </w:pPr>
              </w:pPrChange>
            </w:pPr>
            <w:r w:rsidRPr="00DE39BA">
              <w:rPr>
                <w:b/>
                <w:sz w:val="28"/>
                <w:szCs w:val="28"/>
              </w:rPr>
              <w:t>QUESTIONNAIRE</w:t>
            </w:r>
          </w:p>
          <w:p w14:paraId="5A237F88" w14:textId="77777777" w:rsidR="00753DF6" w:rsidRPr="00DE39BA" w:rsidRDefault="00753DF6" w:rsidP="00F535CA">
            <w:pPr>
              <w:pBdr>
                <w:top w:val="single" w:sz="4" w:space="1" w:color="auto"/>
                <w:left w:val="single" w:sz="4" w:space="4" w:color="auto"/>
                <w:bottom w:val="single" w:sz="4" w:space="1" w:color="auto"/>
                <w:right w:val="single" w:sz="4" w:space="4" w:color="auto"/>
              </w:pBdr>
              <w:spacing w:after="0" w:line="240" w:lineRule="auto"/>
              <w:jc w:val="center"/>
              <w:rPr>
                <w:b/>
                <w:sz w:val="22"/>
              </w:rPr>
              <w:pPrChange w:id="1027" w:author="mananarora1571@gmail.com" w:date="2021-05-30T15:12:00Z">
                <w:pPr>
                  <w:pBdr>
                    <w:top w:val="single" w:sz="4" w:space="1" w:color="auto"/>
                    <w:left w:val="single" w:sz="4" w:space="4" w:color="auto"/>
                    <w:bottom w:val="single" w:sz="4" w:space="1" w:color="auto"/>
                    <w:right w:val="single" w:sz="4" w:space="4" w:color="auto"/>
                  </w:pBdr>
                  <w:spacing w:after="0" w:line="240" w:lineRule="auto"/>
                  <w:jc w:val="center"/>
                </w:pPr>
              </w:pPrChange>
            </w:pPr>
          </w:p>
          <w:p w14:paraId="20F9A3A5" w14:textId="201AE927" w:rsidR="00753DF6" w:rsidRPr="00DE39BA" w:rsidRDefault="00753DF6" w:rsidP="00F535CA">
            <w:pPr>
              <w:pBdr>
                <w:top w:val="single" w:sz="4" w:space="1" w:color="auto"/>
                <w:left w:val="single" w:sz="4" w:space="4" w:color="auto"/>
                <w:bottom w:val="single" w:sz="4" w:space="1" w:color="auto"/>
                <w:right w:val="single" w:sz="4" w:space="4" w:color="auto"/>
              </w:pBdr>
              <w:spacing w:after="0" w:line="360" w:lineRule="auto"/>
              <w:jc w:val="center"/>
              <w:rPr>
                <w:b/>
              </w:rPr>
              <w:pPrChange w:id="1028" w:author="mananarora1571@gmail.com" w:date="2021-05-30T15:12:00Z">
                <w:pPr>
                  <w:pBdr>
                    <w:top w:val="single" w:sz="4" w:space="1" w:color="auto"/>
                    <w:left w:val="single" w:sz="4" w:space="4" w:color="auto"/>
                    <w:bottom w:val="single" w:sz="4" w:space="1" w:color="auto"/>
                    <w:right w:val="single" w:sz="4" w:space="4" w:color="auto"/>
                  </w:pBdr>
                  <w:spacing w:after="0" w:line="360" w:lineRule="auto"/>
                  <w:jc w:val="center"/>
                </w:pPr>
              </w:pPrChange>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F535CA">
      <w:pPr>
        <w:widowControl w:val="0"/>
        <w:rPr>
          <w:b/>
          <w:sz w:val="22"/>
        </w:rPr>
        <w:pPrChange w:id="1029" w:author="mananarora1571@gmail.com" w:date="2021-05-30T15:12:00Z">
          <w:pPr/>
        </w:pPrChange>
      </w:pPr>
    </w:p>
    <w:p w14:paraId="054967C7" w14:textId="548A7DFD" w:rsidR="00753DF6" w:rsidRPr="00DE39BA" w:rsidRDefault="00753DF6" w:rsidP="00F535CA">
      <w:pPr>
        <w:widowControl w:val="0"/>
        <w:spacing w:line="360" w:lineRule="auto"/>
        <w:jc w:val="both"/>
        <w:pPrChange w:id="1030" w:author="mananarora1571@gmail.com" w:date="2021-05-30T15:12:00Z">
          <w:pPr>
            <w:spacing w:line="360" w:lineRule="auto"/>
            <w:jc w:val="both"/>
          </w:pPr>
        </w:pPrChange>
      </w:pPr>
      <w:r w:rsidRPr="00DE39BA">
        <w:rPr>
          <w:b/>
          <w:bCs/>
          <w:szCs w:val="24"/>
        </w:rPr>
        <w:t>Respected Sir/Mam,</w:t>
      </w:r>
    </w:p>
    <w:p w14:paraId="63B9E230" w14:textId="77777777" w:rsidR="0063146F" w:rsidRPr="0063146F" w:rsidRDefault="0063146F" w:rsidP="00F535CA">
      <w:pPr>
        <w:widowControl w:val="0"/>
        <w:spacing w:line="360" w:lineRule="auto"/>
        <w:jc w:val="both"/>
        <w:rPr>
          <w:color w:val="000000" w:themeColor="text1"/>
          <w:szCs w:val="24"/>
        </w:rPr>
        <w:pPrChange w:id="1031" w:author="mananarora1571@gmail.com" w:date="2021-05-30T15:12:00Z">
          <w:pPr>
            <w:spacing w:line="360" w:lineRule="auto"/>
            <w:jc w:val="both"/>
          </w:pPr>
        </w:pPrChange>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F535CA">
      <w:pPr>
        <w:widowControl w:val="0"/>
        <w:spacing w:line="360" w:lineRule="auto"/>
        <w:jc w:val="both"/>
        <w:rPr>
          <w:color w:val="000000" w:themeColor="text1"/>
          <w:szCs w:val="24"/>
        </w:rPr>
        <w:pPrChange w:id="1032" w:author="mananarora1571@gmail.com" w:date="2021-05-30T15:12:00Z">
          <w:pPr>
            <w:spacing w:line="360" w:lineRule="auto"/>
            <w:jc w:val="both"/>
          </w:pPr>
        </w:pPrChange>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F535CA">
      <w:pPr>
        <w:widowControl w:val="0"/>
        <w:spacing w:line="360" w:lineRule="auto"/>
        <w:jc w:val="both"/>
        <w:rPr>
          <w:b/>
          <w:color w:val="000000" w:themeColor="text1"/>
          <w:szCs w:val="24"/>
        </w:rPr>
        <w:pPrChange w:id="1033" w:author="mananarora1571@gmail.com" w:date="2021-05-30T15:12:00Z">
          <w:pPr>
            <w:spacing w:line="360" w:lineRule="auto"/>
            <w:jc w:val="both"/>
          </w:pPr>
        </w:pPrChange>
      </w:pPr>
      <w:r w:rsidRPr="00DE39BA">
        <w:rPr>
          <w:b/>
          <w:color w:val="000000" w:themeColor="text1"/>
          <w:szCs w:val="24"/>
        </w:rPr>
        <w:t>Instruction</w:t>
      </w:r>
    </w:p>
    <w:p w14:paraId="0F3CDB53" w14:textId="02FD6FD6" w:rsidR="00753DF6" w:rsidRPr="00DE39BA" w:rsidRDefault="00753DF6" w:rsidP="00F535CA">
      <w:pPr>
        <w:widowControl w:val="0"/>
        <w:spacing w:line="360" w:lineRule="auto"/>
        <w:ind w:left="720"/>
        <w:jc w:val="both"/>
        <w:rPr>
          <w:color w:val="000000" w:themeColor="text1"/>
          <w:szCs w:val="24"/>
        </w:rPr>
        <w:pPrChange w:id="1034" w:author="mananarora1571@gmail.com" w:date="2021-05-30T15:12:00Z">
          <w:pPr>
            <w:spacing w:line="360" w:lineRule="auto"/>
            <w:ind w:left="720"/>
            <w:jc w:val="both"/>
          </w:pPr>
        </w:pPrChange>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F535CA">
      <w:pPr>
        <w:widowControl w:val="0"/>
        <w:spacing w:line="360" w:lineRule="auto"/>
        <w:jc w:val="both"/>
        <w:rPr>
          <w:rFonts w:eastAsia="Times New Roman"/>
          <w:szCs w:val="24"/>
        </w:rPr>
        <w:pPrChange w:id="1035" w:author="mananarora1571@gmail.com" w:date="2021-05-30T15:12:00Z">
          <w:pPr>
            <w:spacing w:line="360" w:lineRule="auto"/>
            <w:jc w:val="both"/>
          </w:pPr>
        </w:pPrChange>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F535CA">
      <w:pPr>
        <w:widowControl w:val="0"/>
        <w:spacing w:line="360" w:lineRule="auto"/>
        <w:ind w:left="1350" w:hanging="1350"/>
        <w:jc w:val="both"/>
        <w:rPr>
          <w:b/>
          <w:color w:val="000000" w:themeColor="text1"/>
          <w:szCs w:val="24"/>
        </w:rPr>
        <w:pPrChange w:id="1036" w:author="mananarora1571@gmail.com" w:date="2021-05-30T15:12:00Z">
          <w:pPr>
            <w:spacing w:line="360" w:lineRule="auto"/>
            <w:ind w:left="1350" w:hanging="1350"/>
            <w:jc w:val="both"/>
          </w:pPr>
        </w:pPrChange>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F535CA">
      <w:pPr>
        <w:widowControl w:val="0"/>
        <w:spacing w:line="360" w:lineRule="auto"/>
        <w:jc w:val="both"/>
        <w:rPr>
          <w:rFonts w:eastAsiaTheme="minorHAnsi"/>
          <w:b/>
          <w:color w:val="000000" w:themeColor="text1"/>
          <w:szCs w:val="24"/>
        </w:rPr>
        <w:pPrChange w:id="1037" w:author="mananarora1571@gmail.com" w:date="2021-05-30T15:12:00Z">
          <w:pPr>
            <w:spacing w:line="360" w:lineRule="auto"/>
            <w:jc w:val="both"/>
          </w:pPr>
        </w:pPrChange>
      </w:pPr>
      <w:r w:rsidRPr="00DE39BA">
        <w:rPr>
          <w:b/>
          <w:color w:val="000000" w:themeColor="text1"/>
          <w:szCs w:val="24"/>
        </w:rPr>
        <w:t>Disclaimer</w:t>
      </w:r>
    </w:p>
    <w:p w14:paraId="303B492D" w14:textId="4BBDE643" w:rsidR="006A6D33" w:rsidRDefault="00753DF6" w:rsidP="00F535CA">
      <w:pPr>
        <w:widowControl w:val="0"/>
        <w:spacing w:line="360" w:lineRule="auto"/>
        <w:jc w:val="both"/>
        <w:rPr>
          <w:ins w:id="1038" w:author="mananarora1571@gmail.com" w:date="2021-05-30T15:17:00Z"/>
          <w:szCs w:val="24"/>
        </w:rPr>
        <w:pPrChange w:id="1039" w:author="mananarora1571@gmail.com" w:date="2021-05-30T15:12:00Z">
          <w:pPr>
            <w:spacing w:line="360" w:lineRule="auto"/>
            <w:jc w:val="both"/>
          </w:pPr>
        </w:pPrChange>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p w14:paraId="4F376777" w14:textId="77777777" w:rsidR="00EB6EFA" w:rsidRPr="00DE39BA" w:rsidRDefault="00EB6EFA" w:rsidP="00F535CA">
      <w:pPr>
        <w:widowControl w:val="0"/>
        <w:spacing w:line="360" w:lineRule="auto"/>
        <w:jc w:val="both"/>
        <w:rPr>
          <w:szCs w:val="24"/>
        </w:rPr>
        <w:pPrChange w:id="1040" w:author="mananarora1571@gmail.com" w:date="2021-05-30T15:12:00Z">
          <w:pPr>
            <w:spacing w:line="360" w:lineRule="auto"/>
            <w:jc w:val="both"/>
          </w:pPr>
        </w:pPrChange>
      </w:pP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F535CA">
            <w:pPr>
              <w:spacing w:line="360" w:lineRule="auto"/>
              <w:jc w:val="center"/>
              <w:rPr>
                <w:b/>
              </w:rPr>
              <w:pPrChange w:id="1041" w:author="mananarora1571@gmail.com" w:date="2021-05-30T15:12:00Z">
                <w:pPr>
                  <w:spacing w:line="360" w:lineRule="auto"/>
                  <w:jc w:val="center"/>
                </w:pPr>
              </w:pPrChange>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F535CA">
            <w:pPr>
              <w:spacing w:line="360" w:lineRule="auto"/>
              <w:rPr>
                <w:b/>
              </w:rPr>
              <w:pPrChange w:id="1042" w:author="mananarora1571@gmail.com" w:date="2021-05-30T15:12:00Z">
                <w:pPr>
                  <w:spacing w:line="360" w:lineRule="auto"/>
                </w:pPr>
              </w:pPrChange>
            </w:pPr>
            <w:r w:rsidRPr="00DE39BA">
              <w:rPr>
                <w:b/>
              </w:rPr>
              <w:t>Name</w:t>
            </w:r>
          </w:p>
        </w:tc>
        <w:tc>
          <w:tcPr>
            <w:tcW w:w="7899" w:type="dxa"/>
          </w:tcPr>
          <w:p w14:paraId="039C2B84" w14:textId="77777777" w:rsidR="006A6D33" w:rsidRPr="00DE39BA" w:rsidRDefault="006A6D33" w:rsidP="00F535CA">
            <w:pPr>
              <w:spacing w:line="360" w:lineRule="auto"/>
              <w:rPr>
                <w:b/>
              </w:rPr>
              <w:pPrChange w:id="1043" w:author="mananarora1571@gmail.com" w:date="2021-05-30T15:12:00Z">
                <w:pPr>
                  <w:spacing w:line="360" w:lineRule="auto"/>
                </w:pPr>
              </w:pPrChange>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F535CA">
            <w:pPr>
              <w:spacing w:line="360" w:lineRule="auto"/>
              <w:rPr>
                <w:b/>
              </w:rPr>
              <w:pPrChange w:id="1044" w:author="mananarora1571@gmail.com" w:date="2021-05-30T15:12:00Z">
                <w:pPr>
                  <w:spacing w:line="360" w:lineRule="auto"/>
                </w:pPr>
              </w:pPrChange>
            </w:pPr>
            <w:r w:rsidRPr="00DE39BA">
              <w:rPr>
                <w:b/>
              </w:rPr>
              <w:t>Email</w:t>
            </w:r>
          </w:p>
        </w:tc>
        <w:tc>
          <w:tcPr>
            <w:tcW w:w="7899" w:type="dxa"/>
          </w:tcPr>
          <w:p w14:paraId="14977FC9" w14:textId="77777777" w:rsidR="006A6D33" w:rsidRPr="00DE39BA" w:rsidRDefault="006A6D33" w:rsidP="00F535CA">
            <w:pPr>
              <w:spacing w:line="360" w:lineRule="auto"/>
              <w:rPr>
                <w:b/>
              </w:rPr>
              <w:pPrChange w:id="1045" w:author="mananarora1571@gmail.com" w:date="2021-05-30T15:12:00Z">
                <w:pPr>
                  <w:spacing w:line="360" w:lineRule="auto"/>
                </w:pPr>
              </w:pPrChange>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F535CA">
            <w:pPr>
              <w:spacing w:line="360" w:lineRule="auto"/>
              <w:rPr>
                <w:b/>
              </w:rPr>
              <w:pPrChange w:id="1046" w:author="mananarora1571@gmail.com" w:date="2021-05-30T15:12:00Z">
                <w:pPr>
                  <w:spacing w:line="360" w:lineRule="auto"/>
                </w:pPr>
              </w:pPrChange>
            </w:pPr>
            <w:r w:rsidRPr="00DE39BA">
              <w:rPr>
                <w:b/>
              </w:rPr>
              <w:t xml:space="preserve">Profession </w:t>
            </w:r>
          </w:p>
        </w:tc>
        <w:tc>
          <w:tcPr>
            <w:tcW w:w="7899" w:type="dxa"/>
          </w:tcPr>
          <w:p w14:paraId="1EE67249" w14:textId="77777777" w:rsidR="006A6D33" w:rsidRPr="00DE39BA" w:rsidRDefault="006A6D33" w:rsidP="00F535CA">
            <w:pPr>
              <w:spacing w:line="360" w:lineRule="auto"/>
              <w:rPr>
                <w:b/>
              </w:rPr>
              <w:pPrChange w:id="1047" w:author="mananarora1571@gmail.com" w:date="2021-05-30T15:12:00Z">
                <w:pPr>
                  <w:spacing w:line="360" w:lineRule="auto"/>
                </w:pPr>
              </w:pPrChange>
            </w:pPr>
            <w:r w:rsidRPr="00DE39BA">
              <w:rPr>
                <w:b/>
              </w:rPr>
              <w:t>_____________________________</w:t>
            </w:r>
          </w:p>
        </w:tc>
      </w:tr>
    </w:tbl>
    <w:p w14:paraId="6C0B73A7" w14:textId="77777777" w:rsidR="006A6D33" w:rsidRPr="00DE39BA" w:rsidRDefault="006A6D33" w:rsidP="00F535CA">
      <w:pPr>
        <w:widowControl w:val="0"/>
        <w:rPr>
          <w:b/>
        </w:rPr>
        <w:pPrChange w:id="1048" w:author="mananarora1571@gmail.com" w:date="2021-05-30T15:12:00Z">
          <w:pPr/>
        </w:pPrChange>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F535CA">
            <w:pPr>
              <w:widowControl w:val="0"/>
              <w:spacing w:line="360" w:lineRule="auto"/>
              <w:jc w:val="center"/>
              <w:rPr>
                <w:b/>
                <w:szCs w:val="24"/>
              </w:rPr>
              <w:pPrChange w:id="1049" w:author="mananarora1571@gmail.com" w:date="2021-05-30T15:12:00Z">
                <w:pPr>
                  <w:spacing w:line="360" w:lineRule="auto"/>
                  <w:jc w:val="center"/>
                </w:pPr>
              </w:pPrChange>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F535CA">
            <w:pPr>
              <w:pStyle w:val="body"/>
              <w:widowControl w:val="0"/>
              <w:spacing w:line="240" w:lineRule="auto"/>
              <w:rPr>
                <w:b/>
              </w:rPr>
              <w:pPrChange w:id="1050" w:author="mananarora1571@gmail.com" w:date="2021-05-30T15:12:00Z">
                <w:pPr>
                  <w:pStyle w:val="body"/>
                  <w:spacing w:line="240" w:lineRule="auto"/>
                </w:pPr>
              </w:pPrChange>
            </w:pPr>
            <w:r w:rsidRPr="00DE39BA">
              <w:rPr>
                <w:b/>
              </w:rPr>
              <w:t>Question 1</w:t>
            </w:r>
          </w:p>
        </w:tc>
        <w:tc>
          <w:tcPr>
            <w:tcW w:w="8028" w:type="dxa"/>
          </w:tcPr>
          <w:p w14:paraId="31B043D6" w14:textId="77777777" w:rsidR="006A6D33" w:rsidRPr="00DE39BA" w:rsidRDefault="006A6D33" w:rsidP="00F535CA">
            <w:pPr>
              <w:widowControl w:val="0"/>
              <w:spacing w:line="240" w:lineRule="auto"/>
              <w:rPr>
                <w:b/>
                <w:szCs w:val="24"/>
              </w:rPr>
              <w:pPrChange w:id="1051" w:author="mananarora1571@gmail.com" w:date="2021-05-30T15:12:00Z">
                <w:pPr>
                  <w:spacing w:line="240" w:lineRule="auto"/>
                </w:pPr>
              </w:pPrChange>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F535CA">
            <w:pPr>
              <w:pStyle w:val="ListParagraph"/>
              <w:widowControl w:val="0"/>
              <w:numPr>
                <w:ilvl w:val="0"/>
                <w:numId w:val="37"/>
              </w:numPr>
              <w:spacing w:line="360" w:lineRule="auto"/>
              <w:rPr>
                <w:szCs w:val="24"/>
              </w:rPr>
              <w:pPrChange w:id="1052" w:author="mananarora1571@gmail.com" w:date="2021-05-30T15:12:00Z">
                <w:pPr>
                  <w:pStyle w:val="ListParagraph"/>
                  <w:numPr>
                    <w:numId w:val="37"/>
                  </w:numPr>
                  <w:spacing w:line="360" w:lineRule="auto"/>
                  <w:ind w:hanging="360"/>
                </w:pPr>
              </w:pPrChange>
            </w:pPr>
            <w:r w:rsidRPr="00DE39BA">
              <w:rPr>
                <w:szCs w:val="24"/>
              </w:rPr>
              <w:t>Yes</w:t>
            </w:r>
          </w:p>
          <w:p w14:paraId="43F924EB" w14:textId="77777777" w:rsidR="006A6D33" w:rsidRPr="00DE39BA" w:rsidRDefault="006A6D33" w:rsidP="00F535CA">
            <w:pPr>
              <w:pStyle w:val="ListParagraph"/>
              <w:widowControl w:val="0"/>
              <w:numPr>
                <w:ilvl w:val="0"/>
                <w:numId w:val="37"/>
              </w:numPr>
              <w:spacing w:line="360" w:lineRule="auto"/>
              <w:rPr>
                <w:szCs w:val="24"/>
              </w:rPr>
              <w:pPrChange w:id="1053"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F535CA">
            <w:pPr>
              <w:pStyle w:val="body"/>
              <w:widowControl w:val="0"/>
              <w:spacing w:line="240" w:lineRule="auto"/>
              <w:rPr>
                <w:b/>
              </w:rPr>
              <w:pPrChange w:id="1054" w:author="mananarora1571@gmail.com" w:date="2021-05-30T15:12:00Z">
                <w:pPr>
                  <w:pStyle w:val="body"/>
                  <w:spacing w:line="240" w:lineRule="auto"/>
                </w:pPr>
              </w:pPrChange>
            </w:pPr>
            <w:r w:rsidRPr="00DE39BA">
              <w:rPr>
                <w:b/>
              </w:rPr>
              <w:t>Question 2</w:t>
            </w:r>
          </w:p>
        </w:tc>
        <w:tc>
          <w:tcPr>
            <w:tcW w:w="8028" w:type="dxa"/>
          </w:tcPr>
          <w:p w14:paraId="24FA2A71" w14:textId="77777777" w:rsidR="006A6D33" w:rsidRPr="00DE39BA" w:rsidRDefault="006A6D33" w:rsidP="00F535CA">
            <w:pPr>
              <w:widowControl w:val="0"/>
              <w:spacing w:line="240" w:lineRule="auto"/>
              <w:rPr>
                <w:b/>
                <w:szCs w:val="24"/>
              </w:rPr>
              <w:pPrChange w:id="1055" w:author="mananarora1571@gmail.com" w:date="2021-05-30T15:12:00Z">
                <w:pPr>
                  <w:spacing w:line="240" w:lineRule="auto"/>
                </w:pPr>
              </w:pPrChange>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F535CA">
            <w:pPr>
              <w:pStyle w:val="ListParagraph"/>
              <w:widowControl w:val="0"/>
              <w:numPr>
                <w:ilvl w:val="0"/>
                <w:numId w:val="37"/>
              </w:numPr>
              <w:spacing w:line="360" w:lineRule="auto"/>
              <w:rPr>
                <w:szCs w:val="24"/>
              </w:rPr>
              <w:pPrChange w:id="1056" w:author="mananarora1571@gmail.com" w:date="2021-05-30T15:12:00Z">
                <w:pPr>
                  <w:pStyle w:val="ListParagraph"/>
                  <w:numPr>
                    <w:numId w:val="37"/>
                  </w:numPr>
                  <w:spacing w:line="360" w:lineRule="auto"/>
                  <w:ind w:hanging="360"/>
                </w:pPr>
              </w:pPrChange>
            </w:pPr>
            <w:r w:rsidRPr="00DE39BA">
              <w:rPr>
                <w:szCs w:val="24"/>
              </w:rPr>
              <w:t>Yes</w:t>
            </w:r>
          </w:p>
          <w:p w14:paraId="6EE72C77" w14:textId="77777777" w:rsidR="006A6D33" w:rsidRPr="00DE39BA" w:rsidRDefault="006A6D33" w:rsidP="00F535CA">
            <w:pPr>
              <w:pStyle w:val="ListParagraph"/>
              <w:widowControl w:val="0"/>
              <w:numPr>
                <w:ilvl w:val="0"/>
                <w:numId w:val="37"/>
              </w:numPr>
              <w:spacing w:line="360" w:lineRule="auto"/>
              <w:rPr>
                <w:szCs w:val="24"/>
              </w:rPr>
              <w:pPrChange w:id="1057"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F535CA">
            <w:pPr>
              <w:pStyle w:val="body"/>
              <w:widowControl w:val="0"/>
              <w:spacing w:line="240" w:lineRule="auto"/>
              <w:rPr>
                <w:b/>
              </w:rPr>
              <w:pPrChange w:id="1058" w:author="mananarora1571@gmail.com" w:date="2021-05-30T15:12:00Z">
                <w:pPr>
                  <w:pStyle w:val="body"/>
                  <w:spacing w:line="240" w:lineRule="auto"/>
                </w:pPr>
              </w:pPrChange>
            </w:pPr>
            <w:r w:rsidRPr="00DE39BA">
              <w:rPr>
                <w:b/>
              </w:rPr>
              <w:t>Question 3</w:t>
            </w:r>
          </w:p>
        </w:tc>
        <w:tc>
          <w:tcPr>
            <w:tcW w:w="8028" w:type="dxa"/>
          </w:tcPr>
          <w:p w14:paraId="6091F2DB" w14:textId="036952C7" w:rsidR="006A6D33" w:rsidRPr="00DE39BA" w:rsidRDefault="006A6D33" w:rsidP="00F535CA">
            <w:pPr>
              <w:widowControl w:val="0"/>
              <w:spacing w:line="240" w:lineRule="auto"/>
              <w:rPr>
                <w:b/>
                <w:szCs w:val="24"/>
              </w:rPr>
              <w:pPrChange w:id="1059" w:author="mananarora1571@gmail.com" w:date="2021-05-30T15:12:00Z">
                <w:pPr>
                  <w:spacing w:line="240" w:lineRule="auto"/>
                </w:pPr>
              </w:pPrChange>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F535CA">
            <w:pPr>
              <w:pStyle w:val="ListParagraph"/>
              <w:widowControl w:val="0"/>
              <w:numPr>
                <w:ilvl w:val="0"/>
                <w:numId w:val="37"/>
              </w:numPr>
              <w:spacing w:line="360" w:lineRule="auto"/>
              <w:rPr>
                <w:szCs w:val="24"/>
              </w:rPr>
              <w:pPrChange w:id="1060" w:author="mananarora1571@gmail.com" w:date="2021-05-30T15:12:00Z">
                <w:pPr>
                  <w:pStyle w:val="ListParagraph"/>
                  <w:numPr>
                    <w:numId w:val="37"/>
                  </w:numPr>
                  <w:spacing w:line="360" w:lineRule="auto"/>
                  <w:ind w:hanging="360"/>
                </w:pPr>
              </w:pPrChange>
            </w:pPr>
            <w:r w:rsidRPr="00DE39BA">
              <w:rPr>
                <w:szCs w:val="24"/>
              </w:rPr>
              <w:t>Yes</w:t>
            </w:r>
          </w:p>
          <w:p w14:paraId="656F9808" w14:textId="77777777" w:rsidR="006A6D33" w:rsidRPr="00DE39BA" w:rsidRDefault="006A6D33" w:rsidP="00F535CA">
            <w:pPr>
              <w:pStyle w:val="ListParagraph"/>
              <w:widowControl w:val="0"/>
              <w:numPr>
                <w:ilvl w:val="0"/>
                <w:numId w:val="37"/>
              </w:numPr>
              <w:spacing w:line="360" w:lineRule="auto"/>
              <w:rPr>
                <w:szCs w:val="24"/>
              </w:rPr>
              <w:pPrChange w:id="1061"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F535CA">
            <w:pPr>
              <w:pStyle w:val="body"/>
              <w:widowControl w:val="0"/>
              <w:spacing w:line="240" w:lineRule="auto"/>
              <w:rPr>
                <w:b/>
              </w:rPr>
              <w:pPrChange w:id="1062" w:author="mananarora1571@gmail.com" w:date="2021-05-30T15:12:00Z">
                <w:pPr>
                  <w:pStyle w:val="body"/>
                  <w:spacing w:line="240" w:lineRule="auto"/>
                </w:pPr>
              </w:pPrChange>
            </w:pPr>
            <w:r w:rsidRPr="00DE39BA">
              <w:rPr>
                <w:b/>
              </w:rPr>
              <w:t>Question 4</w:t>
            </w:r>
          </w:p>
        </w:tc>
        <w:tc>
          <w:tcPr>
            <w:tcW w:w="8028" w:type="dxa"/>
          </w:tcPr>
          <w:p w14:paraId="169082D1" w14:textId="77777777" w:rsidR="006A6D33" w:rsidRPr="00DE39BA" w:rsidRDefault="006A6D33" w:rsidP="00F535CA">
            <w:pPr>
              <w:widowControl w:val="0"/>
              <w:spacing w:line="240" w:lineRule="auto"/>
              <w:rPr>
                <w:b/>
                <w:szCs w:val="24"/>
              </w:rPr>
              <w:pPrChange w:id="1063" w:author="mananarora1571@gmail.com" w:date="2021-05-30T15:12:00Z">
                <w:pPr>
                  <w:spacing w:line="240" w:lineRule="auto"/>
                </w:pPr>
              </w:pPrChange>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F535CA">
            <w:pPr>
              <w:pStyle w:val="ListParagraph"/>
              <w:widowControl w:val="0"/>
              <w:numPr>
                <w:ilvl w:val="0"/>
                <w:numId w:val="37"/>
              </w:numPr>
              <w:spacing w:line="360" w:lineRule="auto"/>
              <w:rPr>
                <w:szCs w:val="24"/>
              </w:rPr>
              <w:pPrChange w:id="1064" w:author="mananarora1571@gmail.com" w:date="2021-05-30T15:12:00Z">
                <w:pPr>
                  <w:pStyle w:val="ListParagraph"/>
                  <w:numPr>
                    <w:numId w:val="37"/>
                  </w:numPr>
                  <w:spacing w:line="360" w:lineRule="auto"/>
                  <w:ind w:hanging="360"/>
                </w:pPr>
              </w:pPrChange>
            </w:pPr>
            <w:r w:rsidRPr="00DE39BA">
              <w:rPr>
                <w:szCs w:val="24"/>
              </w:rPr>
              <w:t>Yes</w:t>
            </w:r>
          </w:p>
          <w:p w14:paraId="6A9289B4" w14:textId="77777777" w:rsidR="006A6D33" w:rsidRPr="00DE39BA" w:rsidRDefault="006A6D33" w:rsidP="00F535CA">
            <w:pPr>
              <w:pStyle w:val="ListParagraph"/>
              <w:widowControl w:val="0"/>
              <w:numPr>
                <w:ilvl w:val="0"/>
                <w:numId w:val="37"/>
              </w:numPr>
              <w:spacing w:line="360" w:lineRule="auto"/>
              <w:rPr>
                <w:szCs w:val="24"/>
              </w:rPr>
              <w:pPrChange w:id="1065"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F535CA">
            <w:pPr>
              <w:pStyle w:val="body"/>
              <w:widowControl w:val="0"/>
              <w:spacing w:line="240" w:lineRule="auto"/>
              <w:rPr>
                <w:b/>
              </w:rPr>
              <w:pPrChange w:id="1066" w:author="mananarora1571@gmail.com" w:date="2021-05-30T15:12:00Z">
                <w:pPr>
                  <w:pStyle w:val="body"/>
                  <w:spacing w:line="240" w:lineRule="auto"/>
                </w:pPr>
              </w:pPrChange>
            </w:pPr>
            <w:r w:rsidRPr="00DE39BA">
              <w:rPr>
                <w:b/>
              </w:rPr>
              <w:t>Question 5</w:t>
            </w:r>
          </w:p>
        </w:tc>
        <w:tc>
          <w:tcPr>
            <w:tcW w:w="8028" w:type="dxa"/>
          </w:tcPr>
          <w:p w14:paraId="353D2210" w14:textId="446F9E96" w:rsidR="006A6D33" w:rsidRPr="00DE39BA" w:rsidRDefault="006A6D33" w:rsidP="00F535CA">
            <w:pPr>
              <w:widowControl w:val="0"/>
              <w:spacing w:line="240" w:lineRule="auto"/>
              <w:rPr>
                <w:b/>
                <w:szCs w:val="24"/>
              </w:rPr>
              <w:pPrChange w:id="1067" w:author="mananarora1571@gmail.com" w:date="2021-05-30T15:12:00Z">
                <w:pPr>
                  <w:spacing w:line="240" w:lineRule="auto"/>
                </w:pPr>
              </w:pPrChange>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F535CA">
            <w:pPr>
              <w:pStyle w:val="ListParagraph"/>
              <w:widowControl w:val="0"/>
              <w:numPr>
                <w:ilvl w:val="0"/>
                <w:numId w:val="37"/>
              </w:numPr>
              <w:spacing w:line="360" w:lineRule="auto"/>
              <w:rPr>
                <w:szCs w:val="24"/>
              </w:rPr>
              <w:pPrChange w:id="1068" w:author="mananarora1571@gmail.com" w:date="2021-05-30T15:12:00Z">
                <w:pPr>
                  <w:pStyle w:val="ListParagraph"/>
                  <w:numPr>
                    <w:numId w:val="37"/>
                  </w:numPr>
                  <w:spacing w:line="360" w:lineRule="auto"/>
                  <w:ind w:hanging="360"/>
                </w:pPr>
              </w:pPrChange>
            </w:pPr>
            <w:r w:rsidRPr="00DE39BA">
              <w:rPr>
                <w:szCs w:val="24"/>
              </w:rPr>
              <w:t>Yes</w:t>
            </w:r>
          </w:p>
          <w:p w14:paraId="008AE8B0" w14:textId="77777777" w:rsidR="006A6D33" w:rsidRPr="00DE39BA" w:rsidRDefault="006A6D33" w:rsidP="00F535CA">
            <w:pPr>
              <w:pStyle w:val="ListParagraph"/>
              <w:widowControl w:val="0"/>
              <w:numPr>
                <w:ilvl w:val="0"/>
                <w:numId w:val="37"/>
              </w:numPr>
              <w:spacing w:line="360" w:lineRule="auto"/>
              <w:rPr>
                <w:szCs w:val="24"/>
              </w:rPr>
              <w:pPrChange w:id="1069"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F535CA">
            <w:pPr>
              <w:pStyle w:val="body"/>
              <w:widowControl w:val="0"/>
              <w:spacing w:line="240" w:lineRule="auto"/>
              <w:rPr>
                <w:b/>
              </w:rPr>
              <w:pPrChange w:id="1070" w:author="mananarora1571@gmail.com" w:date="2021-05-30T15:12:00Z">
                <w:pPr>
                  <w:pStyle w:val="body"/>
                  <w:spacing w:line="240" w:lineRule="auto"/>
                </w:pPr>
              </w:pPrChange>
            </w:pPr>
            <w:r w:rsidRPr="00DE39BA">
              <w:rPr>
                <w:b/>
              </w:rPr>
              <w:t>Question 6</w:t>
            </w:r>
          </w:p>
        </w:tc>
        <w:tc>
          <w:tcPr>
            <w:tcW w:w="8028" w:type="dxa"/>
          </w:tcPr>
          <w:p w14:paraId="03F245DD" w14:textId="77777777" w:rsidR="006A6D33" w:rsidRPr="00DE39BA" w:rsidRDefault="006A6D33" w:rsidP="00F535CA">
            <w:pPr>
              <w:widowControl w:val="0"/>
              <w:spacing w:line="240" w:lineRule="auto"/>
              <w:rPr>
                <w:b/>
                <w:szCs w:val="24"/>
              </w:rPr>
              <w:pPrChange w:id="1071" w:author="mananarora1571@gmail.com" w:date="2021-05-30T15:12:00Z">
                <w:pPr>
                  <w:spacing w:line="240" w:lineRule="auto"/>
                </w:pPr>
              </w:pPrChange>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F535CA">
            <w:pPr>
              <w:pStyle w:val="ListParagraph"/>
              <w:widowControl w:val="0"/>
              <w:numPr>
                <w:ilvl w:val="0"/>
                <w:numId w:val="37"/>
              </w:numPr>
              <w:spacing w:line="360" w:lineRule="auto"/>
              <w:rPr>
                <w:szCs w:val="24"/>
              </w:rPr>
              <w:pPrChange w:id="1072" w:author="mananarora1571@gmail.com" w:date="2021-05-30T15:12:00Z">
                <w:pPr>
                  <w:pStyle w:val="ListParagraph"/>
                  <w:numPr>
                    <w:numId w:val="37"/>
                  </w:numPr>
                  <w:spacing w:line="360" w:lineRule="auto"/>
                  <w:ind w:hanging="360"/>
                </w:pPr>
              </w:pPrChange>
            </w:pPr>
            <w:r w:rsidRPr="00DE39BA">
              <w:rPr>
                <w:szCs w:val="24"/>
              </w:rPr>
              <w:t>Yes</w:t>
            </w:r>
          </w:p>
          <w:p w14:paraId="3A937247" w14:textId="77777777" w:rsidR="006A6D33" w:rsidRPr="00DE39BA" w:rsidRDefault="006A6D33" w:rsidP="00F535CA">
            <w:pPr>
              <w:pStyle w:val="ListParagraph"/>
              <w:widowControl w:val="0"/>
              <w:numPr>
                <w:ilvl w:val="0"/>
                <w:numId w:val="37"/>
              </w:numPr>
              <w:spacing w:line="360" w:lineRule="auto"/>
              <w:rPr>
                <w:szCs w:val="24"/>
              </w:rPr>
              <w:pPrChange w:id="1073"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F535CA">
            <w:pPr>
              <w:pStyle w:val="body"/>
              <w:widowControl w:val="0"/>
              <w:spacing w:line="240" w:lineRule="auto"/>
              <w:rPr>
                <w:b/>
              </w:rPr>
              <w:pPrChange w:id="1074" w:author="mananarora1571@gmail.com" w:date="2021-05-30T15:12:00Z">
                <w:pPr>
                  <w:pStyle w:val="body"/>
                  <w:spacing w:line="240" w:lineRule="auto"/>
                </w:pPr>
              </w:pPrChange>
            </w:pPr>
            <w:r w:rsidRPr="00DE39BA">
              <w:rPr>
                <w:b/>
              </w:rPr>
              <w:lastRenderedPageBreak/>
              <w:t>Question 7</w:t>
            </w:r>
          </w:p>
        </w:tc>
        <w:tc>
          <w:tcPr>
            <w:tcW w:w="8028" w:type="dxa"/>
          </w:tcPr>
          <w:p w14:paraId="42465024" w14:textId="77777777" w:rsidR="006A6D33" w:rsidRPr="00DE39BA" w:rsidRDefault="006A6D33" w:rsidP="00F535CA">
            <w:pPr>
              <w:widowControl w:val="0"/>
              <w:spacing w:line="240" w:lineRule="auto"/>
              <w:rPr>
                <w:b/>
                <w:szCs w:val="24"/>
              </w:rPr>
              <w:pPrChange w:id="1075" w:author="mananarora1571@gmail.com" w:date="2021-05-30T15:12:00Z">
                <w:pPr>
                  <w:spacing w:line="240" w:lineRule="auto"/>
                </w:pPr>
              </w:pPrChange>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F535CA">
            <w:pPr>
              <w:pStyle w:val="ListParagraph"/>
              <w:widowControl w:val="0"/>
              <w:numPr>
                <w:ilvl w:val="0"/>
                <w:numId w:val="37"/>
              </w:numPr>
              <w:spacing w:line="360" w:lineRule="auto"/>
              <w:rPr>
                <w:szCs w:val="24"/>
              </w:rPr>
              <w:pPrChange w:id="1076" w:author="mananarora1571@gmail.com" w:date="2021-05-30T15:12:00Z">
                <w:pPr>
                  <w:pStyle w:val="ListParagraph"/>
                  <w:numPr>
                    <w:numId w:val="37"/>
                  </w:numPr>
                  <w:spacing w:line="360" w:lineRule="auto"/>
                  <w:ind w:hanging="360"/>
                </w:pPr>
              </w:pPrChange>
            </w:pPr>
            <w:r w:rsidRPr="00DE39BA">
              <w:rPr>
                <w:szCs w:val="24"/>
              </w:rPr>
              <w:t>Yes</w:t>
            </w:r>
          </w:p>
          <w:p w14:paraId="453E6217" w14:textId="77777777" w:rsidR="006A6D33" w:rsidRPr="00DE39BA" w:rsidRDefault="006A6D33" w:rsidP="00F535CA">
            <w:pPr>
              <w:pStyle w:val="ListParagraph"/>
              <w:widowControl w:val="0"/>
              <w:numPr>
                <w:ilvl w:val="0"/>
                <w:numId w:val="37"/>
              </w:numPr>
              <w:spacing w:line="360" w:lineRule="auto"/>
              <w:rPr>
                <w:szCs w:val="24"/>
              </w:rPr>
              <w:pPrChange w:id="1077"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F535CA">
            <w:pPr>
              <w:pStyle w:val="body"/>
              <w:widowControl w:val="0"/>
              <w:spacing w:line="240" w:lineRule="auto"/>
              <w:rPr>
                <w:b/>
              </w:rPr>
              <w:pPrChange w:id="1078" w:author="mananarora1571@gmail.com" w:date="2021-05-30T15:12:00Z">
                <w:pPr>
                  <w:pStyle w:val="body"/>
                  <w:spacing w:line="240" w:lineRule="auto"/>
                </w:pPr>
              </w:pPrChange>
            </w:pPr>
            <w:r w:rsidRPr="00DE39BA">
              <w:rPr>
                <w:b/>
              </w:rPr>
              <w:t>Question 8</w:t>
            </w:r>
          </w:p>
        </w:tc>
        <w:tc>
          <w:tcPr>
            <w:tcW w:w="8028" w:type="dxa"/>
          </w:tcPr>
          <w:p w14:paraId="45FE4C8E" w14:textId="77777777" w:rsidR="006A6D33" w:rsidRPr="00DE39BA" w:rsidRDefault="006A6D33" w:rsidP="00F535CA">
            <w:pPr>
              <w:widowControl w:val="0"/>
              <w:spacing w:line="240" w:lineRule="auto"/>
              <w:rPr>
                <w:b/>
                <w:szCs w:val="24"/>
              </w:rPr>
              <w:pPrChange w:id="1079" w:author="mananarora1571@gmail.com" w:date="2021-05-30T15:12:00Z">
                <w:pPr>
                  <w:spacing w:line="240" w:lineRule="auto"/>
                </w:pPr>
              </w:pPrChange>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F535CA">
            <w:pPr>
              <w:pStyle w:val="ListParagraph"/>
              <w:widowControl w:val="0"/>
              <w:numPr>
                <w:ilvl w:val="0"/>
                <w:numId w:val="37"/>
              </w:numPr>
              <w:spacing w:line="360" w:lineRule="auto"/>
              <w:rPr>
                <w:szCs w:val="24"/>
              </w:rPr>
              <w:pPrChange w:id="1080" w:author="mananarora1571@gmail.com" w:date="2021-05-30T15:12:00Z">
                <w:pPr>
                  <w:pStyle w:val="ListParagraph"/>
                  <w:numPr>
                    <w:numId w:val="37"/>
                  </w:numPr>
                  <w:spacing w:line="360" w:lineRule="auto"/>
                  <w:ind w:hanging="360"/>
                </w:pPr>
              </w:pPrChange>
            </w:pPr>
            <w:r w:rsidRPr="00DE39BA">
              <w:rPr>
                <w:szCs w:val="24"/>
              </w:rPr>
              <w:t>Yes</w:t>
            </w:r>
          </w:p>
          <w:p w14:paraId="6F4E4356" w14:textId="77777777" w:rsidR="006A6D33" w:rsidRPr="00DE39BA" w:rsidRDefault="006A6D33" w:rsidP="00F535CA">
            <w:pPr>
              <w:pStyle w:val="ListParagraph"/>
              <w:widowControl w:val="0"/>
              <w:numPr>
                <w:ilvl w:val="0"/>
                <w:numId w:val="37"/>
              </w:numPr>
              <w:spacing w:line="360" w:lineRule="auto"/>
              <w:rPr>
                <w:szCs w:val="24"/>
              </w:rPr>
              <w:pPrChange w:id="1081"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F535CA">
            <w:pPr>
              <w:pStyle w:val="body"/>
              <w:widowControl w:val="0"/>
              <w:spacing w:line="240" w:lineRule="auto"/>
              <w:rPr>
                <w:b/>
              </w:rPr>
              <w:pPrChange w:id="1082" w:author="mananarora1571@gmail.com" w:date="2021-05-30T15:12:00Z">
                <w:pPr>
                  <w:pStyle w:val="body"/>
                  <w:spacing w:line="240" w:lineRule="auto"/>
                </w:pPr>
              </w:pPrChange>
            </w:pPr>
            <w:r w:rsidRPr="00DE39BA">
              <w:rPr>
                <w:b/>
              </w:rPr>
              <w:t>Question 9</w:t>
            </w:r>
          </w:p>
        </w:tc>
        <w:tc>
          <w:tcPr>
            <w:tcW w:w="8028" w:type="dxa"/>
          </w:tcPr>
          <w:p w14:paraId="69D7D074" w14:textId="35737B86" w:rsidR="006A6D33" w:rsidRPr="00DE39BA" w:rsidRDefault="006A6D33" w:rsidP="00F535CA">
            <w:pPr>
              <w:widowControl w:val="0"/>
              <w:spacing w:line="240" w:lineRule="auto"/>
              <w:rPr>
                <w:b/>
                <w:szCs w:val="24"/>
              </w:rPr>
              <w:pPrChange w:id="1083" w:author="mananarora1571@gmail.com" w:date="2021-05-30T15:12:00Z">
                <w:pPr>
                  <w:spacing w:line="240" w:lineRule="auto"/>
                </w:pPr>
              </w:pPrChange>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F535CA">
            <w:pPr>
              <w:pStyle w:val="ListParagraph"/>
              <w:widowControl w:val="0"/>
              <w:numPr>
                <w:ilvl w:val="0"/>
                <w:numId w:val="37"/>
              </w:numPr>
              <w:spacing w:line="360" w:lineRule="auto"/>
              <w:rPr>
                <w:szCs w:val="24"/>
              </w:rPr>
              <w:pPrChange w:id="1084" w:author="mananarora1571@gmail.com" w:date="2021-05-30T15:12:00Z">
                <w:pPr>
                  <w:pStyle w:val="ListParagraph"/>
                  <w:numPr>
                    <w:numId w:val="37"/>
                  </w:numPr>
                  <w:spacing w:line="360" w:lineRule="auto"/>
                  <w:ind w:hanging="360"/>
                </w:pPr>
              </w:pPrChange>
            </w:pPr>
            <w:r w:rsidRPr="00DE39BA">
              <w:rPr>
                <w:szCs w:val="24"/>
              </w:rPr>
              <w:t>Yes</w:t>
            </w:r>
          </w:p>
          <w:p w14:paraId="15A9778B" w14:textId="77777777" w:rsidR="006A6D33" w:rsidRPr="00DE39BA" w:rsidRDefault="006A6D33" w:rsidP="00F535CA">
            <w:pPr>
              <w:pStyle w:val="ListParagraph"/>
              <w:widowControl w:val="0"/>
              <w:numPr>
                <w:ilvl w:val="0"/>
                <w:numId w:val="37"/>
              </w:numPr>
              <w:spacing w:line="360" w:lineRule="auto"/>
              <w:rPr>
                <w:szCs w:val="24"/>
              </w:rPr>
              <w:pPrChange w:id="1085" w:author="mananarora1571@gmail.com" w:date="2021-05-30T15:12:00Z">
                <w:pPr>
                  <w:pStyle w:val="ListParagraph"/>
                  <w:numPr>
                    <w:numId w:val="37"/>
                  </w:numPr>
                  <w:spacing w:line="360" w:lineRule="auto"/>
                  <w:ind w:hanging="360"/>
                </w:pPr>
              </w:pPrChange>
            </w:pPr>
            <w:r w:rsidRPr="00DE39BA">
              <w:rPr>
                <w:szCs w:val="24"/>
              </w:rPr>
              <w:t>No</w:t>
            </w:r>
          </w:p>
        </w:tc>
      </w:tr>
    </w:tbl>
    <w:p w14:paraId="5795E4AA" w14:textId="77777777" w:rsidR="006A6D33" w:rsidRPr="00DE39BA" w:rsidRDefault="006A6D33" w:rsidP="00F535CA">
      <w:pPr>
        <w:widowControl w:val="0"/>
        <w:rPr>
          <w:b/>
        </w:rPr>
        <w:pPrChange w:id="1086" w:author="mananarora1571@gmail.com" w:date="2021-05-30T15:12:00Z">
          <w:pPr/>
        </w:pPrChange>
      </w:pPr>
    </w:p>
    <w:p w14:paraId="4D3DF837" w14:textId="77777777" w:rsidR="00753DF6" w:rsidRPr="00DE39BA" w:rsidRDefault="00753DF6" w:rsidP="00F535CA">
      <w:pPr>
        <w:widowControl w:val="0"/>
        <w:spacing w:line="360" w:lineRule="auto"/>
        <w:ind w:left="720"/>
        <w:jc w:val="both"/>
        <w:rPr>
          <w:b/>
          <w:sz w:val="22"/>
        </w:rPr>
        <w:pPrChange w:id="1087" w:author="mananarora1571@gmail.com" w:date="2021-05-30T15:12:00Z">
          <w:pPr>
            <w:spacing w:line="360" w:lineRule="auto"/>
            <w:ind w:left="720"/>
            <w:jc w:val="both"/>
          </w:pPr>
        </w:pPrChange>
      </w:pPr>
    </w:p>
    <w:p w14:paraId="5D683091" w14:textId="33A7DF08" w:rsidR="00753DF6" w:rsidRPr="00DE39BA" w:rsidRDefault="00753DF6" w:rsidP="00F535CA">
      <w:pPr>
        <w:widowControl w:val="0"/>
        <w:spacing w:line="360" w:lineRule="auto"/>
        <w:ind w:left="720"/>
        <w:jc w:val="both"/>
        <w:pPrChange w:id="1088" w:author="mananarora1571@gmail.com" w:date="2021-05-30T15:12:00Z">
          <w:pPr>
            <w:spacing w:line="360" w:lineRule="auto"/>
            <w:ind w:left="720"/>
            <w:jc w:val="both"/>
          </w:pPr>
        </w:pPrChange>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F535CA">
      <w:pPr>
        <w:pStyle w:val="Heading3"/>
        <w:keepNext w:val="0"/>
        <w:keepLines w:val="0"/>
        <w:widowControl w:val="0"/>
        <w:numPr>
          <w:ilvl w:val="2"/>
          <w:numId w:val="3"/>
        </w:numPr>
        <w:spacing w:before="40" w:line="360" w:lineRule="auto"/>
        <w:rPr>
          <w:rFonts w:ascii="Times New Roman" w:hAnsi="Times New Roman" w:cs="Times New Roman"/>
          <w:color w:val="auto"/>
        </w:rPr>
        <w:pPrChange w:id="1089" w:author="mananarora1571@gmail.com" w:date="2021-05-30T15:12:00Z">
          <w:pPr>
            <w:pStyle w:val="Heading3"/>
            <w:numPr>
              <w:ilvl w:val="2"/>
              <w:numId w:val="3"/>
            </w:numPr>
            <w:spacing w:before="40" w:line="360" w:lineRule="auto"/>
            <w:ind w:left="1440" w:hanging="720"/>
          </w:pPr>
        </w:pPrChange>
      </w:pPr>
      <w:r w:rsidRPr="00DE39BA">
        <w:rPr>
          <w:rFonts w:ascii="Times New Roman" w:hAnsi="Times New Roman" w:cs="Times New Roman"/>
          <w:color w:val="auto"/>
        </w:rPr>
        <w:t>Development Methodology</w:t>
      </w:r>
    </w:p>
    <w:p w14:paraId="224C52FA" w14:textId="77777777" w:rsidR="0063146F" w:rsidRDefault="0063146F" w:rsidP="00F535CA">
      <w:pPr>
        <w:widowControl w:val="0"/>
        <w:spacing w:line="360" w:lineRule="auto"/>
        <w:ind w:left="720"/>
        <w:rPr>
          <w:szCs w:val="23"/>
        </w:rPr>
        <w:pPrChange w:id="1090" w:author="mananarora1571@gmail.com" w:date="2021-05-30T15:12:00Z">
          <w:pPr>
            <w:spacing w:line="360" w:lineRule="auto"/>
            <w:ind w:left="720"/>
          </w:pPr>
        </w:pPrChange>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F535CA">
      <w:pPr>
        <w:widowControl w:val="0"/>
        <w:ind w:left="720"/>
        <w:rPr>
          <w:szCs w:val="23"/>
        </w:rPr>
        <w:pPrChange w:id="1091" w:author="mananarora1571@gmail.com" w:date="2021-05-30T15:12:00Z">
          <w:pPr>
            <w:ind w:left="720"/>
          </w:pPr>
        </w:pPrChange>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F535CA">
      <w:pPr>
        <w:widowControl w:val="0"/>
        <w:ind w:firstLine="720"/>
        <w:rPr>
          <w:b/>
        </w:rPr>
        <w:pPrChange w:id="1092" w:author="mananarora1571@gmail.com" w:date="2021-05-30T15:12:00Z">
          <w:pPr>
            <w:ind w:firstLine="720"/>
          </w:pPr>
        </w:pPrChange>
      </w:pPr>
      <w:r w:rsidRPr="00DE39BA">
        <w:rPr>
          <w:b/>
        </w:rPr>
        <w:t>V-model Methodology</w:t>
      </w:r>
    </w:p>
    <w:p w14:paraId="02624BC0" w14:textId="3736A2B5" w:rsidR="00FF0B28" w:rsidRPr="00DE39BA" w:rsidRDefault="0063146F" w:rsidP="00F535CA">
      <w:pPr>
        <w:widowControl w:val="0"/>
        <w:spacing w:line="360" w:lineRule="auto"/>
        <w:ind w:left="720"/>
        <w:jc w:val="both"/>
        <w:rPr>
          <w:szCs w:val="24"/>
        </w:rPr>
        <w:pPrChange w:id="1093" w:author="mananarora1571@gmail.com" w:date="2021-05-30T15:12:00Z">
          <w:pPr>
            <w:spacing w:line="360" w:lineRule="auto"/>
            <w:ind w:left="720"/>
            <w:jc w:val="both"/>
          </w:pPr>
        </w:pPrChange>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F535CA">
      <w:pPr>
        <w:widowControl w:val="0"/>
        <w:spacing w:line="360" w:lineRule="auto"/>
        <w:jc w:val="both"/>
        <w:rPr>
          <w:b/>
          <w:szCs w:val="24"/>
        </w:rPr>
        <w:pPrChange w:id="1094" w:author="mananarora1571@gmail.com" w:date="2021-05-30T15:12:00Z">
          <w:pPr>
            <w:spacing w:line="360" w:lineRule="auto"/>
            <w:jc w:val="both"/>
          </w:pPr>
        </w:pPrChange>
      </w:pPr>
      <w:r w:rsidRPr="00DE39BA">
        <w:rPr>
          <w:b/>
          <w:szCs w:val="24"/>
        </w:rPr>
        <w:t>Phases of V-Model Methodology</w:t>
      </w:r>
    </w:p>
    <w:p w14:paraId="0B78B501" w14:textId="3FF2C8D0" w:rsidR="001450B9" w:rsidRPr="00DE39BA" w:rsidRDefault="001450B9" w:rsidP="00F535CA">
      <w:pPr>
        <w:widowControl w:val="0"/>
        <w:spacing w:line="360" w:lineRule="auto"/>
        <w:jc w:val="both"/>
        <w:rPr>
          <w:b/>
          <w:szCs w:val="24"/>
        </w:rPr>
        <w:pPrChange w:id="1095" w:author="mananarora1571@gmail.com" w:date="2021-05-30T15:12:00Z">
          <w:pPr>
            <w:spacing w:line="360" w:lineRule="auto"/>
            <w:jc w:val="both"/>
          </w:pPr>
        </w:pPrChange>
      </w:pPr>
      <w:bookmarkStart w:id="1096"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F535CA">
            <w:pPr>
              <w:jc w:val="both"/>
              <w:rPr>
                <w:b/>
                <w:color w:val="000000" w:themeColor="text1"/>
                <w:szCs w:val="28"/>
              </w:rPr>
              <w:pPrChange w:id="1097"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CA1AAF" w:rsidRPr="009068E9" w:rsidRDefault="00CA1AAF"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CA1AAF" w:rsidRPr="009068E9" w:rsidRDefault="00CA1AAF"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CA1AAF" w:rsidRPr="00374923" w:rsidRDefault="00CA1AAF"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CA1AAF" w:rsidRPr="00374923" w:rsidRDefault="00CA1AAF"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F535CA">
            <w:pPr>
              <w:jc w:val="both"/>
              <w:rPr>
                <w:b/>
                <w:color w:val="000000" w:themeColor="text1"/>
                <w:szCs w:val="28"/>
              </w:rPr>
              <w:pPrChange w:id="1098"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F535CA">
            <w:pPr>
              <w:jc w:val="both"/>
              <w:rPr>
                <w:b/>
                <w:color w:val="000000" w:themeColor="text1"/>
                <w:szCs w:val="28"/>
              </w:rPr>
              <w:pPrChange w:id="1099"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1100" w:name="_Toc323535573"/>
                                  <w:bookmarkStart w:id="1101" w:name="_Toc341093268"/>
                                  <w:bookmarkStart w:id="1102" w:name="_Toc480417329"/>
                                  <w:r w:rsidRPr="009068E9">
                                    <w:t>System Design</w:t>
                                  </w:r>
                                  <w:bookmarkEnd w:id="1100"/>
                                  <w:bookmarkEnd w:id="1101"/>
                                  <w:bookmarkEnd w:id="1102"/>
                                </w:p>
                                <w:p w14:paraId="6D764BCC"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1103" w:name="_Toc323535573"/>
                            <w:bookmarkStart w:id="1104" w:name="_Toc341093268"/>
                            <w:bookmarkStart w:id="1105" w:name="_Toc480417329"/>
                            <w:r w:rsidRPr="009068E9">
                              <w:t>System Design</w:t>
                            </w:r>
                            <w:bookmarkEnd w:id="1103"/>
                            <w:bookmarkEnd w:id="1104"/>
                            <w:bookmarkEnd w:id="1105"/>
                          </w:p>
                          <w:p w14:paraId="6D764BCC"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CA1AAF" w:rsidRPr="009068E9" w:rsidRDefault="00CA1AAF" w:rsidP="001450B9">
                                  <w:r w:rsidRPr="009068E9">
                                    <w:t>System Testing</w:t>
                                  </w:r>
                                </w:p>
                                <w:p w14:paraId="008287DA" w14:textId="77777777" w:rsidR="00CA1AAF"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CA1AAF" w:rsidRPr="009068E9" w:rsidRDefault="00CA1AAF" w:rsidP="001450B9">
                            <w:r w:rsidRPr="009068E9">
                              <w:t>System Testing</w:t>
                            </w:r>
                          </w:p>
                          <w:p w14:paraId="008287DA" w14:textId="77777777" w:rsidR="00CA1AAF" w:rsidRDefault="00CA1AAF" w:rsidP="001450B9"/>
                        </w:txbxContent>
                      </v:textbox>
                    </v:rect>
                  </w:pict>
                </mc:Fallback>
              </mc:AlternateContent>
            </w:r>
          </w:p>
          <w:p w14:paraId="6CBCCFA4" w14:textId="408C17BC" w:rsidR="001450B9" w:rsidRPr="00DE39BA" w:rsidRDefault="001450B9" w:rsidP="00F535CA">
            <w:pPr>
              <w:jc w:val="both"/>
              <w:rPr>
                <w:b/>
                <w:color w:val="000000" w:themeColor="text1"/>
                <w:szCs w:val="28"/>
              </w:rPr>
              <w:pPrChange w:id="1106"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F535CA">
            <w:pPr>
              <w:jc w:val="both"/>
              <w:rPr>
                <w:b/>
                <w:color w:val="000000" w:themeColor="text1"/>
                <w:szCs w:val="28"/>
              </w:rPr>
              <w:pPrChange w:id="1107"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F535CA">
            <w:pPr>
              <w:jc w:val="both"/>
              <w:rPr>
                <w:b/>
                <w:color w:val="000000" w:themeColor="text1"/>
                <w:szCs w:val="28"/>
              </w:rPr>
              <w:pPrChange w:id="1108"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CA1AAF" w:rsidRPr="009068E9" w:rsidRDefault="00CA1AAF" w:rsidP="001450B9">
                                  <w:pPr>
                                    <w:shd w:val="clear" w:color="auto" w:fill="FFFFFF"/>
                                    <w:spacing w:after="72" w:line="285" w:lineRule="atLeast"/>
                                    <w:outlineLvl w:val="2"/>
                                  </w:pPr>
                                  <w:bookmarkStart w:id="1109" w:name="_Toc323535574"/>
                                  <w:bookmarkStart w:id="1110" w:name="_Toc341093269"/>
                                  <w:bookmarkStart w:id="1111" w:name="_Toc480417330"/>
                                  <w:r w:rsidRPr="009068E9">
                                    <w:t>Architecture Design</w:t>
                                  </w:r>
                                  <w:bookmarkEnd w:id="1109"/>
                                  <w:bookmarkEnd w:id="1110"/>
                                  <w:bookmarkEnd w:id="1111"/>
                                </w:p>
                                <w:p w14:paraId="36749D38"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CA1AAF" w:rsidRPr="009068E9" w:rsidRDefault="00CA1AAF" w:rsidP="001450B9">
                            <w:pPr>
                              <w:shd w:val="clear" w:color="auto" w:fill="FFFFFF"/>
                              <w:spacing w:after="72" w:line="285" w:lineRule="atLeast"/>
                              <w:outlineLvl w:val="2"/>
                            </w:pPr>
                            <w:bookmarkStart w:id="1112" w:name="_Toc323535574"/>
                            <w:bookmarkStart w:id="1113" w:name="_Toc341093269"/>
                            <w:bookmarkStart w:id="1114" w:name="_Toc480417330"/>
                            <w:r w:rsidRPr="009068E9">
                              <w:t>Architecture Design</w:t>
                            </w:r>
                            <w:bookmarkEnd w:id="1112"/>
                            <w:bookmarkEnd w:id="1113"/>
                            <w:bookmarkEnd w:id="1114"/>
                          </w:p>
                          <w:p w14:paraId="36749D38" w14:textId="77777777" w:rsidR="00CA1AAF" w:rsidRPr="00374923" w:rsidRDefault="00CA1AAF" w:rsidP="001450B9"/>
                        </w:txbxContent>
                      </v:textbox>
                    </v:rect>
                  </w:pict>
                </mc:Fallback>
              </mc:AlternateContent>
            </w:r>
          </w:p>
          <w:p w14:paraId="1DF868F6" w14:textId="616DEBAB" w:rsidR="001450B9" w:rsidRPr="00DE39BA" w:rsidRDefault="001450B9" w:rsidP="00F535CA">
            <w:pPr>
              <w:jc w:val="both"/>
              <w:rPr>
                <w:b/>
                <w:color w:val="000000" w:themeColor="text1"/>
                <w:szCs w:val="28"/>
              </w:rPr>
              <w:pPrChange w:id="1115"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F535CA">
            <w:pPr>
              <w:jc w:val="both"/>
              <w:rPr>
                <w:b/>
                <w:color w:val="000000" w:themeColor="text1"/>
                <w:szCs w:val="28"/>
              </w:rPr>
              <w:pPrChange w:id="1116"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CA1AAF" w:rsidRPr="009068E9" w:rsidRDefault="00CA1AAF"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CA1AAF" w:rsidRPr="009068E9" w:rsidRDefault="00CA1AAF"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CA1AAF" w:rsidRPr="009068E9" w:rsidRDefault="00CA1AAF" w:rsidP="001450B9">
                                  <w:pPr>
                                    <w:shd w:val="clear" w:color="auto" w:fill="FFFFFF"/>
                                    <w:spacing w:after="72" w:line="285" w:lineRule="atLeast"/>
                                    <w:outlineLvl w:val="2"/>
                                  </w:pPr>
                                  <w:bookmarkStart w:id="1117" w:name="_Toc323535575"/>
                                  <w:bookmarkStart w:id="1118" w:name="_Toc341093270"/>
                                  <w:bookmarkStart w:id="1119" w:name="_Toc480417331"/>
                                  <w:r w:rsidRPr="009068E9">
                                    <w:t>Module Design</w:t>
                                  </w:r>
                                  <w:bookmarkEnd w:id="1117"/>
                                  <w:bookmarkEnd w:id="1118"/>
                                  <w:bookmarkEnd w:id="1119"/>
                                </w:p>
                                <w:p w14:paraId="02F6A9D5"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CA1AAF" w:rsidRPr="009068E9" w:rsidRDefault="00CA1AAF" w:rsidP="001450B9">
                            <w:pPr>
                              <w:shd w:val="clear" w:color="auto" w:fill="FFFFFF"/>
                              <w:spacing w:after="72" w:line="285" w:lineRule="atLeast"/>
                              <w:outlineLvl w:val="2"/>
                            </w:pPr>
                            <w:bookmarkStart w:id="1120" w:name="_Toc323535575"/>
                            <w:bookmarkStart w:id="1121" w:name="_Toc341093270"/>
                            <w:bookmarkStart w:id="1122" w:name="_Toc480417331"/>
                            <w:r w:rsidRPr="009068E9">
                              <w:t>Module Design</w:t>
                            </w:r>
                            <w:bookmarkEnd w:id="1120"/>
                            <w:bookmarkEnd w:id="1121"/>
                            <w:bookmarkEnd w:id="1122"/>
                          </w:p>
                          <w:p w14:paraId="02F6A9D5" w14:textId="77777777" w:rsidR="00CA1AAF" w:rsidRPr="00374923" w:rsidRDefault="00CA1AAF" w:rsidP="001450B9"/>
                        </w:txbxContent>
                      </v:textbox>
                    </v:rect>
                  </w:pict>
                </mc:Fallback>
              </mc:AlternateContent>
            </w:r>
          </w:p>
          <w:p w14:paraId="60CCB52F" w14:textId="19CA1937" w:rsidR="001450B9" w:rsidRPr="00DE39BA" w:rsidRDefault="001450B9" w:rsidP="00F535CA">
            <w:pPr>
              <w:jc w:val="both"/>
              <w:rPr>
                <w:b/>
                <w:color w:val="000000" w:themeColor="text1"/>
                <w:szCs w:val="28"/>
              </w:rPr>
              <w:pPrChange w:id="1123"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F535CA">
            <w:pPr>
              <w:spacing w:line="360" w:lineRule="auto"/>
              <w:jc w:val="both"/>
              <w:pPrChange w:id="1124" w:author="mananarora1571@gmail.com" w:date="2021-05-30T15:12:00Z">
                <w:pPr>
                  <w:spacing w:line="360" w:lineRule="auto"/>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CA1AAF" w:rsidRPr="009068E9" w:rsidRDefault="00CA1AAF"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CA1AAF" w:rsidRPr="009068E9" w:rsidRDefault="00CA1AAF"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F535CA">
            <w:pPr>
              <w:rPr>
                <w:b/>
              </w:rPr>
              <w:pPrChange w:id="1125" w:author="mananarora1571@gmail.com" w:date="2021-05-30T15:12:00Z">
                <w:pPr/>
              </w:pPrChange>
            </w:pPr>
          </w:p>
          <w:p w14:paraId="1AF6366E" w14:textId="727EB8B2" w:rsidR="001450B9" w:rsidRPr="00DE39BA" w:rsidRDefault="001450B9" w:rsidP="00F535CA">
            <w:pPr>
              <w:pPrChange w:id="1126" w:author="mananarora1571@gmail.com" w:date="2021-05-30T15:12:00Z">
                <w:pPr>
                  <w:keepNext/>
                </w:pPr>
              </w:pPrChange>
            </w:pPr>
          </w:p>
        </w:tc>
      </w:tr>
    </w:tbl>
    <w:p w14:paraId="03865ED5" w14:textId="62813FFD" w:rsidR="008C5A34" w:rsidRPr="00DE39BA" w:rsidRDefault="008C5A34" w:rsidP="00F535CA">
      <w:pPr>
        <w:pStyle w:val="Caption"/>
        <w:widowControl w:val="0"/>
        <w:jc w:val="center"/>
        <w:rPr>
          <w:b/>
          <w:i w:val="0"/>
          <w:color w:val="auto"/>
          <w:sz w:val="24"/>
        </w:rPr>
        <w:pPrChange w:id="1127" w:author="mananarora1571@gmail.com" w:date="2021-05-30T15:12:00Z">
          <w:pPr>
            <w:pStyle w:val="Caption"/>
            <w:jc w:val="center"/>
          </w:pPr>
        </w:pPrChange>
      </w:pPr>
    </w:p>
    <w:p w14:paraId="54F0B3EB" w14:textId="77777777" w:rsidR="00753DF6" w:rsidRPr="00DE39BA" w:rsidRDefault="003D1233" w:rsidP="00F535CA">
      <w:pPr>
        <w:pStyle w:val="Caption"/>
        <w:widowControl w:val="0"/>
        <w:jc w:val="center"/>
        <w:rPr>
          <w:b/>
          <w:i w:val="0"/>
          <w:color w:val="auto"/>
          <w:sz w:val="24"/>
        </w:rPr>
        <w:pPrChange w:id="1128" w:author="mananarora1571@gmail.com" w:date="2021-05-30T15:12:00Z">
          <w:pPr>
            <w:pStyle w:val="Caption"/>
            <w:jc w:val="center"/>
          </w:pPr>
        </w:pPrChange>
      </w:pPr>
      <w:r w:rsidRPr="00DE39BA">
        <w:rPr>
          <w:b/>
          <w:i w:val="0"/>
          <w:color w:val="auto"/>
          <w:sz w:val="24"/>
        </w:rPr>
        <w:t>Fig4.1</w:t>
      </w:r>
      <w:r w:rsidR="00753DF6" w:rsidRPr="00DE39BA">
        <w:rPr>
          <w:b/>
          <w:i w:val="0"/>
          <w:color w:val="auto"/>
          <w:sz w:val="24"/>
        </w:rPr>
        <w:t>:Phases of V-Model Methodology</w:t>
      </w:r>
      <w:bookmarkEnd w:id="1096"/>
    </w:p>
    <w:p w14:paraId="31333476" w14:textId="6EAC6D30" w:rsidR="00753DF6" w:rsidRPr="00DE39BA" w:rsidRDefault="00753DF6" w:rsidP="00F535CA">
      <w:pPr>
        <w:widowControl w:val="0"/>
        <w:spacing w:line="360" w:lineRule="auto"/>
        <w:ind w:left="360"/>
        <w:jc w:val="both"/>
        <w:rPr>
          <w:rFonts w:eastAsia="Times New Roman"/>
          <w:sz w:val="22"/>
          <w:szCs w:val="24"/>
        </w:rPr>
        <w:pPrChange w:id="1129" w:author="mananarora1571@gmail.com" w:date="2021-05-30T15:12:00Z">
          <w:pPr>
            <w:spacing w:line="360" w:lineRule="auto"/>
            <w:ind w:left="360"/>
            <w:jc w:val="both"/>
          </w:pPr>
        </w:pPrChange>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F535CA">
      <w:pPr>
        <w:pStyle w:val="ListParagraph"/>
        <w:widowControl w:val="0"/>
        <w:numPr>
          <w:ilvl w:val="0"/>
          <w:numId w:val="17"/>
        </w:numPr>
        <w:spacing w:after="0" w:line="360" w:lineRule="auto"/>
        <w:jc w:val="both"/>
        <w:rPr>
          <w:szCs w:val="24"/>
        </w:rPr>
        <w:pPrChange w:id="1130" w:author="mananarora1571@gmail.com" w:date="2021-05-30T15:12:00Z">
          <w:pPr>
            <w:pStyle w:val="ListParagraph"/>
            <w:numPr>
              <w:numId w:val="17"/>
            </w:numPr>
            <w:spacing w:after="0" w:line="360" w:lineRule="auto"/>
            <w:ind w:hanging="360"/>
            <w:jc w:val="both"/>
          </w:pPr>
        </w:pPrChange>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F535CA">
      <w:pPr>
        <w:pStyle w:val="ListParagraph"/>
        <w:widowControl w:val="0"/>
        <w:numPr>
          <w:ilvl w:val="0"/>
          <w:numId w:val="17"/>
        </w:numPr>
        <w:spacing w:after="0" w:line="360" w:lineRule="auto"/>
        <w:jc w:val="both"/>
        <w:rPr>
          <w:szCs w:val="24"/>
        </w:rPr>
        <w:pPrChange w:id="1131" w:author="mananarora1571@gmail.com" w:date="2021-05-30T15:12:00Z">
          <w:pPr>
            <w:pStyle w:val="ListParagraph"/>
            <w:numPr>
              <w:numId w:val="17"/>
            </w:numPr>
            <w:spacing w:after="0" w:line="360" w:lineRule="auto"/>
            <w:ind w:hanging="360"/>
            <w:jc w:val="both"/>
          </w:pPr>
        </w:pPrChange>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F535CA">
      <w:pPr>
        <w:pStyle w:val="ListParagraph"/>
        <w:widowControl w:val="0"/>
        <w:numPr>
          <w:ilvl w:val="0"/>
          <w:numId w:val="17"/>
        </w:numPr>
        <w:spacing w:after="0" w:line="360" w:lineRule="auto"/>
        <w:jc w:val="both"/>
        <w:rPr>
          <w:szCs w:val="24"/>
        </w:rPr>
        <w:pPrChange w:id="1132" w:author="mananarora1571@gmail.com" w:date="2021-05-30T15:12:00Z">
          <w:pPr>
            <w:pStyle w:val="ListParagraph"/>
            <w:numPr>
              <w:numId w:val="17"/>
            </w:numPr>
            <w:spacing w:after="0" w:line="360" w:lineRule="auto"/>
            <w:ind w:hanging="360"/>
            <w:jc w:val="both"/>
          </w:pPr>
        </w:pPrChange>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F535CA">
      <w:pPr>
        <w:pStyle w:val="ListParagraph"/>
        <w:widowControl w:val="0"/>
        <w:numPr>
          <w:ilvl w:val="0"/>
          <w:numId w:val="17"/>
        </w:numPr>
        <w:spacing w:after="0" w:line="360" w:lineRule="auto"/>
        <w:jc w:val="both"/>
        <w:rPr>
          <w:szCs w:val="24"/>
        </w:rPr>
        <w:pPrChange w:id="1133" w:author="mananarora1571@gmail.com" w:date="2021-05-30T15:12:00Z">
          <w:pPr>
            <w:pStyle w:val="ListParagraph"/>
            <w:numPr>
              <w:numId w:val="17"/>
            </w:numPr>
            <w:spacing w:after="0" w:line="360" w:lineRule="auto"/>
            <w:ind w:hanging="360"/>
            <w:jc w:val="both"/>
          </w:pPr>
        </w:pPrChange>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F535CA">
      <w:pPr>
        <w:pStyle w:val="ListParagraph"/>
        <w:widowControl w:val="0"/>
        <w:numPr>
          <w:ilvl w:val="0"/>
          <w:numId w:val="17"/>
        </w:numPr>
        <w:spacing w:after="0" w:line="360" w:lineRule="auto"/>
        <w:jc w:val="both"/>
        <w:rPr>
          <w:szCs w:val="24"/>
        </w:rPr>
        <w:pPrChange w:id="1134" w:author="mananarora1571@gmail.com" w:date="2021-05-30T15:12:00Z">
          <w:pPr>
            <w:pStyle w:val="ListParagraph"/>
            <w:numPr>
              <w:numId w:val="17"/>
            </w:numPr>
            <w:spacing w:after="0" w:line="360" w:lineRule="auto"/>
            <w:ind w:hanging="360"/>
            <w:jc w:val="both"/>
          </w:pPr>
        </w:pPrChange>
      </w:pPr>
      <w:r w:rsidRPr="000547FC">
        <w:rPr>
          <w:b/>
          <w:bCs/>
          <w:color w:val="000000"/>
          <w:szCs w:val="24"/>
        </w:rPr>
        <w:t>The Validation Phases of the V model</w:t>
      </w:r>
    </w:p>
    <w:p w14:paraId="5B193FBF" w14:textId="3DB90B97" w:rsidR="00753DF6" w:rsidRPr="00DE39BA" w:rsidRDefault="00753DF6" w:rsidP="00F535CA">
      <w:pPr>
        <w:pStyle w:val="ListParagraph"/>
        <w:widowControl w:val="0"/>
        <w:numPr>
          <w:ilvl w:val="0"/>
          <w:numId w:val="18"/>
        </w:numPr>
        <w:spacing w:after="0" w:line="360" w:lineRule="auto"/>
        <w:jc w:val="both"/>
        <w:rPr>
          <w:szCs w:val="24"/>
        </w:rPr>
        <w:pPrChange w:id="1135" w:author="mananarora1571@gmail.com" w:date="2021-05-30T15:12:00Z">
          <w:pPr>
            <w:pStyle w:val="ListParagraph"/>
            <w:widowControl w:val="0"/>
            <w:numPr>
              <w:numId w:val="18"/>
            </w:numPr>
            <w:spacing w:after="0" w:line="360" w:lineRule="auto"/>
            <w:ind w:hanging="360"/>
            <w:jc w:val="both"/>
          </w:pPr>
        </w:pPrChange>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F535CA">
      <w:pPr>
        <w:pStyle w:val="ListParagraph"/>
        <w:widowControl w:val="0"/>
        <w:numPr>
          <w:ilvl w:val="0"/>
          <w:numId w:val="18"/>
        </w:numPr>
        <w:spacing w:after="0" w:line="360" w:lineRule="auto"/>
        <w:jc w:val="both"/>
        <w:rPr>
          <w:szCs w:val="24"/>
        </w:rPr>
        <w:pPrChange w:id="1136" w:author="mananarora1571@gmail.com" w:date="2021-05-30T15:12:00Z">
          <w:pPr>
            <w:pStyle w:val="ListParagraph"/>
            <w:widowControl w:val="0"/>
            <w:numPr>
              <w:numId w:val="18"/>
            </w:numPr>
            <w:spacing w:after="0" w:line="360" w:lineRule="auto"/>
            <w:ind w:hanging="360"/>
            <w:jc w:val="both"/>
          </w:pPr>
        </w:pPrChange>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F535CA">
      <w:pPr>
        <w:pStyle w:val="ListParagraph"/>
        <w:widowControl w:val="0"/>
        <w:numPr>
          <w:ilvl w:val="0"/>
          <w:numId w:val="18"/>
        </w:numPr>
        <w:spacing w:after="0" w:line="360" w:lineRule="auto"/>
        <w:jc w:val="both"/>
        <w:rPr>
          <w:szCs w:val="24"/>
        </w:rPr>
        <w:pPrChange w:id="1137" w:author="mananarora1571@gmail.com" w:date="2021-05-30T15:12:00Z">
          <w:pPr>
            <w:pStyle w:val="ListParagraph"/>
            <w:widowControl w:val="0"/>
            <w:numPr>
              <w:numId w:val="18"/>
            </w:numPr>
            <w:spacing w:after="0" w:line="360" w:lineRule="auto"/>
            <w:ind w:hanging="360"/>
            <w:jc w:val="both"/>
          </w:pPr>
        </w:pPrChange>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F535CA">
      <w:pPr>
        <w:pStyle w:val="ListParagraph"/>
        <w:widowControl w:val="0"/>
        <w:numPr>
          <w:ilvl w:val="0"/>
          <w:numId w:val="18"/>
        </w:numPr>
        <w:spacing w:after="0" w:line="360" w:lineRule="auto"/>
        <w:jc w:val="both"/>
        <w:rPr>
          <w:szCs w:val="24"/>
        </w:rPr>
        <w:pPrChange w:id="1138" w:author="mananarora1571@gmail.com" w:date="2021-05-30T15:12:00Z">
          <w:pPr>
            <w:pStyle w:val="ListParagraph"/>
            <w:widowControl w:val="0"/>
            <w:numPr>
              <w:numId w:val="18"/>
            </w:numPr>
            <w:spacing w:after="0" w:line="360" w:lineRule="auto"/>
            <w:ind w:hanging="360"/>
            <w:jc w:val="both"/>
          </w:pPr>
        </w:pPrChange>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F535CA">
      <w:pPr>
        <w:pStyle w:val="ListParagraph"/>
        <w:widowControl w:val="0"/>
        <w:numPr>
          <w:ilvl w:val="0"/>
          <w:numId w:val="18"/>
        </w:numPr>
        <w:spacing w:after="0" w:line="360" w:lineRule="auto"/>
        <w:jc w:val="both"/>
        <w:rPr>
          <w:b/>
        </w:rPr>
        <w:pPrChange w:id="1139" w:author="mananarora1571@gmail.com" w:date="2021-05-30T15:12:00Z">
          <w:pPr>
            <w:pStyle w:val="ListParagraph"/>
            <w:widowControl w:val="0"/>
            <w:numPr>
              <w:numId w:val="18"/>
            </w:numPr>
            <w:spacing w:after="0" w:line="360" w:lineRule="auto"/>
            <w:ind w:hanging="360"/>
            <w:jc w:val="both"/>
          </w:pPr>
        </w:pPrChange>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F535CA">
      <w:pPr>
        <w:pStyle w:val="ListParagraph"/>
        <w:widowControl w:val="0"/>
        <w:numPr>
          <w:ilvl w:val="0"/>
          <w:numId w:val="18"/>
        </w:numPr>
        <w:spacing w:after="0" w:line="360" w:lineRule="auto"/>
        <w:jc w:val="both"/>
        <w:rPr>
          <w:b/>
        </w:rPr>
        <w:pPrChange w:id="1140" w:author="mananarora1571@gmail.com" w:date="2021-05-30T15:12:00Z">
          <w:pPr>
            <w:pStyle w:val="ListParagraph"/>
            <w:widowControl w:val="0"/>
            <w:numPr>
              <w:numId w:val="18"/>
            </w:numPr>
            <w:spacing w:after="0" w:line="360" w:lineRule="auto"/>
            <w:ind w:hanging="360"/>
            <w:jc w:val="both"/>
          </w:pPr>
        </w:pPrChange>
      </w:pPr>
      <w:r w:rsidRPr="000547FC">
        <w:rPr>
          <w:b/>
        </w:rPr>
        <w:t>Justification for choosing V-Model</w:t>
      </w:r>
    </w:p>
    <w:p w14:paraId="136D3939" w14:textId="10D688D1" w:rsidR="00753DF6" w:rsidRPr="00DE39BA" w:rsidRDefault="000547FC" w:rsidP="00F535CA">
      <w:pPr>
        <w:pStyle w:val="body"/>
        <w:widowControl w:val="0"/>
        <w:ind w:left="360"/>
        <w:rPr>
          <w:rStyle w:val="apple-style-span"/>
          <w:rFonts w:eastAsia="Calibri"/>
        </w:rPr>
        <w:pPrChange w:id="1141" w:author="mananarora1571@gmail.com" w:date="2021-05-30T15:12:00Z">
          <w:pPr>
            <w:pStyle w:val="body"/>
            <w:ind w:left="360"/>
          </w:pPr>
        </w:pPrChange>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142" w:author="mananarora1571@gmail.com" w:date="2021-05-30T15:12:00Z">
          <w:pPr>
            <w:pStyle w:val="ListParagraph"/>
            <w:numPr>
              <w:numId w:val="19"/>
            </w:numPr>
            <w:spacing w:after="0" w:line="360" w:lineRule="auto"/>
            <w:ind w:hanging="360"/>
            <w:jc w:val="both"/>
          </w:pPr>
        </w:pPrChange>
      </w:pPr>
      <w:r w:rsidRPr="000547FC">
        <w:rPr>
          <w:rStyle w:val="apple-style-span"/>
          <w:b/>
          <w:color w:val="000000"/>
          <w:szCs w:val="24"/>
          <w:shd w:val="clear" w:color="auto" w:fill="FFFFFF"/>
        </w:rPr>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 xml:space="preserve">After each phase, it produces documents and as a framework for our Final Year project we need to submit documents after each phase so </w:t>
      </w:r>
      <w:r w:rsidR="000547FC" w:rsidRPr="000547FC">
        <w:rPr>
          <w:rStyle w:val="apple-style-span"/>
          <w:color w:val="000000"/>
          <w:szCs w:val="24"/>
          <w:shd w:val="clear" w:color="auto" w:fill="FFFFFF"/>
        </w:rPr>
        <w:lastRenderedPageBreak/>
        <w:t>that it will be more efficient.</w:t>
      </w:r>
    </w:p>
    <w:p w14:paraId="029FB1B8" w14:textId="260AE26D" w:rsidR="00753DF6" w:rsidRPr="000547FC"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143" w:author="mananarora1571@gmail.com" w:date="2021-05-30T15:12:00Z">
          <w:pPr>
            <w:pStyle w:val="ListParagraph"/>
            <w:numPr>
              <w:numId w:val="19"/>
            </w:numPr>
            <w:spacing w:after="0" w:line="360" w:lineRule="auto"/>
            <w:ind w:hanging="360"/>
            <w:jc w:val="both"/>
          </w:pPr>
        </w:pPrChange>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144" w:author="mananarora1571@gmail.com" w:date="2021-05-30T15:12:00Z">
          <w:pPr>
            <w:pStyle w:val="ListParagraph"/>
            <w:numPr>
              <w:numId w:val="19"/>
            </w:numPr>
            <w:spacing w:after="0" w:line="360" w:lineRule="auto"/>
            <w:ind w:hanging="360"/>
            <w:jc w:val="both"/>
          </w:pPr>
        </w:pPrChange>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F535CA">
      <w:pPr>
        <w:pStyle w:val="ListParagraph"/>
        <w:widowControl w:val="0"/>
        <w:numPr>
          <w:ilvl w:val="0"/>
          <w:numId w:val="20"/>
        </w:numPr>
        <w:spacing w:after="0" w:line="360" w:lineRule="auto"/>
        <w:jc w:val="both"/>
        <w:rPr>
          <w:rStyle w:val="apple-style-span"/>
          <w:color w:val="000000"/>
          <w:szCs w:val="24"/>
          <w:shd w:val="clear" w:color="auto" w:fill="FFFFFF"/>
        </w:rPr>
        <w:pPrChange w:id="1145" w:author="mananarora1571@gmail.com" w:date="2021-05-30T15:12:00Z">
          <w:pPr>
            <w:pStyle w:val="ListParagraph"/>
            <w:numPr>
              <w:numId w:val="20"/>
            </w:numPr>
            <w:spacing w:after="0" w:line="360" w:lineRule="auto"/>
            <w:ind w:left="1440" w:hanging="360"/>
            <w:jc w:val="both"/>
          </w:pPr>
        </w:pPrChange>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F535CA">
      <w:pPr>
        <w:pStyle w:val="ListParagraph"/>
        <w:widowControl w:val="0"/>
        <w:numPr>
          <w:ilvl w:val="0"/>
          <w:numId w:val="20"/>
        </w:numPr>
        <w:spacing w:after="0" w:line="360" w:lineRule="auto"/>
        <w:jc w:val="both"/>
        <w:rPr>
          <w:rStyle w:val="apple-style-span"/>
        </w:rPr>
        <w:pPrChange w:id="1146" w:author="mananarora1571@gmail.com" w:date="2021-05-30T15:12:00Z">
          <w:pPr>
            <w:pStyle w:val="ListParagraph"/>
            <w:numPr>
              <w:numId w:val="20"/>
            </w:numPr>
            <w:spacing w:after="0" w:line="360" w:lineRule="auto"/>
            <w:ind w:left="1440" w:hanging="360"/>
            <w:jc w:val="both"/>
          </w:pPr>
        </w:pPrChange>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Del="00EB6EFA" w:rsidRDefault="000547FC" w:rsidP="00F535CA">
      <w:pPr>
        <w:widowControl w:val="0"/>
        <w:spacing w:after="0" w:line="360" w:lineRule="auto"/>
        <w:ind w:left="720"/>
        <w:jc w:val="both"/>
        <w:rPr>
          <w:del w:id="1147" w:author="mananarora1571@gmail.com" w:date="2021-05-30T15:17:00Z"/>
          <w:rStyle w:val="apple-style-span"/>
          <w:color w:val="000000"/>
          <w:szCs w:val="24"/>
          <w:shd w:val="clear" w:color="auto" w:fill="FFFFFF"/>
        </w:rPr>
        <w:pPrChange w:id="1148" w:author="mananarora1571@gmail.com" w:date="2021-05-30T15:12:00Z">
          <w:pPr>
            <w:spacing w:after="0" w:line="360" w:lineRule="auto"/>
            <w:ind w:left="720"/>
            <w:jc w:val="both"/>
          </w:pPr>
        </w:pPrChange>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Del="00EB6EFA" w:rsidRDefault="002310F8" w:rsidP="00F535CA">
      <w:pPr>
        <w:widowControl w:val="0"/>
        <w:spacing w:after="0" w:line="360" w:lineRule="auto"/>
        <w:jc w:val="both"/>
        <w:rPr>
          <w:del w:id="1149" w:author="mananarora1571@gmail.com" w:date="2021-05-30T15:17:00Z"/>
          <w:rStyle w:val="apple-style-span"/>
          <w:color w:val="000000"/>
          <w:szCs w:val="24"/>
          <w:shd w:val="clear" w:color="auto" w:fill="FFFFFF"/>
        </w:rPr>
        <w:pPrChange w:id="1150" w:author="mananarora1571@gmail.com" w:date="2021-05-30T15:12:00Z">
          <w:pPr>
            <w:spacing w:after="0" w:line="360" w:lineRule="auto"/>
            <w:jc w:val="both"/>
          </w:pPr>
        </w:pPrChange>
      </w:pPr>
    </w:p>
    <w:p w14:paraId="6DB21152" w14:textId="77777777" w:rsidR="004D69A9" w:rsidRPr="00DE39BA" w:rsidDel="00EB6EFA" w:rsidRDefault="004D69A9" w:rsidP="00F535CA">
      <w:pPr>
        <w:widowControl w:val="0"/>
        <w:spacing w:after="0" w:line="360" w:lineRule="auto"/>
        <w:jc w:val="both"/>
        <w:rPr>
          <w:del w:id="1151" w:author="mananarora1571@gmail.com" w:date="2021-05-30T15:17:00Z"/>
          <w:rStyle w:val="apple-style-span"/>
          <w:color w:val="000000"/>
          <w:szCs w:val="24"/>
          <w:shd w:val="clear" w:color="auto" w:fill="FFFFFF"/>
        </w:rPr>
        <w:pPrChange w:id="1152" w:author="mananarora1571@gmail.com" w:date="2021-05-30T15:12:00Z">
          <w:pPr>
            <w:spacing w:after="0" w:line="360" w:lineRule="auto"/>
            <w:jc w:val="both"/>
          </w:pPr>
        </w:pPrChange>
      </w:pPr>
    </w:p>
    <w:p w14:paraId="634F55F2" w14:textId="77777777" w:rsidR="008C5A34" w:rsidRPr="00DE39BA" w:rsidDel="00EB6EFA" w:rsidRDefault="008C5A34" w:rsidP="00F535CA">
      <w:pPr>
        <w:widowControl w:val="0"/>
        <w:spacing w:after="0" w:line="360" w:lineRule="auto"/>
        <w:jc w:val="both"/>
        <w:rPr>
          <w:del w:id="1153" w:author="mananarora1571@gmail.com" w:date="2021-05-30T15:17:00Z"/>
          <w:rStyle w:val="apple-style-span"/>
          <w:color w:val="000000"/>
          <w:szCs w:val="24"/>
          <w:shd w:val="clear" w:color="auto" w:fill="FFFFFF"/>
        </w:rPr>
        <w:pPrChange w:id="1154" w:author="mananarora1571@gmail.com" w:date="2021-05-30T15:12:00Z">
          <w:pPr>
            <w:spacing w:after="0" w:line="360" w:lineRule="auto"/>
            <w:jc w:val="both"/>
          </w:pPr>
        </w:pPrChange>
      </w:pPr>
    </w:p>
    <w:p w14:paraId="75A11920" w14:textId="77777777" w:rsidR="004D69A9" w:rsidRPr="00DE39BA" w:rsidDel="00EB6EFA" w:rsidRDefault="004D69A9" w:rsidP="00F535CA">
      <w:pPr>
        <w:widowControl w:val="0"/>
        <w:spacing w:after="0" w:line="360" w:lineRule="auto"/>
        <w:jc w:val="both"/>
        <w:rPr>
          <w:del w:id="1155" w:author="mananarora1571@gmail.com" w:date="2021-05-30T15:17:00Z"/>
          <w:rStyle w:val="apple-style-span"/>
          <w:color w:val="000000"/>
          <w:szCs w:val="24"/>
          <w:shd w:val="clear" w:color="auto" w:fill="FFFFFF"/>
        </w:rPr>
        <w:pPrChange w:id="1156" w:author="mananarora1571@gmail.com" w:date="2021-05-30T15:12:00Z">
          <w:pPr>
            <w:spacing w:after="0" w:line="360" w:lineRule="auto"/>
            <w:jc w:val="both"/>
          </w:pPr>
        </w:pPrChange>
      </w:pPr>
    </w:p>
    <w:p w14:paraId="404DD643" w14:textId="74E8BCD9" w:rsidR="00753DF6" w:rsidDel="00EB6EFA" w:rsidRDefault="00753DF6" w:rsidP="00F535CA">
      <w:pPr>
        <w:widowControl w:val="0"/>
        <w:spacing w:after="0" w:line="360" w:lineRule="auto"/>
        <w:jc w:val="both"/>
        <w:rPr>
          <w:del w:id="1157" w:author="mananarora1571@gmail.com" w:date="2021-05-30T15:17:00Z"/>
          <w:rStyle w:val="apple-style-span"/>
          <w:color w:val="000000"/>
          <w:szCs w:val="24"/>
          <w:shd w:val="clear" w:color="auto" w:fill="FFFFFF"/>
        </w:rPr>
        <w:pPrChange w:id="1158" w:author="mananarora1571@gmail.com" w:date="2021-05-30T15:12:00Z">
          <w:pPr>
            <w:spacing w:after="0" w:line="360" w:lineRule="auto"/>
            <w:jc w:val="both"/>
          </w:pPr>
        </w:pPrChange>
      </w:pPr>
      <w:del w:id="1159" w:author="mananarora1571@gmail.com" w:date="2021-05-30T15:17:00Z">
        <w:r w:rsidRPr="00DE39BA" w:rsidDel="00EB6EFA">
          <w:rPr>
            <w:rStyle w:val="apple-style-span"/>
            <w:color w:val="000000"/>
            <w:szCs w:val="24"/>
            <w:shd w:val="clear" w:color="auto" w:fill="FFFFFF"/>
          </w:rPr>
          <w:delText xml:space="preserve"> </w:delText>
        </w:r>
      </w:del>
    </w:p>
    <w:p w14:paraId="1FA1C0ED" w14:textId="67360603" w:rsidR="000547FC" w:rsidDel="00EB6EFA" w:rsidRDefault="000547FC" w:rsidP="00F535CA">
      <w:pPr>
        <w:widowControl w:val="0"/>
        <w:spacing w:after="0" w:line="360" w:lineRule="auto"/>
        <w:jc w:val="both"/>
        <w:rPr>
          <w:del w:id="1160" w:author="mananarora1571@gmail.com" w:date="2021-05-30T15:17:00Z"/>
          <w:rStyle w:val="apple-style-span"/>
          <w:color w:val="000000"/>
          <w:szCs w:val="24"/>
          <w:shd w:val="clear" w:color="auto" w:fill="FFFFFF"/>
        </w:rPr>
        <w:pPrChange w:id="1161" w:author="mananarora1571@gmail.com" w:date="2021-05-30T15:12:00Z">
          <w:pPr>
            <w:spacing w:after="0" w:line="360" w:lineRule="auto"/>
            <w:jc w:val="both"/>
          </w:pPr>
        </w:pPrChange>
      </w:pPr>
    </w:p>
    <w:p w14:paraId="1E919921" w14:textId="4025380E" w:rsidR="000547FC" w:rsidDel="00EB6EFA" w:rsidRDefault="000547FC" w:rsidP="00F535CA">
      <w:pPr>
        <w:widowControl w:val="0"/>
        <w:spacing w:after="0" w:line="360" w:lineRule="auto"/>
        <w:jc w:val="both"/>
        <w:rPr>
          <w:del w:id="1162" w:author="mananarora1571@gmail.com" w:date="2021-05-30T15:17:00Z"/>
          <w:rStyle w:val="apple-style-span"/>
          <w:color w:val="000000"/>
          <w:szCs w:val="24"/>
          <w:shd w:val="clear" w:color="auto" w:fill="FFFFFF"/>
        </w:rPr>
        <w:pPrChange w:id="1163" w:author="mananarora1571@gmail.com" w:date="2021-05-30T15:12:00Z">
          <w:pPr>
            <w:spacing w:after="0" w:line="360" w:lineRule="auto"/>
            <w:jc w:val="both"/>
          </w:pPr>
        </w:pPrChange>
      </w:pPr>
    </w:p>
    <w:p w14:paraId="6EE43AE3" w14:textId="77777777" w:rsidR="000547FC" w:rsidRPr="00DE39BA" w:rsidRDefault="000547FC" w:rsidP="00EB6EFA">
      <w:pPr>
        <w:widowControl w:val="0"/>
        <w:spacing w:after="0" w:line="360" w:lineRule="auto"/>
        <w:ind w:left="720"/>
        <w:jc w:val="both"/>
        <w:pPrChange w:id="1164" w:author="mananarora1571@gmail.com" w:date="2021-05-30T15:17:00Z">
          <w:pPr>
            <w:spacing w:after="0" w:line="360" w:lineRule="auto"/>
            <w:jc w:val="both"/>
          </w:pPr>
        </w:pPrChange>
      </w:pPr>
    </w:p>
    <w:p w14:paraId="0521A914" w14:textId="77777777" w:rsidR="00753DF6" w:rsidRPr="00DE39BA" w:rsidRDefault="00753DF6" w:rsidP="00F535CA">
      <w:pPr>
        <w:pStyle w:val="Heading3"/>
        <w:keepNext w:val="0"/>
        <w:keepLines w:val="0"/>
        <w:widowControl w:val="0"/>
        <w:numPr>
          <w:ilvl w:val="2"/>
          <w:numId w:val="3"/>
        </w:numPr>
        <w:spacing w:before="40" w:line="360" w:lineRule="auto"/>
        <w:rPr>
          <w:rFonts w:ascii="Times New Roman" w:hAnsi="Times New Roman" w:cs="Times New Roman"/>
          <w:color w:val="auto"/>
          <w:szCs w:val="24"/>
        </w:rPr>
        <w:pPrChange w:id="1165" w:author="mananarora1571@gmail.com" w:date="2021-05-30T15:12:00Z">
          <w:pPr>
            <w:pStyle w:val="Heading3"/>
            <w:numPr>
              <w:ilvl w:val="2"/>
              <w:numId w:val="3"/>
            </w:numPr>
            <w:spacing w:before="40" w:line="360" w:lineRule="auto"/>
            <w:ind w:left="1440" w:hanging="720"/>
          </w:pPr>
        </w:pPrChange>
      </w:pPr>
      <w:r w:rsidRPr="00DE39BA">
        <w:rPr>
          <w:rFonts w:ascii="Times New Roman" w:hAnsi="Times New Roman" w:cs="Times New Roman"/>
          <w:color w:val="auto"/>
        </w:rPr>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rsidP="00F535CA">
            <w:pPr>
              <w:spacing w:after="0" w:line="360" w:lineRule="auto"/>
              <w:rPr>
                <w:szCs w:val="24"/>
              </w:rPr>
              <w:pPrChange w:id="1166" w:author="mananarora1571@gmail.com" w:date="2021-05-30T15:12:00Z">
                <w:pPr>
                  <w:spacing w:after="0" w:line="360" w:lineRule="auto"/>
                </w:pPr>
              </w:pPrChange>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rsidP="00F535CA">
            <w:pPr>
              <w:spacing w:after="0" w:line="360" w:lineRule="auto"/>
              <w:ind w:right="-180"/>
              <w:rPr>
                <w:b/>
                <w:szCs w:val="24"/>
              </w:rPr>
              <w:pPrChange w:id="1167" w:author="mananarora1571@gmail.com" w:date="2021-05-30T15:12:00Z">
                <w:pPr>
                  <w:spacing w:after="0" w:line="360" w:lineRule="auto"/>
                  <w:ind w:right="-180"/>
                </w:pPr>
              </w:pPrChange>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rsidP="00F535CA">
            <w:pPr>
              <w:spacing w:after="0" w:line="360" w:lineRule="auto"/>
              <w:rPr>
                <w:szCs w:val="24"/>
              </w:rPr>
              <w:pPrChange w:id="1168" w:author="mananarora1571@gmail.com" w:date="2021-05-30T15:12:00Z">
                <w:pPr>
                  <w:spacing w:after="0" w:line="360" w:lineRule="auto"/>
                </w:pPr>
              </w:pPrChange>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rsidP="00F535CA">
            <w:pPr>
              <w:spacing w:after="0" w:line="360" w:lineRule="auto"/>
              <w:rPr>
                <w:szCs w:val="24"/>
              </w:rPr>
              <w:pPrChange w:id="1169" w:author="mananarora1571@gmail.com" w:date="2021-05-30T15:12:00Z">
                <w:pPr>
                  <w:spacing w:after="0" w:line="360" w:lineRule="auto"/>
                </w:pPr>
              </w:pPrChange>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rsidP="00F535CA">
            <w:pPr>
              <w:spacing w:after="0" w:line="360" w:lineRule="auto"/>
              <w:rPr>
                <w:szCs w:val="24"/>
              </w:rPr>
              <w:pPrChange w:id="1170" w:author="mananarora1571@gmail.com" w:date="2021-05-30T15:12:00Z">
                <w:pPr>
                  <w:spacing w:after="0" w:line="360" w:lineRule="auto"/>
                </w:pPr>
              </w:pPrChange>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rsidP="00F535CA">
            <w:pPr>
              <w:spacing w:after="0" w:line="360" w:lineRule="auto"/>
              <w:rPr>
                <w:szCs w:val="24"/>
              </w:rPr>
              <w:pPrChange w:id="1171" w:author="mananarora1571@gmail.com" w:date="2021-05-30T15:12:00Z">
                <w:pPr>
                  <w:spacing w:after="0" w:line="360" w:lineRule="auto"/>
                </w:pPr>
              </w:pPrChange>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rsidP="00F535CA">
            <w:pPr>
              <w:spacing w:after="0" w:line="360" w:lineRule="auto"/>
              <w:jc w:val="center"/>
              <w:rPr>
                <w:b/>
                <w:szCs w:val="24"/>
              </w:rPr>
              <w:pPrChange w:id="1172" w:author="mananarora1571@gmail.com" w:date="2021-05-30T15:12:00Z">
                <w:pPr>
                  <w:spacing w:after="0" w:line="360" w:lineRule="auto"/>
                  <w:jc w:val="center"/>
                </w:pPr>
              </w:pPrChange>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rsidP="00F535CA">
            <w:pPr>
              <w:tabs>
                <w:tab w:val="left" w:pos="1980"/>
                <w:tab w:val="center" w:pos="2547"/>
              </w:tabs>
              <w:spacing w:after="0" w:line="360" w:lineRule="auto"/>
              <w:rPr>
                <w:b/>
                <w:szCs w:val="24"/>
              </w:rPr>
              <w:pPrChange w:id="1173" w:author="mananarora1571@gmail.com" w:date="2021-05-30T15:12:00Z">
                <w:pPr>
                  <w:tabs>
                    <w:tab w:val="left" w:pos="1980"/>
                    <w:tab w:val="center" w:pos="2547"/>
                  </w:tabs>
                  <w:spacing w:after="0" w:line="360" w:lineRule="auto"/>
                </w:pPr>
              </w:pPrChange>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rsidP="00F535CA">
            <w:pPr>
              <w:spacing w:after="0" w:line="360" w:lineRule="auto"/>
              <w:jc w:val="center"/>
              <w:rPr>
                <w:szCs w:val="24"/>
              </w:rPr>
              <w:pPrChange w:id="1174" w:author="mananarora1571@gmail.com" w:date="2021-05-30T15:12:00Z">
                <w:pPr>
                  <w:spacing w:after="0" w:line="360" w:lineRule="auto"/>
                  <w:jc w:val="center"/>
                </w:pPr>
              </w:pPrChange>
            </w:pPr>
            <w:r w:rsidRPr="00DE39BA">
              <w:rPr>
                <w:szCs w:val="24"/>
              </w:rPr>
              <w:t>PROJECT DEFINITION</w:t>
            </w:r>
          </w:p>
          <w:p w14:paraId="002E65D4" w14:textId="77777777" w:rsidR="00753DF6" w:rsidRPr="00DE39BA" w:rsidRDefault="00753DF6" w:rsidP="00F535CA">
            <w:pPr>
              <w:spacing w:after="0" w:line="360" w:lineRule="auto"/>
              <w:jc w:val="center"/>
              <w:rPr>
                <w:i/>
                <w:szCs w:val="24"/>
              </w:rPr>
              <w:pPrChange w:id="1175" w:author="mananarora1571@gmail.com" w:date="2021-05-30T15:12:00Z">
                <w:pPr>
                  <w:spacing w:after="0" w:line="360" w:lineRule="auto"/>
                  <w:jc w:val="center"/>
                </w:pPr>
              </w:pPrChange>
            </w:pPr>
          </w:p>
          <w:p w14:paraId="0F05272C" w14:textId="77777777" w:rsidR="00753DF6" w:rsidRPr="00DE39BA" w:rsidRDefault="00753DF6" w:rsidP="00F535CA">
            <w:pPr>
              <w:spacing w:after="0" w:line="360" w:lineRule="auto"/>
              <w:jc w:val="center"/>
              <w:rPr>
                <w:szCs w:val="24"/>
              </w:rPr>
              <w:pPrChange w:id="1176" w:author="mananarora1571@gmail.com" w:date="2021-05-30T15:12:00Z">
                <w:pPr>
                  <w:spacing w:after="0" w:line="360" w:lineRule="auto"/>
                  <w:jc w:val="center"/>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F535CA">
            <w:pPr>
              <w:numPr>
                <w:ilvl w:val="1"/>
                <w:numId w:val="21"/>
              </w:numPr>
              <w:spacing w:after="0" w:line="360" w:lineRule="auto"/>
              <w:ind w:left="599"/>
              <w:jc w:val="both"/>
              <w:rPr>
                <w:szCs w:val="24"/>
              </w:rPr>
              <w:pPrChange w:id="1177" w:author="mananarora1571@gmail.com" w:date="2021-05-30T15:12:00Z">
                <w:pPr>
                  <w:numPr>
                    <w:ilvl w:val="1"/>
                    <w:numId w:val="21"/>
                  </w:numPr>
                  <w:spacing w:after="0" w:line="360" w:lineRule="auto"/>
                  <w:ind w:left="599" w:hanging="360"/>
                  <w:jc w:val="both"/>
                </w:pPr>
              </w:pPrChange>
            </w:pPr>
            <w:r w:rsidRPr="00DE39BA">
              <w:rPr>
                <w:szCs w:val="24"/>
              </w:rPr>
              <w:t>Idea Generation</w:t>
            </w:r>
          </w:p>
          <w:p w14:paraId="00FF6291" w14:textId="77777777" w:rsidR="00753DF6" w:rsidRPr="00DE39BA" w:rsidRDefault="00753DF6" w:rsidP="00F535CA">
            <w:pPr>
              <w:numPr>
                <w:ilvl w:val="1"/>
                <w:numId w:val="21"/>
              </w:numPr>
              <w:spacing w:after="0" w:line="360" w:lineRule="auto"/>
              <w:ind w:left="599"/>
              <w:jc w:val="both"/>
              <w:rPr>
                <w:szCs w:val="24"/>
              </w:rPr>
              <w:pPrChange w:id="1178" w:author="mananarora1571@gmail.com" w:date="2021-05-30T15:12:00Z">
                <w:pPr>
                  <w:numPr>
                    <w:ilvl w:val="1"/>
                    <w:numId w:val="21"/>
                  </w:numPr>
                  <w:spacing w:after="0" w:line="360" w:lineRule="auto"/>
                  <w:ind w:left="599" w:hanging="360"/>
                  <w:jc w:val="both"/>
                </w:pPr>
              </w:pPrChange>
            </w:pPr>
            <w:r w:rsidRPr="00DE39BA">
              <w:rPr>
                <w:szCs w:val="24"/>
              </w:rPr>
              <w:t>Project Title Selection</w:t>
            </w:r>
          </w:p>
          <w:p w14:paraId="6074F3FF" w14:textId="77777777" w:rsidR="00753DF6" w:rsidRPr="00DE39BA" w:rsidRDefault="00753DF6" w:rsidP="00F535CA">
            <w:pPr>
              <w:numPr>
                <w:ilvl w:val="1"/>
                <w:numId w:val="21"/>
              </w:numPr>
              <w:spacing w:after="0" w:line="360" w:lineRule="auto"/>
              <w:ind w:left="599"/>
              <w:jc w:val="both"/>
              <w:rPr>
                <w:szCs w:val="24"/>
              </w:rPr>
              <w:pPrChange w:id="1179" w:author="mananarora1571@gmail.com" w:date="2021-05-30T15:12:00Z">
                <w:pPr>
                  <w:numPr>
                    <w:ilvl w:val="1"/>
                    <w:numId w:val="21"/>
                  </w:numPr>
                  <w:spacing w:after="0" w:line="360" w:lineRule="auto"/>
                  <w:ind w:left="599" w:hanging="360"/>
                  <w:jc w:val="both"/>
                </w:pPr>
              </w:pPrChange>
            </w:pPr>
            <w:r w:rsidRPr="00DE39BA">
              <w:rPr>
                <w:szCs w:val="24"/>
              </w:rPr>
              <w:t>Abstract Draft Project Proposal</w:t>
            </w:r>
          </w:p>
          <w:p w14:paraId="01C154A2" w14:textId="77777777" w:rsidR="00753DF6" w:rsidRPr="00DE39BA" w:rsidRDefault="00753DF6" w:rsidP="00F535CA">
            <w:pPr>
              <w:numPr>
                <w:ilvl w:val="1"/>
                <w:numId w:val="21"/>
              </w:numPr>
              <w:spacing w:after="0" w:line="360" w:lineRule="auto"/>
              <w:ind w:left="599"/>
              <w:jc w:val="both"/>
              <w:rPr>
                <w:szCs w:val="24"/>
              </w:rPr>
              <w:pPrChange w:id="1180" w:author="mananarora1571@gmail.com" w:date="2021-05-30T15:12:00Z">
                <w:pPr>
                  <w:numPr>
                    <w:ilvl w:val="1"/>
                    <w:numId w:val="21"/>
                  </w:numPr>
                  <w:spacing w:after="0" w:line="360" w:lineRule="auto"/>
                  <w:ind w:left="599" w:hanging="360"/>
                  <w:jc w:val="both"/>
                </w:pPr>
              </w:pPrChange>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rsidP="00F535CA">
            <w:pPr>
              <w:spacing w:after="0" w:line="360" w:lineRule="auto"/>
              <w:jc w:val="center"/>
              <w:rPr>
                <w:szCs w:val="24"/>
              </w:rPr>
              <w:pPrChange w:id="1181" w:author="mananarora1571@gmail.com" w:date="2021-05-30T15:12:00Z">
                <w:pPr>
                  <w:spacing w:after="0" w:line="360" w:lineRule="auto"/>
                  <w:jc w:val="center"/>
                </w:pPr>
              </w:pPrChange>
            </w:pPr>
            <w:r w:rsidRPr="00DE39BA">
              <w:rPr>
                <w:szCs w:val="24"/>
              </w:rPr>
              <w:t>PROJECT PLANNING</w:t>
            </w:r>
          </w:p>
          <w:p w14:paraId="75D01E77" w14:textId="77777777" w:rsidR="00753DF6" w:rsidRPr="00DE39BA" w:rsidRDefault="00753DF6" w:rsidP="00F535CA">
            <w:pPr>
              <w:spacing w:after="0" w:line="360" w:lineRule="auto"/>
              <w:rPr>
                <w:i/>
                <w:szCs w:val="24"/>
              </w:rPr>
              <w:pPrChange w:id="1182" w:author="mananarora1571@gmail.com" w:date="2021-05-30T15:12:00Z">
                <w:pPr>
                  <w:spacing w:after="0" w:line="360" w:lineRule="auto"/>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F535CA">
            <w:pPr>
              <w:pStyle w:val="ListParagraph"/>
              <w:numPr>
                <w:ilvl w:val="0"/>
                <w:numId w:val="22"/>
              </w:numPr>
              <w:spacing w:after="0" w:line="360" w:lineRule="auto"/>
              <w:ind w:left="599"/>
              <w:jc w:val="both"/>
              <w:rPr>
                <w:szCs w:val="24"/>
              </w:rPr>
              <w:pPrChange w:id="1183" w:author="mananarora1571@gmail.com" w:date="2021-05-30T15:12:00Z">
                <w:pPr>
                  <w:pStyle w:val="ListParagraph"/>
                  <w:numPr>
                    <w:numId w:val="22"/>
                  </w:numPr>
                  <w:spacing w:after="0" w:line="360" w:lineRule="auto"/>
                  <w:ind w:left="599" w:hanging="360"/>
                  <w:jc w:val="both"/>
                </w:pPr>
              </w:pPrChange>
            </w:pPr>
            <w:r w:rsidRPr="00DE39BA">
              <w:rPr>
                <w:szCs w:val="24"/>
              </w:rPr>
              <w:t>Work Breakdown Structure</w:t>
            </w:r>
          </w:p>
          <w:p w14:paraId="54642A7D" w14:textId="4754CC26" w:rsidR="00753DF6" w:rsidRPr="00DE39BA" w:rsidRDefault="00753DF6" w:rsidP="00F535CA">
            <w:pPr>
              <w:pStyle w:val="ListParagraph"/>
              <w:numPr>
                <w:ilvl w:val="0"/>
                <w:numId w:val="22"/>
              </w:numPr>
              <w:spacing w:after="0" w:line="360" w:lineRule="auto"/>
              <w:ind w:left="599"/>
              <w:jc w:val="both"/>
              <w:rPr>
                <w:szCs w:val="24"/>
              </w:rPr>
              <w:pPrChange w:id="1184" w:author="mananarora1571@gmail.com" w:date="2021-05-30T15:12:00Z">
                <w:pPr>
                  <w:pStyle w:val="ListParagraph"/>
                  <w:numPr>
                    <w:numId w:val="22"/>
                  </w:numPr>
                  <w:spacing w:after="0" w:line="360" w:lineRule="auto"/>
                  <w:ind w:left="599" w:hanging="360"/>
                  <w:jc w:val="both"/>
                </w:pPr>
              </w:pPrChange>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rsidP="00F535CA">
            <w:pPr>
              <w:spacing w:after="0" w:line="360" w:lineRule="auto"/>
              <w:jc w:val="center"/>
              <w:rPr>
                <w:szCs w:val="24"/>
              </w:rPr>
              <w:pPrChange w:id="1185" w:author="mananarora1571@gmail.com" w:date="2021-05-30T15:12:00Z">
                <w:pPr>
                  <w:spacing w:after="0" w:line="360" w:lineRule="auto"/>
                  <w:jc w:val="center"/>
                </w:pPr>
              </w:pPrChange>
            </w:pPr>
          </w:p>
          <w:p w14:paraId="33A3DC11" w14:textId="77777777" w:rsidR="00753DF6" w:rsidRPr="00DE39BA" w:rsidRDefault="00753DF6" w:rsidP="00F535CA">
            <w:pPr>
              <w:spacing w:after="0" w:line="360" w:lineRule="auto"/>
              <w:jc w:val="center"/>
              <w:rPr>
                <w:szCs w:val="24"/>
              </w:rPr>
              <w:pPrChange w:id="1186" w:author="mananarora1571@gmail.com" w:date="2021-05-30T15:12:00Z">
                <w:pPr>
                  <w:spacing w:after="0" w:line="360" w:lineRule="auto"/>
                  <w:jc w:val="center"/>
                </w:pPr>
              </w:pPrChange>
            </w:pPr>
            <w:r w:rsidRPr="00DE39BA">
              <w:rPr>
                <w:szCs w:val="24"/>
              </w:rPr>
              <w:t xml:space="preserve">REQUIREMENT </w:t>
            </w:r>
            <w:r w:rsidRPr="00DE39BA">
              <w:rPr>
                <w:szCs w:val="24"/>
              </w:rPr>
              <w:lastRenderedPageBreak/>
              <w:t>ANALYSIS</w:t>
            </w:r>
          </w:p>
          <w:p w14:paraId="303E4282" w14:textId="77777777" w:rsidR="00753DF6" w:rsidRPr="00DE39BA" w:rsidRDefault="00753DF6" w:rsidP="00F535CA">
            <w:pPr>
              <w:spacing w:after="0" w:line="360" w:lineRule="auto"/>
              <w:jc w:val="center"/>
              <w:rPr>
                <w:szCs w:val="24"/>
              </w:rPr>
              <w:pPrChange w:id="1187" w:author="mananarora1571@gmail.com" w:date="2021-05-30T15:12:00Z">
                <w:pPr>
                  <w:spacing w:after="0" w:line="360" w:lineRule="auto"/>
                  <w:jc w:val="center"/>
                </w:pPr>
              </w:pPrChange>
            </w:pPr>
          </w:p>
          <w:p w14:paraId="5F8A2FE5" w14:textId="0E683739" w:rsidR="00753DF6" w:rsidRPr="00DE39BA" w:rsidRDefault="00753DF6" w:rsidP="00F535CA">
            <w:pPr>
              <w:spacing w:after="0" w:line="360" w:lineRule="auto"/>
              <w:jc w:val="center"/>
              <w:rPr>
                <w:i/>
                <w:szCs w:val="24"/>
              </w:rPr>
              <w:pPrChange w:id="1188" w:author="mananarora1571@gmail.com" w:date="2021-05-30T15:12:00Z">
                <w:pPr>
                  <w:spacing w:after="0" w:line="360" w:lineRule="auto"/>
                  <w:jc w:val="center"/>
                </w:pPr>
              </w:pPrChange>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rsidP="00F535CA">
            <w:pPr>
              <w:spacing w:after="0" w:line="360" w:lineRule="auto"/>
              <w:jc w:val="center"/>
              <w:rPr>
                <w:szCs w:val="24"/>
              </w:rPr>
              <w:pPrChange w:id="1189" w:author="mananarora1571@gmail.com" w:date="2021-05-30T15:12:00Z">
                <w:pPr>
                  <w:spacing w:after="0" w:line="360" w:lineRule="auto"/>
                  <w:jc w:val="center"/>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F535CA">
            <w:pPr>
              <w:pStyle w:val="ListParagraph"/>
              <w:numPr>
                <w:ilvl w:val="0"/>
                <w:numId w:val="23"/>
              </w:numPr>
              <w:spacing w:after="0" w:line="360" w:lineRule="auto"/>
              <w:ind w:left="677" w:hanging="425"/>
              <w:jc w:val="both"/>
              <w:rPr>
                <w:b/>
                <w:szCs w:val="24"/>
              </w:rPr>
              <w:pPrChange w:id="1190" w:author="mananarora1571@gmail.com" w:date="2021-05-30T15:12:00Z">
                <w:pPr>
                  <w:pStyle w:val="ListParagraph"/>
                  <w:numPr>
                    <w:numId w:val="23"/>
                  </w:numPr>
                  <w:spacing w:after="0" w:line="360" w:lineRule="auto"/>
                  <w:ind w:left="677" w:hanging="425"/>
                  <w:jc w:val="both"/>
                </w:pPr>
              </w:pPrChange>
            </w:pPr>
            <w:r w:rsidRPr="00DE39BA">
              <w:rPr>
                <w:b/>
                <w:szCs w:val="24"/>
              </w:rPr>
              <w:lastRenderedPageBreak/>
              <w:t>Define and Finalize Requirement Specification</w:t>
            </w:r>
          </w:p>
          <w:p w14:paraId="5CA6BA94" w14:textId="77777777" w:rsidR="00753DF6" w:rsidRPr="00DE39BA" w:rsidRDefault="00753DF6" w:rsidP="00F535CA">
            <w:pPr>
              <w:numPr>
                <w:ilvl w:val="0"/>
                <w:numId w:val="24"/>
              </w:numPr>
              <w:spacing w:after="0" w:line="360" w:lineRule="auto"/>
              <w:ind w:left="960" w:hanging="283"/>
              <w:jc w:val="both"/>
              <w:rPr>
                <w:szCs w:val="24"/>
              </w:rPr>
              <w:pPrChange w:id="1191" w:author="mananarora1571@gmail.com" w:date="2021-05-30T15:12:00Z">
                <w:pPr>
                  <w:numPr>
                    <w:numId w:val="24"/>
                  </w:numPr>
                  <w:spacing w:after="0" w:line="360" w:lineRule="auto"/>
                  <w:ind w:left="960" w:hanging="283"/>
                  <w:jc w:val="both"/>
                </w:pPr>
              </w:pPrChange>
            </w:pPr>
            <w:r w:rsidRPr="00DE39BA">
              <w:rPr>
                <w:szCs w:val="24"/>
              </w:rPr>
              <w:t>Project Background</w:t>
            </w:r>
          </w:p>
          <w:p w14:paraId="0350B914" w14:textId="77777777" w:rsidR="00753DF6" w:rsidRPr="00DE39BA" w:rsidRDefault="00753DF6" w:rsidP="00F535CA">
            <w:pPr>
              <w:numPr>
                <w:ilvl w:val="0"/>
                <w:numId w:val="24"/>
              </w:numPr>
              <w:spacing w:after="0" w:line="360" w:lineRule="auto"/>
              <w:ind w:left="960" w:hanging="283"/>
              <w:jc w:val="both"/>
              <w:rPr>
                <w:szCs w:val="24"/>
              </w:rPr>
              <w:pPrChange w:id="1192" w:author="mananarora1571@gmail.com" w:date="2021-05-30T15:12:00Z">
                <w:pPr>
                  <w:numPr>
                    <w:numId w:val="24"/>
                  </w:numPr>
                  <w:spacing w:after="0" w:line="360" w:lineRule="auto"/>
                  <w:ind w:left="960" w:hanging="283"/>
                  <w:jc w:val="both"/>
                </w:pPr>
              </w:pPrChange>
            </w:pPr>
            <w:r w:rsidRPr="00DE39BA">
              <w:rPr>
                <w:szCs w:val="24"/>
              </w:rPr>
              <w:lastRenderedPageBreak/>
              <w:t>Problem Context</w:t>
            </w:r>
          </w:p>
          <w:p w14:paraId="4AD8EAAA" w14:textId="77777777" w:rsidR="00753DF6" w:rsidRPr="00DE39BA" w:rsidRDefault="00753DF6" w:rsidP="00F535CA">
            <w:pPr>
              <w:numPr>
                <w:ilvl w:val="0"/>
                <w:numId w:val="24"/>
              </w:numPr>
              <w:spacing w:after="0" w:line="360" w:lineRule="auto"/>
              <w:ind w:left="960" w:hanging="283"/>
              <w:jc w:val="both"/>
              <w:rPr>
                <w:szCs w:val="24"/>
              </w:rPr>
              <w:pPrChange w:id="1193" w:author="mananarora1571@gmail.com" w:date="2021-05-30T15:12:00Z">
                <w:pPr>
                  <w:numPr>
                    <w:numId w:val="24"/>
                  </w:numPr>
                  <w:spacing w:after="0" w:line="360" w:lineRule="auto"/>
                  <w:ind w:left="960" w:hanging="283"/>
                  <w:jc w:val="both"/>
                </w:pPr>
              </w:pPrChange>
            </w:pPr>
            <w:r w:rsidRPr="00DE39BA">
              <w:rPr>
                <w:szCs w:val="24"/>
              </w:rPr>
              <w:t>User Requirements</w:t>
            </w:r>
          </w:p>
          <w:p w14:paraId="7EAF50A7" w14:textId="77777777" w:rsidR="00753DF6" w:rsidRPr="00DE39BA" w:rsidRDefault="00753DF6" w:rsidP="00F535CA">
            <w:pPr>
              <w:numPr>
                <w:ilvl w:val="0"/>
                <w:numId w:val="24"/>
              </w:numPr>
              <w:spacing w:after="0" w:line="360" w:lineRule="auto"/>
              <w:ind w:left="960" w:hanging="283"/>
              <w:jc w:val="both"/>
              <w:rPr>
                <w:szCs w:val="24"/>
              </w:rPr>
              <w:pPrChange w:id="1194" w:author="mananarora1571@gmail.com" w:date="2021-05-30T15:12:00Z">
                <w:pPr>
                  <w:numPr>
                    <w:numId w:val="24"/>
                  </w:numPr>
                  <w:spacing w:after="0" w:line="360" w:lineRule="auto"/>
                  <w:ind w:left="960" w:hanging="283"/>
                  <w:jc w:val="both"/>
                </w:pPr>
              </w:pPrChange>
            </w:pPr>
            <w:r w:rsidRPr="00DE39BA">
              <w:rPr>
                <w:szCs w:val="24"/>
              </w:rPr>
              <w:t>Set Objectives</w:t>
            </w:r>
          </w:p>
          <w:p w14:paraId="26B5FFCB" w14:textId="1D318514" w:rsidR="00753DF6" w:rsidRPr="00DE39BA" w:rsidRDefault="00753DF6" w:rsidP="00F535CA">
            <w:pPr>
              <w:numPr>
                <w:ilvl w:val="0"/>
                <w:numId w:val="24"/>
              </w:numPr>
              <w:spacing w:after="0" w:line="360" w:lineRule="auto"/>
              <w:ind w:left="960" w:hanging="283"/>
              <w:jc w:val="both"/>
              <w:rPr>
                <w:szCs w:val="24"/>
              </w:rPr>
              <w:pPrChange w:id="1195" w:author="mananarora1571@gmail.com" w:date="2021-05-30T15:12:00Z">
                <w:pPr>
                  <w:numPr>
                    <w:numId w:val="24"/>
                  </w:numPr>
                  <w:spacing w:after="0" w:line="360" w:lineRule="auto"/>
                  <w:ind w:left="960" w:hanging="283"/>
                  <w:jc w:val="both"/>
                </w:pPr>
              </w:pPrChange>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F535CA">
            <w:pPr>
              <w:numPr>
                <w:ilvl w:val="0"/>
                <w:numId w:val="24"/>
              </w:numPr>
              <w:spacing w:after="0" w:line="360" w:lineRule="auto"/>
              <w:ind w:left="960" w:hanging="283"/>
              <w:jc w:val="both"/>
              <w:rPr>
                <w:szCs w:val="24"/>
              </w:rPr>
              <w:pPrChange w:id="1196" w:author="mananarora1571@gmail.com" w:date="2021-05-30T15:12:00Z">
                <w:pPr>
                  <w:numPr>
                    <w:numId w:val="24"/>
                  </w:numPr>
                  <w:spacing w:after="0" w:line="360" w:lineRule="auto"/>
                  <w:ind w:left="960" w:hanging="283"/>
                  <w:jc w:val="both"/>
                </w:pPr>
              </w:pPrChange>
            </w:pPr>
            <w:r w:rsidRPr="00DE39BA">
              <w:rPr>
                <w:szCs w:val="24"/>
              </w:rPr>
              <w:t>Features and Functionalities</w:t>
            </w:r>
          </w:p>
          <w:p w14:paraId="685B9E82" w14:textId="77777777" w:rsidR="00753DF6" w:rsidRPr="00DE39BA" w:rsidRDefault="00753DF6" w:rsidP="00F535CA">
            <w:pPr>
              <w:pStyle w:val="ListParagraph"/>
              <w:numPr>
                <w:ilvl w:val="0"/>
                <w:numId w:val="23"/>
              </w:numPr>
              <w:spacing w:after="0" w:line="360" w:lineRule="auto"/>
              <w:jc w:val="both"/>
              <w:rPr>
                <w:b/>
                <w:szCs w:val="24"/>
              </w:rPr>
              <w:pPrChange w:id="1197" w:author="mananarora1571@gmail.com" w:date="2021-05-30T15:12:00Z">
                <w:pPr>
                  <w:pStyle w:val="ListParagraph"/>
                  <w:numPr>
                    <w:numId w:val="23"/>
                  </w:numPr>
                  <w:spacing w:after="0" w:line="360" w:lineRule="auto"/>
                  <w:ind w:hanging="360"/>
                  <w:jc w:val="both"/>
                </w:pPr>
              </w:pPrChange>
            </w:pPr>
            <w:r w:rsidRPr="00DE39BA">
              <w:rPr>
                <w:b/>
                <w:szCs w:val="24"/>
              </w:rPr>
              <w:t>Organizing Project Specification Form</w:t>
            </w:r>
          </w:p>
          <w:p w14:paraId="1DDCD166" w14:textId="77777777" w:rsidR="00753DF6" w:rsidRPr="00DE39BA" w:rsidRDefault="00753DF6" w:rsidP="00F535CA">
            <w:pPr>
              <w:pStyle w:val="ListParagraph"/>
              <w:numPr>
                <w:ilvl w:val="0"/>
                <w:numId w:val="23"/>
              </w:numPr>
              <w:spacing w:after="0" w:line="360" w:lineRule="auto"/>
              <w:jc w:val="both"/>
              <w:rPr>
                <w:b/>
                <w:szCs w:val="24"/>
              </w:rPr>
              <w:pPrChange w:id="1198" w:author="mananarora1571@gmail.com" w:date="2021-05-30T15:12:00Z">
                <w:pPr>
                  <w:pStyle w:val="ListParagraph"/>
                  <w:numPr>
                    <w:numId w:val="23"/>
                  </w:numPr>
                  <w:spacing w:after="0" w:line="360" w:lineRule="auto"/>
                  <w:ind w:hanging="360"/>
                  <w:jc w:val="both"/>
                </w:pPr>
              </w:pPrChange>
            </w:pPr>
            <w:r w:rsidRPr="00DE39BA">
              <w:rPr>
                <w:b/>
                <w:szCs w:val="24"/>
              </w:rPr>
              <w:t>Research and Analysis</w:t>
            </w:r>
          </w:p>
          <w:p w14:paraId="3B59E64F" w14:textId="77777777" w:rsidR="00753DF6" w:rsidRPr="00DE39BA" w:rsidRDefault="00753DF6" w:rsidP="00F535CA">
            <w:pPr>
              <w:numPr>
                <w:ilvl w:val="0"/>
                <w:numId w:val="25"/>
              </w:numPr>
              <w:spacing w:after="0" w:line="360" w:lineRule="auto"/>
              <w:ind w:left="960" w:hanging="283"/>
              <w:jc w:val="both"/>
              <w:rPr>
                <w:b/>
                <w:szCs w:val="24"/>
              </w:rPr>
              <w:pPrChange w:id="1199" w:author="mananarora1571@gmail.com" w:date="2021-05-30T15:12:00Z">
                <w:pPr>
                  <w:numPr>
                    <w:numId w:val="25"/>
                  </w:numPr>
                  <w:spacing w:after="0" w:line="360" w:lineRule="auto"/>
                  <w:ind w:left="960" w:hanging="283"/>
                  <w:jc w:val="both"/>
                </w:pPr>
              </w:pPrChange>
            </w:pPr>
            <w:r w:rsidRPr="00DE39BA">
              <w:rPr>
                <w:b/>
                <w:szCs w:val="24"/>
              </w:rPr>
              <w:t>Research</w:t>
            </w:r>
          </w:p>
          <w:p w14:paraId="02E53DA5" w14:textId="77777777" w:rsidR="00753DF6" w:rsidRPr="00DE39BA" w:rsidRDefault="00753DF6" w:rsidP="00F535CA">
            <w:pPr>
              <w:numPr>
                <w:ilvl w:val="0"/>
                <w:numId w:val="26"/>
              </w:numPr>
              <w:spacing w:after="0" w:line="360" w:lineRule="auto"/>
              <w:ind w:left="1244" w:hanging="284"/>
              <w:jc w:val="both"/>
              <w:rPr>
                <w:szCs w:val="24"/>
              </w:rPr>
              <w:pPrChange w:id="1200" w:author="mananarora1571@gmail.com" w:date="2021-05-30T15:12:00Z">
                <w:pPr>
                  <w:numPr>
                    <w:numId w:val="26"/>
                  </w:numPr>
                  <w:spacing w:after="0" w:line="360" w:lineRule="auto"/>
                  <w:ind w:left="1244" w:hanging="284"/>
                  <w:jc w:val="both"/>
                </w:pPr>
              </w:pPrChange>
            </w:pPr>
            <w:r w:rsidRPr="00DE39BA">
              <w:rPr>
                <w:szCs w:val="24"/>
              </w:rPr>
              <w:t>Academic Research</w:t>
            </w:r>
          </w:p>
          <w:p w14:paraId="2F7A875C" w14:textId="77777777" w:rsidR="00753DF6" w:rsidRPr="00DE39BA" w:rsidRDefault="00753DF6" w:rsidP="00F535CA">
            <w:pPr>
              <w:numPr>
                <w:ilvl w:val="0"/>
                <w:numId w:val="26"/>
              </w:numPr>
              <w:spacing w:after="0" w:line="360" w:lineRule="auto"/>
              <w:ind w:left="1244" w:hanging="284"/>
              <w:jc w:val="both"/>
              <w:rPr>
                <w:szCs w:val="24"/>
              </w:rPr>
              <w:pPrChange w:id="1201" w:author="mananarora1571@gmail.com" w:date="2021-05-30T15:12:00Z">
                <w:pPr>
                  <w:numPr>
                    <w:numId w:val="26"/>
                  </w:numPr>
                  <w:spacing w:after="0" w:line="360" w:lineRule="auto"/>
                  <w:ind w:left="1244" w:hanging="284"/>
                  <w:jc w:val="both"/>
                </w:pPr>
              </w:pPrChange>
            </w:pPr>
            <w:r w:rsidRPr="00DE39BA">
              <w:rPr>
                <w:szCs w:val="24"/>
              </w:rPr>
              <w:t>Secondary Research</w:t>
            </w:r>
          </w:p>
          <w:p w14:paraId="0AA7928B" w14:textId="1B28ACF7" w:rsidR="00753DF6" w:rsidRPr="00DE39BA" w:rsidRDefault="003763EF" w:rsidP="00F535CA">
            <w:pPr>
              <w:numPr>
                <w:ilvl w:val="0"/>
                <w:numId w:val="26"/>
              </w:numPr>
              <w:spacing w:after="0" w:line="360" w:lineRule="auto"/>
              <w:ind w:left="1244" w:hanging="284"/>
              <w:jc w:val="both"/>
              <w:rPr>
                <w:szCs w:val="24"/>
              </w:rPr>
              <w:pPrChange w:id="1202" w:author="mananarora1571@gmail.com" w:date="2021-05-30T15:12:00Z">
                <w:pPr>
                  <w:numPr>
                    <w:numId w:val="26"/>
                  </w:numPr>
                  <w:spacing w:after="0" w:line="360" w:lineRule="auto"/>
                  <w:ind w:left="1244" w:hanging="284"/>
                  <w:jc w:val="both"/>
                </w:pPr>
              </w:pPrChange>
            </w:pPr>
            <w:r w:rsidRPr="00DE39BA">
              <w:rPr>
                <w:szCs w:val="24"/>
              </w:rPr>
              <w:t>Human-</w:t>
            </w:r>
            <w:r w:rsidR="00753DF6" w:rsidRPr="00DE39BA">
              <w:rPr>
                <w:szCs w:val="24"/>
              </w:rPr>
              <w:t>Computer Interaction</w:t>
            </w:r>
          </w:p>
          <w:p w14:paraId="59AD98DD" w14:textId="77777777" w:rsidR="00753DF6" w:rsidRPr="00DE39BA" w:rsidRDefault="00753DF6" w:rsidP="00F535CA">
            <w:pPr>
              <w:numPr>
                <w:ilvl w:val="0"/>
                <w:numId w:val="25"/>
              </w:numPr>
              <w:spacing w:after="0" w:line="360" w:lineRule="auto"/>
              <w:ind w:left="960" w:hanging="283"/>
              <w:jc w:val="both"/>
              <w:rPr>
                <w:b/>
                <w:szCs w:val="24"/>
              </w:rPr>
              <w:pPrChange w:id="1203" w:author="mananarora1571@gmail.com" w:date="2021-05-30T15:12:00Z">
                <w:pPr>
                  <w:numPr>
                    <w:numId w:val="25"/>
                  </w:numPr>
                  <w:spacing w:after="0" w:line="360" w:lineRule="auto"/>
                  <w:ind w:left="960" w:hanging="283"/>
                  <w:jc w:val="both"/>
                </w:pPr>
              </w:pPrChange>
            </w:pPr>
            <w:r w:rsidRPr="00DE39BA">
              <w:rPr>
                <w:b/>
                <w:szCs w:val="24"/>
              </w:rPr>
              <w:t>Analysis</w:t>
            </w:r>
          </w:p>
          <w:p w14:paraId="73CE433A" w14:textId="77777777" w:rsidR="00753DF6" w:rsidRPr="00DE39BA" w:rsidRDefault="00753DF6" w:rsidP="00F535CA">
            <w:pPr>
              <w:numPr>
                <w:ilvl w:val="0"/>
                <w:numId w:val="27"/>
              </w:numPr>
              <w:spacing w:after="0" w:line="360" w:lineRule="auto"/>
              <w:ind w:left="1244" w:hanging="284"/>
              <w:jc w:val="both"/>
              <w:rPr>
                <w:szCs w:val="24"/>
              </w:rPr>
              <w:pPrChange w:id="1204" w:author="mananarora1571@gmail.com" w:date="2021-05-30T15:12:00Z">
                <w:pPr>
                  <w:numPr>
                    <w:numId w:val="27"/>
                  </w:numPr>
                  <w:spacing w:after="0" w:line="360" w:lineRule="auto"/>
                  <w:ind w:left="1244" w:hanging="284"/>
                  <w:jc w:val="both"/>
                </w:pPr>
              </w:pPrChange>
            </w:pPr>
            <w:r w:rsidRPr="00DE39BA">
              <w:rPr>
                <w:szCs w:val="24"/>
              </w:rPr>
              <w:t>Domain Analysis</w:t>
            </w:r>
          </w:p>
          <w:p w14:paraId="4AF60C52" w14:textId="77777777" w:rsidR="00753DF6" w:rsidRPr="00DE39BA" w:rsidRDefault="00753DF6" w:rsidP="00F535CA">
            <w:pPr>
              <w:numPr>
                <w:ilvl w:val="0"/>
                <w:numId w:val="27"/>
              </w:numPr>
              <w:spacing w:after="0" w:line="360" w:lineRule="auto"/>
              <w:ind w:left="1244" w:hanging="284"/>
              <w:jc w:val="both"/>
              <w:rPr>
                <w:szCs w:val="24"/>
              </w:rPr>
              <w:pPrChange w:id="1205" w:author="mananarora1571@gmail.com" w:date="2021-05-30T15:12:00Z">
                <w:pPr>
                  <w:numPr>
                    <w:numId w:val="27"/>
                  </w:numPr>
                  <w:spacing w:after="0" w:line="360" w:lineRule="auto"/>
                  <w:ind w:left="1244" w:hanging="284"/>
                  <w:jc w:val="both"/>
                </w:pPr>
              </w:pPrChange>
            </w:pPr>
            <w:r w:rsidRPr="00DE39BA">
              <w:rPr>
                <w:szCs w:val="24"/>
              </w:rPr>
              <w:t>Existing System Analysis</w:t>
            </w:r>
          </w:p>
          <w:p w14:paraId="5C437031" w14:textId="77777777" w:rsidR="00753DF6" w:rsidRPr="00DE39BA" w:rsidRDefault="00753DF6" w:rsidP="00F535CA">
            <w:pPr>
              <w:numPr>
                <w:ilvl w:val="0"/>
                <w:numId w:val="27"/>
              </w:numPr>
              <w:spacing w:after="0" w:line="360" w:lineRule="auto"/>
              <w:ind w:left="1244" w:hanging="284"/>
              <w:jc w:val="both"/>
              <w:rPr>
                <w:szCs w:val="24"/>
              </w:rPr>
              <w:pPrChange w:id="1206" w:author="mananarora1571@gmail.com" w:date="2021-05-30T15:12:00Z">
                <w:pPr>
                  <w:numPr>
                    <w:numId w:val="27"/>
                  </w:numPr>
                  <w:spacing w:after="0" w:line="360" w:lineRule="auto"/>
                  <w:ind w:left="1244" w:hanging="284"/>
                  <w:jc w:val="both"/>
                </w:pPr>
              </w:pPrChange>
            </w:pPr>
            <w:r w:rsidRPr="00DE39BA">
              <w:rPr>
                <w:szCs w:val="24"/>
              </w:rPr>
              <w:t>User Requirements</w:t>
            </w:r>
          </w:p>
          <w:p w14:paraId="2233EFCE" w14:textId="77777777" w:rsidR="00753DF6" w:rsidRPr="00DE39BA" w:rsidRDefault="00753DF6" w:rsidP="00F535CA">
            <w:pPr>
              <w:numPr>
                <w:ilvl w:val="0"/>
                <w:numId w:val="27"/>
              </w:numPr>
              <w:spacing w:after="0" w:line="360" w:lineRule="auto"/>
              <w:ind w:left="1244" w:hanging="284"/>
              <w:jc w:val="both"/>
              <w:rPr>
                <w:szCs w:val="24"/>
              </w:rPr>
              <w:pPrChange w:id="1207" w:author="mananarora1571@gmail.com" w:date="2021-05-30T15:12:00Z">
                <w:pPr>
                  <w:numPr>
                    <w:numId w:val="27"/>
                  </w:numPr>
                  <w:spacing w:after="0" w:line="360" w:lineRule="auto"/>
                  <w:ind w:left="1244" w:hanging="284"/>
                  <w:jc w:val="both"/>
                </w:pPr>
              </w:pPrChange>
            </w:pPr>
            <w:r w:rsidRPr="00DE39BA">
              <w:rPr>
                <w:szCs w:val="24"/>
              </w:rPr>
              <w:t>User Profiling and Modelling</w:t>
            </w:r>
          </w:p>
          <w:p w14:paraId="3D8369CF" w14:textId="77777777" w:rsidR="00753DF6" w:rsidRPr="00DE39BA" w:rsidRDefault="00753DF6" w:rsidP="00F535CA">
            <w:pPr>
              <w:numPr>
                <w:ilvl w:val="0"/>
                <w:numId w:val="27"/>
              </w:numPr>
              <w:spacing w:after="0" w:line="360" w:lineRule="auto"/>
              <w:ind w:left="1244" w:hanging="284"/>
              <w:jc w:val="both"/>
              <w:rPr>
                <w:szCs w:val="24"/>
              </w:rPr>
              <w:pPrChange w:id="1208" w:author="mananarora1571@gmail.com" w:date="2021-05-30T15:12:00Z">
                <w:pPr>
                  <w:numPr>
                    <w:numId w:val="27"/>
                  </w:numPr>
                  <w:spacing w:after="0" w:line="360" w:lineRule="auto"/>
                  <w:ind w:left="1244" w:hanging="284"/>
                  <w:jc w:val="both"/>
                </w:pPr>
              </w:pPrChange>
            </w:pPr>
            <w:r w:rsidRPr="00DE39BA">
              <w:rPr>
                <w:szCs w:val="24"/>
              </w:rPr>
              <w:t>Risk Analysis</w:t>
            </w:r>
          </w:p>
        </w:tc>
      </w:tr>
    </w:tbl>
    <w:p w14:paraId="22FBFA21" w14:textId="7E6CC31E" w:rsidR="002310F8" w:rsidRPr="00B96460" w:rsidRDefault="00B96460" w:rsidP="00F535CA">
      <w:pPr>
        <w:widowControl w:val="0"/>
        <w:jc w:val="center"/>
        <w:rPr>
          <w:b/>
          <w:bCs/>
        </w:rPr>
        <w:pPrChange w:id="1209" w:author="mananarora1571@gmail.com" w:date="2021-05-30T15:12:00Z">
          <w:pPr>
            <w:jc w:val="center"/>
          </w:pPr>
        </w:pPrChange>
      </w:pPr>
      <w:r w:rsidRPr="00B96460">
        <w:rPr>
          <w:b/>
          <w:bCs/>
        </w:rPr>
        <w:lastRenderedPageBreak/>
        <w:t>Table 4.</w:t>
      </w:r>
      <w:r w:rsidR="00DE4707">
        <w:rPr>
          <w:b/>
          <w:bCs/>
        </w:rPr>
        <w:t>2</w:t>
      </w:r>
      <w:r w:rsidRPr="00B96460">
        <w:rPr>
          <w:b/>
          <w:bCs/>
        </w:rPr>
        <w:t xml:space="preserve"> : Development Plan</w:t>
      </w:r>
    </w:p>
    <w:p w14:paraId="37B78268" w14:textId="77777777" w:rsidR="00753DF6" w:rsidRPr="00DE39BA" w:rsidRDefault="00753DF6" w:rsidP="00F535CA">
      <w:pPr>
        <w:pStyle w:val="Heading2"/>
        <w:keepNext w:val="0"/>
        <w:keepLines w:val="0"/>
        <w:widowControl w:val="0"/>
        <w:numPr>
          <w:ilvl w:val="1"/>
          <w:numId w:val="3"/>
        </w:numPr>
        <w:spacing w:line="360" w:lineRule="auto"/>
        <w:rPr>
          <w:rFonts w:cs="Times New Roman"/>
          <w:b w:val="0"/>
          <w:color w:val="auto"/>
        </w:rPr>
        <w:pPrChange w:id="1210" w:author="mananarora1571@gmail.com" w:date="2021-05-30T15:12:00Z">
          <w:pPr>
            <w:pStyle w:val="Heading2"/>
            <w:numPr>
              <w:ilvl w:val="1"/>
              <w:numId w:val="3"/>
            </w:numPr>
            <w:spacing w:line="360" w:lineRule="auto"/>
            <w:ind w:left="1020" w:hanging="480"/>
          </w:pPr>
        </w:pPrChange>
      </w:pPr>
      <w:r w:rsidRPr="00DE39BA">
        <w:rPr>
          <w:rFonts w:cs="Times New Roman"/>
          <w:color w:val="auto"/>
        </w:rPr>
        <w:t>Conclusion</w:t>
      </w:r>
    </w:p>
    <w:p w14:paraId="61059858" w14:textId="211E2537" w:rsidR="000D5C54" w:rsidRDefault="000547FC" w:rsidP="00F535CA">
      <w:pPr>
        <w:widowControl w:val="0"/>
        <w:spacing w:line="360" w:lineRule="auto"/>
        <w:ind w:left="720"/>
        <w:jc w:val="both"/>
        <w:pPrChange w:id="1211" w:author="mananarora1571@gmail.com" w:date="2021-05-30T15:12:00Z">
          <w:pPr>
            <w:spacing w:line="360" w:lineRule="auto"/>
            <w:ind w:left="720"/>
            <w:jc w:val="both"/>
          </w:pPr>
        </w:pPrChange>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F535CA">
      <w:pPr>
        <w:widowControl w:val="0"/>
        <w:spacing w:line="360" w:lineRule="auto"/>
        <w:ind w:left="720"/>
        <w:jc w:val="both"/>
        <w:rPr>
          <w:rFonts w:eastAsia="Calibri"/>
          <w:szCs w:val="24"/>
        </w:rPr>
        <w:pPrChange w:id="1212" w:author="mananarora1571@gmail.com" w:date="2021-05-30T15:12:00Z">
          <w:pPr>
            <w:spacing w:line="360" w:lineRule="auto"/>
            <w:ind w:left="720"/>
            <w:jc w:val="both"/>
          </w:pPr>
        </w:pPrChange>
      </w:pPr>
    </w:p>
    <w:p w14:paraId="2EB24688" w14:textId="77777777" w:rsidR="005314D5" w:rsidRPr="00DE39BA" w:rsidRDefault="005314D5" w:rsidP="00F535CA">
      <w:pPr>
        <w:widowControl w:val="0"/>
        <w:spacing w:line="360" w:lineRule="auto"/>
        <w:ind w:left="720"/>
        <w:jc w:val="both"/>
        <w:rPr>
          <w:rFonts w:eastAsia="Calibri"/>
          <w:szCs w:val="24"/>
        </w:rPr>
        <w:pPrChange w:id="1213" w:author="mananarora1571@gmail.com" w:date="2021-05-30T15:12:00Z">
          <w:pPr>
            <w:spacing w:line="360" w:lineRule="auto"/>
            <w:ind w:left="720"/>
            <w:jc w:val="both"/>
          </w:pPr>
        </w:pPrChange>
      </w:pPr>
    </w:p>
    <w:p w14:paraId="08488BBA" w14:textId="77777777" w:rsidR="005314D5" w:rsidRPr="00DE39BA" w:rsidDel="00EB6EFA" w:rsidRDefault="005314D5" w:rsidP="00F535CA">
      <w:pPr>
        <w:widowControl w:val="0"/>
        <w:spacing w:line="360" w:lineRule="auto"/>
        <w:ind w:left="720"/>
        <w:jc w:val="both"/>
        <w:rPr>
          <w:del w:id="1214" w:author="mananarora1571@gmail.com" w:date="2021-05-30T15:17:00Z"/>
          <w:rFonts w:eastAsia="Calibri"/>
          <w:szCs w:val="24"/>
        </w:rPr>
        <w:pPrChange w:id="1215" w:author="mananarora1571@gmail.com" w:date="2021-05-30T15:12:00Z">
          <w:pPr>
            <w:spacing w:line="360" w:lineRule="auto"/>
            <w:ind w:left="720"/>
            <w:jc w:val="both"/>
          </w:pPr>
        </w:pPrChange>
      </w:pPr>
    </w:p>
    <w:p w14:paraId="62251A83" w14:textId="77777777" w:rsidR="005314D5" w:rsidRPr="00DE39BA" w:rsidDel="00EB6EFA" w:rsidRDefault="005314D5" w:rsidP="00F535CA">
      <w:pPr>
        <w:widowControl w:val="0"/>
        <w:spacing w:line="360" w:lineRule="auto"/>
        <w:ind w:left="720"/>
        <w:jc w:val="both"/>
        <w:rPr>
          <w:del w:id="1216" w:author="mananarora1571@gmail.com" w:date="2021-05-30T15:17:00Z"/>
          <w:rFonts w:eastAsia="Calibri"/>
          <w:szCs w:val="24"/>
        </w:rPr>
        <w:pPrChange w:id="1217" w:author="mananarora1571@gmail.com" w:date="2021-05-30T15:12:00Z">
          <w:pPr>
            <w:spacing w:line="360" w:lineRule="auto"/>
            <w:ind w:left="720"/>
            <w:jc w:val="both"/>
          </w:pPr>
        </w:pPrChange>
      </w:pPr>
    </w:p>
    <w:p w14:paraId="4476F96B" w14:textId="77777777" w:rsidR="005314D5" w:rsidRPr="00DE39BA" w:rsidDel="00EB6EFA" w:rsidRDefault="005314D5" w:rsidP="00F535CA">
      <w:pPr>
        <w:widowControl w:val="0"/>
        <w:spacing w:line="360" w:lineRule="auto"/>
        <w:ind w:left="720"/>
        <w:jc w:val="both"/>
        <w:rPr>
          <w:del w:id="1218" w:author="mananarora1571@gmail.com" w:date="2021-05-30T15:17:00Z"/>
          <w:rFonts w:eastAsia="Calibri"/>
          <w:szCs w:val="24"/>
        </w:rPr>
        <w:pPrChange w:id="1219" w:author="mananarora1571@gmail.com" w:date="2021-05-30T15:12:00Z">
          <w:pPr>
            <w:spacing w:line="360" w:lineRule="auto"/>
            <w:ind w:left="720"/>
            <w:jc w:val="both"/>
          </w:pPr>
        </w:pPrChange>
      </w:pPr>
    </w:p>
    <w:p w14:paraId="234B51F1" w14:textId="77777777" w:rsidR="005314D5" w:rsidRPr="00DE39BA" w:rsidDel="00EB6EFA" w:rsidRDefault="005314D5" w:rsidP="00F535CA">
      <w:pPr>
        <w:widowControl w:val="0"/>
        <w:spacing w:line="360" w:lineRule="auto"/>
        <w:ind w:left="720"/>
        <w:jc w:val="both"/>
        <w:rPr>
          <w:del w:id="1220" w:author="mananarora1571@gmail.com" w:date="2021-05-30T15:17:00Z"/>
          <w:rFonts w:eastAsia="Calibri"/>
          <w:szCs w:val="24"/>
        </w:rPr>
        <w:pPrChange w:id="1221" w:author="mananarora1571@gmail.com" w:date="2021-05-30T15:12:00Z">
          <w:pPr>
            <w:spacing w:line="360" w:lineRule="auto"/>
            <w:ind w:left="720"/>
            <w:jc w:val="both"/>
          </w:pPr>
        </w:pPrChange>
      </w:pPr>
    </w:p>
    <w:p w14:paraId="1B935CC0" w14:textId="77777777" w:rsidR="005314D5" w:rsidRPr="00DE39BA" w:rsidDel="00EB6EFA" w:rsidRDefault="005314D5" w:rsidP="00F535CA">
      <w:pPr>
        <w:widowControl w:val="0"/>
        <w:spacing w:line="360" w:lineRule="auto"/>
        <w:ind w:left="720"/>
        <w:jc w:val="both"/>
        <w:rPr>
          <w:del w:id="1222" w:author="mananarora1571@gmail.com" w:date="2021-05-30T15:17:00Z"/>
          <w:rFonts w:eastAsia="Calibri"/>
          <w:szCs w:val="24"/>
        </w:rPr>
        <w:pPrChange w:id="1223" w:author="mananarora1571@gmail.com" w:date="2021-05-30T15:12:00Z">
          <w:pPr>
            <w:spacing w:line="360" w:lineRule="auto"/>
            <w:ind w:left="720"/>
            <w:jc w:val="both"/>
          </w:pPr>
        </w:pPrChange>
      </w:pPr>
    </w:p>
    <w:p w14:paraId="7F59EF30" w14:textId="3047863C" w:rsidR="005314D5" w:rsidRPr="00DE39BA" w:rsidDel="00EB6EFA" w:rsidRDefault="005314D5" w:rsidP="00F535CA">
      <w:pPr>
        <w:widowControl w:val="0"/>
        <w:spacing w:line="360" w:lineRule="auto"/>
        <w:ind w:left="720"/>
        <w:jc w:val="both"/>
        <w:rPr>
          <w:del w:id="1224" w:author="mananarora1571@gmail.com" w:date="2021-05-30T15:17:00Z"/>
          <w:rFonts w:eastAsia="Calibri"/>
          <w:szCs w:val="24"/>
        </w:rPr>
        <w:pPrChange w:id="1225" w:author="mananarora1571@gmail.com" w:date="2021-05-30T15:12:00Z">
          <w:pPr>
            <w:spacing w:line="360" w:lineRule="auto"/>
            <w:ind w:left="720"/>
            <w:jc w:val="both"/>
          </w:pPr>
        </w:pPrChange>
      </w:pPr>
    </w:p>
    <w:p w14:paraId="42F57EBE" w14:textId="7ED25354" w:rsidR="00E35AA8" w:rsidRPr="00DE39BA" w:rsidDel="00EB6EFA" w:rsidRDefault="00E35AA8" w:rsidP="00F535CA">
      <w:pPr>
        <w:widowControl w:val="0"/>
        <w:spacing w:line="360" w:lineRule="auto"/>
        <w:ind w:left="720"/>
        <w:jc w:val="both"/>
        <w:rPr>
          <w:del w:id="1226" w:author="mananarora1571@gmail.com" w:date="2021-05-30T15:17:00Z"/>
          <w:rFonts w:eastAsia="Calibri"/>
          <w:szCs w:val="24"/>
        </w:rPr>
        <w:pPrChange w:id="1227" w:author="mananarora1571@gmail.com" w:date="2021-05-30T15:12:00Z">
          <w:pPr>
            <w:spacing w:line="360" w:lineRule="auto"/>
            <w:ind w:left="720"/>
            <w:jc w:val="both"/>
          </w:pPr>
        </w:pPrChange>
      </w:pPr>
    </w:p>
    <w:p w14:paraId="65D3B7B9" w14:textId="6BBC3748" w:rsidR="00E35AA8" w:rsidRPr="00DE39BA" w:rsidDel="00EB6EFA" w:rsidRDefault="00E35AA8" w:rsidP="00F535CA">
      <w:pPr>
        <w:widowControl w:val="0"/>
        <w:spacing w:line="360" w:lineRule="auto"/>
        <w:ind w:left="720"/>
        <w:jc w:val="both"/>
        <w:rPr>
          <w:del w:id="1228" w:author="mananarora1571@gmail.com" w:date="2021-05-30T15:17:00Z"/>
          <w:rFonts w:eastAsia="Calibri"/>
          <w:szCs w:val="24"/>
        </w:rPr>
        <w:pPrChange w:id="1229" w:author="mananarora1571@gmail.com" w:date="2021-05-30T15:12:00Z">
          <w:pPr>
            <w:spacing w:line="360" w:lineRule="auto"/>
            <w:ind w:left="720"/>
            <w:jc w:val="both"/>
          </w:pPr>
        </w:pPrChange>
      </w:pPr>
    </w:p>
    <w:p w14:paraId="2EA1BF4A" w14:textId="30F93F78" w:rsidR="00E35AA8" w:rsidRPr="00DE39BA" w:rsidDel="00EB6EFA" w:rsidRDefault="00E35AA8" w:rsidP="00F535CA">
      <w:pPr>
        <w:widowControl w:val="0"/>
        <w:spacing w:line="360" w:lineRule="auto"/>
        <w:ind w:left="720"/>
        <w:jc w:val="both"/>
        <w:rPr>
          <w:del w:id="1230" w:author="mananarora1571@gmail.com" w:date="2021-05-30T15:17:00Z"/>
          <w:rFonts w:eastAsia="Calibri"/>
          <w:szCs w:val="24"/>
        </w:rPr>
        <w:pPrChange w:id="1231" w:author="mananarora1571@gmail.com" w:date="2021-05-30T15:12:00Z">
          <w:pPr>
            <w:spacing w:line="360" w:lineRule="auto"/>
            <w:ind w:left="720"/>
            <w:jc w:val="both"/>
          </w:pPr>
        </w:pPrChange>
      </w:pPr>
    </w:p>
    <w:p w14:paraId="6504A16E" w14:textId="281601B8" w:rsidR="00E35AA8" w:rsidRPr="00DE39BA" w:rsidDel="00EB6EFA" w:rsidRDefault="00E35AA8" w:rsidP="00F535CA">
      <w:pPr>
        <w:widowControl w:val="0"/>
        <w:spacing w:line="360" w:lineRule="auto"/>
        <w:ind w:left="720"/>
        <w:jc w:val="both"/>
        <w:rPr>
          <w:del w:id="1232" w:author="mananarora1571@gmail.com" w:date="2021-05-30T15:17:00Z"/>
          <w:rFonts w:eastAsia="Calibri"/>
          <w:szCs w:val="24"/>
        </w:rPr>
        <w:pPrChange w:id="1233" w:author="mananarora1571@gmail.com" w:date="2021-05-30T15:12:00Z">
          <w:pPr>
            <w:spacing w:line="360" w:lineRule="auto"/>
            <w:ind w:left="720"/>
            <w:jc w:val="both"/>
          </w:pPr>
        </w:pPrChange>
      </w:pPr>
    </w:p>
    <w:p w14:paraId="6F4CB453" w14:textId="76F8565C" w:rsidR="00E35AA8" w:rsidDel="00EB6EFA" w:rsidRDefault="00E35AA8" w:rsidP="00F535CA">
      <w:pPr>
        <w:widowControl w:val="0"/>
        <w:spacing w:line="360" w:lineRule="auto"/>
        <w:ind w:left="720"/>
        <w:jc w:val="both"/>
        <w:rPr>
          <w:del w:id="1234" w:author="mananarora1571@gmail.com" w:date="2021-05-30T15:17:00Z"/>
          <w:rFonts w:eastAsia="Calibri"/>
          <w:szCs w:val="24"/>
        </w:rPr>
        <w:pPrChange w:id="1235" w:author="mananarora1571@gmail.com" w:date="2021-05-30T15:12:00Z">
          <w:pPr>
            <w:spacing w:line="360" w:lineRule="auto"/>
            <w:ind w:left="720"/>
            <w:jc w:val="both"/>
          </w:pPr>
        </w:pPrChange>
      </w:pPr>
    </w:p>
    <w:p w14:paraId="301600CF" w14:textId="77777777" w:rsidR="000547FC" w:rsidRPr="00DE39BA" w:rsidDel="00EB6EFA" w:rsidRDefault="000547FC" w:rsidP="00F535CA">
      <w:pPr>
        <w:widowControl w:val="0"/>
        <w:spacing w:line="360" w:lineRule="auto"/>
        <w:ind w:left="720"/>
        <w:jc w:val="both"/>
        <w:rPr>
          <w:del w:id="1236" w:author="mananarora1571@gmail.com" w:date="2021-05-30T15:17:00Z"/>
          <w:rFonts w:eastAsia="Calibri"/>
          <w:szCs w:val="24"/>
        </w:rPr>
        <w:pPrChange w:id="1237" w:author="mananarora1571@gmail.com" w:date="2021-05-30T15:12:00Z">
          <w:pPr>
            <w:spacing w:line="360" w:lineRule="auto"/>
            <w:ind w:left="720"/>
            <w:jc w:val="both"/>
          </w:pPr>
        </w:pPrChange>
      </w:pPr>
    </w:p>
    <w:p w14:paraId="383A028B" w14:textId="77777777" w:rsidR="005314D5" w:rsidRPr="00DE39BA" w:rsidRDefault="005314D5" w:rsidP="00EB6EFA">
      <w:pPr>
        <w:widowControl w:val="0"/>
        <w:spacing w:line="360" w:lineRule="auto"/>
        <w:jc w:val="both"/>
        <w:rPr>
          <w:rFonts w:eastAsia="Calibri"/>
          <w:szCs w:val="24"/>
        </w:rPr>
        <w:pPrChange w:id="1238" w:author="mananarora1571@gmail.com" w:date="2021-05-30T15:17:00Z">
          <w:pPr>
            <w:spacing w:line="360" w:lineRule="auto"/>
            <w:ind w:left="720"/>
            <w:jc w:val="both"/>
          </w:pPr>
        </w:pPrChange>
      </w:pPr>
    </w:p>
    <w:p w14:paraId="5443CA42" w14:textId="77777777" w:rsidR="005314D5" w:rsidRPr="00DE39BA" w:rsidRDefault="005314D5" w:rsidP="00F535CA">
      <w:pPr>
        <w:pStyle w:val="Heading1"/>
        <w:keepNext w:val="0"/>
        <w:keepLines w:val="0"/>
        <w:widowControl w:val="0"/>
        <w:jc w:val="center"/>
        <w:rPr>
          <w:rFonts w:cs="Times New Roman"/>
          <w:bCs/>
          <w:color w:val="auto"/>
          <w:u w:val="single"/>
        </w:rPr>
        <w:pPrChange w:id="1239" w:author="mananarora1571@gmail.com" w:date="2021-05-30T15:12:00Z">
          <w:pPr>
            <w:pStyle w:val="Heading1"/>
            <w:jc w:val="center"/>
          </w:pPr>
        </w:pPrChange>
      </w:pPr>
      <w:r w:rsidRPr="00DE39BA">
        <w:rPr>
          <w:rFonts w:cs="Times New Roman"/>
          <w:bCs/>
          <w:color w:val="auto"/>
          <w:u w:val="single"/>
        </w:rPr>
        <w:lastRenderedPageBreak/>
        <w:t>CHAPTER 5: ANALYSIS</w:t>
      </w:r>
    </w:p>
    <w:p w14:paraId="47B333BF" w14:textId="77777777" w:rsidR="005314D5" w:rsidRPr="00DE39BA" w:rsidRDefault="005314D5" w:rsidP="00F535CA">
      <w:pPr>
        <w:widowControl w:val="0"/>
        <w:rPr>
          <w:sz w:val="22"/>
        </w:rPr>
        <w:pPrChange w:id="1240" w:author="mananarora1571@gmail.com" w:date="2021-05-30T15:12:00Z">
          <w:pPr/>
        </w:pPrChange>
      </w:pPr>
    </w:p>
    <w:p w14:paraId="40D50432" w14:textId="77777777" w:rsidR="005314D5" w:rsidRPr="00DE39BA" w:rsidRDefault="005314D5" w:rsidP="00F535CA">
      <w:pPr>
        <w:widowControl w:val="0"/>
        <w:rPr>
          <w:b/>
          <w:szCs w:val="24"/>
        </w:rPr>
        <w:pPrChange w:id="1241" w:author="mananarora1571@gmail.com" w:date="2021-05-30T15:12:00Z">
          <w:pPr/>
        </w:pPrChange>
      </w:pPr>
      <w:r w:rsidRPr="00DE39BA">
        <w:rPr>
          <w:b/>
          <w:szCs w:val="24"/>
        </w:rPr>
        <w:t>5.1 Questionnaire</w:t>
      </w:r>
    </w:p>
    <w:p w14:paraId="7EBF944C" w14:textId="77777777" w:rsidR="000547FC" w:rsidRPr="000547FC" w:rsidRDefault="000547FC" w:rsidP="00F535CA">
      <w:pPr>
        <w:widowControl w:val="0"/>
        <w:spacing w:line="360" w:lineRule="auto"/>
        <w:ind w:left="720"/>
        <w:rPr>
          <w:rFonts w:eastAsia="Times New Roman"/>
          <w:color w:val="000000"/>
          <w:szCs w:val="24"/>
        </w:rPr>
        <w:pPrChange w:id="1242" w:author="mananarora1571@gmail.com" w:date="2021-05-30T15:12:00Z">
          <w:pPr>
            <w:spacing w:line="360" w:lineRule="auto"/>
            <w:ind w:left="720"/>
          </w:pPr>
        </w:pPrChange>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F535CA">
      <w:pPr>
        <w:widowControl w:val="0"/>
        <w:spacing w:line="360" w:lineRule="auto"/>
        <w:ind w:left="720"/>
        <w:rPr>
          <w:rFonts w:eastAsia="Times New Roman"/>
          <w:color w:val="000000"/>
          <w:sz w:val="19"/>
          <w:szCs w:val="19"/>
        </w:rPr>
        <w:pPrChange w:id="1243" w:author="mananarora1571@gmail.com" w:date="2021-05-30T15:12:00Z">
          <w:pPr>
            <w:spacing w:line="360" w:lineRule="auto"/>
            <w:ind w:left="720"/>
          </w:pPr>
        </w:pPrChange>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F535CA">
      <w:pPr>
        <w:pStyle w:val="Heading3"/>
        <w:keepNext w:val="0"/>
        <w:keepLines w:val="0"/>
        <w:widowControl w:val="0"/>
        <w:spacing w:line="360" w:lineRule="auto"/>
        <w:jc w:val="both"/>
        <w:rPr>
          <w:rFonts w:ascii="Times New Roman" w:hAnsi="Times New Roman" w:cs="Times New Roman"/>
          <w:b w:val="0"/>
          <w:color w:val="auto"/>
        </w:rPr>
        <w:pPrChange w:id="1244" w:author="mananarora1571@gmail.com" w:date="2021-05-30T15:12:00Z">
          <w:pPr>
            <w:pStyle w:val="Heading3"/>
            <w:spacing w:line="360" w:lineRule="auto"/>
            <w:jc w:val="both"/>
          </w:pPr>
        </w:pPrChange>
      </w:pPr>
      <w:bookmarkStart w:id="1245"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1245"/>
    </w:p>
    <w:p w14:paraId="255A8EDD" w14:textId="58B92329" w:rsidR="000547FC" w:rsidRDefault="000547FC" w:rsidP="00F535CA">
      <w:pPr>
        <w:pStyle w:val="Heading3"/>
        <w:keepNext w:val="0"/>
        <w:keepLines w:val="0"/>
        <w:widowControl w:val="0"/>
        <w:spacing w:line="360" w:lineRule="auto"/>
        <w:ind w:left="720"/>
        <w:jc w:val="both"/>
        <w:rPr>
          <w:rFonts w:ascii="Times New Roman" w:eastAsiaTheme="minorEastAsia" w:hAnsi="Times New Roman" w:cs="Times New Roman"/>
          <w:b w:val="0"/>
          <w:color w:val="auto"/>
        </w:rPr>
        <w:pPrChange w:id="1246" w:author="mananarora1571@gmail.com" w:date="2021-05-30T15:12:00Z">
          <w:pPr>
            <w:pStyle w:val="Heading3"/>
            <w:spacing w:line="360" w:lineRule="auto"/>
            <w:ind w:left="720"/>
            <w:jc w:val="both"/>
          </w:pPr>
        </w:pPrChange>
      </w:pPr>
      <w:bookmarkStart w:id="1247"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F535CA">
      <w:pPr>
        <w:pStyle w:val="Heading3"/>
        <w:keepNext w:val="0"/>
        <w:keepLines w:val="0"/>
        <w:widowControl w:val="0"/>
        <w:spacing w:line="360" w:lineRule="auto"/>
        <w:jc w:val="both"/>
        <w:rPr>
          <w:rFonts w:ascii="Times New Roman" w:hAnsi="Times New Roman" w:cs="Times New Roman"/>
          <w:b w:val="0"/>
          <w:color w:val="auto"/>
        </w:rPr>
        <w:pPrChange w:id="1248" w:author="mananarora1571@gmail.com" w:date="2021-05-30T15:12:00Z">
          <w:pPr>
            <w:pStyle w:val="Heading3"/>
            <w:spacing w:line="360" w:lineRule="auto"/>
            <w:jc w:val="both"/>
          </w:pPr>
        </w:pPrChange>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1247"/>
    </w:p>
    <w:p w14:paraId="7BC020AB" w14:textId="67EF5A44" w:rsidR="00E35AA8" w:rsidRPr="00DE39BA" w:rsidRDefault="000547FC" w:rsidP="00F535CA">
      <w:pPr>
        <w:widowControl w:val="0"/>
        <w:spacing w:line="360" w:lineRule="auto"/>
        <w:ind w:left="720"/>
        <w:rPr>
          <w:b/>
          <w:sz w:val="28"/>
        </w:rPr>
        <w:pPrChange w:id="1249" w:author="mananarora1571@gmail.com" w:date="2021-05-30T15:12:00Z">
          <w:pPr>
            <w:spacing w:line="360" w:lineRule="auto"/>
            <w:ind w:left="720"/>
          </w:pPr>
        </w:pPrChange>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F535CA">
      <w:pPr>
        <w:widowControl w:val="0"/>
        <w:spacing w:after="0" w:line="256" w:lineRule="auto"/>
        <w:jc w:val="center"/>
        <w:outlineLvl w:val="0"/>
        <w:rPr>
          <w:rFonts w:eastAsia="Times New Roman"/>
          <w:b/>
          <w:sz w:val="32"/>
          <w:szCs w:val="32"/>
          <w:u w:val="single"/>
        </w:rPr>
        <w:pPrChange w:id="1250" w:author="mananarora1571@gmail.com" w:date="2021-05-30T15:12:00Z">
          <w:pPr>
            <w:keepNext/>
            <w:keepLines/>
            <w:spacing w:after="0" w:line="256" w:lineRule="auto"/>
            <w:jc w:val="center"/>
            <w:outlineLvl w:val="0"/>
          </w:pPr>
        </w:pPrChange>
      </w:pPr>
      <w:r w:rsidRPr="00DE39BA">
        <w:rPr>
          <w:rFonts w:eastAsia="Times New Roman"/>
          <w:b/>
          <w:sz w:val="32"/>
          <w:szCs w:val="32"/>
          <w:u w:val="single"/>
        </w:rPr>
        <w:lastRenderedPageBreak/>
        <w:t>CHAPTER 6: SYSTEM DESIGN</w:t>
      </w:r>
    </w:p>
    <w:p w14:paraId="5948DDF3" w14:textId="77777777" w:rsidR="00043128" w:rsidRPr="00DE39BA" w:rsidRDefault="00043128" w:rsidP="00F535CA">
      <w:pPr>
        <w:widowControl w:val="0"/>
        <w:spacing w:after="0" w:line="256" w:lineRule="auto"/>
        <w:jc w:val="center"/>
        <w:outlineLvl w:val="0"/>
        <w:rPr>
          <w:rFonts w:eastAsia="Times New Roman"/>
          <w:b/>
          <w:color w:val="4472C4"/>
          <w:sz w:val="32"/>
          <w:szCs w:val="32"/>
        </w:rPr>
        <w:pPrChange w:id="1251" w:author="mananarora1571@gmail.com" w:date="2021-05-30T15:12:00Z">
          <w:pPr>
            <w:keepNext/>
            <w:keepLines/>
            <w:spacing w:after="0" w:line="256" w:lineRule="auto"/>
            <w:jc w:val="center"/>
            <w:outlineLvl w:val="0"/>
          </w:pPr>
        </w:pPrChange>
      </w:pPr>
    </w:p>
    <w:p w14:paraId="5B779F8C" w14:textId="77777777" w:rsidR="00043128" w:rsidRPr="00DE39BA" w:rsidRDefault="00043128" w:rsidP="00F535CA">
      <w:pPr>
        <w:widowControl w:val="0"/>
        <w:spacing w:after="0" w:line="360" w:lineRule="auto"/>
        <w:outlineLvl w:val="1"/>
        <w:rPr>
          <w:rFonts w:eastAsia="Times New Roman"/>
          <w:b/>
          <w:szCs w:val="26"/>
        </w:rPr>
        <w:pPrChange w:id="1252" w:author="mananarora1571@gmail.com" w:date="2021-05-30T15:12:00Z">
          <w:pPr>
            <w:keepNext/>
            <w:keepLines/>
            <w:spacing w:after="0" w:line="360" w:lineRule="auto"/>
            <w:outlineLvl w:val="1"/>
          </w:pPr>
        </w:pPrChange>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F535CA">
      <w:pPr>
        <w:widowControl w:val="0"/>
        <w:spacing w:before="40" w:after="0" w:line="360" w:lineRule="auto"/>
        <w:ind w:left="720"/>
        <w:outlineLvl w:val="1"/>
        <w:rPr>
          <w:rFonts w:eastAsia="Times New Roman"/>
          <w:color w:val="000000"/>
          <w:szCs w:val="23"/>
        </w:rPr>
        <w:pPrChange w:id="1253" w:author="mananarora1571@gmail.com" w:date="2021-05-30T15:12:00Z">
          <w:pPr>
            <w:keepNext/>
            <w:keepLines/>
            <w:spacing w:before="40" w:after="0" w:line="360" w:lineRule="auto"/>
            <w:ind w:left="720"/>
            <w:outlineLvl w:val="1"/>
          </w:pPr>
        </w:pPrChange>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F535CA">
      <w:pPr>
        <w:widowControl w:val="0"/>
        <w:spacing w:before="40" w:after="0" w:line="360" w:lineRule="auto"/>
        <w:outlineLvl w:val="1"/>
        <w:rPr>
          <w:rFonts w:eastAsia="Times New Roman"/>
          <w:b/>
          <w:szCs w:val="26"/>
        </w:rPr>
        <w:pPrChange w:id="1254" w:author="mananarora1571@gmail.com" w:date="2021-05-30T15:12:00Z">
          <w:pPr>
            <w:keepNext/>
            <w:keepLines/>
            <w:spacing w:before="40" w:after="0" w:line="360" w:lineRule="auto"/>
            <w:outlineLvl w:val="1"/>
          </w:pPr>
        </w:pPrChange>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255"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256"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257"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F535CA">
      <w:pPr>
        <w:widowControl w:val="0"/>
        <w:autoSpaceDE w:val="0"/>
        <w:autoSpaceDN w:val="0"/>
        <w:adjustRightInd w:val="0"/>
        <w:spacing w:after="0" w:line="360" w:lineRule="auto"/>
        <w:ind w:left="720"/>
        <w:jc w:val="both"/>
        <w:rPr>
          <w:rFonts w:eastAsia="Times New Roman"/>
          <w:color w:val="000000"/>
          <w:szCs w:val="23"/>
        </w:rPr>
        <w:pPrChange w:id="1258"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F535CA">
      <w:pPr>
        <w:widowControl w:val="0"/>
        <w:spacing w:line="360" w:lineRule="auto"/>
        <w:ind w:left="720"/>
        <w:jc w:val="both"/>
        <w:rPr>
          <w:rFonts w:eastAsia="Times New Roman"/>
          <w:color w:val="000000"/>
          <w:szCs w:val="23"/>
        </w:rPr>
        <w:pPrChange w:id="1259" w:author="mananarora1571@gmail.com" w:date="2021-05-30T15:12:00Z">
          <w:pPr>
            <w:spacing w:line="360" w:lineRule="auto"/>
            <w:ind w:left="720"/>
            <w:jc w:val="both"/>
          </w:pPr>
        </w:pPrChange>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F535CA">
      <w:pPr>
        <w:widowControl w:val="0"/>
        <w:spacing w:line="360" w:lineRule="auto"/>
        <w:jc w:val="both"/>
        <w:rPr>
          <w:rFonts w:eastAsia="Times New Roman"/>
          <w:color w:val="000000"/>
          <w:szCs w:val="23"/>
        </w:rPr>
        <w:pPrChange w:id="1260" w:author="mananarora1571@gmail.com" w:date="2021-05-30T15:12:00Z">
          <w:pPr>
            <w:spacing w:line="360" w:lineRule="auto"/>
            <w:jc w:val="both"/>
          </w:pPr>
        </w:pPrChange>
      </w:pPr>
    </w:p>
    <w:p w14:paraId="0B645E64" w14:textId="77777777" w:rsidR="00E35AA8" w:rsidRPr="00DE39BA" w:rsidRDefault="00E35AA8" w:rsidP="00F535CA">
      <w:pPr>
        <w:pStyle w:val="Heading3"/>
        <w:keepNext w:val="0"/>
        <w:keepLines w:val="0"/>
        <w:widowControl w:val="0"/>
        <w:numPr>
          <w:ilvl w:val="2"/>
          <w:numId w:val="14"/>
        </w:numPr>
        <w:spacing w:before="40" w:line="360" w:lineRule="auto"/>
        <w:ind w:left="1287"/>
        <w:rPr>
          <w:rFonts w:ascii="Times New Roman" w:hAnsi="Times New Roman" w:cs="Times New Roman"/>
          <w:color w:val="auto"/>
          <w:szCs w:val="24"/>
        </w:rPr>
        <w:pPrChange w:id="1261" w:author="mananarora1571@gmail.com" w:date="2021-05-30T15:12:00Z">
          <w:pPr>
            <w:pStyle w:val="Heading3"/>
            <w:numPr>
              <w:ilvl w:val="2"/>
              <w:numId w:val="14"/>
            </w:numPr>
            <w:spacing w:before="40" w:line="360" w:lineRule="auto"/>
            <w:ind w:left="1287" w:hanging="720"/>
          </w:pPr>
        </w:pPrChange>
      </w:pPr>
      <w:bookmarkStart w:id="1262" w:name="_Toc480417341"/>
      <w:r w:rsidRPr="00DE39BA">
        <w:rPr>
          <w:rFonts w:ascii="Times New Roman" w:hAnsi="Times New Roman" w:cs="Times New Roman"/>
          <w:color w:val="auto"/>
          <w:szCs w:val="24"/>
        </w:rPr>
        <w:lastRenderedPageBreak/>
        <w:t>Use Case</w:t>
      </w:r>
      <w:bookmarkEnd w:id="1262"/>
    </w:p>
    <w:p w14:paraId="2485DDAC" w14:textId="77777777" w:rsidR="00E35AA8" w:rsidRPr="00DE39BA" w:rsidRDefault="00E35AA8" w:rsidP="00F535CA">
      <w:pPr>
        <w:pStyle w:val="ListParagraph"/>
        <w:widowControl w:val="0"/>
        <w:numPr>
          <w:ilvl w:val="0"/>
          <w:numId w:val="39"/>
        </w:numPr>
        <w:spacing w:line="360" w:lineRule="auto"/>
        <w:rPr>
          <w:b/>
          <w:szCs w:val="24"/>
        </w:rPr>
        <w:pPrChange w:id="1263" w:author="mananarora1571@gmail.com" w:date="2021-05-30T15:12:00Z">
          <w:pPr>
            <w:pStyle w:val="ListParagraph"/>
            <w:numPr>
              <w:numId w:val="39"/>
            </w:numPr>
            <w:spacing w:line="360" w:lineRule="auto"/>
            <w:ind w:left="360" w:hanging="360"/>
          </w:pPr>
        </w:pPrChange>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F535CA">
            <w:pPr>
              <w:rPr>
                <w:b/>
                <w:szCs w:val="24"/>
              </w:rPr>
              <w:pPrChange w:id="1264" w:author="mananarora1571@gmail.com" w:date="2021-05-30T15:12:00Z">
                <w:pPr/>
              </w:pPrChange>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F535CA">
            <w:pPr>
              <w:jc w:val="center"/>
              <w:rPr>
                <w:szCs w:val="24"/>
              </w:rPr>
              <w:pPrChange w:id="1265" w:author="mananarora1571@gmail.com" w:date="2021-05-30T15:12:00Z">
                <w:pPr>
                  <w:keepNext/>
                  <w:jc w:val="center"/>
                </w:pPr>
              </w:pPrChange>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F535CA">
            <w:pPr>
              <w:pStyle w:val="Caption"/>
              <w:jc w:val="center"/>
              <w:rPr>
                <w:noProof/>
                <w:szCs w:val="24"/>
                <w:lang w:eastAsia="en-IN"/>
              </w:rPr>
              <w:pPrChange w:id="1266" w:author="mananarora1571@gmail.com" w:date="2021-05-30T15:12:00Z">
                <w:pPr>
                  <w:pStyle w:val="Caption"/>
                  <w:jc w:val="center"/>
                </w:pPr>
              </w:pPrChange>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F535CA">
      <w:pPr>
        <w:pStyle w:val="Caption"/>
        <w:widowControl w:val="0"/>
        <w:rPr>
          <w:b/>
          <w:i w:val="0"/>
          <w:color w:val="auto"/>
          <w:sz w:val="24"/>
          <w:szCs w:val="24"/>
        </w:rPr>
        <w:pPrChange w:id="1267" w:author="mananarora1571@gmail.com" w:date="2021-05-30T15:12:00Z">
          <w:pPr>
            <w:pStyle w:val="Caption"/>
          </w:pPr>
        </w:pPrChange>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F535CA">
            <w:pPr>
              <w:rPr>
                <w:b/>
                <w:szCs w:val="24"/>
              </w:rPr>
              <w:pPrChange w:id="1268" w:author="mananarora1571@gmail.com" w:date="2021-05-30T15:12:00Z">
                <w:pPr/>
              </w:pPrChange>
            </w:pPr>
            <w:r w:rsidRPr="00DE39BA">
              <w:rPr>
                <w:b/>
                <w:szCs w:val="24"/>
              </w:rPr>
              <w:t>Use Case ID</w:t>
            </w:r>
          </w:p>
        </w:tc>
        <w:tc>
          <w:tcPr>
            <w:tcW w:w="6692" w:type="dxa"/>
          </w:tcPr>
          <w:p w14:paraId="5456161A" w14:textId="77777777" w:rsidR="00E35AA8" w:rsidRPr="00DE39BA" w:rsidRDefault="00E35AA8" w:rsidP="00F535CA">
            <w:pPr>
              <w:rPr>
                <w:b/>
                <w:szCs w:val="24"/>
              </w:rPr>
              <w:pPrChange w:id="1269" w:author="mananarora1571@gmail.com" w:date="2021-05-30T15:12:00Z">
                <w:pPr/>
              </w:pPrChange>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F535CA">
            <w:pPr>
              <w:rPr>
                <w:b/>
                <w:szCs w:val="24"/>
              </w:rPr>
              <w:pPrChange w:id="1270" w:author="mananarora1571@gmail.com" w:date="2021-05-30T15:12:00Z">
                <w:pPr/>
              </w:pPrChange>
            </w:pPr>
            <w:r w:rsidRPr="00DE39BA">
              <w:rPr>
                <w:b/>
                <w:szCs w:val="24"/>
              </w:rPr>
              <w:t>Use Case Name</w:t>
            </w:r>
          </w:p>
        </w:tc>
        <w:tc>
          <w:tcPr>
            <w:tcW w:w="6692" w:type="dxa"/>
          </w:tcPr>
          <w:p w14:paraId="307ADF58" w14:textId="77777777" w:rsidR="00E35AA8" w:rsidRPr="00DE39BA" w:rsidRDefault="00E35AA8" w:rsidP="00F535CA">
            <w:pPr>
              <w:rPr>
                <w:szCs w:val="24"/>
              </w:rPr>
              <w:pPrChange w:id="1271" w:author="mananarora1571@gmail.com" w:date="2021-05-30T15:12:00Z">
                <w:pPr/>
              </w:pPrChange>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F535CA">
            <w:pPr>
              <w:rPr>
                <w:b/>
                <w:szCs w:val="24"/>
              </w:rPr>
              <w:pPrChange w:id="1272" w:author="mananarora1571@gmail.com" w:date="2021-05-30T15:12:00Z">
                <w:pPr/>
              </w:pPrChange>
            </w:pPr>
            <w:r w:rsidRPr="00DE39BA">
              <w:rPr>
                <w:b/>
                <w:szCs w:val="24"/>
              </w:rPr>
              <w:t>Description</w:t>
            </w:r>
          </w:p>
        </w:tc>
        <w:tc>
          <w:tcPr>
            <w:tcW w:w="6692" w:type="dxa"/>
          </w:tcPr>
          <w:p w14:paraId="087E2535" w14:textId="77777777" w:rsidR="00E35AA8" w:rsidRPr="00DE39BA" w:rsidRDefault="00E35AA8" w:rsidP="00F535CA">
            <w:pPr>
              <w:rPr>
                <w:szCs w:val="24"/>
              </w:rPr>
              <w:pPrChange w:id="1273" w:author="mananarora1571@gmail.com" w:date="2021-05-30T15:12:00Z">
                <w:pPr/>
              </w:pPrChange>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F535CA">
            <w:pPr>
              <w:rPr>
                <w:b/>
                <w:szCs w:val="24"/>
              </w:rPr>
              <w:pPrChange w:id="1274" w:author="mananarora1571@gmail.com" w:date="2021-05-30T15:12:00Z">
                <w:pPr/>
              </w:pPrChange>
            </w:pPr>
            <w:r w:rsidRPr="00DE39BA">
              <w:rPr>
                <w:b/>
                <w:szCs w:val="24"/>
              </w:rPr>
              <w:t>Actor(s)</w:t>
            </w:r>
          </w:p>
        </w:tc>
        <w:tc>
          <w:tcPr>
            <w:tcW w:w="6692" w:type="dxa"/>
          </w:tcPr>
          <w:p w14:paraId="6601920C" w14:textId="77777777" w:rsidR="00E35AA8" w:rsidRPr="00DE39BA" w:rsidRDefault="00E35AA8" w:rsidP="00F535CA">
            <w:pPr>
              <w:rPr>
                <w:szCs w:val="24"/>
              </w:rPr>
              <w:pPrChange w:id="1275" w:author="mananarora1571@gmail.com" w:date="2021-05-30T15:12:00Z">
                <w:pPr/>
              </w:pPrChange>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F535CA">
            <w:pPr>
              <w:rPr>
                <w:b/>
                <w:szCs w:val="24"/>
              </w:rPr>
              <w:pPrChange w:id="1276" w:author="mananarora1571@gmail.com" w:date="2021-05-30T15:12:00Z">
                <w:pPr/>
              </w:pPrChange>
            </w:pPr>
            <w:r w:rsidRPr="00DE39BA">
              <w:rPr>
                <w:b/>
                <w:szCs w:val="24"/>
              </w:rPr>
              <w:t>Assumption</w:t>
            </w:r>
          </w:p>
        </w:tc>
        <w:tc>
          <w:tcPr>
            <w:tcW w:w="6692" w:type="dxa"/>
          </w:tcPr>
          <w:p w14:paraId="034B907F" w14:textId="77777777" w:rsidR="00E35AA8" w:rsidRPr="00DE39BA" w:rsidRDefault="00E35AA8" w:rsidP="00F535CA">
            <w:pPr>
              <w:pStyle w:val="NoSpacing"/>
              <w:ind w:left="317" w:hanging="317"/>
              <w:rPr>
                <w:rFonts w:cs="Times New Roman"/>
                <w:szCs w:val="24"/>
              </w:rPr>
              <w:pPrChange w:id="1277" w:author="mananarora1571@gmail.com" w:date="2021-05-30T15:12:00Z">
                <w:pPr>
                  <w:pStyle w:val="NoSpacing"/>
                  <w:ind w:left="317" w:hanging="317"/>
                </w:pPr>
              </w:pPrChange>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F535CA">
            <w:pPr>
              <w:rPr>
                <w:b/>
                <w:szCs w:val="24"/>
              </w:rPr>
              <w:pPrChange w:id="1278" w:author="mananarora1571@gmail.com" w:date="2021-05-30T15:12:00Z">
                <w:pPr/>
              </w:pPrChange>
            </w:pPr>
            <w:r w:rsidRPr="00DE39BA">
              <w:rPr>
                <w:b/>
                <w:szCs w:val="24"/>
              </w:rPr>
              <w:t>Pre-Condition</w:t>
            </w:r>
          </w:p>
        </w:tc>
        <w:tc>
          <w:tcPr>
            <w:tcW w:w="6692" w:type="dxa"/>
          </w:tcPr>
          <w:p w14:paraId="4DD74CE6" w14:textId="77777777" w:rsidR="00E35AA8" w:rsidRPr="00DE39BA" w:rsidRDefault="00E35AA8" w:rsidP="00F535CA">
            <w:pPr>
              <w:pStyle w:val="NoSpacing"/>
              <w:ind w:left="317" w:hanging="317"/>
              <w:rPr>
                <w:rFonts w:cs="Times New Roman"/>
                <w:szCs w:val="24"/>
              </w:rPr>
              <w:pPrChange w:id="1279" w:author="mananarora1571@gmail.com" w:date="2021-05-30T15:12:00Z">
                <w:pPr>
                  <w:pStyle w:val="NoSpacing"/>
                  <w:ind w:left="317" w:hanging="317"/>
                </w:pPr>
              </w:pPrChange>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F535CA">
            <w:pPr>
              <w:rPr>
                <w:b/>
                <w:szCs w:val="24"/>
              </w:rPr>
              <w:pPrChange w:id="1280" w:author="mananarora1571@gmail.com" w:date="2021-05-30T15:12:00Z">
                <w:pPr/>
              </w:pPrChange>
            </w:pPr>
            <w:r w:rsidRPr="00DE39BA">
              <w:rPr>
                <w:b/>
                <w:szCs w:val="24"/>
              </w:rPr>
              <w:t>Post-Condition</w:t>
            </w:r>
          </w:p>
        </w:tc>
        <w:tc>
          <w:tcPr>
            <w:tcW w:w="6692" w:type="dxa"/>
          </w:tcPr>
          <w:p w14:paraId="05451968" w14:textId="77777777" w:rsidR="00E35AA8" w:rsidRPr="00DE39BA" w:rsidRDefault="00E35AA8" w:rsidP="00F535CA">
            <w:pPr>
              <w:pStyle w:val="NoSpacing"/>
              <w:ind w:left="317" w:hanging="317"/>
              <w:rPr>
                <w:rFonts w:cs="Times New Roman"/>
                <w:szCs w:val="24"/>
              </w:rPr>
              <w:pPrChange w:id="1281" w:author="mananarora1571@gmail.com" w:date="2021-05-30T15:12:00Z">
                <w:pPr>
                  <w:pStyle w:val="NoSpacing"/>
                  <w:ind w:left="317" w:hanging="317"/>
                </w:pPr>
              </w:pPrChange>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F535CA">
            <w:pPr>
              <w:rPr>
                <w:b/>
                <w:szCs w:val="24"/>
              </w:rPr>
              <w:pPrChange w:id="1282" w:author="mananarora1571@gmail.com" w:date="2021-05-30T15:12:00Z">
                <w:pPr/>
              </w:pPrChange>
            </w:pPr>
            <w:r w:rsidRPr="00DE39BA">
              <w:rPr>
                <w:b/>
                <w:szCs w:val="24"/>
              </w:rPr>
              <w:t>Primary Pathway</w:t>
            </w:r>
          </w:p>
        </w:tc>
        <w:tc>
          <w:tcPr>
            <w:tcW w:w="6692" w:type="dxa"/>
          </w:tcPr>
          <w:p w14:paraId="7F428FBB" w14:textId="6466DD22"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283"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284"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Actor enters email and password.</w:t>
            </w:r>
          </w:p>
          <w:p w14:paraId="4C992928" w14:textId="77777777"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285"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F535CA">
            <w:pPr>
              <w:rPr>
                <w:b/>
                <w:szCs w:val="24"/>
              </w:rPr>
              <w:pPrChange w:id="1286" w:author="mananarora1571@gmail.com" w:date="2021-05-30T15:12:00Z">
                <w:pPr/>
              </w:pPrChange>
            </w:pPr>
            <w:r w:rsidRPr="00DE39BA">
              <w:rPr>
                <w:b/>
                <w:szCs w:val="24"/>
              </w:rPr>
              <w:t>Alternate Pathway(s)</w:t>
            </w:r>
          </w:p>
        </w:tc>
        <w:tc>
          <w:tcPr>
            <w:tcW w:w="6692" w:type="dxa"/>
          </w:tcPr>
          <w:p w14:paraId="2DB0E7A2" w14:textId="77777777" w:rsidR="00E35AA8" w:rsidRPr="00DE39BA" w:rsidRDefault="00E35AA8" w:rsidP="00F535CA">
            <w:pPr>
              <w:pStyle w:val="Title"/>
              <w:numPr>
                <w:ilvl w:val="0"/>
                <w:numId w:val="41"/>
              </w:numPr>
              <w:spacing w:after="300"/>
              <w:jc w:val="both"/>
              <w:rPr>
                <w:rFonts w:ascii="Times New Roman" w:hAnsi="Times New Roman" w:cs="Times New Roman"/>
                <w:sz w:val="24"/>
                <w:szCs w:val="24"/>
              </w:rPr>
              <w:pPrChange w:id="1287" w:author="mananarora1571@gmail.com" w:date="2021-05-30T15:12:00Z">
                <w:pPr>
                  <w:pStyle w:val="Title"/>
                  <w:numPr>
                    <w:numId w:val="41"/>
                  </w:numPr>
                  <w:spacing w:after="300"/>
                  <w:ind w:left="360" w:hanging="360"/>
                  <w:jc w:val="both"/>
                </w:pPr>
              </w:pPrChange>
            </w:pPr>
            <w:r w:rsidRPr="00DE39BA">
              <w:rPr>
                <w:rFonts w:ascii="Times New Roman" w:hAnsi="Times New Roman" w:cs="Times New Roman"/>
                <w:sz w:val="24"/>
                <w:szCs w:val="24"/>
              </w:rPr>
              <w:t>Necessary to sign in to synchronize.</w:t>
            </w:r>
          </w:p>
          <w:p w14:paraId="76B30398" w14:textId="77777777" w:rsidR="00E35AA8" w:rsidRPr="00DE39BA" w:rsidRDefault="00E35AA8" w:rsidP="00F535CA">
            <w:pPr>
              <w:pStyle w:val="Title"/>
              <w:numPr>
                <w:ilvl w:val="0"/>
                <w:numId w:val="41"/>
              </w:numPr>
              <w:jc w:val="both"/>
              <w:rPr>
                <w:rFonts w:ascii="Times New Roman" w:hAnsi="Times New Roman" w:cs="Times New Roman"/>
                <w:sz w:val="24"/>
                <w:szCs w:val="24"/>
              </w:rPr>
              <w:pPrChange w:id="1288" w:author="mananarora1571@gmail.com" w:date="2021-05-30T15:12:00Z">
                <w:pPr>
                  <w:pStyle w:val="Title"/>
                  <w:numPr>
                    <w:numId w:val="41"/>
                  </w:numPr>
                  <w:ind w:left="360" w:hanging="360"/>
                  <w:jc w:val="both"/>
                </w:pPr>
              </w:pPrChange>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F535CA">
            <w:pPr>
              <w:rPr>
                <w:szCs w:val="24"/>
                <w:lang w:val="en-IN"/>
              </w:rPr>
              <w:pPrChange w:id="1289" w:author="mananarora1571@gmail.com" w:date="2021-05-30T15:12:00Z">
                <w:pPr/>
              </w:pPrChange>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F535CA">
            <w:pPr>
              <w:rPr>
                <w:b/>
                <w:szCs w:val="24"/>
              </w:rPr>
              <w:pPrChange w:id="1290" w:author="mananarora1571@gmail.com" w:date="2021-05-30T15:12:00Z">
                <w:pPr/>
              </w:pPrChange>
            </w:pPr>
            <w:r w:rsidRPr="00DE39BA">
              <w:rPr>
                <w:b/>
                <w:szCs w:val="24"/>
              </w:rPr>
              <w:lastRenderedPageBreak/>
              <w:t>Exception Pathway</w:t>
            </w:r>
          </w:p>
        </w:tc>
        <w:tc>
          <w:tcPr>
            <w:tcW w:w="6692" w:type="dxa"/>
          </w:tcPr>
          <w:p w14:paraId="09870923"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291"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Actor enters email and password.</w:t>
            </w:r>
          </w:p>
          <w:p w14:paraId="1C762A61"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292"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293"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294" w:author="mananarora1571@gmail.com" w:date="2021-05-30T15:12:00Z">
                <w:pPr>
                  <w:pStyle w:val="Title"/>
                  <w:keepNext/>
                  <w:numPr>
                    <w:numId w:val="40"/>
                  </w:numPr>
                  <w:spacing w:after="300"/>
                  <w:ind w:left="360" w:hanging="360"/>
                  <w:jc w:val="both"/>
                </w:pPr>
              </w:pPrChange>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F535CA">
      <w:pPr>
        <w:pStyle w:val="Caption"/>
        <w:widowControl w:val="0"/>
        <w:jc w:val="center"/>
        <w:rPr>
          <w:b/>
          <w:i w:val="0"/>
          <w:color w:val="auto"/>
          <w:sz w:val="24"/>
          <w:szCs w:val="24"/>
        </w:rPr>
        <w:pPrChange w:id="1295" w:author="mananarora1571@gmail.com" w:date="2021-05-30T15:12:00Z">
          <w:pPr>
            <w:pStyle w:val="Caption"/>
            <w:jc w:val="center"/>
          </w:pPr>
        </w:pPrChange>
      </w:pPr>
      <w:bookmarkStart w:id="1296" w:name="_Toc480445388"/>
      <w:r w:rsidRPr="00DE39BA">
        <w:rPr>
          <w:b/>
          <w:i w:val="0"/>
          <w:color w:val="auto"/>
          <w:sz w:val="24"/>
          <w:szCs w:val="24"/>
        </w:rPr>
        <w:t xml:space="preserve">Table </w:t>
      </w:r>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 Case Description of Login</w:t>
      </w:r>
      <w:bookmarkEnd w:id="1296"/>
    </w:p>
    <w:p w14:paraId="7BE40C04" w14:textId="77777777" w:rsidR="00E35AA8" w:rsidRPr="00DE39BA" w:rsidRDefault="00E35AA8" w:rsidP="00F535CA">
      <w:pPr>
        <w:pStyle w:val="ListParagraph"/>
        <w:widowControl w:val="0"/>
        <w:numPr>
          <w:ilvl w:val="0"/>
          <w:numId w:val="38"/>
        </w:numPr>
        <w:spacing w:after="80" w:line="360" w:lineRule="auto"/>
        <w:jc w:val="both"/>
        <w:rPr>
          <w:b/>
          <w:szCs w:val="24"/>
        </w:rPr>
        <w:pPrChange w:id="1297" w:author="mananarora1571@gmail.com" w:date="2021-05-30T15:12:00Z">
          <w:pPr>
            <w:pStyle w:val="ListParagraph"/>
            <w:numPr>
              <w:numId w:val="38"/>
            </w:numPr>
            <w:spacing w:after="80" w:line="360" w:lineRule="auto"/>
            <w:ind w:left="360" w:hanging="360"/>
            <w:jc w:val="both"/>
          </w:pPr>
        </w:pPrChange>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F535CA">
            <w:pPr>
              <w:rPr>
                <w:b/>
                <w:szCs w:val="24"/>
              </w:rPr>
              <w:pPrChange w:id="1298" w:author="mananarora1571@gmail.com" w:date="2021-05-30T15:12:00Z">
                <w:pPr/>
              </w:pPrChange>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F535CA">
            <w:pPr>
              <w:rPr>
                <w:szCs w:val="24"/>
              </w:rPr>
              <w:pPrChange w:id="1299" w:author="mananarora1571@gmail.com" w:date="2021-05-30T15:12:00Z">
                <w:pPr>
                  <w:keepNext/>
                </w:pPr>
              </w:pPrChange>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F535CA">
            <w:pPr>
              <w:jc w:val="center"/>
              <w:rPr>
                <w:iCs/>
                <w:noProof/>
                <w:szCs w:val="24"/>
                <w:lang w:eastAsia="en-IN"/>
              </w:rPr>
              <w:pPrChange w:id="1300" w:author="mananarora1571@gmail.com" w:date="2021-05-30T15:12:00Z">
                <w:pPr>
                  <w:keepNext/>
                  <w:jc w:val="center"/>
                </w:pPr>
              </w:pPrChange>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F535CA">
      <w:pPr>
        <w:pStyle w:val="Caption"/>
        <w:widowControl w:val="0"/>
        <w:rPr>
          <w:b/>
          <w:i w:val="0"/>
          <w:color w:val="auto"/>
          <w:sz w:val="24"/>
          <w:szCs w:val="24"/>
        </w:rPr>
        <w:pPrChange w:id="1301" w:author="mananarora1571@gmail.com" w:date="2021-05-30T15:12:00Z">
          <w:pPr>
            <w:pStyle w:val="Caption"/>
          </w:pPr>
        </w:pPrChange>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F535CA">
            <w:pPr>
              <w:rPr>
                <w:b/>
                <w:szCs w:val="24"/>
              </w:rPr>
              <w:pPrChange w:id="1302" w:author="mananarora1571@gmail.com" w:date="2021-05-30T15:12:00Z">
                <w:pPr/>
              </w:pPrChange>
            </w:pPr>
            <w:r w:rsidRPr="00DE39BA">
              <w:rPr>
                <w:b/>
                <w:szCs w:val="24"/>
              </w:rPr>
              <w:t>Use Case ID</w:t>
            </w:r>
          </w:p>
        </w:tc>
        <w:tc>
          <w:tcPr>
            <w:tcW w:w="6692" w:type="dxa"/>
          </w:tcPr>
          <w:p w14:paraId="692E0BD8" w14:textId="77777777" w:rsidR="00E35AA8" w:rsidRPr="00DE39BA" w:rsidRDefault="00E35AA8" w:rsidP="00F535CA">
            <w:pPr>
              <w:rPr>
                <w:b/>
                <w:szCs w:val="24"/>
              </w:rPr>
              <w:pPrChange w:id="1303" w:author="mananarora1571@gmail.com" w:date="2021-05-30T15:12:00Z">
                <w:pPr/>
              </w:pPrChange>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F535CA">
            <w:pPr>
              <w:rPr>
                <w:b/>
                <w:szCs w:val="24"/>
              </w:rPr>
              <w:pPrChange w:id="1304" w:author="mananarora1571@gmail.com" w:date="2021-05-30T15:12:00Z">
                <w:pPr/>
              </w:pPrChange>
            </w:pPr>
            <w:r w:rsidRPr="00DE39BA">
              <w:rPr>
                <w:b/>
                <w:szCs w:val="24"/>
              </w:rPr>
              <w:t>Use Case Name</w:t>
            </w:r>
          </w:p>
        </w:tc>
        <w:tc>
          <w:tcPr>
            <w:tcW w:w="6692" w:type="dxa"/>
          </w:tcPr>
          <w:p w14:paraId="4CF1C4A0" w14:textId="77777777" w:rsidR="00E35AA8" w:rsidRPr="00DE39BA" w:rsidRDefault="00E35AA8" w:rsidP="00F535CA">
            <w:pPr>
              <w:rPr>
                <w:szCs w:val="24"/>
              </w:rPr>
              <w:pPrChange w:id="1305" w:author="mananarora1571@gmail.com" w:date="2021-05-30T15:12:00Z">
                <w:pPr/>
              </w:pPrChange>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F535CA">
            <w:pPr>
              <w:rPr>
                <w:b/>
                <w:szCs w:val="24"/>
              </w:rPr>
              <w:pPrChange w:id="1306" w:author="mananarora1571@gmail.com" w:date="2021-05-30T15:12:00Z">
                <w:pPr/>
              </w:pPrChange>
            </w:pPr>
            <w:r w:rsidRPr="00DE39BA">
              <w:rPr>
                <w:b/>
                <w:szCs w:val="24"/>
              </w:rPr>
              <w:lastRenderedPageBreak/>
              <w:t>Description</w:t>
            </w:r>
          </w:p>
        </w:tc>
        <w:tc>
          <w:tcPr>
            <w:tcW w:w="6692" w:type="dxa"/>
          </w:tcPr>
          <w:p w14:paraId="0F2A4E35" w14:textId="77777777" w:rsidR="00E35AA8" w:rsidRPr="00DE39BA" w:rsidRDefault="00E35AA8" w:rsidP="00F535CA">
            <w:pPr>
              <w:jc w:val="both"/>
              <w:rPr>
                <w:szCs w:val="24"/>
              </w:rPr>
              <w:pPrChange w:id="1307" w:author="mananarora1571@gmail.com" w:date="2021-05-30T15:12:00Z">
                <w:pPr>
                  <w:jc w:val="both"/>
                </w:pPr>
              </w:pPrChange>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F535CA">
            <w:pPr>
              <w:rPr>
                <w:b/>
                <w:szCs w:val="24"/>
              </w:rPr>
              <w:pPrChange w:id="1308" w:author="mananarora1571@gmail.com" w:date="2021-05-30T15:12:00Z">
                <w:pPr/>
              </w:pPrChange>
            </w:pPr>
            <w:r w:rsidRPr="00DE39BA">
              <w:rPr>
                <w:b/>
                <w:szCs w:val="24"/>
              </w:rPr>
              <w:t>Actor(s)</w:t>
            </w:r>
          </w:p>
        </w:tc>
        <w:tc>
          <w:tcPr>
            <w:tcW w:w="6692" w:type="dxa"/>
          </w:tcPr>
          <w:p w14:paraId="0D47CD93" w14:textId="77777777" w:rsidR="00E35AA8" w:rsidRPr="00DE39BA" w:rsidRDefault="00E35AA8" w:rsidP="00F535CA">
            <w:pPr>
              <w:rPr>
                <w:szCs w:val="24"/>
              </w:rPr>
              <w:pPrChange w:id="1309" w:author="mananarora1571@gmail.com" w:date="2021-05-30T15:12:00Z">
                <w:pPr/>
              </w:pPrChange>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F535CA">
            <w:pPr>
              <w:rPr>
                <w:b/>
                <w:szCs w:val="24"/>
              </w:rPr>
              <w:pPrChange w:id="1310" w:author="mananarora1571@gmail.com" w:date="2021-05-30T15:12:00Z">
                <w:pPr/>
              </w:pPrChange>
            </w:pPr>
            <w:r w:rsidRPr="00DE39BA">
              <w:rPr>
                <w:b/>
                <w:szCs w:val="24"/>
              </w:rPr>
              <w:t>Assumption</w:t>
            </w:r>
          </w:p>
        </w:tc>
        <w:tc>
          <w:tcPr>
            <w:tcW w:w="6692" w:type="dxa"/>
          </w:tcPr>
          <w:p w14:paraId="1C1698C8" w14:textId="77777777" w:rsidR="00E35AA8" w:rsidRPr="00DE39BA" w:rsidRDefault="00E35AA8" w:rsidP="00F535CA">
            <w:pPr>
              <w:pStyle w:val="NoSpacing"/>
              <w:ind w:left="317" w:hanging="317"/>
              <w:rPr>
                <w:rFonts w:cs="Times New Roman"/>
                <w:szCs w:val="24"/>
              </w:rPr>
              <w:pPrChange w:id="1311" w:author="mananarora1571@gmail.com" w:date="2021-05-30T15:12:00Z">
                <w:pPr>
                  <w:pStyle w:val="NoSpacing"/>
                  <w:ind w:left="317" w:hanging="317"/>
                </w:pPr>
              </w:pPrChange>
            </w:pPr>
            <w:r w:rsidRPr="00DE39BA">
              <w:rPr>
                <w:rFonts w:cs="Times New Roman"/>
                <w:szCs w:val="24"/>
              </w:rPr>
              <w:t>User must know how to operate an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F535CA">
            <w:pPr>
              <w:rPr>
                <w:b/>
                <w:szCs w:val="24"/>
              </w:rPr>
              <w:pPrChange w:id="1312" w:author="mananarora1571@gmail.com" w:date="2021-05-30T15:12:00Z">
                <w:pPr/>
              </w:pPrChange>
            </w:pPr>
            <w:r w:rsidRPr="00DE39BA">
              <w:rPr>
                <w:b/>
                <w:szCs w:val="24"/>
              </w:rPr>
              <w:t>Pre-Condition</w:t>
            </w:r>
          </w:p>
        </w:tc>
        <w:tc>
          <w:tcPr>
            <w:tcW w:w="6692" w:type="dxa"/>
          </w:tcPr>
          <w:p w14:paraId="6F39A2A9" w14:textId="77777777" w:rsidR="00E35AA8" w:rsidRPr="00DE39BA" w:rsidRDefault="00E35AA8" w:rsidP="00F535CA">
            <w:pPr>
              <w:pStyle w:val="NoSpacing"/>
              <w:numPr>
                <w:ilvl w:val="0"/>
                <w:numId w:val="38"/>
              </w:numPr>
              <w:rPr>
                <w:rFonts w:cs="Times New Roman"/>
                <w:szCs w:val="24"/>
              </w:rPr>
              <w:pPrChange w:id="1313" w:author="mananarora1571@gmail.com" w:date="2021-05-30T15:12:00Z">
                <w:pPr>
                  <w:pStyle w:val="NoSpacing"/>
                  <w:numPr>
                    <w:numId w:val="38"/>
                  </w:numPr>
                  <w:ind w:left="360" w:hanging="360"/>
                </w:pPr>
              </w:pPrChange>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F535CA">
            <w:pPr>
              <w:rPr>
                <w:b/>
                <w:szCs w:val="24"/>
              </w:rPr>
              <w:pPrChange w:id="1314" w:author="mananarora1571@gmail.com" w:date="2021-05-30T15:12:00Z">
                <w:pPr/>
              </w:pPrChange>
            </w:pPr>
            <w:r w:rsidRPr="00DE39BA">
              <w:rPr>
                <w:b/>
                <w:szCs w:val="24"/>
              </w:rPr>
              <w:t>Post-Condition</w:t>
            </w:r>
          </w:p>
        </w:tc>
        <w:tc>
          <w:tcPr>
            <w:tcW w:w="6692" w:type="dxa"/>
          </w:tcPr>
          <w:p w14:paraId="2761CD2E" w14:textId="77777777" w:rsidR="00E35AA8" w:rsidRPr="00DE39BA" w:rsidRDefault="00E35AA8" w:rsidP="00F535CA">
            <w:pPr>
              <w:pStyle w:val="NoSpacing"/>
              <w:numPr>
                <w:ilvl w:val="0"/>
                <w:numId w:val="38"/>
              </w:numPr>
              <w:rPr>
                <w:rFonts w:cs="Times New Roman"/>
                <w:szCs w:val="24"/>
              </w:rPr>
              <w:pPrChange w:id="1315" w:author="mananarora1571@gmail.com" w:date="2021-05-30T15:12:00Z">
                <w:pPr>
                  <w:pStyle w:val="NoSpacing"/>
                  <w:numPr>
                    <w:numId w:val="38"/>
                  </w:numPr>
                  <w:ind w:left="360" w:hanging="360"/>
                </w:pPr>
              </w:pPrChange>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F535CA">
            <w:pPr>
              <w:rPr>
                <w:b/>
                <w:szCs w:val="24"/>
              </w:rPr>
              <w:pPrChange w:id="1316" w:author="mananarora1571@gmail.com" w:date="2021-05-30T15:12:00Z">
                <w:pPr/>
              </w:pPrChange>
            </w:pPr>
            <w:r w:rsidRPr="00DE39BA">
              <w:rPr>
                <w:b/>
                <w:szCs w:val="24"/>
              </w:rPr>
              <w:t>Primary Pathway</w:t>
            </w:r>
          </w:p>
        </w:tc>
        <w:tc>
          <w:tcPr>
            <w:tcW w:w="6692" w:type="dxa"/>
          </w:tcPr>
          <w:p w14:paraId="7F9E0E1A" w14:textId="77777777" w:rsidR="00E35AA8" w:rsidRPr="00DE39BA" w:rsidRDefault="00E35AA8" w:rsidP="00F535CA">
            <w:pPr>
              <w:pStyle w:val="ListParagraph"/>
              <w:numPr>
                <w:ilvl w:val="0"/>
                <w:numId w:val="38"/>
              </w:numPr>
              <w:spacing w:after="0" w:line="276" w:lineRule="auto"/>
              <w:jc w:val="both"/>
              <w:rPr>
                <w:szCs w:val="24"/>
              </w:rPr>
              <w:pPrChange w:id="1317" w:author="mananarora1571@gmail.com" w:date="2021-05-30T15:12:00Z">
                <w:pPr>
                  <w:pStyle w:val="ListParagraph"/>
                  <w:numPr>
                    <w:numId w:val="38"/>
                  </w:numPr>
                  <w:spacing w:after="0" w:line="276" w:lineRule="auto"/>
                  <w:ind w:left="360" w:hanging="360"/>
                  <w:jc w:val="both"/>
                </w:pPr>
              </w:pPrChange>
            </w:pPr>
            <w:r w:rsidRPr="00DE39BA">
              <w:rPr>
                <w:szCs w:val="24"/>
              </w:rPr>
              <w:t>User can see covid hotspots from the app view</w:t>
            </w:r>
          </w:p>
          <w:p w14:paraId="6D8FEFA8" w14:textId="77777777" w:rsidR="00E35AA8" w:rsidRPr="00DE39BA" w:rsidRDefault="00E35AA8" w:rsidP="00F535CA">
            <w:pPr>
              <w:pStyle w:val="ListParagraph"/>
              <w:numPr>
                <w:ilvl w:val="0"/>
                <w:numId w:val="38"/>
              </w:numPr>
              <w:spacing w:after="0" w:line="276" w:lineRule="auto"/>
              <w:jc w:val="both"/>
              <w:rPr>
                <w:szCs w:val="24"/>
              </w:rPr>
              <w:pPrChange w:id="1318" w:author="mananarora1571@gmail.com" w:date="2021-05-30T15:12:00Z">
                <w:pPr>
                  <w:pStyle w:val="ListParagraph"/>
                  <w:numPr>
                    <w:numId w:val="38"/>
                  </w:numPr>
                  <w:spacing w:after="0" w:line="276" w:lineRule="auto"/>
                  <w:ind w:left="360" w:hanging="360"/>
                  <w:jc w:val="both"/>
                </w:pPr>
              </w:pPrChange>
            </w:pPr>
            <w:r w:rsidRPr="00DE39BA">
              <w:rPr>
                <w:szCs w:val="24"/>
              </w:rPr>
              <w:t>User also able to view crowd hotspot (where the crowd is maximum)</w:t>
            </w:r>
          </w:p>
          <w:p w14:paraId="45E9F5BE" w14:textId="77777777" w:rsidR="00E35AA8" w:rsidRPr="00DE39BA" w:rsidRDefault="00E35AA8" w:rsidP="00F535CA">
            <w:pPr>
              <w:pStyle w:val="ListParagraph"/>
              <w:numPr>
                <w:ilvl w:val="0"/>
                <w:numId w:val="38"/>
              </w:numPr>
              <w:spacing w:after="0" w:line="276" w:lineRule="auto"/>
              <w:jc w:val="both"/>
              <w:rPr>
                <w:szCs w:val="24"/>
              </w:rPr>
              <w:pPrChange w:id="1319" w:author="mananarora1571@gmail.com" w:date="2021-05-30T15:12:00Z">
                <w:pPr>
                  <w:pStyle w:val="ListParagraph"/>
                  <w:numPr>
                    <w:numId w:val="38"/>
                  </w:numPr>
                  <w:spacing w:after="0" w:line="276" w:lineRule="auto"/>
                  <w:ind w:left="360" w:hanging="360"/>
                  <w:jc w:val="both"/>
                </w:pPr>
              </w:pPrChange>
            </w:pPr>
            <w:r w:rsidRPr="00DE39BA">
              <w:rPr>
                <w:szCs w:val="24"/>
              </w:rPr>
              <w:t>User can also see the number of death, active and recovered cases in covid region or hotspot.</w:t>
            </w:r>
          </w:p>
          <w:p w14:paraId="3B8561A6" w14:textId="77777777" w:rsidR="00E35AA8" w:rsidRPr="00DE39BA" w:rsidRDefault="00E35AA8" w:rsidP="00F535CA">
            <w:pPr>
              <w:pStyle w:val="ListParagraph"/>
              <w:numPr>
                <w:ilvl w:val="0"/>
                <w:numId w:val="38"/>
              </w:numPr>
              <w:spacing w:after="0" w:line="276" w:lineRule="auto"/>
              <w:jc w:val="both"/>
              <w:rPr>
                <w:szCs w:val="24"/>
              </w:rPr>
              <w:pPrChange w:id="1320" w:author="mananarora1571@gmail.com" w:date="2021-05-30T15:12:00Z">
                <w:pPr>
                  <w:pStyle w:val="ListParagraph"/>
                  <w:numPr>
                    <w:numId w:val="38"/>
                  </w:numPr>
                  <w:spacing w:after="0" w:line="276" w:lineRule="auto"/>
                  <w:ind w:left="360" w:hanging="360"/>
                  <w:jc w:val="both"/>
                </w:pPr>
              </w:pPrChange>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F535CA">
            <w:pPr>
              <w:rPr>
                <w:b/>
                <w:szCs w:val="24"/>
              </w:rPr>
              <w:pPrChange w:id="1321" w:author="mananarora1571@gmail.com" w:date="2021-05-30T15:12:00Z">
                <w:pPr/>
              </w:pPrChange>
            </w:pPr>
            <w:r w:rsidRPr="00DE39BA">
              <w:rPr>
                <w:b/>
                <w:szCs w:val="24"/>
              </w:rPr>
              <w:t>Alternate Pathway(s)</w:t>
            </w:r>
          </w:p>
        </w:tc>
        <w:tc>
          <w:tcPr>
            <w:tcW w:w="6692" w:type="dxa"/>
          </w:tcPr>
          <w:p w14:paraId="034D2C3B" w14:textId="77777777" w:rsidR="00E35AA8" w:rsidRPr="00DE39BA" w:rsidRDefault="00E35AA8" w:rsidP="00F535CA">
            <w:pPr>
              <w:rPr>
                <w:szCs w:val="24"/>
              </w:rPr>
              <w:pPrChange w:id="1322" w:author="mananarora1571@gmail.com" w:date="2021-05-30T15:12:00Z">
                <w:pPr/>
              </w:pPrChange>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F535CA">
            <w:pPr>
              <w:rPr>
                <w:b/>
                <w:szCs w:val="24"/>
              </w:rPr>
              <w:pPrChange w:id="1323" w:author="mananarora1571@gmail.com" w:date="2021-05-30T15:12:00Z">
                <w:pPr/>
              </w:pPrChange>
            </w:pPr>
            <w:r w:rsidRPr="00DE39BA">
              <w:rPr>
                <w:b/>
                <w:szCs w:val="24"/>
              </w:rPr>
              <w:t>Exception Pathway</w:t>
            </w:r>
          </w:p>
        </w:tc>
        <w:tc>
          <w:tcPr>
            <w:tcW w:w="6692" w:type="dxa"/>
          </w:tcPr>
          <w:p w14:paraId="74B6FC3F" w14:textId="77777777" w:rsidR="00E35AA8" w:rsidRPr="00DE39BA" w:rsidRDefault="00E35AA8" w:rsidP="00F535CA">
            <w:pPr>
              <w:pStyle w:val="ListParagraph"/>
              <w:numPr>
                <w:ilvl w:val="0"/>
                <w:numId w:val="42"/>
              </w:numPr>
              <w:spacing w:after="0" w:line="276" w:lineRule="auto"/>
              <w:jc w:val="both"/>
              <w:rPr>
                <w:szCs w:val="24"/>
              </w:rPr>
              <w:pPrChange w:id="1324" w:author="mananarora1571@gmail.com" w:date="2021-05-30T15:12:00Z">
                <w:pPr>
                  <w:pStyle w:val="ListParagraph"/>
                  <w:numPr>
                    <w:numId w:val="42"/>
                  </w:numPr>
                  <w:spacing w:after="0" w:line="276" w:lineRule="auto"/>
                  <w:ind w:left="360" w:hanging="360"/>
                  <w:jc w:val="both"/>
                </w:pPr>
              </w:pPrChange>
            </w:pPr>
            <w:r w:rsidRPr="00DE39BA">
              <w:rPr>
                <w:szCs w:val="24"/>
              </w:rPr>
              <w:t>It may happen that at the time of login user enter the incorrect username and password.</w:t>
            </w:r>
          </w:p>
        </w:tc>
      </w:tr>
    </w:tbl>
    <w:p w14:paraId="07B221BA" w14:textId="6BC196BA" w:rsidR="00E35AA8" w:rsidRPr="00DE39BA" w:rsidRDefault="00E35AA8" w:rsidP="00F535CA">
      <w:pPr>
        <w:pStyle w:val="Caption"/>
        <w:widowControl w:val="0"/>
        <w:jc w:val="center"/>
        <w:rPr>
          <w:b/>
          <w:i w:val="0"/>
          <w:color w:val="auto"/>
          <w:sz w:val="24"/>
          <w:szCs w:val="24"/>
        </w:rPr>
        <w:pPrChange w:id="1325" w:author="mananarora1571@gmail.com" w:date="2021-05-30T15:12:00Z">
          <w:pPr>
            <w:pStyle w:val="Caption"/>
            <w:jc w:val="center"/>
          </w:pPr>
        </w:pPrChange>
      </w:pPr>
      <w:bookmarkStart w:id="1326"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r w:rsidRPr="00DE39BA">
        <w:rPr>
          <w:b/>
          <w:i w:val="0"/>
          <w:color w:val="auto"/>
          <w:sz w:val="24"/>
          <w:szCs w:val="24"/>
        </w:rPr>
        <w:t>:Use Case Description of User Module</w:t>
      </w:r>
      <w:bookmarkEnd w:id="1326"/>
    </w:p>
    <w:p w14:paraId="57C4852E" w14:textId="77777777" w:rsidR="00E35AA8" w:rsidRPr="00DE39BA" w:rsidRDefault="00E35AA8" w:rsidP="00F535CA">
      <w:pPr>
        <w:widowControl w:val="0"/>
        <w:rPr>
          <w:szCs w:val="24"/>
        </w:rPr>
        <w:pPrChange w:id="1327" w:author="mananarora1571@gmail.com" w:date="2021-05-30T15:12:00Z">
          <w:pPr/>
        </w:pPrChange>
      </w:pPr>
    </w:p>
    <w:p w14:paraId="293620C9" w14:textId="77777777" w:rsidR="00E35AA8" w:rsidRPr="00DE39BA" w:rsidRDefault="00E35AA8" w:rsidP="00F535CA">
      <w:pPr>
        <w:widowControl w:val="0"/>
        <w:rPr>
          <w:szCs w:val="24"/>
        </w:rPr>
        <w:pPrChange w:id="1328" w:author="mananarora1571@gmail.com" w:date="2021-05-30T15:12:00Z">
          <w:pPr/>
        </w:pPrChange>
      </w:pPr>
    </w:p>
    <w:p w14:paraId="1C948827" w14:textId="77777777" w:rsidR="00E35AA8" w:rsidRPr="00DE39BA" w:rsidRDefault="00E35AA8" w:rsidP="00F535CA">
      <w:pPr>
        <w:widowControl w:val="0"/>
        <w:rPr>
          <w:szCs w:val="24"/>
        </w:rPr>
        <w:pPrChange w:id="1329" w:author="mananarora1571@gmail.com" w:date="2021-05-30T15:12:00Z">
          <w:pPr/>
        </w:pPrChange>
      </w:pPr>
    </w:p>
    <w:p w14:paraId="0937FE70" w14:textId="45D09FB7" w:rsidR="00E35AA8" w:rsidRPr="00DE39BA" w:rsidRDefault="00E35AA8" w:rsidP="00F535CA">
      <w:pPr>
        <w:widowControl w:val="0"/>
        <w:pPrChange w:id="1330" w:author="mananarora1571@gmail.com" w:date="2021-05-30T15:12:00Z">
          <w:pPr/>
        </w:pPrChange>
      </w:pPr>
    </w:p>
    <w:p w14:paraId="6F8BF815" w14:textId="303FF7AE" w:rsidR="00E35AA8" w:rsidRPr="00DE39BA" w:rsidRDefault="00E35AA8" w:rsidP="00F535CA">
      <w:pPr>
        <w:widowControl w:val="0"/>
        <w:pPrChange w:id="1331" w:author="mananarora1571@gmail.com" w:date="2021-05-30T15:12:00Z">
          <w:pPr/>
        </w:pPrChange>
      </w:pPr>
    </w:p>
    <w:p w14:paraId="210D9B77" w14:textId="1D965B77" w:rsidR="00E35AA8" w:rsidRPr="00DE39BA" w:rsidRDefault="00E35AA8" w:rsidP="00F535CA">
      <w:pPr>
        <w:widowControl w:val="0"/>
        <w:pPrChange w:id="1332" w:author="mananarora1571@gmail.com" w:date="2021-05-30T15:12:00Z">
          <w:pPr/>
        </w:pPrChange>
      </w:pPr>
    </w:p>
    <w:p w14:paraId="2C3F93E3" w14:textId="645D4018" w:rsidR="00E35AA8" w:rsidRPr="00DE39BA" w:rsidRDefault="00E35AA8" w:rsidP="00F535CA">
      <w:pPr>
        <w:widowControl w:val="0"/>
        <w:pPrChange w:id="1333" w:author="mananarora1571@gmail.com" w:date="2021-05-30T15:12:00Z">
          <w:pPr/>
        </w:pPrChange>
      </w:pPr>
    </w:p>
    <w:p w14:paraId="6870CB0F" w14:textId="0FA6552C" w:rsidR="00E35AA8" w:rsidRPr="00DE39BA" w:rsidRDefault="00E35AA8" w:rsidP="00F535CA">
      <w:pPr>
        <w:widowControl w:val="0"/>
        <w:pPrChange w:id="1334" w:author="mananarora1571@gmail.com" w:date="2021-05-30T15:12:00Z">
          <w:pPr/>
        </w:pPrChange>
      </w:pPr>
    </w:p>
    <w:p w14:paraId="7B1E2FE8" w14:textId="02122D10" w:rsidR="00E35AA8" w:rsidRPr="00DE39BA" w:rsidRDefault="00E35AA8" w:rsidP="00F535CA">
      <w:pPr>
        <w:widowControl w:val="0"/>
        <w:pPrChange w:id="1335" w:author="mananarora1571@gmail.com" w:date="2021-05-30T15:12:00Z">
          <w:pPr/>
        </w:pPrChange>
      </w:pPr>
    </w:p>
    <w:p w14:paraId="0E576A46" w14:textId="4EA6D974" w:rsidR="00E35AA8" w:rsidRPr="00DE39BA" w:rsidRDefault="00E35AA8" w:rsidP="00F535CA">
      <w:pPr>
        <w:widowControl w:val="0"/>
        <w:pPrChange w:id="1336" w:author="mananarora1571@gmail.com" w:date="2021-05-30T15:12:00Z">
          <w:pPr/>
        </w:pPrChange>
      </w:pPr>
    </w:p>
    <w:p w14:paraId="71F10B82" w14:textId="301BEAAD" w:rsidR="00E35AA8" w:rsidRPr="00DE39BA" w:rsidRDefault="00E35AA8" w:rsidP="00F535CA">
      <w:pPr>
        <w:widowControl w:val="0"/>
        <w:pPrChange w:id="1337" w:author="mananarora1571@gmail.com" w:date="2021-05-30T15:12:00Z">
          <w:pPr/>
        </w:pPrChange>
      </w:pPr>
    </w:p>
    <w:p w14:paraId="3A06B0B6" w14:textId="617BEDBA" w:rsidR="00E35AA8" w:rsidRDefault="00E35AA8" w:rsidP="00F535CA">
      <w:pPr>
        <w:widowControl w:val="0"/>
        <w:rPr>
          <w:ins w:id="1338" w:author="mananarora1571@gmail.com" w:date="2021-05-30T15:18:00Z"/>
        </w:rPr>
        <w:pPrChange w:id="1339" w:author="mananarora1571@gmail.com" w:date="2021-05-30T15:12:00Z">
          <w:pPr/>
        </w:pPrChange>
      </w:pPr>
    </w:p>
    <w:p w14:paraId="6A5BF0AE" w14:textId="77777777" w:rsidR="00EB6EFA" w:rsidRPr="00DE39BA" w:rsidRDefault="00EB6EFA" w:rsidP="00F535CA">
      <w:pPr>
        <w:widowControl w:val="0"/>
        <w:pPrChange w:id="1340" w:author="mananarora1571@gmail.com" w:date="2021-05-30T15:12:00Z">
          <w:pPr/>
        </w:pPrChange>
      </w:pPr>
    </w:p>
    <w:p w14:paraId="4FAEEDC8" w14:textId="77777777" w:rsidR="008E3C63" w:rsidRPr="00DE39BA" w:rsidRDefault="000B34C7" w:rsidP="00F535CA">
      <w:pPr>
        <w:pStyle w:val="Heading1"/>
        <w:keepNext w:val="0"/>
        <w:keepLines w:val="0"/>
        <w:widowControl w:val="0"/>
        <w:jc w:val="center"/>
        <w:rPr>
          <w:rFonts w:cs="Times New Roman"/>
          <w:color w:val="auto"/>
          <w:u w:val="single"/>
        </w:rPr>
        <w:pPrChange w:id="1341" w:author="mananarora1571@gmail.com" w:date="2021-05-30T15:12:00Z">
          <w:pPr>
            <w:pStyle w:val="Heading1"/>
            <w:jc w:val="center"/>
          </w:pPr>
        </w:pPrChange>
      </w:pPr>
      <w:r w:rsidRPr="00DE39BA">
        <w:rPr>
          <w:rFonts w:cs="Times New Roman"/>
          <w:color w:val="auto"/>
          <w:u w:val="single"/>
        </w:rPr>
        <w:lastRenderedPageBreak/>
        <w:t>CHAPTER 7: IMPLEMENTATION</w:t>
      </w:r>
    </w:p>
    <w:p w14:paraId="5E44EC22" w14:textId="77777777" w:rsidR="004F7138" w:rsidRPr="00DE39BA" w:rsidRDefault="004F7138" w:rsidP="00F535CA">
      <w:pPr>
        <w:widowControl w:val="0"/>
        <w:spacing w:before="40" w:after="0" w:line="256" w:lineRule="auto"/>
        <w:outlineLvl w:val="1"/>
        <w:rPr>
          <w:rFonts w:eastAsia="Times New Roman"/>
          <w:b/>
          <w:szCs w:val="26"/>
        </w:rPr>
        <w:pPrChange w:id="1342" w:author="mananarora1571@gmail.com" w:date="2021-05-30T15:12:00Z">
          <w:pPr>
            <w:keepNext/>
            <w:keepLines/>
            <w:spacing w:before="40" w:after="0" w:line="256" w:lineRule="auto"/>
            <w:outlineLvl w:val="1"/>
          </w:pPr>
        </w:pPrChange>
      </w:pPr>
    </w:p>
    <w:p w14:paraId="1523BFE0" w14:textId="77777777" w:rsidR="008E3C63" w:rsidRPr="00DE39BA" w:rsidRDefault="008E3C63" w:rsidP="00F535CA">
      <w:pPr>
        <w:widowControl w:val="0"/>
        <w:spacing w:before="40" w:after="0" w:line="256" w:lineRule="auto"/>
        <w:outlineLvl w:val="1"/>
        <w:rPr>
          <w:rFonts w:eastAsia="Times New Roman"/>
          <w:b/>
          <w:szCs w:val="26"/>
        </w:rPr>
        <w:pPrChange w:id="1343" w:author="mananarora1571@gmail.com" w:date="2021-05-30T15:12:00Z">
          <w:pPr>
            <w:keepNext/>
            <w:keepLines/>
            <w:spacing w:before="40" w:after="0" w:line="256" w:lineRule="auto"/>
            <w:outlineLvl w:val="1"/>
          </w:pPr>
        </w:pPrChange>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F535CA">
      <w:pPr>
        <w:widowControl w:val="0"/>
        <w:spacing w:before="40" w:after="0" w:line="256" w:lineRule="auto"/>
        <w:outlineLvl w:val="1"/>
        <w:rPr>
          <w:rFonts w:eastAsia="Times New Roman"/>
          <w:b/>
          <w:szCs w:val="26"/>
        </w:rPr>
        <w:pPrChange w:id="1344" w:author="mananarora1571@gmail.com" w:date="2021-05-30T15:12:00Z">
          <w:pPr>
            <w:keepNext/>
            <w:keepLines/>
            <w:spacing w:before="40" w:after="0" w:line="256" w:lineRule="auto"/>
            <w:outlineLvl w:val="1"/>
          </w:pPr>
        </w:pPrChange>
      </w:pPr>
    </w:p>
    <w:p w14:paraId="2AC48BFE" w14:textId="7B8DF577" w:rsidR="00CF1E43" w:rsidRDefault="00CF1E43" w:rsidP="00F535CA">
      <w:pPr>
        <w:widowControl w:val="0"/>
        <w:spacing w:before="40" w:after="0" w:line="256" w:lineRule="auto"/>
        <w:ind w:left="720"/>
        <w:outlineLvl w:val="1"/>
        <w:pPrChange w:id="1345" w:author="mananarora1571@gmail.com" w:date="2021-05-30T15:12:00Z">
          <w:pPr>
            <w:keepNext/>
            <w:keepLines/>
            <w:spacing w:before="40" w:after="0" w:line="256" w:lineRule="auto"/>
            <w:ind w:left="720"/>
            <w:outlineLvl w:val="1"/>
          </w:pPr>
        </w:pPrChange>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F535CA">
      <w:pPr>
        <w:widowControl w:val="0"/>
        <w:spacing w:before="40" w:after="0" w:line="256" w:lineRule="auto"/>
        <w:ind w:left="720"/>
        <w:outlineLvl w:val="1"/>
        <w:pPrChange w:id="1346" w:author="mananarora1571@gmail.com" w:date="2021-05-30T15:12:00Z">
          <w:pPr>
            <w:keepNext/>
            <w:keepLines/>
            <w:spacing w:before="40" w:after="0" w:line="256" w:lineRule="auto"/>
            <w:ind w:left="720"/>
            <w:outlineLvl w:val="1"/>
          </w:pPr>
        </w:pPrChange>
      </w:pPr>
      <w:r>
        <w:t>In addition, a list of problems is discussed and what possible solutions are available</w:t>
      </w:r>
    </w:p>
    <w:p w14:paraId="5C41A508" w14:textId="77777777" w:rsidR="00CF1E43" w:rsidRDefault="00CF1E43" w:rsidP="00F535CA">
      <w:pPr>
        <w:widowControl w:val="0"/>
        <w:spacing w:before="40" w:after="0" w:line="256" w:lineRule="auto"/>
        <w:ind w:left="720"/>
        <w:outlineLvl w:val="1"/>
        <w:pPrChange w:id="1347" w:author="mananarora1571@gmail.com" w:date="2021-05-30T15:12:00Z">
          <w:pPr>
            <w:keepNext/>
            <w:keepLines/>
            <w:spacing w:before="40" w:after="0" w:line="256" w:lineRule="auto"/>
            <w:ind w:left="720"/>
            <w:outlineLvl w:val="1"/>
          </w:pPr>
        </w:pPrChange>
      </w:pPr>
      <w:r>
        <w:t>were provided.</w:t>
      </w:r>
    </w:p>
    <w:p w14:paraId="08B2DA6A" w14:textId="40ECECB5" w:rsidR="008E3C63" w:rsidRPr="00DE39BA" w:rsidRDefault="008E3C63" w:rsidP="00F535CA">
      <w:pPr>
        <w:widowControl w:val="0"/>
        <w:spacing w:before="40" w:after="0" w:line="256" w:lineRule="auto"/>
        <w:outlineLvl w:val="1"/>
        <w:rPr>
          <w:rFonts w:eastAsia="Times New Roman"/>
          <w:b/>
          <w:szCs w:val="26"/>
        </w:rPr>
        <w:pPrChange w:id="1348" w:author="mananarora1571@gmail.com" w:date="2021-05-30T15:12:00Z">
          <w:pPr>
            <w:keepNext/>
            <w:keepLines/>
            <w:spacing w:before="40" w:after="0" w:line="256" w:lineRule="auto"/>
            <w:outlineLvl w:val="1"/>
          </w:pPr>
        </w:pPrChange>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F535CA">
      <w:pPr>
        <w:widowControl w:val="0"/>
        <w:spacing w:line="360" w:lineRule="auto"/>
        <w:jc w:val="both"/>
        <w:rPr>
          <w:rFonts w:eastAsia="Times New Roman"/>
        </w:rPr>
        <w:pPrChange w:id="1349" w:author="mananarora1571@gmail.com" w:date="2021-05-30T15:12:00Z">
          <w:pPr>
            <w:spacing w:line="360" w:lineRule="auto"/>
            <w:jc w:val="both"/>
          </w:pPr>
        </w:pPrChange>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rsidP="00F535CA">
            <w:pPr>
              <w:widowControl w:val="0"/>
              <w:spacing w:line="240" w:lineRule="auto"/>
              <w:jc w:val="center"/>
              <w:rPr>
                <w:rFonts w:eastAsia="Times New Roman"/>
                <w:sz w:val="22"/>
                <w:szCs w:val="24"/>
                <w:lang w:val="en-US" w:bidi="en-US"/>
              </w:rPr>
              <w:pPrChange w:id="1350" w:author="mananarora1571@gmail.com" w:date="2021-05-30T15:12:00Z">
                <w:pPr>
                  <w:spacing w:line="240" w:lineRule="auto"/>
                  <w:jc w:val="center"/>
                </w:pPr>
              </w:pPrChange>
            </w:pPr>
            <w:r w:rsidRPr="00DE39BA">
              <w:rPr>
                <w:szCs w:val="24"/>
                <w:lang w:val="en-US" w:bidi="en-US"/>
              </w:rPr>
              <w:t>Tools</w:t>
            </w:r>
          </w:p>
        </w:tc>
        <w:tc>
          <w:tcPr>
            <w:tcW w:w="5749" w:type="dxa"/>
            <w:hideMark/>
          </w:tcPr>
          <w:p w14:paraId="3C6CFF7C" w14:textId="77777777" w:rsidR="008E3C63" w:rsidRPr="00DE39BA" w:rsidRDefault="008E3C63" w:rsidP="00F535CA">
            <w:pPr>
              <w:widowControl w:val="0"/>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Change w:id="1351" w:author="mananarora1571@gmail.com" w:date="2021-05-30T15:12:00Z">
                <w:pPr>
                  <w:spacing w:line="24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rsidP="00F535CA">
            <w:pPr>
              <w:widowControl w:val="0"/>
              <w:spacing w:line="240" w:lineRule="auto"/>
              <w:rPr>
                <w:szCs w:val="24"/>
                <w:lang w:val="en-US" w:bidi="en-US"/>
              </w:rPr>
              <w:pPrChange w:id="1352" w:author="mananarora1571@gmail.com" w:date="2021-05-30T15:12:00Z">
                <w:pPr>
                  <w:spacing w:line="240" w:lineRule="auto"/>
                </w:pPr>
              </w:pPrChange>
            </w:pPr>
            <w:r w:rsidRPr="00DE39BA">
              <w:rPr>
                <w:szCs w:val="24"/>
                <w:lang w:val="en-US" w:bidi="en-US"/>
              </w:rPr>
              <w:t>Windows 10</w:t>
            </w:r>
          </w:p>
        </w:tc>
        <w:tc>
          <w:tcPr>
            <w:tcW w:w="5749" w:type="dxa"/>
            <w:hideMark/>
          </w:tcPr>
          <w:p w14:paraId="4872FACC" w14:textId="7A21551D" w:rsidR="008E3C63" w:rsidRPr="00DE39BA" w:rsidRDefault="008E3C63" w:rsidP="00F535CA">
            <w:pPr>
              <w:widowControl w:val="0"/>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353" w:author="mananarora1571@gmail.com" w:date="2021-05-30T15:12:00Z">
                <w:pPr>
                  <w:spacing w:line="24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rsidP="00F535CA">
            <w:pPr>
              <w:widowControl w:val="0"/>
              <w:spacing w:line="240" w:lineRule="auto"/>
              <w:rPr>
                <w:szCs w:val="24"/>
                <w:lang w:bidi="en-US"/>
              </w:rPr>
              <w:pPrChange w:id="1354" w:author="mananarora1571@gmail.com" w:date="2021-05-30T15:12:00Z">
                <w:pPr>
                  <w:spacing w:line="240" w:lineRule="auto"/>
                </w:pPr>
              </w:pPrChange>
            </w:pPr>
            <w:r w:rsidRPr="00DE39BA">
              <w:rPr>
                <w:szCs w:val="24"/>
                <w:lang w:bidi="en-US"/>
              </w:rPr>
              <w:t>Ubuntu</w:t>
            </w:r>
          </w:p>
        </w:tc>
        <w:tc>
          <w:tcPr>
            <w:tcW w:w="5749" w:type="dxa"/>
          </w:tcPr>
          <w:p w14:paraId="50D75036" w14:textId="442458F5" w:rsidR="00947DCB" w:rsidRPr="00DE39BA" w:rsidRDefault="00947DCB" w:rsidP="00F535CA">
            <w:pPr>
              <w:widowControl w:val="0"/>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Change w:id="1355" w:author="mananarora1571@gmail.com" w:date="2021-05-30T15:12:00Z">
                <w:pPr>
                  <w:spacing w:line="24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rsidP="00F535CA">
            <w:pPr>
              <w:widowControl w:val="0"/>
              <w:spacing w:line="240" w:lineRule="auto"/>
              <w:rPr>
                <w:rFonts w:eastAsia="Times New Roman"/>
                <w:szCs w:val="24"/>
                <w:lang w:val="en-US" w:bidi="en-US"/>
              </w:rPr>
              <w:pPrChange w:id="1356" w:author="mananarora1571@gmail.com" w:date="2021-05-30T15:12:00Z">
                <w:pPr>
                  <w:spacing w:line="240" w:lineRule="auto"/>
                </w:pPr>
              </w:pPrChange>
            </w:pPr>
            <w:r w:rsidRPr="00DE39BA">
              <w:rPr>
                <w:szCs w:val="24"/>
                <w:lang w:val="en-US" w:bidi="en-US"/>
              </w:rPr>
              <w:t>Draw.io</w:t>
            </w:r>
          </w:p>
        </w:tc>
        <w:tc>
          <w:tcPr>
            <w:tcW w:w="5749" w:type="dxa"/>
            <w:hideMark/>
          </w:tcPr>
          <w:p w14:paraId="0B23CD26" w14:textId="77777777" w:rsidR="008E3C63"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357" w:author="mananarora1571@gmail.com" w:date="2021-05-30T15:12:00Z">
                <w:pPr>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rsidP="00F535CA">
            <w:pPr>
              <w:widowControl w:val="0"/>
              <w:spacing w:line="240" w:lineRule="auto"/>
              <w:rPr>
                <w:rFonts w:eastAsia="Times New Roman"/>
                <w:szCs w:val="24"/>
                <w:lang w:val="en-US" w:bidi="en-US"/>
              </w:rPr>
              <w:pPrChange w:id="1358" w:author="mananarora1571@gmail.com" w:date="2021-05-30T15:12:00Z">
                <w:pPr>
                  <w:spacing w:line="240" w:lineRule="auto"/>
                </w:pPr>
              </w:pPrChange>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Change w:id="1359" w:author="mananarora1571@gmail.com" w:date="2021-05-30T15:12:00Z">
                <w:pPr>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rsidP="00F535CA">
            <w:pPr>
              <w:widowControl w:val="0"/>
              <w:spacing w:line="240" w:lineRule="auto"/>
              <w:rPr>
                <w:rFonts w:eastAsia="Times New Roman"/>
                <w:szCs w:val="24"/>
                <w:lang w:val="en-US" w:bidi="en-US"/>
              </w:rPr>
              <w:pPrChange w:id="1360" w:author="mananarora1571@gmail.com" w:date="2021-05-30T15:12:00Z">
                <w:pPr>
                  <w:spacing w:line="240" w:lineRule="auto"/>
                </w:pPr>
              </w:pPrChange>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361" w:author="mananarora1571@gmail.com" w:date="2021-05-30T15:12:00Z">
                <w:pPr>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rsidP="00F535CA">
            <w:pPr>
              <w:widowControl w:val="0"/>
              <w:spacing w:line="240" w:lineRule="auto"/>
              <w:rPr>
                <w:rFonts w:eastAsia="Times New Roman"/>
                <w:szCs w:val="24"/>
                <w:lang w:val="en-US" w:bidi="en-US"/>
              </w:rPr>
              <w:pPrChange w:id="1362" w:author="mananarora1571@gmail.com" w:date="2021-05-30T15:12:00Z">
                <w:pPr>
                  <w:spacing w:line="240" w:lineRule="auto"/>
                </w:pPr>
              </w:pPrChange>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Change w:id="1363" w:author="mananarora1571@gmail.com" w:date="2021-05-30T15:12:00Z">
                <w:pPr>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rsidP="00F535CA">
            <w:pPr>
              <w:widowControl w:val="0"/>
              <w:spacing w:line="240" w:lineRule="auto"/>
              <w:rPr>
                <w:rFonts w:eastAsia="Times New Roman"/>
                <w:szCs w:val="24"/>
                <w:lang w:val="en-US" w:bidi="en-US"/>
              </w:rPr>
              <w:pPrChange w:id="1364" w:author="mananarora1571@gmail.com" w:date="2021-05-30T15:12:00Z">
                <w:pPr>
                  <w:spacing w:line="240" w:lineRule="auto"/>
                </w:pPr>
              </w:pPrChange>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365" w:author="mananarora1571@gmail.com" w:date="2021-05-30T15:12:00Z">
                <w:pPr>
                  <w:keepNext/>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rsidP="00F535CA">
            <w:pPr>
              <w:widowControl w:val="0"/>
              <w:spacing w:line="240" w:lineRule="auto"/>
              <w:rPr>
                <w:rFonts w:eastAsia="Times New Roman"/>
                <w:szCs w:val="24"/>
                <w:lang w:bidi="en-US"/>
              </w:rPr>
              <w:pPrChange w:id="1366" w:author="mananarora1571@gmail.com" w:date="2021-05-30T15:12:00Z">
                <w:pPr>
                  <w:spacing w:line="240" w:lineRule="auto"/>
                </w:pPr>
              </w:pPrChange>
            </w:pPr>
            <w:r w:rsidRPr="00DE39BA">
              <w:rPr>
                <w:rFonts w:eastAsia="Times New Roman"/>
                <w:szCs w:val="24"/>
                <w:lang w:bidi="en-US"/>
              </w:rPr>
              <w:t>Kafka</w:t>
            </w:r>
          </w:p>
        </w:tc>
        <w:tc>
          <w:tcPr>
            <w:tcW w:w="5749" w:type="dxa"/>
          </w:tcPr>
          <w:p w14:paraId="1B4B19D1" w14:textId="153994B5" w:rsidR="00947DCB" w:rsidRPr="00DE39BA" w:rsidRDefault="00947DCB"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Change w:id="1367" w:author="mananarora1571@gmail.com" w:date="2021-05-30T15:12:00Z">
                <w:pPr>
                  <w:keepNext/>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rsidP="00F535CA">
            <w:pPr>
              <w:widowControl w:val="0"/>
              <w:spacing w:line="240" w:lineRule="auto"/>
              <w:rPr>
                <w:rFonts w:eastAsia="Times New Roman"/>
                <w:szCs w:val="24"/>
                <w:lang w:bidi="en-US"/>
              </w:rPr>
              <w:pPrChange w:id="1368" w:author="mananarora1571@gmail.com" w:date="2021-05-30T15:12:00Z">
                <w:pPr>
                  <w:spacing w:line="240" w:lineRule="auto"/>
                </w:pPr>
              </w:pPrChange>
            </w:pPr>
            <w:r w:rsidRPr="00DE39BA">
              <w:rPr>
                <w:rFonts w:eastAsia="Times New Roman"/>
                <w:szCs w:val="24"/>
                <w:lang w:bidi="en-US"/>
              </w:rPr>
              <w:t>Docker</w:t>
            </w:r>
          </w:p>
        </w:tc>
        <w:tc>
          <w:tcPr>
            <w:tcW w:w="5749" w:type="dxa"/>
          </w:tcPr>
          <w:p w14:paraId="1492CBF1" w14:textId="11D6C756" w:rsidR="00947DCB" w:rsidRPr="00DE39BA" w:rsidRDefault="00947DCB"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Change w:id="1369" w:author="mananarora1571@gmail.com" w:date="2021-05-30T15:12:00Z">
                <w:pPr>
                  <w:keepNext/>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bidi="en-US"/>
              </w:rPr>
              <w:t>For OS Level Virtualization</w:t>
            </w:r>
          </w:p>
        </w:tc>
      </w:tr>
    </w:tbl>
    <w:p w14:paraId="310B6BD7" w14:textId="651D0662" w:rsidR="00B96460" w:rsidRPr="00B96460" w:rsidRDefault="00B96460" w:rsidP="00F535CA">
      <w:pPr>
        <w:widowControl w:val="0"/>
        <w:spacing w:before="40" w:after="0" w:line="360" w:lineRule="auto"/>
        <w:jc w:val="center"/>
        <w:outlineLvl w:val="1"/>
        <w:rPr>
          <w:rFonts w:eastAsia="Times New Roman"/>
          <w:b/>
          <w:iCs/>
          <w:szCs w:val="26"/>
        </w:rPr>
        <w:pPrChange w:id="1370" w:author="mananarora1571@gmail.com" w:date="2021-05-30T15:12:00Z">
          <w:pPr>
            <w:keepNext/>
            <w:keepLines/>
            <w:spacing w:before="40" w:after="0" w:line="360" w:lineRule="auto"/>
            <w:jc w:val="center"/>
            <w:outlineLvl w:val="1"/>
          </w:pPr>
        </w:pPrChange>
      </w:pPr>
      <w:r w:rsidRPr="00B96460">
        <w:rPr>
          <w:b/>
          <w:iCs/>
          <w:szCs w:val="24"/>
        </w:rPr>
        <w:t xml:space="preserve">Table </w:t>
      </w:r>
      <w:r w:rsidR="00DE4707">
        <w:rPr>
          <w:b/>
          <w:iCs/>
          <w:szCs w:val="24"/>
        </w:rPr>
        <w:t>7.1: Tools used for Implementation</w:t>
      </w:r>
    </w:p>
    <w:p w14:paraId="6B5B924C" w14:textId="232D2B6B" w:rsidR="00FB1059" w:rsidRDefault="00FB1059" w:rsidP="00F535CA">
      <w:pPr>
        <w:widowControl w:val="0"/>
        <w:spacing w:before="40" w:after="0" w:line="360" w:lineRule="auto"/>
        <w:outlineLvl w:val="1"/>
        <w:rPr>
          <w:rFonts w:eastAsia="Times New Roman"/>
          <w:b/>
          <w:szCs w:val="26"/>
        </w:rPr>
        <w:pPrChange w:id="1371" w:author="mananarora1571@gmail.com" w:date="2021-05-30T15:12:00Z">
          <w:pPr>
            <w:keepNext/>
            <w:keepLines/>
            <w:spacing w:before="40" w:after="0" w:line="360" w:lineRule="auto"/>
            <w:outlineLvl w:val="1"/>
          </w:pPr>
        </w:pPrChange>
      </w:pPr>
    </w:p>
    <w:p w14:paraId="16E76FA8" w14:textId="3A2C45FE" w:rsidR="00FB1059" w:rsidRDefault="00FB1059" w:rsidP="00F535CA">
      <w:pPr>
        <w:widowControl w:val="0"/>
        <w:spacing w:before="40" w:after="0" w:line="360" w:lineRule="auto"/>
        <w:outlineLvl w:val="1"/>
        <w:rPr>
          <w:rFonts w:eastAsia="Times New Roman"/>
          <w:b/>
          <w:szCs w:val="26"/>
        </w:rPr>
        <w:pPrChange w:id="1372" w:author="mananarora1571@gmail.com" w:date="2021-05-30T15:12:00Z">
          <w:pPr>
            <w:keepNext/>
            <w:keepLines/>
            <w:spacing w:before="40" w:after="0" w:line="360" w:lineRule="auto"/>
            <w:outlineLvl w:val="1"/>
          </w:pPr>
        </w:pPrChange>
      </w:pPr>
      <w:r w:rsidRPr="00FB1059">
        <w:rPr>
          <w:rFonts w:eastAsia="Times New Roman"/>
          <w:b/>
          <w:noProof/>
          <w:szCs w:val="26"/>
          <w:lang w:val="en-IN" w:eastAsia="en-IN"/>
        </w:rPr>
        <w:lastRenderedPageBreak/>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F535CA">
      <w:pPr>
        <w:widowControl w:val="0"/>
        <w:jc w:val="center"/>
        <w:rPr>
          <w:rFonts w:eastAsia="Calibri"/>
          <w:b/>
          <w:szCs w:val="24"/>
          <w:lang w:val="en-IN"/>
        </w:rPr>
        <w:pPrChange w:id="1373" w:author="mananarora1571@gmail.com" w:date="2021-05-30T15:12:00Z">
          <w:pPr>
            <w:jc w:val="center"/>
          </w:pPr>
        </w:pPrChange>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F535CA">
      <w:pPr>
        <w:widowControl w:val="0"/>
        <w:jc w:val="center"/>
        <w:rPr>
          <w:rFonts w:eastAsia="Calibri"/>
          <w:b/>
          <w:szCs w:val="24"/>
          <w:lang w:val="en-IN"/>
        </w:rPr>
        <w:pPrChange w:id="1374" w:author="mananarora1571@gmail.com" w:date="2021-05-30T15:12:00Z">
          <w:pPr>
            <w:jc w:val="center"/>
          </w:pPr>
        </w:pPrChange>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F535CA">
      <w:pPr>
        <w:widowControl w:val="0"/>
        <w:spacing w:before="40" w:after="0" w:line="360" w:lineRule="auto"/>
        <w:outlineLvl w:val="1"/>
        <w:rPr>
          <w:rFonts w:eastAsia="Times New Roman"/>
          <w:b/>
          <w:szCs w:val="26"/>
        </w:rPr>
        <w:pPrChange w:id="1375" w:author="mananarora1571@gmail.com" w:date="2021-05-30T15:12:00Z">
          <w:pPr>
            <w:keepNext/>
            <w:keepLines/>
            <w:spacing w:before="40" w:after="0" w:line="360" w:lineRule="auto"/>
            <w:outlineLvl w:val="1"/>
          </w:pPr>
        </w:pPrChange>
      </w:pPr>
    </w:p>
    <w:p w14:paraId="4FCBAC10" w14:textId="7770A79E" w:rsidR="008C4224" w:rsidRPr="008C4224" w:rsidRDefault="008C4224" w:rsidP="00F535CA">
      <w:pPr>
        <w:widowControl w:val="0"/>
        <w:spacing w:before="40" w:after="0" w:line="360" w:lineRule="auto"/>
        <w:jc w:val="center"/>
        <w:outlineLvl w:val="1"/>
        <w:rPr>
          <w:rFonts w:eastAsia="Times New Roman"/>
          <w:b/>
          <w:sz w:val="28"/>
          <w:szCs w:val="28"/>
        </w:rPr>
        <w:pPrChange w:id="1376" w:author="mananarora1571@gmail.com" w:date="2021-05-30T15:12:00Z">
          <w:pPr>
            <w:keepNext/>
            <w:keepLines/>
            <w:spacing w:before="40" w:after="0" w:line="360" w:lineRule="auto"/>
            <w:jc w:val="center"/>
            <w:outlineLvl w:val="1"/>
          </w:pPr>
        </w:pPrChange>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rsidP="00F535CA">
      <w:pPr>
        <w:widowControl w:val="0"/>
        <w:spacing w:before="40" w:after="0" w:line="360" w:lineRule="auto"/>
        <w:jc w:val="center"/>
        <w:outlineLvl w:val="1"/>
        <w:rPr>
          <w:rFonts w:eastAsia="Times New Roman"/>
          <w:b/>
          <w:szCs w:val="26"/>
        </w:rPr>
        <w:pPrChange w:id="1377" w:author="mananarora1571@gmail.com" w:date="2021-05-30T15:12:00Z">
          <w:pPr>
            <w:keepNext/>
            <w:keepLines/>
            <w:spacing w:before="40" w:after="0" w:line="360" w:lineRule="auto"/>
            <w:outlineLvl w:val="1"/>
          </w:pPr>
        </w:pPrChange>
      </w:pPr>
      <w:r>
        <w:rPr>
          <w:rFonts w:eastAsia="Times New Roman"/>
          <w:b/>
          <w:noProof/>
          <w:szCs w:val="26"/>
          <w:lang w:val="en-IN" w:eastAsia="en-IN"/>
        </w:rPr>
        <w:lastRenderedPageBreak/>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F535CA">
      <w:pPr>
        <w:widowControl w:val="0"/>
        <w:jc w:val="center"/>
        <w:rPr>
          <w:rFonts w:eastAsia="Calibri"/>
          <w:b/>
          <w:szCs w:val="24"/>
          <w:lang w:val="en-IN"/>
        </w:rPr>
        <w:pPrChange w:id="1378" w:author="mananarora1571@gmail.com" w:date="2021-05-30T15:12:00Z">
          <w:pPr>
            <w:jc w:val="center"/>
          </w:pPr>
        </w:pPrChange>
      </w:pPr>
      <w:r w:rsidRPr="00DE39BA">
        <w:rPr>
          <w:b/>
          <w:szCs w:val="24"/>
        </w:rPr>
        <w:t>Fig</w:t>
      </w:r>
      <w:r>
        <w:rPr>
          <w:b/>
          <w:szCs w:val="24"/>
        </w:rPr>
        <w:t xml:space="preserve"> 7.</w:t>
      </w:r>
      <w:ins w:id="1379" w:author="Pranav Taneja" w:date="2021-05-18T23:36:00Z">
        <w:r>
          <w:rPr>
            <w:b/>
            <w:szCs w:val="24"/>
          </w:rPr>
          <w:t>3</w:t>
        </w:r>
      </w:ins>
      <w:del w:id="1380" w:author="Pranav Taneja" w:date="2021-05-18T23:36:00Z">
        <w:r w:rsidDel="004437EF">
          <w:rPr>
            <w:b/>
            <w:szCs w:val="24"/>
          </w:rPr>
          <w:delText>1</w:delText>
        </w:r>
      </w:del>
      <w:r w:rsidRPr="00DE39BA">
        <w:rPr>
          <w:b/>
          <w:szCs w:val="24"/>
        </w:rPr>
        <w:t xml:space="preserve">: </w:t>
      </w:r>
      <w:ins w:id="1381" w:author="Pranav Taneja" w:date="2021-05-18T23:35:00Z">
        <w:r>
          <w:rPr>
            <w:rFonts w:eastAsia="Calibri"/>
            <w:b/>
            <w:szCs w:val="24"/>
            <w:lang w:val="en-IN"/>
          </w:rPr>
          <w:t xml:space="preserve">Crowd Sourcing </w:t>
        </w:r>
      </w:ins>
      <w:ins w:id="1382" w:author="Pranav Taneja" w:date="2021-05-18T23:36:00Z">
        <w:r>
          <w:rPr>
            <w:rFonts w:eastAsia="Calibri"/>
            <w:b/>
            <w:szCs w:val="24"/>
            <w:lang w:val="en-IN"/>
          </w:rPr>
          <w:t>using K-Nearest Neighbours</w:t>
        </w:r>
      </w:ins>
      <w:del w:id="1383"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F535CA">
      <w:pPr>
        <w:widowControl w:val="0"/>
        <w:spacing w:before="40" w:after="0" w:line="360" w:lineRule="auto"/>
        <w:outlineLvl w:val="1"/>
        <w:rPr>
          <w:rFonts w:eastAsia="Times New Roman"/>
          <w:b/>
          <w:szCs w:val="26"/>
        </w:rPr>
        <w:pPrChange w:id="1384" w:author="mananarora1571@gmail.com" w:date="2021-05-30T15:12:00Z">
          <w:pPr>
            <w:keepNext/>
            <w:keepLines/>
            <w:spacing w:before="40" w:after="0" w:line="360" w:lineRule="auto"/>
            <w:outlineLvl w:val="1"/>
          </w:pPr>
        </w:pPrChange>
      </w:pPr>
    </w:p>
    <w:p w14:paraId="2991EB0F" w14:textId="77777777" w:rsidR="00FB1059" w:rsidRDefault="00FB1059" w:rsidP="00F535CA">
      <w:pPr>
        <w:widowControl w:val="0"/>
        <w:spacing w:before="40" w:after="0" w:line="360" w:lineRule="auto"/>
        <w:outlineLvl w:val="1"/>
        <w:rPr>
          <w:rFonts w:eastAsia="Times New Roman"/>
          <w:b/>
          <w:szCs w:val="26"/>
        </w:rPr>
        <w:pPrChange w:id="1385" w:author="mananarora1571@gmail.com" w:date="2021-05-30T15:12:00Z">
          <w:pPr>
            <w:keepNext/>
            <w:keepLines/>
            <w:spacing w:before="40" w:after="0" w:line="360" w:lineRule="auto"/>
            <w:outlineLvl w:val="1"/>
          </w:pPr>
        </w:pPrChange>
      </w:pPr>
    </w:p>
    <w:p w14:paraId="7DCD1DC4" w14:textId="310F0DD1" w:rsidR="008E3C63" w:rsidRPr="00DE39BA" w:rsidRDefault="0069309F" w:rsidP="00F535CA">
      <w:pPr>
        <w:widowControl w:val="0"/>
        <w:spacing w:before="40" w:after="0" w:line="360" w:lineRule="auto"/>
        <w:outlineLvl w:val="1"/>
        <w:rPr>
          <w:rFonts w:eastAsia="Times New Roman"/>
          <w:b/>
          <w:szCs w:val="26"/>
        </w:rPr>
        <w:pPrChange w:id="1386" w:author="mananarora1571@gmail.com" w:date="2021-05-30T15:12:00Z">
          <w:pPr>
            <w:keepNext/>
            <w:keepLines/>
            <w:spacing w:before="40" w:after="0" w:line="360" w:lineRule="auto"/>
            <w:outlineLvl w:val="1"/>
          </w:pPr>
        </w:pPrChange>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F535CA">
      <w:pPr>
        <w:pStyle w:val="Heading3"/>
        <w:keepNext w:val="0"/>
        <w:keepLines w:val="0"/>
        <w:widowControl w:val="0"/>
        <w:spacing w:line="360" w:lineRule="auto"/>
        <w:rPr>
          <w:rFonts w:ascii="Times New Roman" w:hAnsi="Times New Roman" w:cs="Times New Roman"/>
          <w:color w:val="auto"/>
        </w:rPr>
        <w:pPrChange w:id="1387" w:author="mananarora1571@gmail.com" w:date="2021-05-30T15:12:00Z">
          <w:pPr>
            <w:pStyle w:val="Heading3"/>
            <w:spacing w:line="360" w:lineRule="auto"/>
          </w:pPr>
        </w:pPrChange>
      </w:pPr>
      <w:bookmarkStart w:id="1388" w:name="_Toc480417354"/>
      <w:bookmarkStart w:id="1389"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1388"/>
    </w:p>
    <w:p w14:paraId="25853290" w14:textId="77777777" w:rsidR="00E35AA8" w:rsidRPr="00DE39BA" w:rsidRDefault="00E35AA8" w:rsidP="00F535CA">
      <w:pPr>
        <w:widowControl w:val="0"/>
        <w:spacing w:line="360" w:lineRule="auto"/>
        <w:jc w:val="both"/>
        <w:pPrChange w:id="1390" w:author="mananarora1571@gmail.com" w:date="2021-05-30T15:12:00Z">
          <w:pPr>
            <w:spacing w:line="360" w:lineRule="auto"/>
            <w:jc w:val="both"/>
          </w:pPr>
        </w:pPrChange>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F535CA">
      <w:pPr>
        <w:pStyle w:val="Heading3"/>
        <w:keepNext w:val="0"/>
        <w:keepLines w:val="0"/>
        <w:widowControl w:val="0"/>
        <w:spacing w:line="360" w:lineRule="auto"/>
        <w:rPr>
          <w:rFonts w:ascii="Times New Roman" w:hAnsi="Times New Roman" w:cs="Times New Roman"/>
          <w:color w:val="auto"/>
        </w:rPr>
        <w:pPrChange w:id="1391" w:author="mananarora1571@gmail.com" w:date="2021-05-30T15:12:00Z">
          <w:pPr>
            <w:pStyle w:val="Heading3"/>
            <w:spacing w:line="360" w:lineRule="auto"/>
          </w:pPr>
        </w:pPrChange>
      </w:pPr>
      <w:bookmarkStart w:id="1392"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1392"/>
    </w:p>
    <w:p w14:paraId="298702F3" w14:textId="77777777" w:rsidR="00E35AA8" w:rsidRPr="00DE39BA" w:rsidRDefault="00E35AA8" w:rsidP="00F535CA">
      <w:pPr>
        <w:pStyle w:val="ListParagraph"/>
        <w:widowControl w:val="0"/>
        <w:numPr>
          <w:ilvl w:val="0"/>
          <w:numId w:val="43"/>
        </w:numPr>
        <w:spacing w:after="200" w:line="360" w:lineRule="auto"/>
        <w:jc w:val="both"/>
        <w:pPrChange w:id="1393" w:author="mananarora1571@gmail.com" w:date="2021-05-30T15:12:00Z">
          <w:pPr>
            <w:pStyle w:val="ListParagraph"/>
            <w:numPr>
              <w:numId w:val="43"/>
            </w:numPr>
            <w:spacing w:after="200" w:line="360" w:lineRule="auto"/>
            <w:ind w:hanging="360"/>
            <w:jc w:val="both"/>
          </w:pPr>
        </w:pPrChange>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F535CA">
      <w:pPr>
        <w:pStyle w:val="ListParagraph"/>
        <w:widowControl w:val="0"/>
        <w:numPr>
          <w:ilvl w:val="0"/>
          <w:numId w:val="43"/>
        </w:numPr>
        <w:spacing w:after="200" w:line="360" w:lineRule="auto"/>
        <w:jc w:val="both"/>
        <w:pPrChange w:id="1394" w:author="mananarora1571@gmail.com" w:date="2021-05-30T15:12:00Z">
          <w:pPr>
            <w:pStyle w:val="ListParagraph"/>
            <w:numPr>
              <w:numId w:val="43"/>
            </w:numPr>
            <w:spacing w:after="200" w:line="360" w:lineRule="auto"/>
            <w:ind w:hanging="360"/>
            <w:jc w:val="both"/>
          </w:pPr>
        </w:pPrChange>
      </w:pPr>
      <w:r w:rsidRPr="00DE39BA">
        <w:t>After that we can move to the progressive Webapp.</w:t>
      </w:r>
    </w:p>
    <w:p w14:paraId="0E988F76" w14:textId="77777777" w:rsidR="00E35AA8" w:rsidRPr="00DE39BA" w:rsidRDefault="00E35AA8" w:rsidP="00F535CA">
      <w:pPr>
        <w:pStyle w:val="ListParagraph"/>
        <w:widowControl w:val="0"/>
        <w:numPr>
          <w:ilvl w:val="0"/>
          <w:numId w:val="43"/>
        </w:numPr>
        <w:spacing w:after="200" w:line="360" w:lineRule="auto"/>
        <w:jc w:val="both"/>
        <w:pPrChange w:id="1395" w:author="mananarora1571@gmail.com" w:date="2021-05-30T15:12:00Z">
          <w:pPr>
            <w:pStyle w:val="ListParagraph"/>
            <w:numPr>
              <w:numId w:val="43"/>
            </w:numPr>
            <w:spacing w:after="200" w:line="360" w:lineRule="auto"/>
            <w:ind w:hanging="360"/>
            <w:jc w:val="both"/>
          </w:pPr>
        </w:pPrChange>
      </w:pPr>
      <w:r w:rsidRPr="00DE39BA">
        <w:t>In the app we have to initially create the login, signup screens along with outh2 bearer API.</w:t>
      </w:r>
    </w:p>
    <w:p w14:paraId="0DC45160" w14:textId="77777777" w:rsidR="00E35AA8" w:rsidRPr="00DE39BA" w:rsidRDefault="00E35AA8" w:rsidP="00F535CA">
      <w:pPr>
        <w:pStyle w:val="ListParagraph"/>
        <w:widowControl w:val="0"/>
        <w:numPr>
          <w:ilvl w:val="0"/>
          <w:numId w:val="43"/>
        </w:numPr>
        <w:spacing w:after="200" w:line="360" w:lineRule="auto"/>
        <w:jc w:val="both"/>
        <w:pPrChange w:id="1396" w:author="mananarora1571@gmail.com" w:date="2021-05-30T15:12:00Z">
          <w:pPr>
            <w:pStyle w:val="ListParagraph"/>
            <w:numPr>
              <w:numId w:val="43"/>
            </w:numPr>
            <w:spacing w:after="200" w:line="360" w:lineRule="auto"/>
            <w:ind w:hanging="360"/>
            <w:jc w:val="both"/>
          </w:pPr>
        </w:pPrChange>
      </w:pPr>
      <w:r w:rsidRPr="00DE39BA">
        <w:t>We had to simultaneously implement the api in the backend docker container which connects to a Database (PostgreSQL) for Login and Register a user.</w:t>
      </w:r>
    </w:p>
    <w:p w14:paraId="3F72897F" w14:textId="77777777" w:rsidR="00E35AA8" w:rsidRPr="00DE39BA" w:rsidRDefault="00E35AA8" w:rsidP="00F535CA">
      <w:pPr>
        <w:pStyle w:val="ListParagraph"/>
        <w:widowControl w:val="0"/>
        <w:numPr>
          <w:ilvl w:val="0"/>
          <w:numId w:val="43"/>
        </w:numPr>
        <w:spacing w:after="200" w:line="360" w:lineRule="auto"/>
        <w:jc w:val="both"/>
        <w:pPrChange w:id="1397" w:author="mananarora1571@gmail.com" w:date="2021-05-30T15:12:00Z">
          <w:pPr>
            <w:pStyle w:val="ListParagraph"/>
            <w:numPr>
              <w:numId w:val="43"/>
            </w:numPr>
            <w:spacing w:after="200" w:line="360" w:lineRule="auto"/>
            <w:ind w:hanging="360"/>
            <w:jc w:val="both"/>
          </w:pPr>
        </w:pPrChange>
      </w:pPr>
      <w:r w:rsidRPr="00DE39BA">
        <w:t xml:space="preserve">Next we move on to configuring maps Api to delegate it in the app along with that a map </w:t>
      </w:r>
      <w:r w:rsidRPr="00DE39BA">
        <w:lastRenderedPageBreak/>
        <w:t>viewing screens had to also developed.</w:t>
      </w:r>
    </w:p>
    <w:p w14:paraId="28119AC4" w14:textId="77777777" w:rsidR="00E35AA8" w:rsidRPr="00DE39BA" w:rsidRDefault="00E35AA8" w:rsidP="00F535CA">
      <w:pPr>
        <w:pStyle w:val="ListParagraph"/>
        <w:widowControl w:val="0"/>
        <w:numPr>
          <w:ilvl w:val="0"/>
          <w:numId w:val="43"/>
        </w:numPr>
        <w:spacing w:after="200" w:line="360" w:lineRule="auto"/>
        <w:jc w:val="both"/>
        <w:pPrChange w:id="1398" w:author="mananarora1571@gmail.com" w:date="2021-05-30T15:12:00Z">
          <w:pPr>
            <w:pStyle w:val="ListParagraph"/>
            <w:numPr>
              <w:numId w:val="43"/>
            </w:numPr>
            <w:spacing w:after="200" w:line="360" w:lineRule="auto"/>
            <w:ind w:hanging="360"/>
            <w:jc w:val="both"/>
          </w:pPr>
        </w:pPrChange>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F535CA">
      <w:pPr>
        <w:pStyle w:val="ListParagraph"/>
        <w:widowControl w:val="0"/>
        <w:numPr>
          <w:ilvl w:val="0"/>
          <w:numId w:val="43"/>
        </w:numPr>
        <w:spacing w:after="200" w:line="360" w:lineRule="auto"/>
        <w:jc w:val="both"/>
        <w:pPrChange w:id="1399" w:author="mananarora1571@gmail.com" w:date="2021-05-30T15:12:00Z">
          <w:pPr>
            <w:pStyle w:val="ListParagraph"/>
            <w:numPr>
              <w:numId w:val="43"/>
            </w:numPr>
            <w:spacing w:after="200" w:line="360" w:lineRule="auto"/>
            <w:ind w:hanging="360"/>
            <w:jc w:val="both"/>
          </w:pPr>
        </w:pPrChange>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F535CA">
      <w:pPr>
        <w:pStyle w:val="ListParagraph"/>
        <w:widowControl w:val="0"/>
        <w:numPr>
          <w:ilvl w:val="0"/>
          <w:numId w:val="43"/>
        </w:numPr>
        <w:spacing w:after="200" w:line="360" w:lineRule="auto"/>
        <w:jc w:val="both"/>
        <w:pPrChange w:id="1400" w:author="mananarora1571@gmail.com" w:date="2021-05-30T15:12:00Z">
          <w:pPr>
            <w:pStyle w:val="ListParagraph"/>
            <w:numPr>
              <w:numId w:val="43"/>
            </w:numPr>
            <w:spacing w:after="200" w:line="360" w:lineRule="auto"/>
            <w:ind w:hanging="360"/>
            <w:jc w:val="both"/>
          </w:pPr>
        </w:pPrChange>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F535CA">
      <w:pPr>
        <w:pStyle w:val="ListParagraph"/>
        <w:widowControl w:val="0"/>
        <w:numPr>
          <w:ilvl w:val="0"/>
          <w:numId w:val="43"/>
        </w:numPr>
        <w:spacing w:after="200" w:line="360" w:lineRule="auto"/>
        <w:jc w:val="both"/>
        <w:pPrChange w:id="1401" w:author="mananarora1571@gmail.com" w:date="2021-05-30T15:12:00Z">
          <w:pPr>
            <w:pStyle w:val="ListParagraph"/>
            <w:numPr>
              <w:numId w:val="43"/>
            </w:numPr>
            <w:spacing w:after="200" w:line="360" w:lineRule="auto"/>
            <w:ind w:hanging="360"/>
            <w:jc w:val="both"/>
          </w:pPr>
        </w:pPrChange>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F535CA">
      <w:pPr>
        <w:pStyle w:val="ListParagraph"/>
        <w:widowControl w:val="0"/>
        <w:numPr>
          <w:ilvl w:val="0"/>
          <w:numId w:val="43"/>
        </w:numPr>
        <w:spacing w:after="200" w:line="360" w:lineRule="auto"/>
        <w:jc w:val="both"/>
        <w:pPrChange w:id="1402" w:author="mananarora1571@gmail.com" w:date="2021-05-30T15:12:00Z">
          <w:pPr>
            <w:pStyle w:val="ListParagraph"/>
            <w:numPr>
              <w:numId w:val="43"/>
            </w:numPr>
            <w:spacing w:after="200" w:line="360" w:lineRule="auto"/>
            <w:ind w:hanging="360"/>
            <w:jc w:val="both"/>
          </w:pPr>
        </w:pPrChange>
      </w:pPr>
      <w:r>
        <w:t>After this the user also gets to select a source and destination on the map view</w:t>
      </w:r>
    </w:p>
    <w:p w14:paraId="0DFC9811" w14:textId="2C9E3E41" w:rsidR="001D2111" w:rsidRDefault="001D2111" w:rsidP="00F535CA">
      <w:pPr>
        <w:pStyle w:val="ListParagraph"/>
        <w:widowControl w:val="0"/>
        <w:numPr>
          <w:ilvl w:val="0"/>
          <w:numId w:val="43"/>
        </w:numPr>
        <w:spacing w:after="200" w:line="360" w:lineRule="auto"/>
        <w:jc w:val="both"/>
        <w:pPrChange w:id="1403" w:author="mananarora1571@gmail.com" w:date="2021-05-30T15:12:00Z">
          <w:pPr>
            <w:pStyle w:val="ListParagraph"/>
            <w:numPr>
              <w:numId w:val="43"/>
            </w:numPr>
            <w:spacing w:after="200" w:line="360" w:lineRule="auto"/>
            <w:ind w:hanging="360"/>
            <w:jc w:val="both"/>
          </w:pPr>
        </w:pPrChange>
      </w:pPr>
      <w:r>
        <w:t>These selected coordintes are extracted ftom the mobile device and sent to the server by the means of an api call</w:t>
      </w:r>
    </w:p>
    <w:p w14:paraId="4DC70DB8" w14:textId="3369A222" w:rsidR="001D2111" w:rsidRDefault="001D2111" w:rsidP="00F535CA">
      <w:pPr>
        <w:pStyle w:val="ListParagraph"/>
        <w:widowControl w:val="0"/>
        <w:numPr>
          <w:ilvl w:val="0"/>
          <w:numId w:val="43"/>
        </w:numPr>
        <w:spacing w:after="200" w:line="360" w:lineRule="auto"/>
        <w:jc w:val="both"/>
        <w:pPrChange w:id="1404" w:author="mananarora1571@gmail.com" w:date="2021-05-30T15:12:00Z">
          <w:pPr>
            <w:pStyle w:val="ListParagraph"/>
            <w:numPr>
              <w:numId w:val="43"/>
            </w:numPr>
            <w:spacing w:after="200" w:line="360" w:lineRule="auto"/>
            <w:ind w:hanging="360"/>
            <w:jc w:val="both"/>
          </w:pPr>
        </w:pPrChange>
      </w:pPr>
      <w:r>
        <w:t xml:space="preserve">Upon receiving coordintes on the server, the server will try to find </w:t>
      </w:r>
      <w:ins w:id="1405" w:author="mananarora1571@gmail.com" w:date="2021-05-30T14:14:00Z">
        <w:r w:rsidR="000A1EDB">
          <w:t>m</w:t>
        </w:r>
      </w:ins>
      <w:r>
        <w:t>ultiple routes to reach the location from the source</w:t>
      </w:r>
    </w:p>
    <w:p w14:paraId="400A9DE2" w14:textId="433F80B4" w:rsidR="000A1EDB" w:rsidRPr="00DE39BA" w:rsidRDefault="001D2111" w:rsidP="00F535CA">
      <w:pPr>
        <w:pStyle w:val="ListParagraph"/>
        <w:widowControl w:val="0"/>
        <w:numPr>
          <w:ilvl w:val="0"/>
          <w:numId w:val="43"/>
        </w:numPr>
        <w:spacing w:after="200" w:line="360" w:lineRule="auto"/>
        <w:jc w:val="both"/>
        <w:pPrChange w:id="1406" w:author="mananarora1571@gmail.com" w:date="2021-05-30T15:12:00Z">
          <w:pPr>
            <w:pStyle w:val="ListParagraph"/>
            <w:numPr>
              <w:numId w:val="43"/>
            </w:numPr>
            <w:spacing w:after="200" w:line="360" w:lineRule="auto"/>
            <w:ind w:hanging="360"/>
            <w:jc w:val="both"/>
          </w:pPr>
        </w:pPrChange>
      </w:pPr>
      <w:r>
        <w:t>Then the server tries to filter out the safest route from the routes list based on self designed algorithm.</w:t>
      </w:r>
    </w:p>
    <w:bookmarkEnd w:id="1389"/>
    <w:p w14:paraId="61D4B922" w14:textId="5186A863" w:rsidR="003763EF" w:rsidRPr="00DE39BA" w:rsidRDefault="003763EF" w:rsidP="00F535CA">
      <w:pPr>
        <w:widowControl w:val="0"/>
        <w:spacing w:before="40" w:after="0" w:line="360" w:lineRule="auto"/>
        <w:outlineLvl w:val="1"/>
        <w:rPr>
          <w:rFonts w:eastAsia="Times New Roman"/>
        </w:rPr>
        <w:pPrChange w:id="1407" w:author="mananarora1571@gmail.com" w:date="2021-05-30T15:12:00Z">
          <w:pPr>
            <w:keepNext/>
            <w:keepLines/>
            <w:spacing w:before="40" w:after="0" w:line="360" w:lineRule="auto"/>
            <w:outlineLvl w:val="1"/>
          </w:pPr>
        </w:pPrChange>
      </w:pPr>
    </w:p>
    <w:p w14:paraId="4D0F3B77" w14:textId="196B5C60" w:rsidR="00A87CD2" w:rsidRDefault="00A87CD2" w:rsidP="00F535CA">
      <w:pPr>
        <w:widowControl w:val="0"/>
        <w:spacing w:line="360" w:lineRule="auto"/>
        <w:jc w:val="both"/>
        <w:rPr>
          <w:rFonts w:eastAsia="Calibri"/>
          <w:b/>
          <w:szCs w:val="24"/>
        </w:rPr>
        <w:pPrChange w:id="1408" w:author="mananarora1571@gmail.com" w:date="2021-05-30T15:12:00Z">
          <w:pPr>
            <w:spacing w:line="360" w:lineRule="auto"/>
            <w:jc w:val="both"/>
          </w:pPr>
        </w:pPrChange>
      </w:pPr>
    </w:p>
    <w:p w14:paraId="46C39801" w14:textId="58AB42FE" w:rsidR="00F503DE" w:rsidRDefault="00F503DE" w:rsidP="00F535CA">
      <w:pPr>
        <w:widowControl w:val="0"/>
        <w:spacing w:line="360" w:lineRule="auto"/>
        <w:jc w:val="both"/>
        <w:rPr>
          <w:rFonts w:eastAsia="Calibri"/>
          <w:b/>
          <w:szCs w:val="24"/>
        </w:rPr>
        <w:pPrChange w:id="1409" w:author="mananarora1571@gmail.com" w:date="2021-05-30T15:12:00Z">
          <w:pPr>
            <w:spacing w:line="360" w:lineRule="auto"/>
            <w:jc w:val="both"/>
          </w:pPr>
        </w:pPrChange>
      </w:pPr>
    </w:p>
    <w:p w14:paraId="3D35E1F1" w14:textId="5729A1F5" w:rsidR="00F503DE" w:rsidRDefault="00F503DE" w:rsidP="00F535CA">
      <w:pPr>
        <w:widowControl w:val="0"/>
        <w:spacing w:line="360" w:lineRule="auto"/>
        <w:jc w:val="both"/>
        <w:rPr>
          <w:rFonts w:eastAsia="Calibri"/>
          <w:b/>
          <w:szCs w:val="24"/>
        </w:rPr>
        <w:pPrChange w:id="1410" w:author="mananarora1571@gmail.com" w:date="2021-05-30T15:12:00Z">
          <w:pPr>
            <w:spacing w:line="360" w:lineRule="auto"/>
            <w:jc w:val="both"/>
          </w:pPr>
        </w:pPrChange>
      </w:pPr>
    </w:p>
    <w:p w14:paraId="733711D0" w14:textId="22B3424A" w:rsidR="00F503DE" w:rsidRDefault="00F503DE" w:rsidP="00F535CA">
      <w:pPr>
        <w:widowControl w:val="0"/>
        <w:spacing w:line="360" w:lineRule="auto"/>
        <w:jc w:val="both"/>
        <w:rPr>
          <w:rFonts w:eastAsia="Calibri"/>
          <w:b/>
          <w:szCs w:val="24"/>
        </w:rPr>
        <w:pPrChange w:id="1411" w:author="mananarora1571@gmail.com" w:date="2021-05-30T15:12:00Z">
          <w:pPr>
            <w:spacing w:line="360" w:lineRule="auto"/>
            <w:jc w:val="both"/>
          </w:pPr>
        </w:pPrChange>
      </w:pPr>
    </w:p>
    <w:p w14:paraId="5202CFBF" w14:textId="50E8BB6F" w:rsidR="00F503DE" w:rsidRDefault="00F503DE" w:rsidP="00F535CA">
      <w:pPr>
        <w:widowControl w:val="0"/>
        <w:spacing w:line="360" w:lineRule="auto"/>
        <w:jc w:val="both"/>
        <w:rPr>
          <w:rFonts w:eastAsia="Calibri"/>
          <w:b/>
          <w:szCs w:val="24"/>
        </w:rPr>
        <w:pPrChange w:id="1412" w:author="mananarora1571@gmail.com" w:date="2021-05-30T15:12:00Z">
          <w:pPr>
            <w:spacing w:line="360" w:lineRule="auto"/>
            <w:jc w:val="both"/>
          </w:pPr>
        </w:pPrChange>
      </w:pPr>
    </w:p>
    <w:p w14:paraId="0B6B847E" w14:textId="36C69038" w:rsidR="00F503DE" w:rsidRDefault="00F503DE" w:rsidP="00F535CA">
      <w:pPr>
        <w:widowControl w:val="0"/>
        <w:spacing w:line="360" w:lineRule="auto"/>
        <w:jc w:val="both"/>
        <w:rPr>
          <w:rFonts w:eastAsia="Calibri"/>
          <w:b/>
          <w:szCs w:val="24"/>
        </w:rPr>
        <w:pPrChange w:id="1413" w:author="mananarora1571@gmail.com" w:date="2021-05-30T15:12:00Z">
          <w:pPr>
            <w:spacing w:line="360" w:lineRule="auto"/>
            <w:jc w:val="both"/>
          </w:pPr>
        </w:pPrChange>
      </w:pPr>
    </w:p>
    <w:p w14:paraId="7A9781E4" w14:textId="215F07F5" w:rsidR="00F503DE" w:rsidRDefault="00F503DE" w:rsidP="00F535CA">
      <w:pPr>
        <w:widowControl w:val="0"/>
        <w:spacing w:line="360" w:lineRule="auto"/>
        <w:jc w:val="both"/>
        <w:rPr>
          <w:rFonts w:eastAsia="Calibri"/>
          <w:b/>
          <w:szCs w:val="24"/>
        </w:rPr>
        <w:pPrChange w:id="1414" w:author="mananarora1571@gmail.com" w:date="2021-05-30T15:12:00Z">
          <w:pPr>
            <w:spacing w:line="360" w:lineRule="auto"/>
            <w:jc w:val="both"/>
          </w:pPr>
        </w:pPrChange>
      </w:pPr>
    </w:p>
    <w:p w14:paraId="55C10CDB" w14:textId="0FCDDC86" w:rsidR="00F503DE" w:rsidRDefault="00F503DE" w:rsidP="00F535CA">
      <w:pPr>
        <w:widowControl w:val="0"/>
        <w:spacing w:line="360" w:lineRule="auto"/>
        <w:jc w:val="both"/>
        <w:rPr>
          <w:ins w:id="1415" w:author="mananarora1571@gmail.com" w:date="2021-05-30T15:18:00Z"/>
          <w:rFonts w:eastAsia="Calibri"/>
          <w:b/>
          <w:szCs w:val="24"/>
        </w:rPr>
        <w:pPrChange w:id="1416" w:author="mananarora1571@gmail.com" w:date="2021-05-30T15:12:00Z">
          <w:pPr>
            <w:spacing w:line="360" w:lineRule="auto"/>
            <w:jc w:val="both"/>
          </w:pPr>
        </w:pPrChange>
      </w:pPr>
    </w:p>
    <w:p w14:paraId="6791BF8B" w14:textId="77777777" w:rsidR="00EB6EFA" w:rsidRPr="00DE39BA" w:rsidRDefault="00EB6EFA" w:rsidP="00F535CA">
      <w:pPr>
        <w:widowControl w:val="0"/>
        <w:spacing w:line="360" w:lineRule="auto"/>
        <w:jc w:val="both"/>
        <w:rPr>
          <w:rFonts w:eastAsia="Calibri"/>
          <w:b/>
          <w:szCs w:val="24"/>
        </w:rPr>
        <w:pPrChange w:id="1417" w:author="mananarora1571@gmail.com" w:date="2021-05-30T15:12:00Z">
          <w:pPr>
            <w:spacing w:line="360" w:lineRule="auto"/>
            <w:jc w:val="both"/>
          </w:pPr>
        </w:pPrChange>
      </w:pPr>
    </w:p>
    <w:p w14:paraId="0873D904" w14:textId="72F288BF" w:rsidR="008E3C63" w:rsidRPr="00DE39BA" w:rsidRDefault="00D44E62" w:rsidP="00F535CA">
      <w:pPr>
        <w:widowControl w:val="0"/>
        <w:spacing w:line="360" w:lineRule="auto"/>
        <w:jc w:val="both"/>
        <w:rPr>
          <w:rFonts w:eastAsia="Calibri"/>
          <w:b/>
          <w:szCs w:val="24"/>
        </w:rPr>
        <w:pPrChange w:id="1418" w:author="mananarora1571@gmail.com" w:date="2021-05-30T15:12:00Z">
          <w:pPr>
            <w:spacing w:line="360" w:lineRule="auto"/>
            <w:jc w:val="both"/>
          </w:pPr>
        </w:pPrChange>
      </w:pPr>
      <w:r w:rsidRPr="00DE39BA">
        <w:rPr>
          <w:rFonts w:eastAsia="Calibri"/>
          <w:b/>
          <w:szCs w:val="24"/>
        </w:rPr>
        <w:lastRenderedPageBreak/>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F535CA">
      <w:pPr>
        <w:widowControl w:val="0"/>
        <w:rPr>
          <w:rFonts w:eastAsia="Calibri"/>
          <w:b/>
          <w:szCs w:val="24"/>
          <w:u w:val="single"/>
        </w:rPr>
        <w:pPrChange w:id="1419" w:author="mananarora1571@gmail.com" w:date="2021-05-30T15:12:00Z">
          <w:pPr/>
        </w:pPrChange>
      </w:pPr>
      <w:r w:rsidRPr="00DE39BA">
        <w:rPr>
          <w:rFonts w:eastAsia="Calibri"/>
          <w:b/>
          <w:szCs w:val="24"/>
          <w:u w:val="single"/>
        </w:rPr>
        <w:t xml:space="preserve">Folder Structure </w:t>
      </w:r>
    </w:p>
    <w:p w14:paraId="2707EB3A" w14:textId="77777777" w:rsidR="00AA4CB4" w:rsidRPr="00DE39BA" w:rsidRDefault="00AA4CB4" w:rsidP="00F535CA">
      <w:pPr>
        <w:widowControl w:val="0"/>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Change w:id="1421" w:author="mananarora1571@gmail.com" w:date="2021-05-30T15:12:00Z">
          <w:pPr/>
        </w:pPrChange>
      </w:pPr>
    </w:p>
    <w:p w14:paraId="7532BF08" w14:textId="79B46D67" w:rsidR="00AA4CB4" w:rsidRDefault="0027038B" w:rsidP="00F535CA">
      <w:pPr>
        <w:widowControl w:val="0"/>
        <w:jc w:val="center"/>
        <w:rPr>
          <w:rFonts w:eastAsia="Calibri"/>
          <w:b/>
          <w:szCs w:val="24"/>
          <w:lang w:val="en-IN"/>
        </w:rPr>
        <w:pPrChange w:id="1422" w:author="mananarora1571@gmail.com" w:date="2021-05-30T15:12:00Z">
          <w:pPr>
            <w:jc w:val="center"/>
          </w:pPr>
        </w:pPrChange>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F535CA">
      <w:pPr>
        <w:widowControl w:val="0"/>
        <w:jc w:val="center"/>
        <w:rPr>
          <w:rFonts w:eastAsia="Calibri"/>
          <w:b/>
          <w:szCs w:val="24"/>
          <w:lang w:val="en-IN"/>
        </w:rPr>
        <w:pPrChange w:id="1423" w:author="mananarora1571@gmail.com" w:date="2021-05-30T15:12:00Z">
          <w:pPr>
            <w:jc w:val="center"/>
          </w:pPr>
        </w:pPrChange>
      </w:pPr>
      <w:r w:rsidRPr="00DE39BA">
        <w:rPr>
          <w:b/>
          <w:szCs w:val="24"/>
        </w:rPr>
        <w:t>Fig</w:t>
      </w:r>
      <w:r w:rsidR="00C27AB6">
        <w:rPr>
          <w:b/>
          <w:szCs w:val="24"/>
        </w:rPr>
        <w:t xml:space="preserve"> 7.</w:t>
      </w:r>
      <w:ins w:id="1424" w:author="Pranav Taneja" w:date="2021-05-18T23:37:00Z">
        <w:r w:rsidR="004437EF">
          <w:rPr>
            <w:b/>
            <w:szCs w:val="24"/>
          </w:rPr>
          <w:t>4</w:t>
        </w:r>
      </w:ins>
      <w:del w:id="1425"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F535CA">
      <w:pPr>
        <w:widowControl w:val="0"/>
        <w:rPr>
          <w:iCs/>
          <w:noProof/>
          <w:szCs w:val="24"/>
          <w:lang w:eastAsia="en-IN"/>
        </w:rPr>
        <w:pPrChange w:id="1426" w:author="mananarora1571@gmail.com" w:date="2021-05-30T15:12:00Z">
          <w:pPr>
            <w:keepNext/>
          </w:pPr>
        </w:pPrChange>
      </w:pPr>
    </w:p>
    <w:p w14:paraId="32DF7C30" w14:textId="4890E847" w:rsidR="0027038B" w:rsidRPr="00DE39BA" w:rsidRDefault="0027038B" w:rsidP="00F535CA">
      <w:pPr>
        <w:widowControl w:val="0"/>
        <w:jc w:val="center"/>
        <w:rPr>
          <w:rFonts w:eastAsia="Calibri"/>
          <w:b/>
          <w:szCs w:val="24"/>
          <w:lang w:val="en-IN"/>
        </w:rPr>
        <w:pPrChange w:id="1427" w:author="mananarora1571@gmail.com" w:date="2021-05-30T15:12:00Z">
          <w:pPr>
            <w:jc w:val="center"/>
          </w:pPr>
        </w:pPrChange>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F535CA">
      <w:pPr>
        <w:widowControl w:val="0"/>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Change w:id="1428" w:author="mananarora1571@gmail.com" w:date="2021-05-30T15:12:00Z">
          <w:pPr>
            <w:jc w:val="center"/>
          </w:pPr>
        </w:pPrChange>
      </w:pPr>
      <w:r w:rsidRPr="00DE39BA">
        <w:rPr>
          <w:b/>
          <w:szCs w:val="24"/>
        </w:rPr>
        <w:t>Fig</w:t>
      </w:r>
      <w:r w:rsidR="00C27AB6">
        <w:rPr>
          <w:b/>
          <w:szCs w:val="24"/>
        </w:rPr>
        <w:t xml:space="preserve"> 7.</w:t>
      </w:r>
      <w:ins w:id="1429" w:author="Pranav Taneja" w:date="2021-05-18T23:37:00Z">
        <w:r w:rsidR="004437EF">
          <w:rPr>
            <w:b/>
            <w:szCs w:val="24"/>
          </w:rPr>
          <w:t>5</w:t>
        </w:r>
      </w:ins>
      <w:del w:id="1430"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F535CA">
      <w:pPr>
        <w:widowControl w:val="0"/>
        <w:rPr>
          <w:rFonts w:eastAsia="Calibri"/>
          <w:b/>
          <w:szCs w:val="24"/>
          <w:lang w:val="en-IN"/>
        </w:rPr>
        <w:pPrChange w:id="1431" w:author="mananarora1571@gmail.com" w:date="2021-05-30T15:12:00Z">
          <w:pPr/>
        </w:pPrChange>
      </w:pPr>
    </w:p>
    <w:p w14:paraId="128E6A54" w14:textId="45E182DB" w:rsidR="0027038B" w:rsidRPr="00DE39BA" w:rsidRDefault="00AA4CB4" w:rsidP="00F535CA">
      <w:pPr>
        <w:widowControl w:val="0"/>
        <w:rPr>
          <w:rFonts w:eastAsia="Calibri"/>
          <w:b/>
          <w:szCs w:val="24"/>
          <w:u w:val="single"/>
          <w:lang w:val="en-IN"/>
        </w:rPr>
        <w:pPrChange w:id="1432" w:author="mananarora1571@gmail.com" w:date="2021-05-30T15:12:00Z">
          <w:pPr/>
        </w:pPrChange>
      </w:pPr>
      <w:r w:rsidRPr="00DE39BA">
        <w:rPr>
          <w:rFonts w:eastAsia="Calibri"/>
          <w:b/>
          <w:szCs w:val="24"/>
          <w:u w:val="single"/>
          <w:lang w:val="en-IN"/>
        </w:rPr>
        <w:t>MAIN.DART</w:t>
      </w:r>
    </w:p>
    <w:p w14:paraId="720D6F85" w14:textId="77777777" w:rsidR="0027038B" w:rsidRPr="00DE39BA" w:rsidRDefault="0027038B" w:rsidP="00F535CA">
      <w:pPr>
        <w:widowControl w:val="0"/>
        <w:rPr>
          <w:rFonts w:eastAsia="Calibri"/>
          <w:bCs/>
          <w:szCs w:val="24"/>
          <w:lang w:val="en-IN"/>
        </w:rPr>
        <w:pPrChange w:id="1433" w:author="mananarora1571@gmail.com" w:date="2021-05-30T15:12:00Z">
          <w:pPr/>
        </w:pPrChange>
      </w:pPr>
      <w:r w:rsidRPr="00DE39BA">
        <w:rPr>
          <w:rFonts w:eastAsia="Calibri"/>
          <w:bCs/>
          <w:szCs w:val="24"/>
          <w:lang w:val="en-IN"/>
        </w:rPr>
        <w:t>import 'package:flutter/material.dart';</w:t>
      </w:r>
    </w:p>
    <w:p w14:paraId="087C39BB" w14:textId="77777777" w:rsidR="0027038B" w:rsidRPr="00DE39BA" w:rsidRDefault="0027038B" w:rsidP="00F535CA">
      <w:pPr>
        <w:widowControl w:val="0"/>
        <w:rPr>
          <w:rFonts w:eastAsia="Calibri"/>
          <w:bCs/>
          <w:szCs w:val="24"/>
          <w:lang w:val="en-IN"/>
        </w:rPr>
        <w:pPrChange w:id="1434" w:author="mananarora1571@gmail.com" w:date="2021-05-30T15:12:00Z">
          <w:pPr/>
        </w:pPrChange>
      </w:pPr>
      <w:r w:rsidRPr="00DE39BA">
        <w:rPr>
          <w:rFonts w:eastAsia="Calibri"/>
          <w:bCs/>
          <w:szCs w:val="24"/>
          <w:lang w:val="en-IN"/>
        </w:rPr>
        <w:t>import 'package:get/get.dart';</w:t>
      </w:r>
    </w:p>
    <w:p w14:paraId="20BF6A84" w14:textId="77777777" w:rsidR="0027038B" w:rsidRPr="00DE39BA" w:rsidRDefault="0027038B" w:rsidP="00F535CA">
      <w:pPr>
        <w:widowControl w:val="0"/>
        <w:rPr>
          <w:rFonts w:eastAsia="Calibri"/>
          <w:bCs/>
          <w:szCs w:val="24"/>
          <w:lang w:val="en-IN"/>
        </w:rPr>
        <w:pPrChange w:id="1435" w:author="mananarora1571@gmail.com" w:date="2021-05-30T15:12:00Z">
          <w:pPr/>
        </w:pPrChange>
      </w:pPr>
    </w:p>
    <w:p w14:paraId="6A660A8A" w14:textId="77777777" w:rsidR="0027038B" w:rsidRPr="00DE39BA" w:rsidRDefault="0027038B" w:rsidP="00F535CA">
      <w:pPr>
        <w:widowControl w:val="0"/>
        <w:rPr>
          <w:rFonts w:eastAsia="Calibri"/>
          <w:bCs/>
          <w:szCs w:val="24"/>
          <w:lang w:val="en-IN"/>
        </w:rPr>
        <w:pPrChange w:id="1436" w:author="mananarora1571@gmail.com" w:date="2021-05-30T15:12:00Z">
          <w:pPr/>
        </w:pPrChange>
      </w:pPr>
      <w:r w:rsidRPr="00DE39BA">
        <w:rPr>
          <w:rFonts w:eastAsia="Calibri"/>
          <w:bCs/>
          <w:szCs w:val="24"/>
          <w:lang w:val="en-IN"/>
        </w:rPr>
        <w:t>import 'app/routes/app_pages.dart';</w:t>
      </w:r>
    </w:p>
    <w:p w14:paraId="67AF4000" w14:textId="77777777" w:rsidR="0027038B" w:rsidRPr="00DE39BA" w:rsidRDefault="0027038B" w:rsidP="00F535CA">
      <w:pPr>
        <w:widowControl w:val="0"/>
        <w:rPr>
          <w:rFonts w:eastAsia="Calibri"/>
          <w:bCs/>
          <w:szCs w:val="24"/>
          <w:lang w:val="en-IN"/>
        </w:rPr>
        <w:pPrChange w:id="1437" w:author="mananarora1571@gmail.com" w:date="2021-05-30T15:12:00Z">
          <w:pPr/>
        </w:pPrChange>
      </w:pPr>
      <w:r w:rsidRPr="00DE39BA">
        <w:rPr>
          <w:rFonts w:eastAsia="Calibri"/>
          <w:bCs/>
          <w:szCs w:val="24"/>
          <w:lang w:val="en-IN"/>
        </w:rPr>
        <w:t>import 'app/services/services.dart';</w:t>
      </w:r>
    </w:p>
    <w:p w14:paraId="4937211B" w14:textId="77777777" w:rsidR="0027038B" w:rsidRPr="00DE39BA" w:rsidRDefault="0027038B" w:rsidP="00F535CA">
      <w:pPr>
        <w:widowControl w:val="0"/>
        <w:rPr>
          <w:rFonts w:eastAsia="Calibri"/>
          <w:bCs/>
          <w:szCs w:val="24"/>
          <w:lang w:val="en-IN"/>
        </w:rPr>
        <w:pPrChange w:id="1438" w:author="mananarora1571@gmail.com" w:date="2021-05-30T15:12:00Z">
          <w:pPr/>
        </w:pPrChange>
      </w:pPr>
    </w:p>
    <w:p w14:paraId="62FDF23B" w14:textId="77777777" w:rsidR="0027038B" w:rsidRPr="00DE39BA" w:rsidRDefault="0027038B" w:rsidP="00F535CA">
      <w:pPr>
        <w:widowControl w:val="0"/>
        <w:rPr>
          <w:rFonts w:eastAsia="Calibri"/>
          <w:bCs/>
          <w:szCs w:val="24"/>
          <w:lang w:val="en-IN"/>
        </w:rPr>
        <w:pPrChange w:id="1439" w:author="mananarora1571@gmail.com" w:date="2021-05-30T15:12:00Z">
          <w:pPr/>
        </w:pPrChange>
      </w:pPr>
      <w:r w:rsidRPr="00DE39BA">
        <w:rPr>
          <w:rFonts w:eastAsia="Calibri"/>
          <w:bCs/>
          <w:szCs w:val="24"/>
          <w:lang w:val="en-IN"/>
        </w:rPr>
        <w:t>Future&lt;void&gt; main() async {</w:t>
      </w:r>
    </w:p>
    <w:p w14:paraId="4342B114" w14:textId="77777777" w:rsidR="0027038B" w:rsidRPr="00DE39BA" w:rsidRDefault="0027038B" w:rsidP="00F535CA">
      <w:pPr>
        <w:widowControl w:val="0"/>
        <w:rPr>
          <w:rFonts w:eastAsia="Calibri"/>
          <w:bCs/>
          <w:szCs w:val="24"/>
          <w:lang w:val="en-IN"/>
        </w:rPr>
        <w:pPrChange w:id="1440" w:author="mananarora1571@gmail.com" w:date="2021-05-30T15:12:00Z">
          <w:pPr/>
        </w:pPrChange>
      </w:pPr>
      <w:r w:rsidRPr="00DE39BA">
        <w:rPr>
          <w:rFonts w:eastAsia="Calibri"/>
          <w:bCs/>
          <w:szCs w:val="24"/>
          <w:lang w:val="en-IN"/>
        </w:rPr>
        <w:t xml:space="preserve">  await initServices();</w:t>
      </w:r>
    </w:p>
    <w:p w14:paraId="70901877" w14:textId="77777777" w:rsidR="0027038B" w:rsidRPr="00DE39BA" w:rsidRDefault="0027038B" w:rsidP="00F535CA">
      <w:pPr>
        <w:widowControl w:val="0"/>
        <w:rPr>
          <w:rFonts w:eastAsia="Calibri"/>
          <w:bCs/>
          <w:szCs w:val="24"/>
          <w:lang w:val="en-IN"/>
        </w:rPr>
        <w:pPrChange w:id="1441" w:author="mananarora1571@gmail.com" w:date="2021-05-30T15:12:00Z">
          <w:pPr/>
        </w:pPrChange>
      </w:pPr>
      <w:r w:rsidRPr="00DE39BA">
        <w:rPr>
          <w:rFonts w:eastAsia="Calibri"/>
          <w:bCs/>
          <w:szCs w:val="24"/>
          <w:lang w:val="en-IN"/>
        </w:rPr>
        <w:t xml:space="preserve">  runApp(</w:t>
      </w:r>
    </w:p>
    <w:p w14:paraId="63078304" w14:textId="77777777" w:rsidR="0027038B" w:rsidRPr="00DE39BA" w:rsidRDefault="0027038B" w:rsidP="00F535CA">
      <w:pPr>
        <w:widowControl w:val="0"/>
        <w:rPr>
          <w:rFonts w:eastAsia="Calibri"/>
          <w:bCs/>
          <w:szCs w:val="24"/>
          <w:lang w:val="en-IN"/>
        </w:rPr>
        <w:pPrChange w:id="1442" w:author="mananarora1571@gmail.com" w:date="2021-05-30T15:12:00Z">
          <w:pPr/>
        </w:pPrChange>
      </w:pPr>
      <w:r w:rsidRPr="00DE39BA">
        <w:rPr>
          <w:rFonts w:eastAsia="Calibri"/>
          <w:bCs/>
          <w:szCs w:val="24"/>
          <w:lang w:val="en-IN"/>
        </w:rPr>
        <w:t xml:space="preserve">    GetMaterialApp(</w:t>
      </w:r>
    </w:p>
    <w:p w14:paraId="323A1EF9" w14:textId="77777777" w:rsidR="0027038B" w:rsidRPr="00DE39BA" w:rsidRDefault="0027038B" w:rsidP="00F535CA">
      <w:pPr>
        <w:widowControl w:val="0"/>
        <w:rPr>
          <w:rFonts w:eastAsia="Calibri"/>
          <w:bCs/>
          <w:szCs w:val="24"/>
          <w:lang w:val="en-IN"/>
        </w:rPr>
        <w:pPrChange w:id="1443" w:author="mananarora1571@gmail.com" w:date="2021-05-30T15:12:00Z">
          <w:pPr/>
        </w:pPrChange>
      </w:pPr>
      <w:r w:rsidRPr="00DE39BA">
        <w:rPr>
          <w:rFonts w:eastAsia="Calibri"/>
          <w:bCs/>
          <w:szCs w:val="24"/>
          <w:lang w:val="en-IN"/>
        </w:rPr>
        <w:lastRenderedPageBreak/>
        <w:t xml:space="preserve">      debugShowCheckedModeBanner: false,</w:t>
      </w:r>
    </w:p>
    <w:p w14:paraId="7AC30D39" w14:textId="77777777" w:rsidR="0027038B" w:rsidRPr="00DE39BA" w:rsidRDefault="0027038B" w:rsidP="00F535CA">
      <w:pPr>
        <w:widowControl w:val="0"/>
        <w:rPr>
          <w:rFonts w:eastAsia="Calibri"/>
          <w:bCs/>
          <w:szCs w:val="24"/>
          <w:lang w:val="en-IN"/>
        </w:rPr>
        <w:pPrChange w:id="1444" w:author="mananarora1571@gmail.com" w:date="2021-05-30T15:12:00Z">
          <w:pPr/>
        </w:pPrChange>
      </w:pPr>
      <w:r w:rsidRPr="00DE39BA">
        <w:rPr>
          <w:rFonts w:eastAsia="Calibri"/>
          <w:bCs/>
          <w:szCs w:val="24"/>
          <w:lang w:val="en-IN"/>
        </w:rPr>
        <w:t xml:space="preserve">      title: "Crowd Safety",</w:t>
      </w:r>
    </w:p>
    <w:p w14:paraId="27DF2A96" w14:textId="77777777" w:rsidR="0027038B" w:rsidRPr="00DE39BA" w:rsidRDefault="0027038B" w:rsidP="00F535CA">
      <w:pPr>
        <w:widowControl w:val="0"/>
        <w:rPr>
          <w:rFonts w:eastAsia="Calibri"/>
          <w:bCs/>
          <w:szCs w:val="24"/>
          <w:lang w:val="en-IN"/>
        </w:rPr>
        <w:pPrChange w:id="1445" w:author="mananarora1571@gmail.com" w:date="2021-05-30T15:12:00Z">
          <w:pPr/>
        </w:pPrChange>
      </w:pPr>
      <w:r w:rsidRPr="00DE39BA">
        <w:rPr>
          <w:rFonts w:eastAsia="Calibri"/>
          <w:bCs/>
          <w:szCs w:val="24"/>
          <w:lang w:val="en-IN"/>
        </w:rPr>
        <w:t xml:space="preserve">      initialRoute: AppPages.INITIAL,</w:t>
      </w:r>
    </w:p>
    <w:p w14:paraId="37717F1B" w14:textId="77777777" w:rsidR="0027038B" w:rsidRPr="00DE39BA" w:rsidRDefault="0027038B" w:rsidP="00F535CA">
      <w:pPr>
        <w:widowControl w:val="0"/>
        <w:rPr>
          <w:rFonts w:eastAsia="Calibri"/>
          <w:bCs/>
          <w:szCs w:val="24"/>
          <w:lang w:val="en-IN"/>
        </w:rPr>
        <w:pPrChange w:id="1446" w:author="mananarora1571@gmail.com" w:date="2021-05-30T15:12:00Z">
          <w:pPr/>
        </w:pPrChange>
      </w:pPr>
      <w:r w:rsidRPr="00DE39BA">
        <w:rPr>
          <w:rFonts w:eastAsia="Calibri"/>
          <w:bCs/>
          <w:szCs w:val="24"/>
          <w:lang w:val="en-IN"/>
        </w:rPr>
        <w:t xml:space="preserve">      getPages: AppPages.routes,</w:t>
      </w:r>
    </w:p>
    <w:p w14:paraId="1825F4A5" w14:textId="77777777" w:rsidR="0027038B" w:rsidRPr="00DE39BA" w:rsidRDefault="0027038B" w:rsidP="00F535CA">
      <w:pPr>
        <w:widowControl w:val="0"/>
        <w:rPr>
          <w:rFonts w:eastAsia="Calibri"/>
          <w:bCs/>
          <w:szCs w:val="24"/>
          <w:lang w:val="en-IN"/>
        </w:rPr>
        <w:pPrChange w:id="1447" w:author="mananarora1571@gmail.com" w:date="2021-05-30T15:12:00Z">
          <w:pPr/>
        </w:pPrChange>
      </w:pPr>
      <w:r w:rsidRPr="00DE39BA">
        <w:rPr>
          <w:rFonts w:eastAsia="Calibri"/>
          <w:bCs/>
          <w:szCs w:val="24"/>
          <w:lang w:val="en-IN"/>
        </w:rPr>
        <w:t xml:space="preserve">      theme: ThemeData.dark(),</w:t>
      </w:r>
    </w:p>
    <w:p w14:paraId="03271C83" w14:textId="77777777" w:rsidR="0027038B" w:rsidRPr="00DE39BA" w:rsidRDefault="0027038B" w:rsidP="00F535CA">
      <w:pPr>
        <w:widowControl w:val="0"/>
        <w:rPr>
          <w:rFonts w:eastAsia="Calibri"/>
          <w:bCs/>
          <w:szCs w:val="24"/>
          <w:lang w:val="en-IN"/>
        </w:rPr>
        <w:pPrChange w:id="1448" w:author="mananarora1571@gmail.com" w:date="2021-05-30T15:12:00Z">
          <w:pPr/>
        </w:pPrChange>
      </w:pPr>
      <w:r w:rsidRPr="00DE39BA">
        <w:rPr>
          <w:rFonts w:eastAsia="Calibri"/>
          <w:bCs/>
          <w:szCs w:val="24"/>
          <w:lang w:val="en-IN"/>
        </w:rPr>
        <w:t xml:space="preserve">    ),</w:t>
      </w:r>
    </w:p>
    <w:p w14:paraId="0E7D7468" w14:textId="77777777" w:rsidR="0027038B" w:rsidRPr="00DE39BA" w:rsidRDefault="0027038B" w:rsidP="00F535CA">
      <w:pPr>
        <w:widowControl w:val="0"/>
        <w:rPr>
          <w:rFonts w:eastAsia="Calibri"/>
          <w:bCs/>
          <w:szCs w:val="24"/>
          <w:lang w:val="en-IN"/>
        </w:rPr>
        <w:pPrChange w:id="1449" w:author="mananarora1571@gmail.com" w:date="2021-05-30T15:12:00Z">
          <w:pPr/>
        </w:pPrChange>
      </w:pPr>
      <w:r w:rsidRPr="00DE39BA">
        <w:rPr>
          <w:rFonts w:eastAsia="Calibri"/>
          <w:bCs/>
          <w:szCs w:val="24"/>
          <w:lang w:val="en-IN"/>
        </w:rPr>
        <w:t xml:space="preserve">  );</w:t>
      </w:r>
    </w:p>
    <w:p w14:paraId="0C23224F" w14:textId="32DB9FB4" w:rsidR="0027038B" w:rsidRPr="00DE39BA" w:rsidRDefault="0027038B" w:rsidP="00F535CA">
      <w:pPr>
        <w:widowControl w:val="0"/>
        <w:rPr>
          <w:rFonts w:eastAsia="Calibri"/>
          <w:bCs/>
          <w:szCs w:val="24"/>
          <w:lang w:val="en-IN"/>
        </w:rPr>
        <w:pPrChange w:id="1450" w:author="mananarora1571@gmail.com" w:date="2021-05-30T15:12:00Z">
          <w:pPr/>
        </w:pPrChange>
      </w:pPr>
      <w:r w:rsidRPr="00DE39BA">
        <w:rPr>
          <w:rFonts w:eastAsia="Calibri"/>
          <w:bCs/>
          <w:szCs w:val="24"/>
          <w:lang w:val="en-IN"/>
        </w:rPr>
        <w:t>}</w:t>
      </w:r>
    </w:p>
    <w:p w14:paraId="2E8A8F0A" w14:textId="149E3386" w:rsidR="0027038B" w:rsidRPr="00DE39BA" w:rsidRDefault="0027038B" w:rsidP="00F535CA">
      <w:pPr>
        <w:widowControl w:val="0"/>
        <w:rPr>
          <w:rFonts w:eastAsia="Calibri"/>
          <w:bCs/>
          <w:szCs w:val="24"/>
          <w:lang w:val="en-IN"/>
        </w:rPr>
        <w:pPrChange w:id="1451" w:author="mananarora1571@gmail.com" w:date="2021-05-30T15:12:00Z">
          <w:pPr/>
        </w:pPrChange>
      </w:pPr>
    </w:p>
    <w:p w14:paraId="14DE22DF" w14:textId="77777777" w:rsidR="00AA4CB4" w:rsidRPr="00DE39BA" w:rsidRDefault="00AA4CB4" w:rsidP="00F535CA">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Change w:id="1452" w:author="mananarora1571@gmail.com" w:date="2021-05-30T15:12:00Z">
          <w:pPr/>
        </w:pPrChange>
      </w:pPr>
    </w:p>
    <w:p w14:paraId="0F7CD8C4" w14:textId="4BADF62F" w:rsidR="0056445B" w:rsidRPr="0056445B" w:rsidRDefault="0027038B" w:rsidP="00F535CA">
      <w:pPr>
        <w:pStyle w:val="Caption"/>
        <w:widowControl w:val="0"/>
        <w:jc w:val="center"/>
        <w:rPr>
          <w:b/>
          <w:i w:val="0"/>
          <w:color w:val="auto"/>
          <w:sz w:val="24"/>
          <w:szCs w:val="24"/>
        </w:rPr>
        <w:pPrChange w:id="1453" w:author="mananarora1571@gmail.com" w:date="2021-05-30T15:12:00Z">
          <w:pPr>
            <w:pStyle w:val="Caption"/>
            <w:jc w:val="center"/>
          </w:pPr>
        </w:pPrChange>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1454" w:author="Pranav Taneja" w:date="2021-05-18T23:37:00Z">
        <w:r w:rsidR="004437EF">
          <w:rPr>
            <w:b/>
            <w:i w:val="0"/>
            <w:color w:val="auto"/>
            <w:sz w:val="24"/>
            <w:szCs w:val="24"/>
          </w:rPr>
          <w:t>6</w:t>
        </w:r>
      </w:ins>
      <w:del w:id="1455"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F535CA">
      <w:pPr>
        <w:widowControl w:val="0"/>
        <w:jc w:val="center"/>
        <w:rPr>
          <w:rFonts w:eastAsia="Calibri"/>
          <w:bCs/>
          <w:szCs w:val="24"/>
          <w:lang w:val="en-IN"/>
        </w:rPr>
        <w:pPrChange w:id="1456" w:author="mananarora1571@gmail.com" w:date="2021-05-30T15:12:00Z">
          <w:pPr>
            <w:jc w:val="center"/>
          </w:pPr>
        </w:pPrChange>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F535CA">
      <w:pPr>
        <w:pStyle w:val="Caption"/>
        <w:widowControl w:val="0"/>
        <w:jc w:val="center"/>
        <w:rPr>
          <w:b/>
          <w:i w:val="0"/>
          <w:color w:val="auto"/>
          <w:sz w:val="24"/>
          <w:szCs w:val="24"/>
        </w:rPr>
        <w:pPrChange w:id="1457"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1458" w:author="Pranav Taneja" w:date="2021-05-18T23:37:00Z">
        <w:r w:rsidR="004437EF">
          <w:rPr>
            <w:b/>
            <w:i w:val="0"/>
            <w:iCs w:val="0"/>
            <w:sz w:val="24"/>
            <w:szCs w:val="24"/>
          </w:rPr>
          <w:t>7</w:t>
        </w:r>
      </w:ins>
      <w:del w:id="1459"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F535CA">
      <w:pPr>
        <w:widowControl w:val="0"/>
        <w:rPr>
          <w:rFonts w:eastAsia="Calibri"/>
          <w:bCs/>
          <w:szCs w:val="24"/>
          <w:lang w:val="en-IN"/>
        </w:rPr>
        <w:pPrChange w:id="1460" w:author="mananarora1571@gmail.com" w:date="2021-05-30T15:12:00Z">
          <w:pPr/>
        </w:pPrChange>
      </w:pPr>
    </w:p>
    <w:p w14:paraId="03E77D3E" w14:textId="13FC838F" w:rsidR="00AA4CB4" w:rsidRPr="00DE39BA" w:rsidRDefault="00AA4CB4" w:rsidP="00F535CA">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Change w:id="1461" w:author="mananarora1571@gmail.com" w:date="2021-05-30T15:12:00Z">
          <w:pPr/>
        </w:pPrChange>
      </w:pPr>
    </w:p>
    <w:p w14:paraId="0A3EB8C1" w14:textId="3E2DF39C" w:rsidR="0027038B" w:rsidRPr="00DE39BA" w:rsidRDefault="0027038B" w:rsidP="00F535CA">
      <w:pPr>
        <w:widowControl w:val="0"/>
        <w:rPr>
          <w:rFonts w:eastAsia="Calibri"/>
          <w:bCs/>
          <w:szCs w:val="24"/>
          <w:lang w:val="en-IN"/>
        </w:rPr>
        <w:pPrChange w:id="1462" w:author="mananarora1571@gmail.com" w:date="2021-05-30T15:12:00Z">
          <w:pPr/>
        </w:pPrChange>
      </w:pPr>
    </w:p>
    <w:p w14:paraId="1679B6F4" w14:textId="610F8DAF" w:rsidR="0027038B" w:rsidRPr="00DE39BA" w:rsidRDefault="00AA4CB4" w:rsidP="00F535CA">
      <w:pPr>
        <w:widowControl w:val="0"/>
        <w:rPr>
          <w:rFonts w:eastAsia="Calibri"/>
          <w:b/>
          <w:szCs w:val="24"/>
          <w:u w:val="single"/>
          <w:lang w:val="en-IN"/>
        </w:rPr>
        <w:pPrChange w:id="1463" w:author="mananarora1571@gmail.com" w:date="2021-05-30T15:12:00Z">
          <w:pPr/>
        </w:pPrChange>
      </w:pPr>
      <w:r w:rsidRPr="00DE39BA">
        <w:rPr>
          <w:rFonts w:eastAsia="Calibri"/>
          <w:b/>
          <w:szCs w:val="24"/>
          <w:u w:val="single"/>
          <w:lang w:val="en-IN"/>
        </w:rPr>
        <w:t>HOTSPOT_MODEL.DART</w:t>
      </w:r>
    </w:p>
    <w:p w14:paraId="037DBB6E" w14:textId="77777777" w:rsidR="0027038B" w:rsidRPr="00DE39BA" w:rsidRDefault="0027038B" w:rsidP="00F535CA">
      <w:pPr>
        <w:widowControl w:val="0"/>
        <w:rPr>
          <w:rFonts w:eastAsia="Calibri"/>
          <w:bCs/>
          <w:szCs w:val="24"/>
          <w:lang w:val="en-IN"/>
        </w:rPr>
        <w:pPrChange w:id="1464" w:author="mananarora1571@gmail.com" w:date="2021-05-30T15:12:00Z">
          <w:pPr/>
        </w:pPrChange>
      </w:pPr>
      <w:r w:rsidRPr="00DE39BA">
        <w:rPr>
          <w:rFonts w:eastAsia="Calibri"/>
          <w:bCs/>
          <w:szCs w:val="24"/>
          <w:lang w:val="en-IN"/>
        </w:rPr>
        <w:t>class HotSpotModel {</w:t>
      </w:r>
    </w:p>
    <w:p w14:paraId="098C1E37" w14:textId="77777777" w:rsidR="0027038B" w:rsidRPr="00DE39BA" w:rsidRDefault="0027038B" w:rsidP="00F535CA">
      <w:pPr>
        <w:widowControl w:val="0"/>
        <w:rPr>
          <w:rFonts w:eastAsia="Calibri"/>
          <w:bCs/>
          <w:szCs w:val="24"/>
          <w:lang w:val="en-IN"/>
        </w:rPr>
        <w:pPrChange w:id="1465" w:author="mananarora1571@gmail.com" w:date="2021-05-30T15:12:00Z">
          <w:pPr/>
        </w:pPrChange>
      </w:pPr>
      <w:r w:rsidRPr="00DE39BA">
        <w:rPr>
          <w:rFonts w:eastAsia="Calibri"/>
          <w:bCs/>
          <w:szCs w:val="24"/>
          <w:lang w:val="en-IN"/>
        </w:rPr>
        <w:t xml:space="preserve">  List&lt;CoronaHotspot&gt; coronaHotspot;</w:t>
      </w:r>
    </w:p>
    <w:p w14:paraId="5F6FE0BF" w14:textId="77777777" w:rsidR="0027038B" w:rsidRPr="00DE39BA" w:rsidRDefault="0027038B" w:rsidP="00F535CA">
      <w:pPr>
        <w:widowControl w:val="0"/>
        <w:rPr>
          <w:rFonts w:eastAsia="Calibri"/>
          <w:bCs/>
          <w:szCs w:val="24"/>
          <w:lang w:val="en-IN"/>
        </w:rPr>
        <w:pPrChange w:id="1466" w:author="mananarora1571@gmail.com" w:date="2021-05-30T15:12:00Z">
          <w:pPr/>
        </w:pPrChange>
      </w:pPr>
      <w:r w:rsidRPr="00DE39BA">
        <w:rPr>
          <w:rFonts w:eastAsia="Calibri"/>
          <w:bCs/>
          <w:szCs w:val="24"/>
          <w:lang w:val="en-IN"/>
        </w:rPr>
        <w:t xml:space="preserve">  List&lt;CrowdHotspot&gt; crowdHotspot;</w:t>
      </w:r>
    </w:p>
    <w:p w14:paraId="620DE523" w14:textId="77777777" w:rsidR="0027038B" w:rsidRPr="00DE39BA" w:rsidRDefault="0027038B" w:rsidP="00F535CA">
      <w:pPr>
        <w:widowControl w:val="0"/>
        <w:rPr>
          <w:rFonts w:eastAsia="Calibri"/>
          <w:bCs/>
          <w:szCs w:val="24"/>
          <w:lang w:val="en-IN"/>
        </w:rPr>
        <w:pPrChange w:id="1467" w:author="mananarora1571@gmail.com" w:date="2021-05-30T15:12:00Z">
          <w:pPr/>
        </w:pPrChange>
      </w:pPr>
    </w:p>
    <w:p w14:paraId="4A1C632E" w14:textId="77777777" w:rsidR="0027038B" w:rsidRPr="00DE39BA" w:rsidRDefault="0027038B" w:rsidP="00F535CA">
      <w:pPr>
        <w:widowControl w:val="0"/>
        <w:rPr>
          <w:rFonts w:eastAsia="Calibri"/>
          <w:bCs/>
          <w:szCs w:val="24"/>
          <w:lang w:val="en-IN"/>
        </w:rPr>
        <w:pPrChange w:id="1468" w:author="mananarora1571@gmail.com" w:date="2021-05-30T15:12:00Z">
          <w:pPr/>
        </w:pPrChange>
      </w:pPr>
      <w:r w:rsidRPr="00DE39BA">
        <w:rPr>
          <w:rFonts w:eastAsia="Calibri"/>
          <w:bCs/>
          <w:szCs w:val="24"/>
          <w:lang w:val="en-IN"/>
        </w:rPr>
        <w:t xml:space="preserve">  HotSpotModel({this.coronaHotspot, this.crowdHotspot});</w:t>
      </w:r>
    </w:p>
    <w:p w14:paraId="3E15B207" w14:textId="77777777" w:rsidR="0027038B" w:rsidRPr="00DE39BA" w:rsidRDefault="0027038B" w:rsidP="00F535CA">
      <w:pPr>
        <w:widowControl w:val="0"/>
        <w:rPr>
          <w:rFonts w:eastAsia="Calibri"/>
          <w:bCs/>
          <w:szCs w:val="24"/>
          <w:lang w:val="en-IN"/>
        </w:rPr>
        <w:pPrChange w:id="1469" w:author="mananarora1571@gmail.com" w:date="2021-05-30T15:12:00Z">
          <w:pPr/>
        </w:pPrChange>
      </w:pPr>
    </w:p>
    <w:p w14:paraId="615B99F9" w14:textId="77777777" w:rsidR="0027038B" w:rsidRPr="00DE39BA" w:rsidRDefault="0027038B" w:rsidP="00F535CA">
      <w:pPr>
        <w:widowControl w:val="0"/>
        <w:rPr>
          <w:rFonts w:eastAsia="Calibri"/>
          <w:bCs/>
          <w:szCs w:val="24"/>
          <w:lang w:val="en-IN"/>
        </w:rPr>
        <w:pPrChange w:id="1470" w:author="mananarora1571@gmail.com" w:date="2021-05-30T15:12:00Z">
          <w:pPr/>
        </w:pPrChange>
      </w:pPr>
      <w:r w:rsidRPr="00DE39BA">
        <w:rPr>
          <w:rFonts w:eastAsia="Calibri"/>
          <w:bCs/>
          <w:szCs w:val="24"/>
          <w:lang w:val="en-IN"/>
        </w:rPr>
        <w:t xml:space="preserve">  HotSpotModel.fromJson(Map&lt;String, dynamic&gt; json) {</w:t>
      </w:r>
    </w:p>
    <w:p w14:paraId="122EC0B9" w14:textId="77777777" w:rsidR="0027038B" w:rsidRPr="00DE39BA" w:rsidRDefault="0027038B" w:rsidP="00F535CA">
      <w:pPr>
        <w:widowControl w:val="0"/>
        <w:rPr>
          <w:rFonts w:eastAsia="Calibri"/>
          <w:bCs/>
          <w:szCs w:val="24"/>
          <w:lang w:val="en-IN"/>
        </w:rPr>
        <w:pPrChange w:id="1471" w:author="mananarora1571@gmail.com" w:date="2021-05-30T15:12:00Z">
          <w:pPr/>
        </w:pPrChange>
      </w:pPr>
      <w:r w:rsidRPr="00DE39BA">
        <w:rPr>
          <w:rFonts w:eastAsia="Calibri"/>
          <w:bCs/>
          <w:szCs w:val="24"/>
          <w:lang w:val="en-IN"/>
        </w:rPr>
        <w:t xml:space="preserve">    if (json['corona_hotspot'] != null) {</w:t>
      </w:r>
    </w:p>
    <w:p w14:paraId="26A435D3" w14:textId="77777777" w:rsidR="0027038B" w:rsidRPr="00DE39BA" w:rsidRDefault="0027038B" w:rsidP="00F535CA">
      <w:pPr>
        <w:widowControl w:val="0"/>
        <w:rPr>
          <w:rFonts w:eastAsia="Calibri"/>
          <w:bCs/>
          <w:szCs w:val="24"/>
          <w:lang w:val="en-IN"/>
        </w:rPr>
        <w:pPrChange w:id="1472" w:author="mananarora1571@gmail.com" w:date="2021-05-30T15:12:00Z">
          <w:pPr/>
        </w:pPrChange>
      </w:pPr>
      <w:r w:rsidRPr="00DE39BA">
        <w:rPr>
          <w:rFonts w:eastAsia="Calibri"/>
          <w:bCs/>
          <w:szCs w:val="24"/>
          <w:lang w:val="en-IN"/>
        </w:rPr>
        <w:t xml:space="preserve">      coronaHotspot = &lt;CoronaHotspot&gt;[];</w:t>
      </w:r>
    </w:p>
    <w:p w14:paraId="04B1B779" w14:textId="77777777" w:rsidR="0027038B" w:rsidRPr="00DE39BA" w:rsidRDefault="0027038B" w:rsidP="00F535CA">
      <w:pPr>
        <w:widowControl w:val="0"/>
        <w:rPr>
          <w:rFonts w:eastAsia="Calibri"/>
          <w:bCs/>
          <w:szCs w:val="24"/>
          <w:lang w:val="en-IN"/>
        </w:rPr>
        <w:pPrChange w:id="1473" w:author="mananarora1571@gmail.com" w:date="2021-05-30T15:12:00Z">
          <w:pPr/>
        </w:pPrChange>
      </w:pPr>
      <w:r w:rsidRPr="00DE39BA">
        <w:rPr>
          <w:rFonts w:eastAsia="Calibri"/>
          <w:bCs/>
          <w:szCs w:val="24"/>
          <w:lang w:val="en-IN"/>
        </w:rPr>
        <w:lastRenderedPageBreak/>
        <w:t xml:space="preserve">      json['corona_hotspot'].forEach((v) {</w:t>
      </w:r>
    </w:p>
    <w:p w14:paraId="30D84BF0" w14:textId="77777777" w:rsidR="0027038B" w:rsidRPr="00DE39BA" w:rsidRDefault="0027038B" w:rsidP="00F535CA">
      <w:pPr>
        <w:widowControl w:val="0"/>
        <w:rPr>
          <w:rFonts w:eastAsia="Calibri"/>
          <w:bCs/>
          <w:szCs w:val="24"/>
          <w:lang w:val="en-IN"/>
        </w:rPr>
        <w:pPrChange w:id="1474" w:author="mananarora1571@gmail.com" w:date="2021-05-30T15:12:00Z">
          <w:pPr/>
        </w:pPrChange>
      </w:pPr>
      <w:r w:rsidRPr="00DE39BA">
        <w:rPr>
          <w:rFonts w:eastAsia="Calibri"/>
          <w:bCs/>
          <w:szCs w:val="24"/>
          <w:lang w:val="en-IN"/>
        </w:rPr>
        <w:t xml:space="preserve">        coronaHotspot.add(CoronaHotspot.fromJson(v as Map&lt;String, dynamic&gt;));</w:t>
      </w:r>
    </w:p>
    <w:p w14:paraId="74E60BC1" w14:textId="77777777" w:rsidR="0027038B" w:rsidRPr="00DE39BA" w:rsidRDefault="0027038B" w:rsidP="00F535CA">
      <w:pPr>
        <w:widowControl w:val="0"/>
        <w:rPr>
          <w:rFonts w:eastAsia="Calibri"/>
          <w:bCs/>
          <w:szCs w:val="24"/>
          <w:lang w:val="en-IN"/>
        </w:rPr>
        <w:pPrChange w:id="1475" w:author="mananarora1571@gmail.com" w:date="2021-05-30T15:12:00Z">
          <w:pPr/>
        </w:pPrChange>
      </w:pPr>
      <w:r w:rsidRPr="00DE39BA">
        <w:rPr>
          <w:rFonts w:eastAsia="Calibri"/>
          <w:bCs/>
          <w:szCs w:val="24"/>
          <w:lang w:val="en-IN"/>
        </w:rPr>
        <w:t xml:space="preserve">      });</w:t>
      </w:r>
    </w:p>
    <w:p w14:paraId="385DD596" w14:textId="77777777" w:rsidR="0027038B" w:rsidRPr="00DE39BA" w:rsidRDefault="0027038B" w:rsidP="00F535CA">
      <w:pPr>
        <w:widowControl w:val="0"/>
        <w:rPr>
          <w:rFonts w:eastAsia="Calibri"/>
          <w:bCs/>
          <w:szCs w:val="24"/>
          <w:lang w:val="en-IN"/>
        </w:rPr>
        <w:pPrChange w:id="1476" w:author="mananarora1571@gmail.com" w:date="2021-05-30T15:12:00Z">
          <w:pPr/>
        </w:pPrChange>
      </w:pPr>
      <w:r w:rsidRPr="00DE39BA">
        <w:rPr>
          <w:rFonts w:eastAsia="Calibri"/>
          <w:bCs/>
          <w:szCs w:val="24"/>
          <w:lang w:val="en-IN"/>
        </w:rPr>
        <w:t xml:space="preserve">    }</w:t>
      </w:r>
    </w:p>
    <w:p w14:paraId="02D7B9AE" w14:textId="77777777" w:rsidR="0027038B" w:rsidRPr="00DE39BA" w:rsidRDefault="0027038B" w:rsidP="00F535CA">
      <w:pPr>
        <w:widowControl w:val="0"/>
        <w:rPr>
          <w:rFonts w:eastAsia="Calibri"/>
          <w:bCs/>
          <w:szCs w:val="24"/>
          <w:lang w:val="en-IN"/>
        </w:rPr>
        <w:pPrChange w:id="1477" w:author="mananarora1571@gmail.com" w:date="2021-05-30T15:12:00Z">
          <w:pPr/>
        </w:pPrChange>
      </w:pPr>
      <w:r w:rsidRPr="00DE39BA">
        <w:rPr>
          <w:rFonts w:eastAsia="Calibri"/>
          <w:bCs/>
          <w:szCs w:val="24"/>
          <w:lang w:val="en-IN"/>
        </w:rPr>
        <w:t xml:space="preserve">    if (json['crowd_hotspot'] != null) {</w:t>
      </w:r>
    </w:p>
    <w:p w14:paraId="28FB080D" w14:textId="77777777" w:rsidR="0027038B" w:rsidRPr="00DE39BA" w:rsidRDefault="0027038B" w:rsidP="00F535CA">
      <w:pPr>
        <w:widowControl w:val="0"/>
        <w:rPr>
          <w:rFonts w:eastAsia="Calibri"/>
          <w:bCs/>
          <w:szCs w:val="24"/>
          <w:lang w:val="en-IN"/>
        </w:rPr>
        <w:pPrChange w:id="1478" w:author="mananarora1571@gmail.com" w:date="2021-05-30T15:12:00Z">
          <w:pPr/>
        </w:pPrChange>
      </w:pPr>
      <w:r w:rsidRPr="00DE39BA">
        <w:rPr>
          <w:rFonts w:eastAsia="Calibri"/>
          <w:bCs/>
          <w:szCs w:val="24"/>
          <w:lang w:val="en-IN"/>
        </w:rPr>
        <w:t xml:space="preserve">      crowdHotspot = &lt;CrowdHotspot&gt;[];</w:t>
      </w:r>
    </w:p>
    <w:p w14:paraId="4170AB46" w14:textId="77777777" w:rsidR="0027038B" w:rsidRPr="00DE39BA" w:rsidRDefault="0027038B" w:rsidP="00F535CA">
      <w:pPr>
        <w:widowControl w:val="0"/>
        <w:rPr>
          <w:rFonts w:eastAsia="Calibri"/>
          <w:bCs/>
          <w:szCs w:val="24"/>
          <w:lang w:val="en-IN"/>
        </w:rPr>
        <w:pPrChange w:id="1479" w:author="mananarora1571@gmail.com" w:date="2021-05-30T15:12:00Z">
          <w:pPr/>
        </w:pPrChange>
      </w:pPr>
      <w:r w:rsidRPr="00DE39BA">
        <w:rPr>
          <w:rFonts w:eastAsia="Calibri"/>
          <w:bCs/>
          <w:szCs w:val="24"/>
          <w:lang w:val="en-IN"/>
        </w:rPr>
        <w:t xml:space="preserve">      json['crowd_hotspot'].forEach((v) {</w:t>
      </w:r>
    </w:p>
    <w:p w14:paraId="1A677107" w14:textId="77777777" w:rsidR="0027038B" w:rsidRPr="00DE39BA" w:rsidRDefault="0027038B" w:rsidP="00F535CA">
      <w:pPr>
        <w:widowControl w:val="0"/>
        <w:rPr>
          <w:rFonts w:eastAsia="Calibri"/>
          <w:bCs/>
          <w:szCs w:val="24"/>
          <w:lang w:val="en-IN"/>
        </w:rPr>
        <w:pPrChange w:id="1480" w:author="mananarora1571@gmail.com" w:date="2021-05-30T15:12:00Z">
          <w:pPr/>
        </w:pPrChange>
      </w:pPr>
      <w:r w:rsidRPr="00DE39BA">
        <w:rPr>
          <w:rFonts w:eastAsia="Calibri"/>
          <w:bCs/>
          <w:szCs w:val="24"/>
          <w:lang w:val="en-IN"/>
        </w:rPr>
        <w:t xml:space="preserve">        crowdHotspot.add(CrowdHotspot.fromJson(v as Map&lt;String, dynamic&gt;));</w:t>
      </w:r>
    </w:p>
    <w:p w14:paraId="0D67CFCB" w14:textId="77777777" w:rsidR="0027038B" w:rsidRPr="00DE39BA" w:rsidRDefault="0027038B" w:rsidP="00F535CA">
      <w:pPr>
        <w:widowControl w:val="0"/>
        <w:rPr>
          <w:rFonts w:eastAsia="Calibri"/>
          <w:bCs/>
          <w:szCs w:val="24"/>
          <w:lang w:val="en-IN"/>
        </w:rPr>
        <w:pPrChange w:id="1481" w:author="mananarora1571@gmail.com" w:date="2021-05-30T15:12:00Z">
          <w:pPr/>
        </w:pPrChange>
      </w:pPr>
      <w:r w:rsidRPr="00DE39BA">
        <w:rPr>
          <w:rFonts w:eastAsia="Calibri"/>
          <w:bCs/>
          <w:szCs w:val="24"/>
          <w:lang w:val="en-IN"/>
        </w:rPr>
        <w:t xml:space="preserve">      });</w:t>
      </w:r>
    </w:p>
    <w:p w14:paraId="629B65B4" w14:textId="77777777" w:rsidR="0027038B" w:rsidRPr="00DE39BA" w:rsidRDefault="0027038B" w:rsidP="00F535CA">
      <w:pPr>
        <w:widowControl w:val="0"/>
        <w:rPr>
          <w:rFonts w:eastAsia="Calibri"/>
          <w:bCs/>
          <w:szCs w:val="24"/>
          <w:lang w:val="en-IN"/>
        </w:rPr>
        <w:pPrChange w:id="1482" w:author="mananarora1571@gmail.com" w:date="2021-05-30T15:12:00Z">
          <w:pPr/>
        </w:pPrChange>
      </w:pPr>
      <w:r w:rsidRPr="00DE39BA">
        <w:rPr>
          <w:rFonts w:eastAsia="Calibri"/>
          <w:bCs/>
          <w:szCs w:val="24"/>
          <w:lang w:val="en-IN"/>
        </w:rPr>
        <w:t xml:space="preserve">    }</w:t>
      </w:r>
    </w:p>
    <w:p w14:paraId="7E9984C0" w14:textId="77777777" w:rsidR="0027038B" w:rsidRPr="00DE39BA" w:rsidRDefault="0027038B" w:rsidP="00F535CA">
      <w:pPr>
        <w:widowControl w:val="0"/>
        <w:rPr>
          <w:rFonts w:eastAsia="Calibri"/>
          <w:bCs/>
          <w:szCs w:val="24"/>
          <w:lang w:val="en-IN"/>
        </w:rPr>
        <w:pPrChange w:id="1483" w:author="mananarora1571@gmail.com" w:date="2021-05-30T15:12:00Z">
          <w:pPr/>
        </w:pPrChange>
      </w:pPr>
      <w:r w:rsidRPr="00DE39BA">
        <w:rPr>
          <w:rFonts w:eastAsia="Calibri"/>
          <w:bCs/>
          <w:szCs w:val="24"/>
          <w:lang w:val="en-IN"/>
        </w:rPr>
        <w:t xml:space="preserve">  }</w:t>
      </w:r>
    </w:p>
    <w:p w14:paraId="6286BC33" w14:textId="77777777" w:rsidR="0027038B" w:rsidRPr="00DE39BA" w:rsidRDefault="0027038B" w:rsidP="00F535CA">
      <w:pPr>
        <w:widowControl w:val="0"/>
        <w:rPr>
          <w:rFonts w:eastAsia="Calibri"/>
          <w:bCs/>
          <w:szCs w:val="24"/>
          <w:lang w:val="en-IN"/>
        </w:rPr>
        <w:pPrChange w:id="1484" w:author="mananarora1571@gmail.com" w:date="2021-05-30T15:12:00Z">
          <w:pPr/>
        </w:pPrChange>
      </w:pPr>
    </w:p>
    <w:p w14:paraId="65EED381" w14:textId="77777777" w:rsidR="0027038B" w:rsidRPr="00DE39BA" w:rsidRDefault="0027038B" w:rsidP="00F535CA">
      <w:pPr>
        <w:widowControl w:val="0"/>
        <w:rPr>
          <w:rFonts w:eastAsia="Calibri"/>
          <w:bCs/>
          <w:szCs w:val="24"/>
          <w:lang w:val="en-IN"/>
        </w:rPr>
        <w:pPrChange w:id="1485" w:author="mananarora1571@gmail.com" w:date="2021-05-30T15:12:00Z">
          <w:pPr/>
        </w:pPrChange>
      </w:pPr>
      <w:r w:rsidRPr="00DE39BA">
        <w:rPr>
          <w:rFonts w:eastAsia="Calibri"/>
          <w:bCs/>
          <w:szCs w:val="24"/>
          <w:lang w:val="en-IN"/>
        </w:rPr>
        <w:t xml:space="preserve">  Map&lt;String, dynamic&gt; toJson() {</w:t>
      </w:r>
    </w:p>
    <w:p w14:paraId="1634FA0C" w14:textId="77777777" w:rsidR="0027038B" w:rsidRPr="00DE39BA" w:rsidRDefault="0027038B" w:rsidP="00F535CA">
      <w:pPr>
        <w:widowControl w:val="0"/>
        <w:rPr>
          <w:rFonts w:eastAsia="Calibri"/>
          <w:bCs/>
          <w:szCs w:val="24"/>
          <w:lang w:val="en-IN"/>
        </w:rPr>
        <w:pPrChange w:id="1486" w:author="mananarora1571@gmail.com" w:date="2021-05-30T15:12:00Z">
          <w:pPr/>
        </w:pPrChange>
      </w:pPr>
      <w:r w:rsidRPr="00DE39BA">
        <w:rPr>
          <w:rFonts w:eastAsia="Calibri"/>
          <w:bCs/>
          <w:szCs w:val="24"/>
          <w:lang w:val="en-IN"/>
        </w:rPr>
        <w:t xml:space="preserve">    final Map&lt;String, dynamic&gt; data = &lt;String, dynamic&gt;{};</w:t>
      </w:r>
    </w:p>
    <w:p w14:paraId="09694D58" w14:textId="77777777" w:rsidR="0027038B" w:rsidRPr="00DE39BA" w:rsidRDefault="0027038B" w:rsidP="00F535CA">
      <w:pPr>
        <w:widowControl w:val="0"/>
        <w:rPr>
          <w:rFonts w:eastAsia="Calibri"/>
          <w:bCs/>
          <w:szCs w:val="24"/>
          <w:lang w:val="en-IN"/>
        </w:rPr>
        <w:pPrChange w:id="1487" w:author="mananarora1571@gmail.com" w:date="2021-05-30T15:12:00Z">
          <w:pPr/>
        </w:pPrChange>
      </w:pPr>
      <w:r w:rsidRPr="00DE39BA">
        <w:rPr>
          <w:rFonts w:eastAsia="Calibri"/>
          <w:bCs/>
          <w:szCs w:val="24"/>
          <w:lang w:val="en-IN"/>
        </w:rPr>
        <w:t xml:space="preserve">    if (coronaHotspot != null) {</w:t>
      </w:r>
    </w:p>
    <w:p w14:paraId="27C8D82D" w14:textId="77777777" w:rsidR="0027038B" w:rsidRPr="00DE39BA" w:rsidRDefault="0027038B" w:rsidP="00F535CA">
      <w:pPr>
        <w:widowControl w:val="0"/>
        <w:rPr>
          <w:rFonts w:eastAsia="Calibri"/>
          <w:bCs/>
          <w:szCs w:val="24"/>
          <w:lang w:val="en-IN"/>
        </w:rPr>
        <w:pPrChange w:id="1488" w:author="mananarora1571@gmail.com" w:date="2021-05-30T15:12:00Z">
          <w:pPr/>
        </w:pPrChange>
      </w:pPr>
      <w:r w:rsidRPr="00DE39BA">
        <w:rPr>
          <w:rFonts w:eastAsia="Calibri"/>
          <w:bCs/>
          <w:szCs w:val="24"/>
          <w:lang w:val="en-IN"/>
        </w:rPr>
        <w:t xml:space="preserve">      data['corona_hotspot'] = coronaHotspot.map((v) =&gt; v.toJson()).toList();</w:t>
      </w:r>
    </w:p>
    <w:p w14:paraId="5F19FA75" w14:textId="77777777" w:rsidR="0027038B" w:rsidRPr="00DE39BA" w:rsidRDefault="0027038B" w:rsidP="00F535CA">
      <w:pPr>
        <w:widowControl w:val="0"/>
        <w:rPr>
          <w:rFonts w:eastAsia="Calibri"/>
          <w:bCs/>
          <w:szCs w:val="24"/>
          <w:lang w:val="en-IN"/>
        </w:rPr>
        <w:pPrChange w:id="1489" w:author="mananarora1571@gmail.com" w:date="2021-05-30T15:12:00Z">
          <w:pPr/>
        </w:pPrChange>
      </w:pPr>
      <w:r w:rsidRPr="00DE39BA">
        <w:rPr>
          <w:rFonts w:eastAsia="Calibri"/>
          <w:bCs/>
          <w:szCs w:val="24"/>
          <w:lang w:val="en-IN"/>
        </w:rPr>
        <w:t xml:space="preserve">    }</w:t>
      </w:r>
    </w:p>
    <w:p w14:paraId="02AA389E" w14:textId="77777777" w:rsidR="0027038B" w:rsidRPr="00DE39BA" w:rsidRDefault="0027038B" w:rsidP="00F535CA">
      <w:pPr>
        <w:widowControl w:val="0"/>
        <w:rPr>
          <w:rFonts w:eastAsia="Calibri"/>
          <w:bCs/>
          <w:szCs w:val="24"/>
          <w:lang w:val="en-IN"/>
        </w:rPr>
        <w:pPrChange w:id="1490" w:author="mananarora1571@gmail.com" w:date="2021-05-30T15:12:00Z">
          <w:pPr/>
        </w:pPrChange>
      </w:pPr>
      <w:r w:rsidRPr="00DE39BA">
        <w:rPr>
          <w:rFonts w:eastAsia="Calibri"/>
          <w:bCs/>
          <w:szCs w:val="24"/>
          <w:lang w:val="en-IN"/>
        </w:rPr>
        <w:t xml:space="preserve">    if (crowdHotspot != null) {</w:t>
      </w:r>
    </w:p>
    <w:p w14:paraId="574ABE45" w14:textId="77777777" w:rsidR="0027038B" w:rsidRPr="00DE39BA" w:rsidRDefault="0027038B" w:rsidP="00F535CA">
      <w:pPr>
        <w:widowControl w:val="0"/>
        <w:rPr>
          <w:rFonts w:eastAsia="Calibri"/>
          <w:bCs/>
          <w:szCs w:val="24"/>
          <w:lang w:val="en-IN"/>
        </w:rPr>
        <w:pPrChange w:id="1491" w:author="mananarora1571@gmail.com" w:date="2021-05-30T15:12:00Z">
          <w:pPr/>
        </w:pPrChange>
      </w:pPr>
      <w:r w:rsidRPr="00DE39BA">
        <w:rPr>
          <w:rFonts w:eastAsia="Calibri"/>
          <w:bCs/>
          <w:szCs w:val="24"/>
          <w:lang w:val="en-IN"/>
        </w:rPr>
        <w:t xml:space="preserve">      data['crowd_hotspot'] = crowdHotspot.map((v) =&gt; v.toJson()).toList();</w:t>
      </w:r>
    </w:p>
    <w:p w14:paraId="697231BC" w14:textId="77777777" w:rsidR="0027038B" w:rsidRPr="00DE39BA" w:rsidRDefault="0027038B" w:rsidP="00F535CA">
      <w:pPr>
        <w:widowControl w:val="0"/>
        <w:rPr>
          <w:rFonts w:eastAsia="Calibri"/>
          <w:bCs/>
          <w:szCs w:val="24"/>
          <w:lang w:val="en-IN"/>
        </w:rPr>
        <w:pPrChange w:id="1492" w:author="mananarora1571@gmail.com" w:date="2021-05-30T15:12:00Z">
          <w:pPr/>
        </w:pPrChange>
      </w:pPr>
      <w:r w:rsidRPr="00DE39BA">
        <w:rPr>
          <w:rFonts w:eastAsia="Calibri"/>
          <w:bCs/>
          <w:szCs w:val="24"/>
          <w:lang w:val="en-IN"/>
        </w:rPr>
        <w:t xml:space="preserve">    }</w:t>
      </w:r>
    </w:p>
    <w:p w14:paraId="5CEAF3E1" w14:textId="77777777" w:rsidR="0027038B" w:rsidRPr="00DE39BA" w:rsidRDefault="0027038B" w:rsidP="00F535CA">
      <w:pPr>
        <w:widowControl w:val="0"/>
        <w:rPr>
          <w:rFonts w:eastAsia="Calibri"/>
          <w:bCs/>
          <w:szCs w:val="24"/>
          <w:lang w:val="en-IN"/>
        </w:rPr>
        <w:pPrChange w:id="1493" w:author="mananarora1571@gmail.com" w:date="2021-05-30T15:12:00Z">
          <w:pPr/>
        </w:pPrChange>
      </w:pPr>
      <w:r w:rsidRPr="00DE39BA">
        <w:rPr>
          <w:rFonts w:eastAsia="Calibri"/>
          <w:bCs/>
          <w:szCs w:val="24"/>
          <w:lang w:val="en-IN"/>
        </w:rPr>
        <w:t xml:space="preserve">    return data;</w:t>
      </w:r>
    </w:p>
    <w:p w14:paraId="3C9ADEDF" w14:textId="77777777" w:rsidR="0027038B" w:rsidRPr="00DE39BA" w:rsidRDefault="0027038B" w:rsidP="00F535CA">
      <w:pPr>
        <w:widowControl w:val="0"/>
        <w:rPr>
          <w:rFonts w:eastAsia="Calibri"/>
          <w:bCs/>
          <w:szCs w:val="24"/>
          <w:lang w:val="en-IN"/>
        </w:rPr>
        <w:pPrChange w:id="1494" w:author="mananarora1571@gmail.com" w:date="2021-05-30T15:12:00Z">
          <w:pPr/>
        </w:pPrChange>
      </w:pPr>
      <w:r w:rsidRPr="00DE39BA">
        <w:rPr>
          <w:rFonts w:eastAsia="Calibri"/>
          <w:bCs/>
          <w:szCs w:val="24"/>
          <w:lang w:val="en-IN"/>
        </w:rPr>
        <w:t xml:space="preserve">  }</w:t>
      </w:r>
    </w:p>
    <w:p w14:paraId="1C64EC94" w14:textId="77777777" w:rsidR="0027038B" w:rsidRPr="00DE39BA" w:rsidRDefault="0027038B" w:rsidP="00F535CA">
      <w:pPr>
        <w:widowControl w:val="0"/>
        <w:rPr>
          <w:rFonts w:eastAsia="Calibri"/>
          <w:bCs/>
          <w:szCs w:val="24"/>
          <w:lang w:val="en-IN"/>
        </w:rPr>
        <w:pPrChange w:id="1495" w:author="mananarora1571@gmail.com" w:date="2021-05-30T15:12:00Z">
          <w:pPr/>
        </w:pPrChange>
      </w:pPr>
      <w:r w:rsidRPr="00DE39BA">
        <w:rPr>
          <w:rFonts w:eastAsia="Calibri"/>
          <w:bCs/>
          <w:szCs w:val="24"/>
          <w:lang w:val="en-IN"/>
        </w:rPr>
        <w:t>}</w:t>
      </w:r>
    </w:p>
    <w:p w14:paraId="66D49BE4" w14:textId="77777777" w:rsidR="0027038B" w:rsidRPr="00DE39BA" w:rsidRDefault="0027038B" w:rsidP="00F535CA">
      <w:pPr>
        <w:widowControl w:val="0"/>
        <w:rPr>
          <w:rFonts w:eastAsia="Calibri"/>
          <w:bCs/>
          <w:szCs w:val="24"/>
          <w:lang w:val="en-IN"/>
        </w:rPr>
        <w:pPrChange w:id="1496" w:author="mananarora1571@gmail.com" w:date="2021-05-30T15:12:00Z">
          <w:pPr/>
        </w:pPrChange>
      </w:pPr>
    </w:p>
    <w:p w14:paraId="056D6787" w14:textId="77777777" w:rsidR="0027038B" w:rsidRPr="00DE39BA" w:rsidRDefault="0027038B" w:rsidP="00F535CA">
      <w:pPr>
        <w:widowControl w:val="0"/>
        <w:rPr>
          <w:rFonts w:eastAsia="Calibri"/>
          <w:bCs/>
          <w:szCs w:val="24"/>
          <w:lang w:val="en-IN"/>
        </w:rPr>
        <w:pPrChange w:id="1497" w:author="mananarora1571@gmail.com" w:date="2021-05-30T15:12:00Z">
          <w:pPr/>
        </w:pPrChange>
      </w:pPr>
      <w:r w:rsidRPr="00DE39BA">
        <w:rPr>
          <w:rFonts w:eastAsia="Calibri"/>
          <w:bCs/>
          <w:szCs w:val="24"/>
          <w:lang w:val="en-IN"/>
        </w:rPr>
        <w:t>class CoronaHotspot {</w:t>
      </w:r>
    </w:p>
    <w:p w14:paraId="51295685" w14:textId="77777777" w:rsidR="0027038B" w:rsidRPr="00DE39BA" w:rsidRDefault="0027038B" w:rsidP="00F535CA">
      <w:pPr>
        <w:widowControl w:val="0"/>
        <w:rPr>
          <w:rFonts w:eastAsia="Calibri"/>
          <w:bCs/>
          <w:szCs w:val="24"/>
          <w:lang w:val="en-IN"/>
        </w:rPr>
        <w:pPrChange w:id="1498" w:author="mananarora1571@gmail.com" w:date="2021-05-30T15:12:00Z">
          <w:pPr/>
        </w:pPrChange>
      </w:pPr>
      <w:r w:rsidRPr="00DE39BA">
        <w:rPr>
          <w:rFonts w:eastAsia="Calibri"/>
          <w:bCs/>
          <w:szCs w:val="24"/>
          <w:lang w:val="en-IN"/>
        </w:rPr>
        <w:t xml:space="preserve">  double lat;</w:t>
      </w:r>
    </w:p>
    <w:p w14:paraId="39E91A29" w14:textId="77777777" w:rsidR="0027038B" w:rsidRPr="00DE39BA" w:rsidRDefault="0027038B" w:rsidP="00F535CA">
      <w:pPr>
        <w:widowControl w:val="0"/>
        <w:rPr>
          <w:rFonts w:eastAsia="Calibri"/>
          <w:bCs/>
          <w:szCs w:val="24"/>
          <w:lang w:val="en-IN"/>
        </w:rPr>
        <w:pPrChange w:id="1499" w:author="mananarora1571@gmail.com" w:date="2021-05-30T15:12:00Z">
          <w:pPr/>
        </w:pPrChange>
      </w:pPr>
      <w:r w:rsidRPr="00DE39BA">
        <w:rPr>
          <w:rFonts w:eastAsia="Calibri"/>
          <w:bCs/>
          <w:szCs w:val="24"/>
          <w:lang w:val="en-IN"/>
        </w:rPr>
        <w:t xml:space="preserve">  double long;</w:t>
      </w:r>
    </w:p>
    <w:p w14:paraId="3E9D7BAC" w14:textId="77777777" w:rsidR="0027038B" w:rsidRPr="00DE39BA" w:rsidRDefault="0027038B" w:rsidP="00F535CA">
      <w:pPr>
        <w:widowControl w:val="0"/>
        <w:rPr>
          <w:rFonts w:eastAsia="Calibri"/>
          <w:bCs/>
          <w:szCs w:val="24"/>
          <w:lang w:val="en-IN"/>
        </w:rPr>
        <w:pPrChange w:id="1500" w:author="mananarora1571@gmail.com" w:date="2021-05-30T15:12:00Z">
          <w:pPr/>
        </w:pPrChange>
      </w:pPr>
      <w:r w:rsidRPr="00DE39BA">
        <w:rPr>
          <w:rFonts w:eastAsia="Calibri"/>
          <w:bCs/>
          <w:szCs w:val="24"/>
          <w:lang w:val="en-IN"/>
        </w:rPr>
        <w:lastRenderedPageBreak/>
        <w:t xml:space="preserve">  int death;</w:t>
      </w:r>
    </w:p>
    <w:p w14:paraId="3A9E5B16" w14:textId="77777777" w:rsidR="0027038B" w:rsidRPr="00DE39BA" w:rsidRDefault="0027038B" w:rsidP="00F535CA">
      <w:pPr>
        <w:widowControl w:val="0"/>
        <w:rPr>
          <w:rFonts w:eastAsia="Calibri"/>
          <w:bCs/>
          <w:szCs w:val="24"/>
          <w:lang w:val="en-IN"/>
        </w:rPr>
        <w:pPrChange w:id="1501" w:author="mananarora1571@gmail.com" w:date="2021-05-30T15:12:00Z">
          <w:pPr/>
        </w:pPrChange>
      </w:pPr>
      <w:r w:rsidRPr="00DE39BA">
        <w:rPr>
          <w:rFonts w:eastAsia="Calibri"/>
          <w:bCs/>
          <w:szCs w:val="24"/>
          <w:lang w:val="en-IN"/>
        </w:rPr>
        <w:t xml:space="preserve">  int active;</w:t>
      </w:r>
    </w:p>
    <w:p w14:paraId="68194085" w14:textId="77777777" w:rsidR="0027038B" w:rsidRPr="00DE39BA" w:rsidRDefault="0027038B" w:rsidP="00F535CA">
      <w:pPr>
        <w:widowControl w:val="0"/>
        <w:rPr>
          <w:rFonts w:eastAsia="Calibri"/>
          <w:bCs/>
          <w:szCs w:val="24"/>
          <w:lang w:val="en-IN"/>
        </w:rPr>
        <w:pPrChange w:id="1502" w:author="mananarora1571@gmail.com" w:date="2021-05-30T15:12:00Z">
          <w:pPr/>
        </w:pPrChange>
      </w:pPr>
      <w:r w:rsidRPr="00DE39BA">
        <w:rPr>
          <w:rFonts w:eastAsia="Calibri"/>
          <w:bCs/>
          <w:szCs w:val="24"/>
          <w:lang w:val="en-IN"/>
        </w:rPr>
        <w:t xml:space="preserve">  int recovered;</w:t>
      </w:r>
    </w:p>
    <w:p w14:paraId="2BCD0CE1" w14:textId="77777777" w:rsidR="0027038B" w:rsidRPr="00DE39BA" w:rsidRDefault="0027038B" w:rsidP="00F535CA">
      <w:pPr>
        <w:widowControl w:val="0"/>
        <w:rPr>
          <w:rFonts w:eastAsia="Calibri"/>
          <w:bCs/>
          <w:szCs w:val="24"/>
          <w:lang w:val="en-IN"/>
        </w:rPr>
        <w:pPrChange w:id="1503" w:author="mananarora1571@gmail.com" w:date="2021-05-30T15:12:00Z">
          <w:pPr/>
        </w:pPrChange>
      </w:pPr>
    </w:p>
    <w:p w14:paraId="7473D00D" w14:textId="77777777" w:rsidR="0027038B" w:rsidRPr="00DE39BA" w:rsidRDefault="0027038B" w:rsidP="00F535CA">
      <w:pPr>
        <w:widowControl w:val="0"/>
        <w:rPr>
          <w:rFonts w:eastAsia="Calibri"/>
          <w:bCs/>
          <w:szCs w:val="24"/>
          <w:lang w:val="en-IN"/>
        </w:rPr>
        <w:pPrChange w:id="1504" w:author="mananarora1571@gmail.com" w:date="2021-05-30T15:12:00Z">
          <w:pPr/>
        </w:pPrChange>
      </w:pPr>
      <w:r w:rsidRPr="00DE39BA">
        <w:rPr>
          <w:rFonts w:eastAsia="Calibri"/>
          <w:bCs/>
          <w:szCs w:val="24"/>
          <w:lang w:val="en-IN"/>
        </w:rPr>
        <w:t xml:space="preserve">  CoronaHotspot({this.lat, this.long, this.death, this.active, this.recovered});</w:t>
      </w:r>
    </w:p>
    <w:p w14:paraId="1A018B65" w14:textId="77777777" w:rsidR="0027038B" w:rsidRPr="00DE39BA" w:rsidRDefault="0027038B" w:rsidP="00F535CA">
      <w:pPr>
        <w:widowControl w:val="0"/>
        <w:rPr>
          <w:rFonts w:eastAsia="Calibri"/>
          <w:bCs/>
          <w:szCs w:val="24"/>
          <w:lang w:val="en-IN"/>
        </w:rPr>
        <w:pPrChange w:id="1505" w:author="mananarora1571@gmail.com" w:date="2021-05-30T15:12:00Z">
          <w:pPr/>
        </w:pPrChange>
      </w:pPr>
    </w:p>
    <w:p w14:paraId="484D6128" w14:textId="77777777" w:rsidR="0027038B" w:rsidRPr="00DE39BA" w:rsidRDefault="0027038B" w:rsidP="00F535CA">
      <w:pPr>
        <w:widowControl w:val="0"/>
        <w:rPr>
          <w:rFonts w:eastAsia="Calibri"/>
          <w:bCs/>
          <w:szCs w:val="24"/>
          <w:lang w:val="en-IN"/>
        </w:rPr>
        <w:pPrChange w:id="1506" w:author="mananarora1571@gmail.com" w:date="2021-05-30T15:12:00Z">
          <w:pPr/>
        </w:pPrChange>
      </w:pPr>
      <w:r w:rsidRPr="00DE39BA">
        <w:rPr>
          <w:rFonts w:eastAsia="Calibri"/>
          <w:bCs/>
          <w:szCs w:val="24"/>
          <w:lang w:val="en-IN"/>
        </w:rPr>
        <w:t xml:space="preserve">  CoronaHotspot.fromJson(Map&lt;String, dynamic&gt; json) {</w:t>
      </w:r>
    </w:p>
    <w:p w14:paraId="5B950F99" w14:textId="77777777" w:rsidR="0027038B" w:rsidRPr="00DE39BA" w:rsidRDefault="0027038B" w:rsidP="00F535CA">
      <w:pPr>
        <w:widowControl w:val="0"/>
        <w:rPr>
          <w:rFonts w:eastAsia="Calibri"/>
          <w:bCs/>
          <w:szCs w:val="24"/>
          <w:lang w:val="en-IN"/>
        </w:rPr>
        <w:pPrChange w:id="1507" w:author="mananarora1571@gmail.com" w:date="2021-05-30T15:12:00Z">
          <w:pPr/>
        </w:pPrChange>
      </w:pPr>
      <w:r w:rsidRPr="00DE39BA">
        <w:rPr>
          <w:rFonts w:eastAsia="Calibri"/>
          <w:bCs/>
          <w:szCs w:val="24"/>
          <w:lang w:val="en-IN"/>
        </w:rPr>
        <w:t xml:space="preserve">    lat = json['lat'] as double;</w:t>
      </w:r>
    </w:p>
    <w:p w14:paraId="00845925" w14:textId="77777777" w:rsidR="0027038B" w:rsidRPr="00DE39BA" w:rsidRDefault="0027038B" w:rsidP="00F535CA">
      <w:pPr>
        <w:widowControl w:val="0"/>
        <w:rPr>
          <w:rFonts w:eastAsia="Calibri"/>
          <w:bCs/>
          <w:szCs w:val="24"/>
          <w:lang w:val="en-IN"/>
        </w:rPr>
        <w:pPrChange w:id="1508" w:author="mananarora1571@gmail.com" w:date="2021-05-30T15:12:00Z">
          <w:pPr/>
        </w:pPrChange>
      </w:pPr>
      <w:r w:rsidRPr="00DE39BA">
        <w:rPr>
          <w:rFonts w:eastAsia="Calibri"/>
          <w:bCs/>
          <w:szCs w:val="24"/>
          <w:lang w:val="en-IN"/>
        </w:rPr>
        <w:t xml:space="preserve">    long = json['long'] as double;</w:t>
      </w:r>
    </w:p>
    <w:p w14:paraId="705C9DE1" w14:textId="77777777" w:rsidR="0027038B" w:rsidRPr="00DE39BA" w:rsidRDefault="0027038B" w:rsidP="00F535CA">
      <w:pPr>
        <w:widowControl w:val="0"/>
        <w:rPr>
          <w:rFonts w:eastAsia="Calibri"/>
          <w:bCs/>
          <w:szCs w:val="24"/>
          <w:lang w:val="en-IN"/>
        </w:rPr>
        <w:pPrChange w:id="1509" w:author="mananarora1571@gmail.com" w:date="2021-05-30T15:12:00Z">
          <w:pPr/>
        </w:pPrChange>
      </w:pPr>
      <w:r w:rsidRPr="00DE39BA">
        <w:rPr>
          <w:rFonts w:eastAsia="Calibri"/>
          <w:bCs/>
          <w:szCs w:val="24"/>
          <w:lang w:val="en-IN"/>
        </w:rPr>
        <w:t xml:space="preserve">    death = json['death'] as int;</w:t>
      </w:r>
    </w:p>
    <w:p w14:paraId="2C21BED8" w14:textId="77777777" w:rsidR="0027038B" w:rsidRPr="00DE39BA" w:rsidRDefault="0027038B" w:rsidP="00F535CA">
      <w:pPr>
        <w:widowControl w:val="0"/>
        <w:rPr>
          <w:rFonts w:eastAsia="Calibri"/>
          <w:bCs/>
          <w:szCs w:val="24"/>
          <w:lang w:val="en-IN"/>
        </w:rPr>
        <w:pPrChange w:id="1510" w:author="mananarora1571@gmail.com" w:date="2021-05-30T15:12:00Z">
          <w:pPr/>
        </w:pPrChange>
      </w:pPr>
      <w:r w:rsidRPr="00DE39BA">
        <w:rPr>
          <w:rFonts w:eastAsia="Calibri"/>
          <w:bCs/>
          <w:szCs w:val="24"/>
          <w:lang w:val="en-IN"/>
        </w:rPr>
        <w:t xml:space="preserve">    active = json['active'] as int;</w:t>
      </w:r>
    </w:p>
    <w:p w14:paraId="25A33E76" w14:textId="77777777" w:rsidR="0027038B" w:rsidRPr="00DE39BA" w:rsidRDefault="0027038B" w:rsidP="00F535CA">
      <w:pPr>
        <w:widowControl w:val="0"/>
        <w:rPr>
          <w:rFonts w:eastAsia="Calibri"/>
          <w:bCs/>
          <w:szCs w:val="24"/>
          <w:lang w:val="en-IN"/>
        </w:rPr>
        <w:pPrChange w:id="1511" w:author="mananarora1571@gmail.com" w:date="2021-05-30T15:12:00Z">
          <w:pPr/>
        </w:pPrChange>
      </w:pPr>
      <w:r w:rsidRPr="00DE39BA">
        <w:rPr>
          <w:rFonts w:eastAsia="Calibri"/>
          <w:bCs/>
          <w:szCs w:val="24"/>
          <w:lang w:val="en-IN"/>
        </w:rPr>
        <w:t xml:space="preserve">    recovered = json['recovered'] as int;</w:t>
      </w:r>
    </w:p>
    <w:p w14:paraId="029FEE1E" w14:textId="77777777" w:rsidR="0027038B" w:rsidRPr="00DE39BA" w:rsidRDefault="0027038B" w:rsidP="00F535CA">
      <w:pPr>
        <w:widowControl w:val="0"/>
        <w:rPr>
          <w:rFonts w:eastAsia="Calibri"/>
          <w:bCs/>
          <w:szCs w:val="24"/>
          <w:lang w:val="en-IN"/>
        </w:rPr>
        <w:pPrChange w:id="1512" w:author="mananarora1571@gmail.com" w:date="2021-05-30T15:12:00Z">
          <w:pPr/>
        </w:pPrChange>
      </w:pPr>
      <w:r w:rsidRPr="00DE39BA">
        <w:rPr>
          <w:rFonts w:eastAsia="Calibri"/>
          <w:bCs/>
          <w:szCs w:val="24"/>
          <w:lang w:val="en-IN"/>
        </w:rPr>
        <w:t xml:space="preserve">  }</w:t>
      </w:r>
    </w:p>
    <w:p w14:paraId="4C7E9FAF" w14:textId="77777777" w:rsidR="0027038B" w:rsidRPr="00DE39BA" w:rsidRDefault="0027038B" w:rsidP="00F535CA">
      <w:pPr>
        <w:widowControl w:val="0"/>
        <w:rPr>
          <w:rFonts w:eastAsia="Calibri"/>
          <w:bCs/>
          <w:szCs w:val="24"/>
          <w:lang w:val="en-IN"/>
        </w:rPr>
        <w:pPrChange w:id="1513" w:author="mananarora1571@gmail.com" w:date="2021-05-30T15:12:00Z">
          <w:pPr/>
        </w:pPrChange>
      </w:pPr>
    </w:p>
    <w:p w14:paraId="30C0CB8D" w14:textId="77777777" w:rsidR="0027038B" w:rsidRPr="00DE39BA" w:rsidRDefault="0027038B" w:rsidP="00F535CA">
      <w:pPr>
        <w:widowControl w:val="0"/>
        <w:rPr>
          <w:rFonts w:eastAsia="Calibri"/>
          <w:bCs/>
          <w:szCs w:val="24"/>
          <w:lang w:val="en-IN"/>
        </w:rPr>
        <w:pPrChange w:id="1514" w:author="mananarora1571@gmail.com" w:date="2021-05-30T15:12:00Z">
          <w:pPr/>
        </w:pPrChange>
      </w:pPr>
      <w:r w:rsidRPr="00DE39BA">
        <w:rPr>
          <w:rFonts w:eastAsia="Calibri"/>
          <w:bCs/>
          <w:szCs w:val="24"/>
          <w:lang w:val="en-IN"/>
        </w:rPr>
        <w:t xml:space="preserve">  Map&lt;String, dynamic&gt; toJson() {</w:t>
      </w:r>
    </w:p>
    <w:p w14:paraId="6F4DBBEF" w14:textId="77777777" w:rsidR="0027038B" w:rsidRPr="00DE39BA" w:rsidRDefault="0027038B" w:rsidP="00F535CA">
      <w:pPr>
        <w:widowControl w:val="0"/>
        <w:rPr>
          <w:rFonts w:eastAsia="Calibri"/>
          <w:bCs/>
          <w:szCs w:val="24"/>
          <w:lang w:val="en-IN"/>
        </w:rPr>
        <w:pPrChange w:id="1515" w:author="mananarora1571@gmail.com" w:date="2021-05-30T15:12:00Z">
          <w:pPr/>
        </w:pPrChange>
      </w:pPr>
      <w:r w:rsidRPr="00DE39BA">
        <w:rPr>
          <w:rFonts w:eastAsia="Calibri"/>
          <w:bCs/>
          <w:szCs w:val="24"/>
          <w:lang w:val="en-IN"/>
        </w:rPr>
        <w:t xml:space="preserve">    final Map&lt;String, dynamic&gt; data = &lt;String, dynamic&gt;{};</w:t>
      </w:r>
    </w:p>
    <w:p w14:paraId="142FA641" w14:textId="77777777" w:rsidR="0027038B" w:rsidRPr="00DE39BA" w:rsidRDefault="0027038B" w:rsidP="00F535CA">
      <w:pPr>
        <w:widowControl w:val="0"/>
        <w:rPr>
          <w:rFonts w:eastAsia="Calibri"/>
          <w:bCs/>
          <w:szCs w:val="24"/>
          <w:lang w:val="en-IN"/>
        </w:rPr>
        <w:pPrChange w:id="1516" w:author="mananarora1571@gmail.com" w:date="2021-05-30T15:12:00Z">
          <w:pPr/>
        </w:pPrChange>
      </w:pPr>
      <w:r w:rsidRPr="00DE39BA">
        <w:rPr>
          <w:rFonts w:eastAsia="Calibri"/>
          <w:bCs/>
          <w:szCs w:val="24"/>
          <w:lang w:val="en-IN"/>
        </w:rPr>
        <w:t xml:space="preserve">    data['lat'] = lat;</w:t>
      </w:r>
    </w:p>
    <w:p w14:paraId="0309CAC8" w14:textId="77777777" w:rsidR="0027038B" w:rsidRPr="00DE39BA" w:rsidRDefault="0027038B" w:rsidP="00F535CA">
      <w:pPr>
        <w:widowControl w:val="0"/>
        <w:rPr>
          <w:rFonts w:eastAsia="Calibri"/>
          <w:bCs/>
          <w:szCs w:val="24"/>
          <w:lang w:val="en-IN"/>
        </w:rPr>
        <w:pPrChange w:id="1517" w:author="mananarora1571@gmail.com" w:date="2021-05-30T15:12:00Z">
          <w:pPr/>
        </w:pPrChange>
      </w:pPr>
      <w:r w:rsidRPr="00DE39BA">
        <w:rPr>
          <w:rFonts w:eastAsia="Calibri"/>
          <w:bCs/>
          <w:szCs w:val="24"/>
          <w:lang w:val="en-IN"/>
        </w:rPr>
        <w:t xml:space="preserve">    data['long'] = long;</w:t>
      </w:r>
    </w:p>
    <w:p w14:paraId="29B512DB" w14:textId="77777777" w:rsidR="0027038B" w:rsidRPr="00DE39BA" w:rsidRDefault="0027038B" w:rsidP="00F535CA">
      <w:pPr>
        <w:widowControl w:val="0"/>
        <w:rPr>
          <w:rFonts w:eastAsia="Calibri"/>
          <w:bCs/>
          <w:szCs w:val="24"/>
          <w:lang w:val="en-IN"/>
        </w:rPr>
        <w:pPrChange w:id="1518" w:author="mananarora1571@gmail.com" w:date="2021-05-30T15:12:00Z">
          <w:pPr/>
        </w:pPrChange>
      </w:pPr>
      <w:r w:rsidRPr="00DE39BA">
        <w:rPr>
          <w:rFonts w:eastAsia="Calibri"/>
          <w:bCs/>
          <w:szCs w:val="24"/>
          <w:lang w:val="en-IN"/>
        </w:rPr>
        <w:t xml:space="preserve">    data['death'] = death;</w:t>
      </w:r>
    </w:p>
    <w:p w14:paraId="22A117E1" w14:textId="77777777" w:rsidR="0027038B" w:rsidRPr="00DE39BA" w:rsidRDefault="0027038B" w:rsidP="00F535CA">
      <w:pPr>
        <w:widowControl w:val="0"/>
        <w:rPr>
          <w:rFonts w:eastAsia="Calibri"/>
          <w:bCs/>
          <w:szCs w:val="24"/>
          <w:lang w:val="en-IN"/>
        </w:rPr>
        <w:pPrChange w:id="1519" w:author="mananarora1571@gmail.com" w:date="2021-05-30T15:12:00Z">
          <w:pPr/>
        </w:pPrChange>
      </w:pPr>
      <w:r w:rsidRPr="00DE39BA">
        <w:rPr>
          <w:rFonts w:eastAsia="Calibri"/>
          <w:bCs/>
          <w:szCs w:val="24"/>
          <w:lang w:val="en-IN"/>
        </w:rPr>
        <w:t xml:space="preserve">    data['active'] = active;</w:t>
      </w:r>
    </w:p>
    <w:p w14:paraId="191DE5B0" w14:textId="77777777" w:rsidR="0027038B" w:rsidRPr="00DE39BA" w:rsidRDefault="0027038B" w:rsidP="00F535CA">
      <w:pPr>
        <w:widowControl w:val="0"/>
        <w:rPr>
          <w:rFonts w:eastAsia="Calibri"/>
          <w:bCs/>
          <w:szCs w:val="24"/>
          <w:lang w:val="en-IN"/>
        </w:rPr>
        <w:pPrChange w:id="1520" w:author="mananarora1571@gmail.com" w:date="2021-05-30T15:12:00Z">
          <w:pPr/>
        </w:pPrChange>
      </w:pPr>
      <w:r w:rsidRPr="00DE39BA">
        <w:rPr>
          <w:rFonts w:eastAsia="Calibri"/>
          <w:bCs/>
          <w:szCs w:val="24"/>
          <w:lang w:val="en-IN"/>
        </w:rPr>
        <w:t xml:space="preserve">    data['recovered'] = recovered;</w:t>
      </w:r>
    </w:p>
    <w:p w14:paraId="2B014756" w14:textId="77777777" w:rsidR="0027038B" w:rsidRPr="00DE39BA" w:rsidRDefault="0027038B" w:rsidP="00F535CA">
      <w:pPr>
        <w:widowControl w:val="0"/>
        <w:rPr>
          <w:rFonts w:eastAsia="Calibri"/>
          <w:bCs/>
          <w:szCs w:val="24"/>
          <w:lang w:val="en-IN"/>
        </w:rPr>
        <w:pPrChange w:id="1521" w:author="mananarora1571@gmail.com" w:date="2021-05-30T15:12:00Z">
          <w:pPr/>
        </w:pPrChange>
      </w:pPr>
      <w:r w:rsidRPr="00DE39BA">
        <w:rPr>
          <w:rFonts w:eastAsia="Calibri"/>
          <w:bCs/>
          <w:szCs w:val="24"/>
          <w:lang w:val="en-IN"/>
        </w:rPr>
        <w:t xml:space="preserve">    return data;</w:t>
      </w:r>
    </w:p>
    <w:p w14:paraId="6B1A8322" w14:textId="77777777" w:rsidR="0027038B" w:rsidRPr="00DE39BA" w:rsidRDefault="0027038B" w:rsidP="00F535CA">
      <w:pPr>
        <w:widowControl w:val="0"/>
        <w:rPr>
          <w:rFonts w:eastAsia="Calibri"/>
          <w:bCs/>
          <w:szCs w:val="24"/>
          <w:lang w:val="en-IN"/>
        </w:rPr>
        <w:pPrChange w:id="1522" w:author="mananarora1571@gmail.com" w:date="2021-05-30T15:12:00Z">
          <w:pPr/>
        </w:pPrChange>
      </w:pPr>
      <w:r w:rsidRPr="00DE39BA">
        <w:rPr>
          <w:rFonts w:eastAsia="Calibri"/>
          <w:bCs/>
          <w:szCs w:val="24"/>
          <w:lang w:val="en-IN"/>
        </w:rPr>
        <w:t xml:space="preserve">  }</w:t>
      </w:r>
    </w:p>
    <w:p w14:paraId="7325A7D5" w14:textId="77777777" w:rsidR="0027038B" w:rsidRPr="00DE39BA" w:rsidRDefault="0027038B" w:rsidP="00F535CA">
      <w:pPr>
        <w:widowControl w:val="0"/>
        <w:rPr>
          <w:rFonts w:eastAsia="Calibri"/>
          <w:bCs/>
          <w:szCs w:val="24"/>
          <w:lang w:val="en-IN"/>
        </w:rPr>
        <w:pPrChange w:id="1523" w:author="mananarora1571@gmail.com" w:date="2021-05-30T15:12:00Z">
          <w:pPr/>
        </w:pPrChange>
      </w:pPr>
      <w:r w:rsidRPr="00DE39BA">
        <w:rPr>
          <w:rFonts w:eastAsia="Calibri"/>
          <w:bCs/>
          <w:szCs w:val="24"/>
          <w:lang w:val="en-IN"/>
        </w:rPr>
        <w:t>}</w:t>
      </w:r>
    </w:p>
    <w:p w14:paraId="06A49995" w14:textId="77777777" w:rsidR="0027038B" w:rsidRPr="00DE39BA" w:rsidRDefault="0027038B" w:rsidP="00F535CA">
      <w:pPr>
        <w:widowControl w:val="0"/>
        <w:rPr>
          <w:rFonts w:eastAsia="Calibri"/>
          <w:bCs/>
          <w:szCs w:val="24"/>
          <w:lang w:val="en-IN"/>
        </w:rPr>
        <w:pPrChange w:id="1524" w:author="mananarora1571@gmail.com" w:date="2021-05-30T15:12:00Z">
          <w:pPr/>
        </w:pPrChange>
      </w:pPr>
    </w:p>
    <w:p w14:paraId="73A49EB3" w14:textId="77777777" w:rsidR="0027038B" w:rsidRPr="00DE39BA" w:rsidRDefault="0027038B" w:rsidP="00F535CA">
      <w:pPr>
        <w:widowControl w:val="0"/>
        <w:rPr>
          <w:rFonts w:eastAsia="Calibri"/>
          <w:bCs/>
          <w:szCs w:val="24"/>
          <w:lang w:val="en-IN"/>
        </w:rPr>
        <w:pPrChange w:id="1525" w:author="mananarora1571@gmail.com" w:date="2021-05-30T15:12:00Z">
          <w:pPr/>
        </w:pPrChange>
      </w:pPr>
      <w:r w:rsidRPr="00DE39BA">
        <w:rPr>
          <w:rFonts w:eastAsia="Calibri"/>
          <w:bCs/>
          <w:szCs w:val="24"/>
          <w:lang w:val="en-IN"/>
        </w:rPr>
        <w:t>class CrowdHotspot {</w:t>
      </w:r>
    </w:p>
    <w:p w14:paraId="0D69345D" w14:textId="77777777" w:rsidR="0027038B" w:rsidRPr="00DE39BA" w:rsidRDefault="0027038B" w:rsidP="00F535CA">
      <w:pPr>
        <w:widowControl w:val="0"/>
        <w:rPr>
          <w:rFonts w:eastAsia="Calibri"/>
          <w:bCs/>
          <w:szCs w:val="24"/>
          <w:lang w:val="en-IN"/>
        </w:rPr>
        <w:pPrChange w:id="1526" w:author="mananarora1571@gmail.com" w:date="2021-05-30T15:12:00Z">
          <w:pPr/>
        </w:pPrChange>
      </w:pPr>
      <w:r w:rsidRPr="00DE39BA">
        <w:rPr>
          <w:rFonts w:eastAsia="Calibri"/>
          <w:bCs/>
          <w:szCs w:val="24"/>
          <w:lang w:val="en-IN"/>
        </w:rPr>
        <w:t xml:space="preserve">  double lat;</w:t>
      </w:r>
    </w:p>
    <w:p w14:paraId="180A86AA" w14:textId="77777777" w:rsidR="0027038B" w:rsidRPr="00DE39BA" w:rsidRDefault="0027038B" w:rsidP="00F535CA">
      <w:pPr>
        <w:widowControl w:val="0"/>
        <w:rPr>
          <w:rFonts w:eastAsia="Calibri"/>
          <w:bCs/>
          <w:szCs w:val="24"/>
          <w:lang w:val="en-IN"/>
        </w:rPr>
        <w:pPrChange w:id="1527" w:author="mananarora1571@gmail.com" w:date="2021-05-30T15:12:00Z">
          <w:pPr/>
        </w:pPrChange>
      </w:pPr>
      <w:r w:rsidRPr="00DE39BA">
        <w:rPr>
          <w:rFonts w:eastAsia="Calibri"/>
          <w:bCs/>
          <w:szCs w:val="24"/>
          <w:lang w:val="en-IN"/>
        </w:rPr>
        <w:lastRenderedPageBreak/>
        <w:t xml:space="preserve">  double long;</w:t>
      </w:r>
    </w:p>
    <w:p w14:paraId="66DCE80B" w14:textId="77777777" w:rsidR="0027038B" w:rsidRPr="00DE39BA" w:rsidRDefault="0027038B" w:rsidP="00F535CA">
      <w:pPr>
        <w:widowControl w:val="0"/>
        <w:rPr>
          <w:rFonts w:eastAsia="Calibri"/>
          <w:bCs/>
          <w:szCs w:val="24"/>
          <w:lang w:val="en-IN"/>
        </w:rPr>
        <w:pPrChange w:id="1528" w:author="mananarora1571@gmail.com" w:date="2021-05-30T15:12:00Z">
          <w:pPr/>
        </w:pPrChange>
      </w:pPr>
    </w:p>
    <w:p w14:paraId="43BEE85B" w14:textId="77777777" w:rsidR="0027038B" w:rsidRPr="00DE39BA" w:rsidRDefault="0027038B" w:rsidP="00F535CA">
      <w:pPr>
        <w:widowControl w:val="0"/>
        <w:rPr>
          <w:rFonts w:eastAsia="Calibri"/>
          <w:bCs/>
          <w:szCs w:val="24"/>
          <w:lang w:val="en-IN"/>
        </w:rPr>
        <w:pPrChange w:id="1529" w:author="mananarora1571@gmail.com" w:date="2021-05-30T15:12:00Z">
          <w:pPr/>
        </w:pPrChange>
      </w:pPr>
      <w:r w:rsidRPr="00DE39BA">
        <w:rPr>
          <w:rFonts w:eastAsia="Calibri"/>
          <w:bCs/>
          <w:szCs w:val="24"/>
          <w:lang w:val="en-IN"/>
        </w:rPr>
        <w:t xml:space="preserve">  CrowdHotspot({this.lat, this.long});</w:t>
      </w:r>
    </w:p>
    <w:p w14:paraId="0DE4B64A" w14:textId="77777777" w:rsidR="0027038B" w:rsidRPr="00DE39BA" w:rsidRDefault="0027038B" w:rsidP="00F535CA">
      <w:pPr>
        <w:widowControl w:val="0"/>
        <w:rPr>
          <w:rFonts w:eastAsia="Calibri"/>
          <w:bCs/>
          <w:szCs w:val="24"/>
          <w:lang w:val="en-IN"/>
        </w:rPr>
        <w:pPrChange w:id="1530" w:author="mananarora1571@gmail.com" w:date="2021-05-30T15:12:00Z">
          <w:pPr/>
        </w:pPrChange>
      </w:pPr>
    </w:p>
    <w:p w14:paraId="1A31F673" w14:textId="77777777" w:rsidR="0027038B" w:rsidRPr="00DE39BA" w:rsidRDefault="0027038B" w:rsidP="00F535CA">
      <w:pPr>
        <w:widowControl w:val="0"/>
        <w:rPr>
          <w:rFonts w:eastAsia="Calibri"/>
          <w:bCs/>
          <w:szCs w:val="24"/>
          <w:lang w:val="en-IN"/>
        </w:rPr>
        <w:pPrChange w:id="1531" w:author="mananarora1571@gmail.com" w:date="2021-05-30T15:12:00Z">
          <w:pPr/>
        </w:pPrChange>
      </w:pPr>
      <w:r w:rsidRPr="00DE39BA">
        <w:rPr>
          <w:rFonts w:eastAsia="Calibri"/>
          <w:bCs/>
          <w:szCs w:val="24"/>
          <w:lang w:val="en-IN"/>
        </w:rPr>
        <w:t xml:space="preserve">  CrowdHotspot.fromJson(Map&lt;String, dynamic&gt; json) {</w:t>
      </w:r>
    </w:p>
    <w:p w14:paraId="09C84AC9" w14:textId="77777777" w:rsidR="0027038B" w:rsidRPr="00DE39BA" w:rsidRDefault="0027038B" w:rsidP="00F535CA">
      <w:pPr>
        <w:widowControl w:val="0"/>
        <w:rPr>
          <w:rFonts w:eastAsia="Calibri"/>
          <w:bCs/>
          <w:szCs w:val="24"/>
          <w:lang w:val="en-IN"/>
        </w:rPr>
        <w:pPrChange w:id="1532" w:author="mananarora1571@gmail.com" w:date="2021-05-30T15:12:00Z">
          <w:pPr/>
        </w:pPrChange>
      </w:pPr>
      <w:r w:rsidRPr="00DE39BA">
        <w:rPr>
          <w:rFonts w:eastAsia="Calibri"/>
          <w:bCs/>
          <w:szCs w:val="24"/>
          <w:lang w:val="en-IN"/>
        </w:rPr>
        <w:t xml:space="preserve">    lat = json['lat'] as double;</w:t>
      </w:r>
    </w:p>
    <w:p w14:paraId="63E9AC8D" w14:textId="77777777" w:rsidR="0027038B" w:rsidRPr="00DE39BA" w:rsidRDefault="0027038B" w:rsidP="00F535CA">
      <w:pPr>
        <w:widowControl w:val="0"/>
        <w:rPr>
          <w:rFonts w:eastAsia="Calibri"/>
          <w:bCs/>
          <w:szCs w:val="24"/>
          <w:lang w:val="en-IN"/>
        </w:rPr>
        <w:pPrChange w:id="1533" w:author="mananarora1571@gmail.com" w:date="2021-05-30T15:12:00Z">
          <w:pPr/>
        </w:pPrChange>
      </w:pPr>
      <w:r w:rsidRPr="00DE39BA">
        <w:rPr>
          <w:rFonts w:eastAsia="Calibri"/>
          <w:bCs/>
          <w:szCs w:val="24"/>
          <w:lang w:val="en-IN"/>
        </w:rPr>
        <w:t xml:space="preserve">    long = json['long'] as double;</w:t>
      </w:r>
    </w:p>
    <w:p w14:paraId="168D8B85" w14:textId="77777777" w:rsidR="0027038B" w:rsidRPr="00DE39BA" w:rsidRDefault="0027038B" w:rsidP="00F535CA">
      <w:pPr>
        <w:widowControl w:val="0"/>
        <w:rPr>
          <w:rFonts w:eastAsia="Calibri"/>
          <w:bCs/>
          <w:szCs w:val="24"/>
          <w:lang w:val="en-IN"/>
        </w:rPr>
        <w:pPrChange w:id="1534" w:author="mananarora1571@gmail.com" w:date="2021-05-30T15:12:00Z">
          <w:pPr/>
        </w:pPrChange>
      </w:pPr>
      <w:r w:rsidRPr="00DE39BA">
        <w:rPr>
          <w:rFonts w:eastAsia="Calibri"/>
          <w:bCs/>
          <w:szCs w:val="24"/>
          <w:lang w:val="en-IN"/>
        </w:rPr>
        <w:t xml:space="preserve">  }</w:t>
      </w:r>
    </w:p>
    <w:p w14:paraId="4F2E2F2E" w14:textId="77777777" w:rsidR="0027038B" w:rsidRPr="00DE39BA" w:rsidRDefault="0027038B" w:rsidP="00F535CA">
      <w:pPr>
        <w:widowControl w:val="0"/>
        <w:rPr>
          <w:rFonts w:eastAsia="Calibri"/>
          <w:bCs/>
          <w:szCs w:val="24"/>
          <w:lang w:val="en-IN"/>
        </w:rPr>
        <w:pPrChange w:id="1535" w:author="mananarora1571@gmail.com" w:date="2021-05-30T15:12:00Z">
          <w:pPr/>
        </w:pPrChange>
      </w:pPr>
    </w:p>
    <w:p w14:paraId="39D4C497" w14:textId="77777777" w:rsidR="0027038B" w:rsidRPr="00DE39BA" w:rsidRDefault="0027038B" w:rsidP="00F535CA">
      <w:pPr>
        <w:widowControl w:val="0"/>
        <w:rPr>
          <w:rFonts w:eastAsia="Calibri"/>
          <w:bCs/>
          <w:szCs w:val="24"/>
          <w:lang w:val="en-IN"/>
        </w:rPr>
        <w:pPrChange w:id="1536" w:author="mananarora1571@gmail.com" w:date="2021-05-30T15:12:00Z">
          <w:pPr/>
        </w:pPrChange>
      </w:pPr>
      <w:r w:rsidRPr="00DE39BA">
        <w:rPr>
          <w:rFonts w:eastAsia="Calibri"/>
          <w:bCs/>
          <w:szCs w:val="24"/>
          <w:lang w:val="en-IN"/>
        </w:rPr>
        <w:t xml:space="preserve">  Map&lt;String, dynamic&gt; toJson() {</w:t>
      </w:r>
    </w:p>
    <w:p w14:paraId="32869645" w14:textId="77777777" w:rsidR="0027038B" w:rsidRPr="00DE39BA" w:rsidRDefault="0027038B" w:rsidP="00F535CA">
      <w:pPr>
        <w:widowControl w:val="0"/>
        <w:rPr>
          <w:rFonts w:eastAsia="Calibri"/>
          <w:bCs/>
          <w:szCs w:val="24"/>
          <w:lang w:val="en-IN"/>
        </w:rPr>
        <w:pPrChange w:id="1537" w:author="mananarora1571@gmail.com" w:date="2021-05-30T15:12:00Z">
          <w:pPr/>
        </w:pPrChange>
      </w:pPr>
      <w:r w:rsidRPr="00DE39BA">
        <w:rPr>
          <w:rFonts w:eastAsia="Calibri"/>
          <w:bCs/>
          <w:szCs w:val="24"/>
          <w:lang w:val="en-IN"/>
        </w:rPr>
        <w:t xml:space="preserve">    final Map&lt;String, dynamic&gt; data = &lt;String, dynamic&gt;{};</w:t>
      </w:r>
    </w:p>
    <w:p w14:paraId="703F9E7E" w14:textId="77777777" w:rsidR="0027038B" w:rsidRPr="00DE39BA" w:rsidRDefault="0027038B" w:rsidP="00F535CA">
      <w:pPr>
        <w:widowControl w:val="0"/>
        <w:rPr>
          <w:rFonts w:eastAsia="Calibri"/>
          <w:bCs/>
          <w:szCs w:val="24"/>
          <w:lang w:val="en-IN"/>
        </w:rPr>
        <w:pPrChange w:id="1538" w:author="mananarora1571@gmail.com" w:date="2021-05-30T15:12:00Z">
          <w:pPr/>
        </w:pPrChange>
      </w:pPr>
      <w:r w:rsidRPr="00DE39BA">
        <w:rPr>
          <w:rFonts w:eastAsia="Calibri"/>
          <w:bCs/>
          <w:szCs w:val="24"/>
          <w:lang w:val="en-IN"/>
        </w:rPr>
        <w:t xml:space="preserve">    data['lat'] = lat;</w:t>
      </w:r>
    </w:p>
    <w:p w14:paraId="53B04846" w14:textId="77777777" w:rsidR="0027038B" w:rsidRPr="00DE39BA" w:rsidRDefault="0027038B" w:rsidP="00F535CA">
      <w:pPr>
        <w:widowControl w:val="0"/>
        <w:rPr>
          <w:rFonts w:eastAsia="Calibri"/>
          <w:bCs/>
          <w:szCs w:val="24"/>
          <w:lang w:val="en-IN"/>
        </w:rPr>
        <w:pPrChange w:id="1539" w:author="mananarora1571@gmail.com" w:date="2021-05-30T15:12:00Z">
          <w:pPr/>
        </w:pPrChange>
      </w:pPr>
      <w:r w:rsidRPr="00DE39BA">
        <w:rPr>
          <w:rFonts w:eastAsia="Calibri"/>
          <w:bCs/>
          <w:szCs w:val="24"/>
          <w:lang w:val="en-IN"/>
        </w:rPr>
        <w:t xml:space="preserve">    data['long'] = long;</w:t>
      </w:r>
    </w:p>
    <w:p w14:paraId="2CD1930D" w14:textId="77777777" w:rsidR="0027038B" w:rsidRPr="00DE39BA" w:rsidRDefault="0027038B" w:rsidP="00F535CA">
      <w:pPr>
        <w:widowControl w:val="0"/>
        <w:rPr>
          <w:rFonts w:eastAsia="Calibri"/>
          <w:bCs/>
          <w:szCs w:val="24"/>
          <w:lang w:val="en-IN"/>
        </w:rPr>
        <w:pPrChange w:id="1540" w:author="mananarora1571@gmail.com" w:date="2021-05-30T15:12:00Z">
          <w:pPr/>
        </w:pPrChange>
      </w:pPr>
      <w:r w:rsidRPr="00DE39BA">
        <w:rPr>
          <w:rFonts w:eastAsia="Calibri"/>
          <w:bCs/>
          <w:szCs w:val="24"/>
          <w:lang w:val="en-IN"/>
        </w:rPr>
        <w:t xml:space="preserve">    return data;</w:t>
      </w:r>
    </w:p>
    <w:p w14:paraId="7F032998" w14:textId="77777777" w:rsidR="0027038B" w:rsidRPr="00DE39BA" w:rsidRDefault="0027038B" w:rsidP="00F535CA">
      <w:pPr>
        <w:widowControl w:val="0"/>
        <w:rPr>
          <w:rFonts w:eastAsia="Calibri"/>
          <w:bCs/>
          <w:szCs w:val="24"/>
          <w:lang w:val="en-IN"/>
        </w:rPr>
        <w:pPrChange w:id="1541" w:author="mananarora1571@gmail.com" w:date="2021-05-30T15:12:00Z">
          <w:pPr/>
        </w:pPrChange>
      </w:pPr>
      <w:r w:rsidRPr="00DE39BA">
        <w:rPr>
          <w:rFonts w:eastAsia="Calibri"/>
          <w:bCs/>
          <w:szCs w:val="24"/>
          <w:lang w:val="en-IN"/>
        </w:rPr>
        <w:t xml:space="preserve">  }</w:t>
      </w:r>
    </w:p>
    <w:p w14:paraId="63DBCF3F" w14:textId="6A44558D" w:rsidR="0027038B" w:rsidRPr="00DE39BA" w:rsidRDefault="0027038B" w:rsidP="00F535CA">
      <w:pPr>
        <w:widowControl w:val="0"/>
        <w:rPr>
          <w:rFonts w:eastAsia="Calibri"/>
          <w:bCs/>
          <w:szCs w:val="24"/>
          <w:lang w:val="en-IN"/>
        </w:rPr>
        <w:pPrChange w:id="1542" w:author="mananarora1571@gmail.com" w:date="2021-05-30T15:12:00Z">
          <w:pPr/>
        </w:pPrChange>
      </w:pPr>
      <w:r w:rsidRPr="00DE39BA">
        <w:rPr>
          <w:rFonts w:eastAsia="Calibri"/>
          <w:bCs/>
          <w:szCs w:val="24"/>
          <w:lang w:val="en-IN"/>
        </w:rPr>
        <w:t>}</w:t>
      </w:r>
    </w:p>
    <w:p w14:paraId="77B357F6" w14:textId="6779523F" w:rsidR="00AA4CB4" w:rsidRDefault="0027038B" w:rsidP="00F535CA">
      <w:pPr>
        <w:widowControl w:val="0"/>
        <w:jc w:val="center"/>
        <w:rPr>
          <w:rFonts w:eastAsia="Calibri"/>
          <w:b/>
          <w:szCs w:val="24"/>
          <w:u w:val="single"/>
          <w:lang w:val="en-IN"/>
        </w:rPr>
        <w:pPrChange w:id="1543" w:author="mananarora1571@gmail.com" w:date="2021-05-30T15:12:00Z">
          <w:pPr>
            <w:jc w:val="center"/>
          </w:pPr>
        </w:pPrChange>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57385BA" w:rsidR="0056445B" w:rsidRPr="0056445B" w:rsidRDefault="0056445B" w:rsidP="00F535CA">
      <w:pPr>
        <w:pStyle w:val="Caption"/>
        <w:widowControl w:val="0"/>
        <w:jc w:val="center"/>
        <w:rPr>
          <w:b/>
          <w:i w:val="0"/>
          <w:color w:val="auto"/>
          <w:sz w:val="24"/>
          <w:szCs w:val="24"/>
        </w:rPr>
        <w:pPrChange w:id="1544"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545" w:author="abhay mendiratta" w:date="2021-05-21T21:47:00Z">
        <w:r w:rsidR="004D55D9">
          <w:rPr>
            <w:b/>
            <w:i w:val="0"/>
            <w:color w:val="auto"/>
            <w:sz w:val="24"/>
            <w:szCs w:val="24"/>
          </w:rPr>
          <w:t>8</w:t>
        </w:r>
      </w:ins>
      <w:ins w:id="1546" w:author="Pranav Taneja" w:date="2021-05-18T23:37:00Z">
        <w:del w:id="1547" w:author="abhay mendiratta" w:date="2021-05-21T21:46:00Z">
          <w:r w:rsidR="004437EF" w:rsidDel="004D55D9">
            <w:rPr>
              <w:b/>
              <w:i w:val="0"/>
              <w:color w:val="auto"/>
              <w:sz w:val="24"/>
              <w:szCs w:val="24"/>
            </w:rPr>
            <w:delText>7</w:delText>
          </w:r>
        </w:del>
      </w:ins>
      <w:del w:id="1548"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F535CA">
      <w:pPr>
        <w:widowControl w:val="0"/>
        <w:rPr>
          <w:rFonts w:eastAsia="Calibri"/>
          <w:b/>
          <w:szCs w:val="24"/>
          <w:u w:val="single"/>
          <w:lang w:val="en-IN"/>
        </w:rPr>
        <w:pPrChange w:id="1549" w:author="mananarora1571@gmail.com" w:date="2021-05-30T15:12:00Z">
          <w:pPr/>
        </w:pPrChange>
      </w:pPr>
    </w:p>
    <w:p w14:paraId="7DD50038" w14:textId="1F0207DC" w:rsidR="0027038B" w:rsidRPr="00DE39BA" w:rsidRDefault="0027038B" w:rsidP="00F535CA">
      <w:pPr>
        <w:widowControl w:val="0"/>
        <w:rPr>
          <w:rFonts w:eastAsia="Calibri"/>
          <w:bCs/>
          <w:szCs w:val="24"/>
          <w:lang w:val="en-IN"/>
        </w:rPr>
        <w:pPrChange w:id="1550" w:author="mananarora1571@gmail.com" w:date="2021-05-30T15:12:00Z">
          <w:pPr/>
        </w:pPrChange>
      </w:pPr>
    </w:p>
    <w:p w14:paraId="2BF43E7E" w14:textId="0C42C6C1" w:rsidR="0027038B" w:rsidRPr="00DE39BA" w:rsidRDefault="00AA4CB4" w:rsidP="00F535CA">
      <w:pPr>
        <w:widowControl w:val="0"/>
        <w:rPr>
          <w:rFonts w:eastAsia="Calibri"/>
          <w:b/>
          <w:szCs w:val="24"/>
          <w:u w:val="single"/>
          <w:lang w:val="en-IN"/>
        </w:rPr>
        <w:pPrChange w:id="1551" w:author="mananarora1571@gmail.com" w:date="2021-05-30T15:12:00Z">
          <w:pPr/>
        </w:pPrChange>
      </w:pPr>
      <w:r w:rsidRPr="00DE39BA">
        <w:rPr>
          <w:rFonts w:eastAsia="Calibri"/>
          <w:b/>
          <w:szCs w:val="24"/>
          <w:u w:val="single"/>
          <w:lang w:val="en-IN"/>
        </w:rPr>
        <w:t>API_CLIENT.DART</w:t>
      </w:r>
    </w:p>
    <w:p w14:paraId="4F976F7F" w14:textId="77777777" w:rsidR="0027038B" w:rsidRPr="00DE39BA" w:rsidRDefault="0027038B" w:rsidP="00F535CA">
      <w:pPr>
        <w:widowControl w:val="0"/>
        <w:rPr>
          <w:rFonts w:eastAsia="Calibri"/>
          <w:bCs/>
          <w:szCs w:val="24"/>
          <w:lang w:val="en-IN"/>
        </w:rPr>
        <w:pPrChange w:id="1552" w:author="mananarora1571@gmail.com" w:date="2021-05-30T15:12:00Z">
          <w:pPr/>
        </w:pPrChange>
      </w:pPr>
      <w:r w:rsidRPr="00DE39BA">
        <w:rPr>
          <w:rFonts w:eastAsia="Calibri"/>
          <w:bCs/>
          <w:szCs w:val="24"/>
          <w:lang w:val="en-IN"/>
        </w:rPr>
        <w:t>import 'package:dio/dio.dart';</w:t>
      </w:r>
    </w:p>
    <w:p w14:paraId="7F9D496D" w14:textId="77777777" w:rsidR="0027038B" w:rsidRPr="00DE39BA" w:rsidRDefault="0027038B" w:rsidP="00F535CA">
      <w:pPr>
        <w:widowControl w:val="0"/>
        <w:rPr>
          <w:rFonts w:eastAsia="Calibri"/>
          <w:bCs/>
          <w:szCs w:val="24"/>
          <w:lang w:val="en-IN"/>
        </w:rPr>
        <w:pPrChange w:id="1553" w:author="mananarora1571@gmail.com" w:date="2021-05-30T15:12:00Z">
          <w:pPr/>
        </w:pPrChange>
      </w:pPr>
      <w:r w:rsidRPr="00DE39BA">
        <w:rPr>
          <w:rFonts w:eastAsia="Calibri"/>
          <w:bCs/>
          <w:szCs w:val="24"/>
          <w:lang w:val="en-IN"/>
        </w:rPr>
        <w:t>import 'package:flutter/foundation.dart';</w:t>
      </w:r>
    </w:p>
    <w:p w14:paraId="5016E92F" w14:textId="77777777" w:rsidR="0027038B" w:rsidRPr="00DE39BA" w:rsidRDefault="0027038B" w:rsidP="00F535CA">
      <w:pPr>
        <w:widowControl w:val="0"/>
        <w:rPr>
          <w:rFonts w:eastAsia="Calibri"/>
          <w:bCs/>
          <w:szCs w:val="24"/>
          <w:lang w:val="en-IN"/>
        </w:rPr>
        <w:pPrChange w:id="1554" w:author="mananarora1571@gmail.com" w:date="2021-05-30T15:12:00Z">
          <w:pPr/>
        </w:pPrChange>
      </w:pPr>
    </w:p>
    <w:p w14:paraId="19FCA364" w14:textId="77777777" w:rsidR="0027038B" w:rsidRPr="00DE39BA" w:rsidRDefault="0027038B" w:rsidP="00F535CA">
      <w:pPr>
        <w:widowControl w:val="0"/>
        <w:rPr>
          <w:rFonts w:eastAsia="Calibri"/>
          <w:bCs/>
          <w:szCs w:val="24"/>
          <w:lang w:val="en-IN"/>
        </w:rPr>
        <w:pPrChange w:id="1555" w:author="mananarora1571@gmail.com" w:date="2021-05-30T15:12:00Z">
          <w:pPr/>
        </w:pPrChange>
      </w:pPr>
      <w:r w:rsidRPr="00DE39BA">
        <w:rPr>
          <w:rFonts w:eastAsia="Calibri"/>
          <w:bCs/>
          <w:szCs w:val="24"/>
          <w:lang w:val="en-IN"/>
        </w:rPr>
        <w:t>import '../../services/services.dart';</w:t>
      </w:r>
    </w:p>
    <w:p w14:paraId="0C14FBB6" w14:textId="77777777" w:rsidR="0027038B" w:rsidRPr="00DE39BA" w:rsidRDefault="0027038B" w:rsidP="00F535CA">
      <w:pPr>
        <w:widowControl w:val="0"/>
        <w:rPr>
          <w:rFonts w:eastAsia="Calibri"/>
          <w:bCs/>
          <w:szCs w:val="24"/>
          <w:lang w:val="en-IN"/>
        </w:rPr>
        <w:pPrChange w:id="1556" w:author="mananarora1571@gmail.com" w:date="2021-05-30T15:12:00Z">
          <w:pPr/>
        </w:pPrChange>
      </w:pPr>
      <w:r w:rsidRPr="00DE39BA">
        <w:rPr>
          <w:rFonts w:eastAsia="Calibri"/>
          <w:bCs/>
          <w:szCs w:val="24"/>
          <w:lang w:val="en-IN"/>
        </w:rPr>
        <w:lastRenderedPageBreak/>
        <w:t>import '../models/failure_model.dart';</w:t>
      </w:r>
    </w:p>
    <w:p w14:paraId="1C093A6E" w14:textId="77777777" w:rsidR="0027038B" w:rsidRPr="00DE39BA" w:rsidRDefault="0027038B" w:rsidP="00F535CA">
      <w:pPr>
        <w:widowControl w:val="0"/>
        <w:rPr>
          <w:rFonts w:eastAsia="Calibri"/>
          <w:bCs/>
          <w:szCs w:val="24"/>
          <w:lang w:val="en-IN"/>
        </w:rPr>
        <w:pPrChange w:id="1557" w:author="mananarora1571@gmail.com" w:date="2021-05-30T15:12:00Z">
          <w:pPr/>
        </w:pPrChange>
      </w:pPr>
    </w:p>
    <w:p w14:paraId="2913421D" w14:textId="77777777" w:rsidR="0027038B" w:rsidRPr="00DE39BA" w:rsidRDefault="0027038B" w:rsidP="00F535CA">
      <w:pPr>
        <w:widowControl w:val="0"/>
        <w:rPr>
          <w:rFonts w:eastAsia="Calibri"/>
          <w:bCs/>
          <w:szCs w:val="24"/>
          <w:lang w:val="en-IN"/>
        </w:rPr>
        <w:pPrChange w:id="1558" w:author="mananarora1571@gmail.com" w:date="2021-05-30T15:12:00Z">
          <w:pPr/>
        </w:pPrChange>
      </w:pPr>
      <w:r w:rsidRPr="00DE39BA">
        <w:rPr>
          <w:rFonts w:eastAsia="Calibri"/>
          <w:bCs/>
          <w:szCs w:val="24"/>
          <w:lang w:val="en-IN"/>
        </w:rPr>
        <w:t>class ApiClient {</w:t>
      </w:r>
    </w:p>
    <w:p w14:paraId="62DC1632" w14:textId="77777777" w:rsidR="0027038B" w:rsidRPr="00DE39BA" w:rsidRDefault="0027038B" w:rsidP="00F535CA">
      <w:pPr>
        <w:widowControl w:val="0"/>
        <w:rPr>
          <w:rFonts w:eastAsia="Calibri"/>
          <w:bCs/>
          <w:szCs w:val="24"/>
          <w:lang w:val="en-IN"/>
        </w:rPr>
        <w:pPrChange w:id="1559" w:author="mananarora1571@gmail.com" w:date="2021-05-30T15:12:00Z">
          <w:pPr/>
        </w:pPrChange>
      </w:pPr>
      <w:r w:rsidRPr="00DE39BA">
        <w:rPr>
          <w:rFonts w:eastAsia="Calibri"/>
          <w:bCs/>
          <w:szCs w:val="24"/>
          <w:lang w:val="en-IN"/>
        </w:rPr>
        <w:t xml:space="preserve">  final _api = ApiService().instance;</w:t>
      </w:r>
    </w:p>
    <w:p w14:paraId="304C56D4" w14:textId="77777777" w:rsidR="0027038B" w:rsidRPr="00DE39BA" w:rsidRDefault="0027038B" w:rsidP="00F535CA">
      <w:pPr>
        <w:widowControl w:val="0"/>
        <w:rPr>
          <w:rFonts w:eastAsia="Calibri"/>
          <w:bCs/>
          <w:szCs w:val="24"/>
          <w:lang w:val="en-IN"/>
        </w:rPr>
        <w:pPrChange w:id="1560" w:author="mananarora1571@gmail.com" w:date="2021-05-30T15:12:00Z">
          <w:pPr/>
        </w:pPrChange>
      </w:pPr>
    </w:p>
    <w:p w14:paraId="7BABD49C" w14:textId="77777777" w:rsidR="0027038B" w:rsidRPr="00DE39BA" w:rsidRDefault="0027038B" w:rsidP="00F535CA">
      <w:pPr>
        <w:widowControl w:val="0"/>
        <w:rPr>
          <w:rFonts w:eastAsia="Calibri"/>
          <w:bCs/>
          <w:szCs w:val="24"/>
          <w:lang w:val="en-IN"/>
        </w:rPr>
        <w:pPrChange w:id="1561" w:author="mananarora1571@gmail.com" w:date="2021-05-30T15:12:00Z">
          <w:pPr/>
        </w:pPrChange>
      </w:pPr>
      <w:r w:rsidRPr="00DE39BA">
        <w:rPr>
          <w:rFonts w:eastAsia="Calibri"/>
          <w:bCs/>
          <w:szCs w:val="24"/>
          <w:lang w:val="en-IN"/>
        </w:rPr>
        <w:t xml:space="preserve">  Future login({@required String email, @required String password}) async {</w:t>
      </w:r>
    </w:p>
    <w:p w14:paraId="0A085D76" w14:textId="77777777" w:rsidR="0027038B" w:rsidRPr="00DE39BA" w:rsidRDefault="0027038B" w:rsidP="00F535CA">
      <w:pPr>
        <w:widowControl w:val="0"/>
        <w:rPr>
          <w:rFonts w:eastAsia="Calibri"/>
          <w:bCs/>
          <w:szCs w:val="24"/>
          <w:lang w:val="en-IN"/>
        </w:rPr>
        <w:pPrChange w:id="1562" w:author="mananarora1571@gmail.com" w:date="2021-05-30T15:12:00Z">
          <w:pPr/>
        </w:pPrChange>
      </w:pPr>
      <w:r w:rsidRPr="00DE39BA">
        <w:rPr>
          <w:rFonts w:eastAsia="Calibri"/>
          <w:bCs/>
          <w:szCs w:val="24"/>
          <w:lang w:val="en-IN"/>
        </w:rPr>
        <w:t xml:space="preserve">    return _postRequestSender(</w:t>
      </w:r>
    </w:p>
    <w:p w14:paraId="7DF623D9" w14:textId="77777777" w:rsidR="0027038B" w:rsidRPr="00DE39BA" w:rsidRDefault="0027038B" w:rsidP="00F535CA">
      <w:pPr>
        <w:widowControl w:val="0"/>
        <w:rPr>
          <w:rFonts w:eastAsia="Calibri"/>
          <w:bCs/>
          <w:szCs w:val="24"/>
          <w:lang w:val="en-IN"/>
        </w:rPr>
        <w:pPrChange w:id="1563" w:author="mananarora1571@gmail.com" w:date="2021-05-30T15:12:00Z">
          <w:pPr/>
        </w:pPrChange>
      </w:pPr>
      <w:r w:rsidRPr="00DE39BA">
        <w:rPr>
          <w:rFonts w:eastAsia="Calibri"/>
          <w:bCs/>
          <w:szCs w:val="24"/>
          <w:lang w:val="en-IN"/>
        </w:rPr>
        <w:t xml:space="preserve">      path: '/login',</w:t>
      </w:r>
    </w:p>
    <w:p w14:paraId="66CA2D92" w14:textId="77777777" w:rsidR="0027038B" w:rsidRPr="00DE39BA" w:rsidRDefault="0027038B" w:rsidP="00F535CA">
      <w:pPr>
        <w:widowControl w:val="0"/>
        <w:rPr>
          <w:rFonts w:eastAsia="Calibri"/>
          <w:bCs/>
          <w:szCs w:val="24"/>
          <w:lang w:val="en-IN"/>
        </w:rPr>
        <w:pPrChange w:id="1564" w:author="mananarora1571@gmail.com" w:date="2021-05-30T15:12:00Z">
          <w:pPr/>
        </w:pPrChange>
      </w:pPr>
      <w:r w:rsidRPr="00DE39BA">
        <w:rPr>
          <w:rFonts w:eastAsia="Calibri"/>
          <w:bCs/>
          <w:szCs w:val="24"/>
          <w:lang w:val="en-IN"/>
        </w:rPr>
        <w:t xml:space="preserve">      data: {</w:t>
      </w:r>
    </w:p>
    <w:p w14:paraId="7543300C" w14:textId="77777777" w:rsidR="0027038B" w:rsidRPr="00DE39BA" w:rsidRDefault="0027038B" w:rsidP="00F535CA">
      <w:pPr>
        <w:widowControl w:val="0"/>
        <w:rPr>
          <w:rFonts w:eastAsia="Calibri"/>
          <w:bCs/>
          <w:szCs w:val="24"/>
          <w:lang w:val="en-IN"/>
        </w:rPr>
        <w:pPrChange w:id="1565" w:author="mananarora1571@gmail.com" w:date="2021-05-30T15:12:00Z">
          <w:pPr/>
        </w:pPrChange>
      </w:pPr>
      <w:r w:rsidRPr="00DE39BA">
        <w:rPr>
          <w:rFonts w:eastAsia="Calibri"/>
          <w:bCs/>
          <w:szCs w:val="24"/>
          <w:lang w:val="en-IN"/>
        </w:rPr>
        <w:t xml:space="preserve">        "email": email, //! Encrypt</w:t>
      </w:r>
    </w:p>
    <w:p w14:paraId="2D973FC9" w14:textId="77777777" w:rsidR="0027038B" w:rsidRPr="00DE39BA" w:rsidRDefault="0027038B" w:rsidP="00F535CA">
      <w:pPr>
        <w:widowControl w:val="0"/>
        <w:rPr>
          <w:rFonts w:eastAsia="Calibri"/>
          <w:bCs/>
          <w:szCs w:val="24"/>
          <w:lang w:val="en-IN"/>
        </w:rPr>
        <w:pPrChange w:id="1566" w:author="mananarora1571@gmail.com" w:date="2021-05-30T15:12:00Z">
          <w:pPr/>
        </w:pPrChange>
      </w:pPr>
      <w:r w:rsidRPr="00DE39BA">
        <w:rPr>
          <w:rFonts w:eastAsia="Calibri"/>
          <w:bCs/>
          <w:szCs w:val="24"/>
          <w:lang w:val="en-IN"/>
        </w:rPr>
        <w:t xml:space="preserve">        "password": password,</w:t>
      </w:r>
    </w:p>
    <w:p w14:paraId="1E76CC93" w14:textId="77777777" w:rsidR="0027038B" w:rsidRPr="00DE39BA" w:rsidRDefault="0027038B" w:rsidP="00F535CA">
      <w:pPr>
        <w:widowControl w:val="0"/>
        <w:rPr>
          <w:rFonts w:eastAsia="Calibri"/>
          <w:bCs/>
          <w:szCs w:val="24"/>
          <w:lang w:val="en-IN"/>
        </w:rPr>
        <w:pPrChange w:id="1567" w:author="mananarora1571@gmail.com" w:date="2021-05-30T15:12:00Z">
          <w:pPr/>
        </w:pPrChange>
      </w:pPr>
      <w:r w:rsidRPr="00DE39BA">
        <w:rPr>
          <w:rFonts w:eastAsia="Calibri"/>
          <w:bCs/>
          <w:szCs w:val="24"/>
          <w:lang w:val="en-IN"/>
        </w:rPr>
        <w:t xml:space="preserve">      },</w:t>
      </w:r>
    </w:p>
    <w:p w14:paraId="4E92F2FA" w14:textId="77777777" w:rsidR="0027038B" w:rsidRPr="00DE39BA" w:rsidRDefault="0027038B" w:rsidP="00F535CA">
      <w:pPr>
        <w:widowControl w:val="0"/>
        <w:rPr>
          <w:rFonts w:eastAsia="Calibri"/>
          <w:bCs/>
          <w:szCs w:val="24"/>
          <w:lang w:val="en-IN"/>
        </w:rPr>
        <w:pPrChange w:id="1568" w:author="mananarora1571@gmail.com" w:date="2021-05-30T15:12:00Z">
          <w:pPr/>
        </w:pPrChange>
      </w:pPr>
      <w:r w:rsidRPr="00DE39BA">
        <w:rPr>
          <w:rFonts w:eastAsia="Calibri"/>
          <w:bCs/>
          <w:szCs w:val="24"/>
          <w:lang w:val="en-IN"/>
        </w:rPr>
        <w:t xml:space="preserve">    );</w:t>
      </w:r>
    </w:p>
    <w:p w14:paraId="768036E9" w14:textId="77777777" w:rsidR="0027038B" w:rsidRPr="00DE39BA" w:rsidRDefault="0027038B" w:rsidP="00F535CA">
      <w:pPr>
        <w:widowControl w:val="0"/>
        <w:rPr>
          <w:rFonts w:eastAsia="Calibri"/>
          <w:bCs/>
          <w:szCs w:val="24"/>
          <w:lang w:val="en-IN"/>
        </w:rPr>
        <w:pPrChange w:id="1569" w:author="mananarora1571@gmail.com" w:date="2021-05-30T15:12:00Z">
          <w:pPr/>
        </w:pPrChange>
      </w:pPr>
      <w:r w:rsidRPr="00DE39BA">
        <w:rPr>
          <w:rFonts w:eastAsia="Calibri"/>
          <w:bCs/>
          <w:szCs w:val="24"/>
          <w:lang w:val="en-IN"/>
        </w:rPr>
        <w:t xml:space="preserve">  }</w:t>
      </w:r>
    </w:p>
    <w:p w14:paraId="2FC77D89" w14:textId="77777777" w:rsidR="0027038B" w:rsidRPr="00DE39BA" w:rsidRDefault="0027038B" w:rsidP="00F535CA">
      <w:pPr>
        <w:widowControl w:val="0"/>
        <w:rPr>
          <w:rFonts w:eastAsia="Calibri"/>
          <w:bCs/>
          <w:szCs w:val="24"/>
          <w:lang w:val="en-IN"/>
        </w:rPr>
        <w:pPrChange w:id="1570" w:author="mananarora1571@gmail.com" w:date="2021-05-30T15:12:00Z">
          <w:pPr/>
        </w:pPrChange>
      </w:pPr>
    </w:p>
    <w:p w14:paraId="1327B209" w14:textId="77777777" w:rsidR="0027038B" w:rsidRPr="00DE39BA" w:rsidRDefault="0027038B" w:rsidP="00F535CA">
      <w:pPr>
        <w:widowControl w:val="0"/>
        <w:rPr>
          <w:rFonts w:eastAsia="Calibri"/>
          <w:bCs/>
          <w:szCs w:val="24"/>
          <w:lang w:val="en-IN"/>
        </w:rPr>
        <w:pPrChange w:id="1571" w:author="mananarora1571@gmail.com" w:date="2021-05-30T15:12:00Z">
          <w:pPr/>
        </w:pPrChange>
      </w:pPr>
      <w:r w:rsidRPr="00DE39BA">
        <w:rPr>
          <w:rFonts w:eastAsia="Calibri"/>
          <w:bCs/>
          <w:szCs w:val="24"/>
          <w:lang w:val="en-IN"/>
        </w:rPr>
        <w:t xml:space="preserve">  Future signUp({</w:t>
      </w:r>
    </w:p>
    <w:p w14:paraId="74E5BEC2" w14:textId="77777777" w:rsidR="0027038B" w:rsidRPr="00DE39BA" w:rsidRDefault="0027038B" w:rsidP="00F535CA">
      <w:pPr>
        <w:widowControl w:val="0"/>
        <w:rPr>
          <w:rFonts w:eastAsia="Calibri"/>
          <w:bCs/>
          <w:szCs w:val="24"/>
          <w:lang w:val="en-IN"/>
        </w:rPr>
        <w:pPrChange w:id="1572" w:author="mananarora1571@gmail.com" w:date="2021-05-30T15:12:00Z">
          <w:pPr/>
        </w:pPrChange>
      </w:pPr>
      <w:r w:rsidRPr="00DE39BA">
        <w:rPr>
          <w:rFonts w:eastAsia="Calibri"/>
          <w:bCs/>
          <w:szCs w:val="24"/>
          <w:lang w:val="en-IN"/>
        </w:rPr>
        <w:t xml:space="preserve">    @required String username,</w:t>
      </w:r>
    </w:p>
    <w:p w14:paraId="2CD42139" w14:textId="77777777" w:rsidR="0027038B" w:rsidRPr="00DE39BA" w:rsidRDefault="0027038B" w:rsidP="00F535CA">
      <w:pPr>
        <w:widowControl w:val="0"/>
        <w:rPr>
          <w:rFonts w:eastAsia="Calibri"/>
          <w:bCs/>
          <w:szCs w:val="24"/>
          <w:lang w:val="en-IN"/>
        </w:rPr>
        <w:pPrChange w:id="1573" w:author="mananarora1571@gmail.com" w:date="2021-05-30T15:12:00Z">
          <w:pPr/>
        </w:pPrChange>
      </w:pPr>
      <w:r w:rsidRPr="00DE39BA">
        <w:rPr>
          <w:rFonts w:eastAsia="Calibri"/>
          <w:bCs/>
          <w:szCs w:val="24"/>
          <w:lang w:val="en-IN"/>
        </w:rPr>
        <w:t xml:space="preserve">    @required String email,</w:t>
      </w:r>
    </w:p>
    <w:p w14:paraId="610B4E36" w14:textId="77777777" w:rsidR="0027038B" w:rsidRPr="00DE39BA" w:rsidRDefault="0027038B" w:rsidP="00F535CA">
      <w:pPr>
        <w:widowControl w:val="0"/>
        <w:rPr>
          <w:rFonts w:eastAsia="Calibri"/>
          <w:bCs/>
          <w:szCs w:val="24"/>
          <w:lang w:val="en-IN"/>
        </w:rPr>
        <w:pPrChange w:id="1574" w:author="mananarora1571@gmail.com" w:date="2021-05-30T15:12:00Z">
          <w:pPr/>
        </w:pPrChange>
      </w:pPr>
      <w:r w:rsidRPr="00DE39BA">
        <w:rPr>
          <w:rFonts w:eastAsia="Calibri"/>
          <w:bCs/>
          <w:szCs w:val="24"/>
          <w:lang w:val="en-IN"/>
        </w:rPr>
        <w:t xml:space="preserve">    @required String password,</w:t>
      </w:r>
    </w:p>
    <w:p w14:paraId="09C46AE7" w14:textId="77777777" w:rsidR="0027038B" w:rsidRPr="00DE39BA" w:rsidRDefault="0027038B" w:rsidP="00F535CA">
      <w:pPr>
        <w:widowControl w:val="0"/>
        <w:rPr>
          <w:rFonts w:eastAsia="Calibri"/>
          <w:bCs/>
          <w:szCs w:val="24"/>
          <w:lang w:val="en-IN"/>
        </w:rPr>
        <w:pPrChange w:id="1575" w:author="mananarora1571@gmail.com" w:date="2021-05-30T15:12:00Z">
          <w:pPr/>
        </w:pPrChange>
      </w:pPr>
      <w:r w:rsidRPr="00DE39BA">
        <w:rPr>
          <w:rFonts w:eastAsia="Calibri"/>
          <w:bCs/>
          <w:szCs w:val="24"/>
          <w:lang w:val="en-IN"/>
        </w:rPr>
        <w:t xml:space="preserve">    @required double latitude,</w:t>
      </w:r>
    </w:p>
    <w:p w14:paraId="4F45C801" w14:textId="77777777" w:rsidR="0027038B" w:rsidRPr="00DE39BA" w:rsidRDefault="0027038B" w:rsidP="00F535CA">
      <w:pPr>
        <w:widowControl w:val="0"/>
        <w:rPr>
          <w:rFonts w:eastAsia="Calibri"/>
          <w:bCs/>
          <w:szCs w:val="24"/>
          <w:lang w:val="en-IN"/>
        </w:rPr>
        <w:pPrChange w:id="1576" w:author="mananarora1571@gmail.com" w:date="2021-05-30T15:12:00Z">
          <w:pPr/>
        </w:pPrChange>
      </w:pPr>
      <w:r w:rsidRPr="00DE39BA">
        <w:rPr>
          <w:rFonts w:eastAsia="Calibri"/>
          <w:bCs/>
          <w:szCs w:val="24"/>
          <w:lang w:val="en-IN"/>
        </w:rPr>
        <w:t xml:space="preserve">    @required double longitude,</w:t>
      </w:r>
    </w:p>
    <w:p w14:paraId="4316AF05" w14:textId="77777777" w:rsidR="0027038B" w:rsidRPr="00DE39BA" w:rsidRDefault="0027038B" w:rsidP="00F535CA">
      <w:pPr>
        <w:widowControl w:val="0"/>
        <w:rPr>
          <w:rFonts w:eastAsia="Calibri"/>
          <w:bCs/>
          <w:szCs w:val="24"/>
          <w:lang w:val="en-IN"/>
        </w:rPr>
        <w:pPrChange w:id="1577" w:author="mananarora1571@gmail.com" w:date="2021-05-30T15:12:00Z">
          <w:pPr/>
        </w:pPrChange>
      </w:pPr>
      <w:r w:rsidRPr="00DE39BA">
        <w:rPr>
          <w:rFonts w:eastAsia="Calibri"/>
          <w:bCs/>
          <w:szCs w:val="24"/>
          <w:lang w:val="en-IN"/>
        </w:rPr>
        <w:t xml:space="preserve">    @required int phonenum,</w:t>
      </w:r>
    </w:p>
    <w:p w14:paraId="584538CB" w14:textId="77777777" w:rsidR="0027038B" w:rsidRPr="00DE39BA" w:rsidRDefault="0027038B" w:rsidP="00F535CA">
      <w:pPr>
        <w:widowControl w:val="0"/>
        <w:rPr>
          <w:rFonts w:eastAsia="Calibri"/>
          <w:bCs/>
          <w:szCs w:val="24"/>
          <w:lang w:val="en-IN"/>
        </w:rPr>
        <w:pPrChange w:id="1578" w:author="mananarora1571@gmail.com" w:date="2021-05-30T15:12:00Z">
          <w:pPr/>
        </w:pPrChange>
      </w:pPr>
      <w:r w:rsidRPr="00DE39BA">
        <w:rPr>
          <w:rFonts w:eastAsia="Calibri"/>
          <w:bCs/>
          <w:szCs w:val="24"/>
          <w:lang w:val="en-IN"/>
        </w:rPr>
        <w:t xml:space="preserve">  }) async {</w:t>
      </w:r>
    </w:p>
    <w:p w14:paraId="72A0A5C0" w14:textId="77777777" w:rsidR="0027038B" w:rsidRPr="00DE39BA" w:rsidRDefault="0027038B" w:rsidP="00F535CA">
      <w:pPr>
        <w:widowControl w:val="0"/>
        <w:rPr>
          <w:rFonts w:eastAsia="Calibri"/>
          <w:bCs/>
          <w:szCs w:val="24"/>
          <w:lang w:val="en-IN"/>
        </w:rPr>
        <w:pPrChange w:id="1579" w:author="mananarora1571@gmail.com" w:date="2021-05-30T15:12:00Z">
          <w:pPr/>
        </w:pPrChange>
      </w:pPr>
      <w:r w:rsidRPr="00DE39BA">
        <w:rPr>
          <w:rFonts w:eastAsia="Calibri"/>
          <w:bCs/>
          <w:szCs w:val="24"/>
          <w:lang w:val="en-IN"/>
        </w:rPr>
        <w:t xml:space="preserve">    return _postRequestSender(</w:t>
      </w:r>
    </w:p>
    <w:p w14:paraId="1803A712" w14:textId="77777777" w:rsidR="0027038B" w:rsidRPr="00DE39BA" w:rsidRDefault="0027038B" w:rsidP="00F535CA">
      <w:pPr>
        <w:widowControl w:val="0"/>
        <w:rPr>
          <w:rFonts w:eastAsia="Calibri"/>
          <w:bCs/>
          <w:szCs w:val="24"/>
          <w:lang w:val="en-IN"/>
        </w:rPr>
        <w:pPrChange w:id="1580" w:author="mananarora1571@gmail.com" w:date="2021-05-30T15:12:00Z">
          <w:pPr/>
        </w:pPrChange>
      </w:pPr>
      <w:r w:rsidRPr="00DE39BA">
        <w:rPr>
          <w:rFonts w:eastAsia="Calibri"/>
          <w:bCs/>
          <w:szCs w:val="24"/>
          <w:lang w:val="en-IN"/>
        </w:rPr>
        <w:t xml:space="preserve">      path: '/signup',</w:t>
      </w:r>
    </w:p>
    <w:p w14:paraId="5F2D1BCE" w14:textId="77777777" w:rsidR="0027038B" w:rsidRPr="00DE39BA" w:rsidRDefault="0027038B" w:rsidP="00F535CA">
      <w:pPr>
        <w:widowControl w:val="0"/>
        <w:rPr>
          <w:rFonts w:eastAsia="Calibri"/>
          <w:bCs/>
          <w:szCs w:val="24"/>
          <w:lang w:val="en-IN"/>
        </w:rPr>
        <w:pPrChange w:id="1581" w:author="mananarora1571@gmail.com" w:date="2021-05-30T15:12:00Z">
          <w:pPr/>
        </w:pPrChange>
      </w:pPr>
      <w:r w:rsidRPr="00DE39BA">
        <w:rPr>
          <w:rFonts w:eastAsia="Calibri"/>
          <w:bCs/>
          <w:szCs w:val="24"/>
          <w:lang w:val="en-IN"/>
        </w:rPr>
        <w:t xml:space="preserve">      data: {</w:t>
      </w:r>
    </w:p>
    <w:p w14:paraId="60908580" w14:textId="77777777" w:rsidR="0027038B" w:rsidRPr="00DE39BA" w:rsidRDefault="0027038B" w:rsidP="00F535CA">
      <w:pPr>
        <w:widowControl w:val="0"/>
        <w:rPr>
          <w:rFonts w:eastAsia="Calibri"/>
          <w:bCs/>
          <w:szCs w:val="24"/>
          <w:lang w:val="en-IN"/>
        </w:rPr>
        <w:pPrChange w:id="1582" w:author="mananarora1571@gmail.com" w:date="2021-05-30T15:12:00Z">
          <w:pPr/>
        </w:pPrChange>
      </w:pPr>
      <w:r w:rsidRPr="00DE39BA">
        <w:rPr>
          <w:rFonts w:eastAsia="Calibri"/>
          <w:bCs/>
          <w:szCs w:val="24"/>
          <w:lang w:val="en-IN"/>
        </w:rPr>
        <w:t xml:space="preserve">        "username": username,</w:t>
      </w:r>
    </w:p>
    <w:p w14:paraId="235E6D46" w14:textId="77777777" w:rsidR="0027038B" w:rsidRPr="00DE39BA" w:rsidRDefault="0027038B" w:rsidP="00F535CA">
      <w:pPr>
        <w:widowControl w:val="0"/>
        <w:rPr>
          <w:rFonts w:eastAsia="Calibri"/>
          <w:bCs/>
          <w:szCs w:val="24"/>
          <w:lang w:val="en-IN"/>
        </w:rPr>
        <w:pPrChange w:id="1583" w:author="mananarora1571@gmail.com" w:date="2021-05-30T15:12:00Z">
          <w:pPr/>
        </w:pPrChange>
      </w:pPr>
      <w:r w:rsidRPr="00DE39BA">
        <w:rPr>
          <w:rFonts w:eastAsia="Calibri"/>
          <w:bCs/>
          <w:szCs w:val="24"/>
          <w:lang w:val="en-IN"/>
        </w:rPr>
        <w:lastRenderedPageBreak/>
        <w:t xml:space="preserve">        "phone_no": phonenum,</w:t>
      </w:r>
    </w:p>
    <w:p w14:paraId="7892CDE0" w14:textId="77777777" w:rsidR="0027038B" w:rsidRPr="00DE39BA" w:rsidRDefault="0027038B" w:rsidP="00F535CA">
      <w:pPr>
        <w:widowControl w:val="0"/>
        <w:rPr>
          <w:rFonts w:eastAsia="Calibri"/>
          <w:bCs/>
          <w:szCs w:val="24"/>
          <w:lang w:val="en-IN"/>
        </w:rPr>
        <w:pPrChange w:id="1584" w:author="mananarora1571@gmail.com" w:date="2021-05-30T15:12:00Z">
          <w:pPr/>
        </w:pPrChange>
      </w:pPr>
      <w:r w:rsidRPr="00DE39BA">
        <w:rPr>
          <w:rFonts w:eastAsia="Calibri"/>
          <w:bCs/>
          <w:szCs w:val="24"/>
          <w:lang w:val="en-IN"/>
        </w:rPr>
        <w:t xml:space="preserve">        "email": email,</w:t>
      </w:r>
    </w:p>
    <w:p w14:paraId="32F0F41A" w14:textId="77777777" w:rsidR="0027038B" w:rsidRPr="00DE39BA" w:rsidRDefault="0027038B" w:rsidP="00F535CA">
      <w:pPr>
        <w:widowControl w:val="0"/>
        <w:rPr>
          <w:rFonts w:eastAsia="Calibri"/>
          <w:bCs/>
          <w:szCs w:val="24"/>
          <w:lang w:val="en-IN"/>
        </w:rPr>
        <w:pPrChange w:id="1585" w:author="mananarora1571@gmail.com" w:date="2021-05-30T15:12:00Z">
          <w:pPr/>
        </w:pPrChange>
      </w:pPr>
      <w:r w:rsidRPr="00DE39BA">
        <w:rPr>
          <w:rFonts w:eastAsia="Calibri"/>
          <w:bCs/>
          <w:szCs w:val="24"/>
          <w:lang w:val="en-IN"/>
        </w:rPr>
        <w:t xml:space="preserve">        "password": password,</w:t>
      </w:r>
    </w:p>
    <w:p w14:paraId="60D1484F" w14:textId="77777777" w:rsidR="0027038B" w:rsidRPr="00DE39BA" w:rsidRDefault="0027038B" w:rsidP="00F535CA">
      <w:pPr>
        <w:widowControl w:val="0"/>
        <w:rPr>
          <w:rFonts w:eastAsia="Calibri"/>
          <w:bCs/>
          <w:szCs w:val="24"/>
          <w:lang w:val="en-IN"/>
        </w:rPr>
        <w:pPrChange w:id="1586" w:author="mananarora1571@gmail.com" w:date="2021-05-30T15:12:00Z">
          <w:pPr/>
        </w:pPrChange>
      </w:pPr>
      <w:r w:rsidRPr="00DE39BA">
        <w:rPr>
          <w:rFonts w:eastAsia="Calibri"/>
          <w:bCs/>
          <w:szCs w:val="24"/>
          <w:lang w:val="en-IN"/>
        </w:rPr>
        <w:t xml:space="preserve">        "lat": latitude,</w:t>
      </w:r>
    </w:p>
    <w:p w14:paraId="57CFE7BF" w14:textId="77777777" w:rsidR="0027038B" w:rsidRPr="00DE39BA" w:rsidRDefault="0027038B" w:rsidP="00F535CA">
      <w:pPr>
        <w:widowControl w:val="0"/>
        <w:rPr>
          <w:rFonts w:eastAsia="Calibri"/>
          <w:bCs/>
          <w:szCs w:val="24"/>
          <w:lang w:val="en-IN"/>
        </w:rPr>
        <w:pPrChange w:id="1587" w:author="mananarora1571@gmail.com" w:date="2021-05-30T15:12:00Z">
          <w:pPr/>
        </w:pPrChange>
      </w:pPr>
      <w:r w:rsidRPr="00DE39BA">
        <w:rPr>
          <w:rFonts w:eastAsia="Calibri"/>
          <w:bCs/>
          <w:szCs w:val="24"/>
          <w:lang w:val="en-IN"/>
        </w:rPr>
        <w:t xml:space="preserve">        "longi": longitude</w:t>
      </w:r>
    </w:p>
    <w:p w14:paraId="5DFA7D8D" w14:textId="77777777" w:rsidR="0027038B" w:rsidRPr="00DE39BA" w:rsidRDefault="0027038B" w:rsidP="00F535CA">
      <w:pPr>
        <w:widowControl w:val="0"/>
        <w:rPr>
          <w:rFonts w:eastAsia="Calibri"/>
          <w:bCs/>
          <w:szCs w:val="24"/>
          <w:lang w:val="en-IN"/>
        </w:rPr>
        <w:pPrChange w:id="1588" w:author="mananarora1571@gmail.com" w:date="2021-05-30T15:12:00Z">
          <w:pPr/>
        </w:pPrChange>
      </w:pPr>
      <w:r w:rsidRPr="00DE39BA">
        <w:rPr>
          <w:rFonts w:eastAsia="Calibri"/>
          <w:bCs/>
          <w:szCs w:val="24"/>
          <w:lang w:val="en-IN"/>
        </w:rPr>
        <w:t xml:space="preserve">      },</w:t>
      </w:r>
    </w:p>
    <w:p w14:paraId="6DAF6B07" w14:textId="77777777" w:rsidR="0027038B" w:rsidRPr="00DE39BA" w:rsidRDefault="0027038B" w:rsidP="00F535CA">
      <w:pPr>
        <w:widowControl w:val="0"/>
        <w:rPr>
          <w:rFonts w:eastAsia="Calibri"/>
          <w:bCs/>
          <w:szCs w:val="24"/>
          <w:lang w:val="en-IN"/>
        </w:rPr>
        <w:pPrChange w:id="1589" w:author="mananarora1571@gmail.com" w:date="2021-05-30T15:12:00Z">
          <w:pPr/>
        </w:pPrChange>
      </w:pPr>
      <w:r w:rsidRPr="00DE39BA">
        <w:rPr>
          <w:rFonts w:eastAsia="Calibri"/>
          <w:bCs/>
          <w:szCs w:val="24"/>
          <w:lang w:val="en-IN"/>
        </w:rPr>
        <w:t xml:space="preserve">    );</w:t>
      </w:r>
    </w:p>
    <w:p w14:paraId="7DA9DF74" w14:textId="77777777" w:rsidR="0027038B" w:rsidRPr="00DE39BA" w:rsidRDefault="0027038B" w:rsidP="00F535CA">
      <w:pPr>
        <w:widowControl w:val="0"/>
        <w:rPr>
          <w:rFonts w:eastAsia="Calibri"/>
          <w:bCs/>
          <w:szCs w:val="24"/>
          <w:lang w:val="en-IN"/>
        </w:rPr>
        <w:pPrChange w:id="1590" w:author="mananarora1571@gmail.com" w:date="2021-05-30T15:12:00Z">
          <w:pPr/>
        </w:pPrChange>
      </w:pPr>
      <w:r w:rsidRPr="00DE39BA">
        <w:rPr>
          <w:rFonts w:eastAsia="Calibri"/>
          <w:bCs/>
          <w:szCs w:val="24"/>
          <w:lang w:val="en-IN"/>
        </w:rPr>
        <w:t xml:space="preserve">  }</w:t>
      </w:r>
    </w:p>
    <w:p w14:paraId="78EE6557" w14:textId="77777777" w:rsidR="0027038B" w:rsidRPr="00DE39BA" w:rsidRDefault="0027038B" w:rsidP="00F535CA">
      <w:pPr>
        <w:widowControl w:val="0"/>
        <w:rPr>
          <w:rFonts w:eastAsia="Calibri"/>
          <w:bCs/>
          <w:szCs w:val="24"/>
          <w:lang w:val="en-IN"/>
        </w:rPr>
        <w:pPrChange w:id="1591" w:author="mananarora1571@gmail.com" w:date="2021-05-30T15:12:00Z">
          <w:pPr/>
        </w:pPrChange>
      </w:pPr>
    </w:p>
    <w:p w14:paraId="6CB2B2B7" w14:textId="77777777" w:rsidR="0027038B" w:rsidRPr="00DE39BA" w:rsidRDefault="0027038B" w:rsidP="00F535CA">
      <w:pPr>
        <w:widowControl w:val="0"/>
        <w:rPr>
          <w:rFonts w:eastAsia="Calibri"/>
          <w:bCs/>
          <w:szCs w:val="24"/>
          <w:lang w:val="en-IN"/>
        </w:rPr>
        <w:pPrChange w:id="1592" w:author="mananarora1571@gmail.com" w:date="2021-05-30T15:12:00Z">
          <w:pPr/>
        </w:pPrChange>
      </w:pPr>
      <w:r w:rsidRPr="00DE39BA">
        <w:rPr>
          <w:rFonts w:eastAsia="Calibri"/>
          <w:bCs/>
          <w:szCs w:val="24"/>
          <w:lang w:val="en-IN"/>
        </w:rPr>
        <w:t xml:space="preserve">  Future getHotSpotZones({</w:t>
      </w:r>
    </w:p>
    <w:p w14:paraId="1E7EF6EA" w14:textId="77777777" w:rsidR="0027038B" w:rsidRPr="00DE39BA" w:rsidRDefault="0027038B" w:rsidP="00F535CA">
      <w:pPr>
        <w:widowControl w:val="0"/>
        <w:rPr>
          <w:rFonts w:eastAsia="Calibri"/>
          <w:bCs/>
          <w:szCs w:val="24"/>
          <w:lang w:val="en-IN"/>
        </w:rPr>
        <w:pPrChange w:id="1593" w:author="mananarora1571@gmail.com" w:date="2021-05-30T15:12:00Z">
          <w:pPr/>
        </w:pPrChange>
      </w:pPr>
      <w:r w:rsidRPr="00DE39BA">
        <w:rPr>
          <w:rFonts w:eastAsia="Calibri"/>
          <w:bCs/>
          <w:szCs w:val="24"/>
          <w:lang w:val="en-IN"/>
        </w:rPr>
        <w:t xml:space="preserve">    @required double latitude,</w:t>
      </w:r>
    </w:p>
    <w:p w14:paraId="07D34029" w14:textId="77777777" w:rsidR="0027038B" w:rsidRPr="00DE39BA" w:rsidRDefault="0027038B" w:rsidP="00F535CA">
      <w:pPr>
        <w:widowControl w:val="0"/>
        <w:rPr>
          <w:rFonts w:eastAsia="Calibri"/>
          <w:bCs/>
          <w:szCs w:val="24"/>
          <w:lang w:val="en-IN"/>
        </w:rPr>
        <w:pPrChange w:id="1594" w:author="mananarora1571@gmail.com" w:date="2021-05-30T15:12:00Z">
          <w:pPr/>
        </w:pPrChange>
      </w:pPr>
      <w:r w:rsidRPr="00DE39BA">
        <w:rPr>
          <w:rFonts w:eastAsia="Calibri"/>
          <w:bCs/>
          <w:szCs w:val="24"/>
          <w:lang w:val="en-IN"/>
        </w:rPr>
        <w:t xml:space="preserve">    @required double longitude,</w:t>
      </w:r>
    </w:p>
    <w:p w14:paraId="4E510D81" w14:textId="77777777" w:rsidR="0027038B" w:rsidRPr="00DE39BA" w:rsidRDefault="0027038B" w:rsidP="00F535CA">
      <w:pPr>
        <w:widowControl w:val="0"/>
        <w:rPr>
          <w:rFonts w:eastAsia="Calibri"/>
          <w:bCs/>
          <w:szCs w:val="24"/>
          <w:lang w:val="en-IN"/>
        </w:rPr>
        <w:pPrChange w:id="1595" w:author="mananarora1571@gmail.com" w:date="2021-05-30T15:12:00Z">
          <w:pPr/>
        </w:pPrChange>
      </w:pPr>
      <w:r w:rsidRPr="00DE39BA">
        <w:rPr>
          <w:rFonts w:eastAsia="Calibri"/>
          <w:bCs/>
          <w:szCs w:val="24"/>
          <w:lang w:val="en-IN"/>
        </w:rPr>
        <w:t xml:space="preserve">    @required String accessToken,</w:t>
      </w:r>
    </w:p>
    <w:p w14:paraId="167FF8F0" w14:textId="77777777" w:rsidR="0027038B" w:rsidRPr="00DE39BA" w:rsidRDefault="0027038B" w:rsidP="00F535CA">
      <w:pPr>
        <w:widowControl w:val="0"/>
        <w:rPr>
          <w:rFonts w:eastAsia="Calibri"/>
          <w:bCs/>
          <w:szCs w:val="24"/>
          <w:lang w:val="en-IN"/>
        </w:rPr>
        <w:pPrChange w:id="1596" w:author="mananarora1571@gmail.com" w:date="2021-05-30T15:12:00Z">
          <w:pPr/>
        </w:pPrChange>
      </w:pPr>
      <w:r w:rsidRPr="00DE39BA">
        <w:rPr>
          <w:rFonts w:eastAsia="Calibri"/>
          <w:bCs/>
          <w:szCs w:val="24"/>
          <w:lang w:val="en-IN"/>
        </w:rPr>
        <w:t xml:space="preserve">  }) async {</w:t>
      </w:r>
    </w:p>
    <w:p w14:paraId="467DD851" w14:textId="77777777" w:rsidR="0027038B" w:rsidRPr="00DE39BA" w:rsidRDefault="0027038B" w:rsidP="00F535CA">
      <w:pPr>
        <w:widowControl w:val="0"/>
        <w:rPr>
          <w:rFonts w:eastAsia="Calibri"/>
          <w:bCs/>
          <w:szCs w:val="24"/>
          <w:lang w:val="en-IN"/>
        </w:rPr>
        <w:pPrChange w:id="1597" w:author="mananarora1571@gmail.com" w:date="2021-05-30T15:12:00Z">
          <w:pPr/>
        </w:pPrChange>
      </w:pPr>
      <w:r w:rsidRPr="00DE39BA">
        <w:rPr>
          <w:rFonts w:eastAsia="Calibri"/>
          <w:bCs/>
          <w:szCs w:val="24"/>
          <w:lang w:val="en-IN"/>
        </w:rPr>
        <w:t xml:space="preserve">    return _postRequestSender(</w:t>
      </w:r>
    </w:p>
    <w:p w14:paraId="64E0800D" w14:textId="77777777" w:rsidR="0027038B" w:rsidRPr="00DE39BA" w:rsidRDefault="0027038B" w:rsidP="00F535CA">
      <w:pPr>
        <w:widowControl w:val="0"/>
        <w:rPr>
          <w:rFonts w:eastAsia="Calibri"/>
          <w:bCs/>
          <w:szCs w:val="24"/>
          <w:lang w:val="en-IN"/>
        </w:rPr>
        <w:pPrChange w:id="1598" w:author="mananarora1571@gmail.com" w:date="2021-05-30T15:12:00Z">
          <w:pPr/>
        </w:pPrChange>
      </w:pPr>
      <w:r w:rsidRPr="00DE39BA">
        <w:rPr>
          <w:rFonts w:eastAsia="Calibri"/>
          <w:bCs/>
          <w:szCs w:val="24"/>
          <w:lang w:val="en-IN"/>
        </w:rPr>
        <w:t xml:space="preserve">      path: '/covid',</w:t>
      </w:r>
    </w:p>
    <w:p w14:paraId="139D70C1" w14:textId="77777777" w:rsidR="0027038B" w:rsidRPr="00DE39BA" w:rsidRDefault="0027038B" w:rsidP="00F535CA">
      <w:pPr>
        <w:widowControl w:val="0"/>
        <w:rPr>
          <w:rFonts w:eastAsia="Calibri"/>
          <w:bCs/>
          <w:szCs w:val="24"/>
          <w:lang w:val="en-IN"/>
        </w:rPr>
        <w:pPrChange w:id="1599" w:author="mananarora1571@gmail.com" w:date="2021-05-30T15:12:00Z">
          <w:pPr/>
        </w:pPrChange>
      </w:pPr>
      <w:r w:rsidRPr="00DE39BA">
        <w:rPr>
          <w:rFonts w:eastAsia="Calibri"/>
          <w:bCs/>
          <w:szCs w:val="24"/>
          <w:lang w:val="en-IN"/>
        </w:rPr>
        <w:t xml:space="preserve">      data: {</w:t>
      </w:r>
    </w:p>
    <w:p w14:paraId="19FB6386" w14:textId="77777777" w:rsidR="0027038B" w:rsidRPr="00DE39BA" w:rsidRDefault="0027038B" w:rsidP="00F535CA">
      <w:pPr>
        <w:widowControl w:val="0"/>
        <w:rPr>
          <w:rFonts w:eastAsia="Calibri"/>
          <w:bCs/>
          <w:szCs w:val="24"/>
          <w:lang w:val="en-IN"/>
        </w:rPr>
        <w:pPrChange w:id="1600" w:author="mananarora1571@gmail.com" w:date="2021-05-30T15:12:00Z">
          <w:pPr/>
        </w:pPrChange>
      </w:pPr>
      <w:r w:rsidRPr="00DE39BA">
        <w:rPr>
          <w:rFonts w:eastAsia="Calibri"/>
          <w:bCs/>
          <w:szCs w:val="24"/>
          <w:lang w:val="en-IN"/>
        </w:rPr>
        <w:t xml:space="preserve">        "lat": latitude,</w:t>
      </w:r>
    </w:p>
    <w:p w14:paraId="5C25C320" w14:textId="77777777" w:rsidR="0027038B" w:rsidRPr="00DE39BA" w:rsidRDefault="0027038B" w:rsidP="00F535CA">
      <w:pPr>
        <w:widowControl w:val="0"/>
        <w:rPr>
          <w:rFonts w:eastAsia="Calibri"/>
          <w:bCs/>
          <w:szCs w:val="24"/>
          <w:lang w:val="en-IN"/>
        </w:rPr>
        <w:pPrChange w:id="1601" w:author="mananarora1571@gmail.com" w:date="2021-05-30T15:12:00Z">
          <w:pPr/>
        </w:pPrChange>
      </w:pPr>
      <w:r w:rsidRPr="00DE39BA">
        <w:rPr>
          <w:rFonts w:eastAsia="Calibri"/>
          <w:bCs/>
          <w:szCs w:val="24"/>
          <w:lang w:val="en-IN"/>
        </w:rPr>
        <w:t xml:space="preserve">        "longi": longitude,</w:t>
      </w:r>
    </w:p>
    <w:p w14:paraId="2FBB8C5A" w14:textId="77777777" w:rsidR="0027038B" w:rsidRPr="00DE39BA" w:rsidRDefault="0027038B" w:rsidP="00F535CA">
      <w:pPr>
        <w:widowControl w:val="0"/>
        <w:rPr>
          <w:rFonts w:eastAsia="Calibri"/>
          <w:bCs/>
          <w:szCs w:val="24"/>
          <w:lang w:val="en-IN"/>
        </w:rPr>
        <w:pPrChange w:id="1602" w:author="mananarora1571@gmail.com" w:date="2021-05-30T15:12:00Z">
          <w:pPr/>
        </w:pPrChange>
      </w:pPr>
      <w:r w:rsidRPr="00DE39BA">
        <w:rPr>
          <w:rFonts w:eastAsia="Calibri"/>
          <w:bCs/>
          <w:szCs w:val="24"/>
          <w:lang w:val="en-IN"/>
        </w:rPr>
        <w:t xml:space="preserve">        "access_token": accessToken,</w:t>
      </w:r>
    </w:p>
    <w:p w14:paraId="4904177C" w14:textId="77777777" w:rsidR="0027038B" w:rsidRPr="00DE39BA" w:rsidRDefault="0027038B" w:rsidP="00F535CA">
      <w:pPr>
        <w:widowControl w:val="0"/>
        <w:rPr>
          <w:rFonts w:eastAsia="Calibri"/>
          <w:bCs/>
          <w:szCs w:val="24"/>
          <w:lang w:val="en-IN"/>
        </w:rPr>
        <w:pPrChange w:id="1603" w:author="mananarora1571@gmail.com" w:date="2021-05-30T15:12:00Z">
          <w:pPr/>
        </w:pPrChange>
      </w:pPr>
      <w:r w:rsidRPr="00DE39BA">
        <w:rPr>
          <w:rFonts w:eastAsia="Calibri"/>
          <w:bCs/>
          <w:szCs w:val="24"/>
          <w:lang w:val="en-IN"/>
        </w:rPr>
        <w:t xml:space="preserve">      },</w:t>
      </w:r>
    </w:p>
    <w:p w14:paraId="3D05D221" w14:textId="77777777" w:rsidR="0027038B" w:rsidRPr="00DE39BA" w:rsidRDefault="0027038B" w:rsidP="00F535CA">
      <w:pPr>
        <w:widowControl w:val="0"/>
        <w:rPr>
          <w:rFonts w:eastAsia="Calibri"/>
          <w:bCs/>
          <w:szCs w:val="24"/>
          <w:lang w:val="en-IN"/>
        </w:rPr>
        <w:pPrChange w:id="1604" w:author="mananarora1571@gmail.com" w:date="2021-05-30T15:12:00Z">
          <w:pPr/>
        </w:pPrChange>
      </w:pPr>
      <w:r w:rsidRPr="00DE39BA">
        <w:rPr>
          <w:rFonts w:eastAsia="Calibri"/>
          <w:bCs/>
          <w:szCs w:val="24"/>
          <w:lang w:val="en-IN"/>
        </w:rPr>
        <w:t xml:space="preserve">    );</w:t>
      </w:r>
    </w:p>
    <w:p w14:paraId="235B0CEA" w14:textId="77777777" w:rsidR="0027038B" w:rsidRPr="00DE39BA" w:rsidRDefault="0027038B" w:rsidP="00F535CA">
      <w:pPr>
        <w:widowControl w:val="0"/>
        <w:rPr>
          <w:rFonts w:eastAsia="Calibri"/>
          <w:bCs/>
          <w:szCs w:val="24"/>
          <w:lang w:val="en-IN"/>
        </w:rPr>
        <w:pPrChange w:id="1605" w:author="mananarora1571@gmail.com" w:date="2021-05-30T15:12:00Z">
          <w:pPr/>
        </w:pPrChange>
      </w:pPr>
      <w:r w:rsidRPr="00DE39BA">
        <w:rPr>
          <w:rFonts w:eastAsia="Calibri"/>
          <w:bCs/>
          <w:szCs w:val="24"/>
          <w:lang w:val="en-IN"/>
        </w:rPr>
        <w:t xml:space="preserve">  }</w:t>
      </w:r>
    </w:p>
    <w:p w14:paraId="770B2713" w14:textId="77777777" w:rsidR="0027038B" w:rsidRPr="00DE39BA" w:rsidRDefault="0027038B" w:rsidP="00F535CA">
      <w:pPr>
        <w:widowControl w:val="0"/>
        <w:rPr>
          <w:rFonts w:eastAsia="Calibri"/>
          <w:bCs/>
          <w:szCs w:val="24"/>
          <w:lang w:val="en-IN"/>
        </w:rPr>
        <w:pPrChange w:id="1606" w:author="mananarora1571@gmail.com" w:date="2021-05-30T15:12:00Z">
          <w:pPr/>
        </w:pPrChange>
      </w:pPr>
    </w:p>
    <w:p w14:paraId="01E6FB58" w14:textId="77777777" w:rsidR="0027038B" w:rsidRPr="00DE39BA" w:rsidRDefault="0027038B" w:rsidP="00F535CA">
      <w:pPr>
        <w:widowControl w:val="0"/>
        <w:rPr>
          <w:rFonts w:eastAsia="Calibri"/>
          <w:bCs/>
          <w:szCs w:val="24"/>
          <w:lang w:val="en-IN"/>
        </w:rPr>
        <w:pPrChange w:id="1607" w:author="mananarora1571@gmail.com" w:date="2021-05-30T15:12:00Z">
          <w:pPr/>
        </w:pPrChange>
      </w:pPr>
      <w:r w:rsidRPr="00DE39BA">
        <w:rPr>
          <w:rFonts w:eastAsia="Calibri"/>
          <w:bCs/>
          <w:szCs w:val="24"/>
          <w:lang w:val="en-IN"/>
        </w:rPr>
        <w:t xml:space="preserve">  Future _postRequestSender({</w:t>
      </w:r>
    </w:p>
    <w:p w14:paraId="154500C4" w14:textId="77777777" w:rsidR="0027038B" w:rsidRPr="00DE39BA" w:rsidRDefault="0027038B" w:rsidP="00F535CA">
      <w:pPr>
        <w:widowControl w:val="0"/>
        <w:rPr>
          <w:rFonts w:eastAsia="Calibri"/>
          <w:bCs/>
          <w:szCs w:val="24"/>
          <w:lang w:val="en-IN"/>
        </w:rPr>
        <w:pPrChange w:id="1608" w:author="mananarora1571@gmail.com" w:date="2021-05-30T15:12:00Z">
          <w:pPr/>
        </w:pPrChange>
      </w:pPr>
      <w:r w:rsidRPr="00DE39BA">
        <w:rPr>
          <w:rFonts w:eastAsia="Calibri"/>
          <w:bCs/>
          <w:szCs w:val="24"/>
          <w:lang w:val="en-IN"/>
        </w:rPr>
        <w:t xml:space="preserve">    @required String path,</w:t>
      </w:r>
    </w:p>
    <w:p w14:paraId="133B0F9D" w14:textId="77777777" w:rsidR="0027038B" w:rsidRPr="00DE39BA" w:rsidRDefault="0027038B" w:rsidP="00F535CA">
      <w:pPr>
        <w:widowControl w:val="0"/>
        <w:rPr>
          <w:rFonts w:eastAsia="Calibri"/>
          <w:bCs/>
          <w:szCs w:val="24"/>
          <w:lang w:val="en-IN"/>
        </w:rPr>
        <w:pPrChange w:id="1609" w:author="mananarora1571@gmail.com" w:date="2021-05-30T15:12:00Z">
          <w:pPr/>
        </w:pPrChange>
      </w:pPr>
      <w:r w:rsidRPr="00DE39BA">
        <w:rPr>
          <w:rFonts w:eastAsia="Calibri"/>
          <w:bCs/>
          <w:szCs w:val="24"/>
          <w:lang w:val="en-IN"/>
        </w:rPr>
        <w:t xml:space="preserve">    @required Map&lt;String, dynamic&gt; data,</w:t>
      </w:r>
    </w:p>
    <w:p w14:paraId="5BD2AB30" w14:textId="77777777" w:rsidR="0027038B" w:rsidRPr="00DE39BA" w:rsidRDefault="0027038B" w:rsidP="00F535CA">
      <w:pPr>
        <w:widowControl w:val="0"/>
        <w:rPr>
          <w:rFonts w:eastAsia="Calibri"/>
          <w:bCs/>
          <w:szCs w:val="24"/>
          <w:lang w:val="en-IN"/>
        </w:rPr>
        <w:pPrChange w:id="1610" w:author="mananarora1571@gmail.com" w:date="2021-05-30T15:12:00Z">
          <w:pPr/>
        </w:pPrChange>
      </w:pPr>
      <w:r w:rsidRPr="00DE39BA">
        <w:rPr>
          <w:rFonts w:eastAsia="Calibri"/>
          <w:bCs/>
          <w:szCs w:val="24"/>
          <w:lang w:val="en-IN"/>
        </w:rPr>
        <w:lastRenderedPageBreak/>
        <w:t xml:space="preserve">  }) async {</w:t>
      </w:r>
    </w:p>
    <w:p w14:paraId="3BFE3045" w14:textId="77777777" w:rsidR="0027038B" w:rsidRPr="00DE39BA" w:rsidRDefault="0027038B" w:rsidP="00F535CA">
      <w:pPr>
        <w:widowControl w:val="0"/>
        <w:rPr>
          <w:rFonts w:eastAsia="Calibri"/>
          <w:bCs/>
          <w:szCs w:val="24"/>
          <w:lang w:val="en-IN"/>
        </w:rPr>
        <w:pPrChange w:id="1611" w:author="mananarora1571@gmail.com" w:date="2021-05-30T15:12:00Z">
          <w:pPr/>
        </w:pPrChange>
      </w:pPr>
      <w:r w:rsidRPr="00DE39BA">
        <w:rPr>
          <w:rFonts w:eastAsia="Calibri"/>
          <w:bCs/>
          <w:szCs w:val="24"/>
          <w:lang w:val="en-IN"/>
        </w:rPr>
        <w:t xml:space="preserve">    try {</w:t>
      </w:r>
    </w:p>
    <w:p w14:paraId="218EAD1F" w14:textId="77777777" w:rsidR="0027038B" w:rsidRPr="00DE39BA" w:rsidRDefault="0027038B" w:rsidP="00F535CA">
      <w:pPr>
        <w:widowControl w:val="0"/>
        <w:rPr>
          <w:rFonts w:eastAsia="Calibri"/>
          <w:bCs/>
          <w:szCs w:val="24"/>
          <w:lang w:val="en-IN"/>
        </w:rPr>
        <w:pPrChange w:id="1612" w:author="mananarora1571@gmail.com" w:date="2021-05-30T15:12:00Z">
          <w:pPr/>
        </w:pPrChange>
      </w:pPr>
      <w:r w:rsidRPr="00DE39BA">
        <w:rPr>
          <w:rFonts w:eastAsia="Calibri"/>
          <w:bCs/>
          <w:szCs w:val="24"/>
          <w:lang w:val="en-IN"/>
        </w:rPr>
        <w:t xml:space="preserve">      final Response response = await _api.dio.post(</w:t>
      </w:r>
    </w:p>
    <w:p w14:paraId="799440DF" w14:textId="77777777" w:rsidR="0027038B" w:rsidRPr="00DE39BA" w:rsidRDefault="0027038B" w:rsidP="00F535CA">
      <w:pPr>
        <w:widowControl w:val="0"/>
        <w:rPr>
          <w:rFonts w:eastAsia="Calibri"/>
          <w:bCs/>
          <w:szCs w:val="24"/>
          <w:lang w:val="en-IN"/>
        </w:rPr>
        <w:pPrChange w:id="1613" w:author="mananarora1571@gmail.com" w:date="2021-05-30T15:12:00Z">
          <w:pPr/>
        </w:pPrChange>
      </w:pPr>
      <w:r w:rsidRPr="00DE39BA">
        <w:rPr>
          <w:rFonts w:eastAsia="Calibri"/>
          <w:bCs/>
          <w:szCs w:val="24"/>
          <w:lang w:val="en-IN"/>
        </w:rPr>
        <w:t xml:space="preserve">        path,</w:t>
      </w:r>
    </w:p>
    <w:p w14:paraId="47899735" w14:textId="77777777" w:rsidR="0027038B" w:rsidRPr="00DE39BA" w:rsidRDefault="0027038B" w:rsidP="00F535CA">
      <w:pPr>
        <w:widowControl w:val="0"/>
        <w:rPr>
          <w:rFonts w:eastAsia="Calibri"/>
          <w:bCs/>
          <w:szCs w:val="24"/>
          <w:lang w:val="en-IN"/>
        </w:rPr>
        <w:pPrChange w:id="1614" w:author="mananarora1571@gmail.com" w:date="2021-05-30T15:12:00Z">
          <w:pPr/>
        </w:pPrChange>
      </w:pPr>
      <w:r w:rsidRPr="00DE39BA">
        <w:rPr>
          <w:rFonts w:eastAsia="Calibri"/>
          <w:bCs/>
          <w:szCs w:val="24"/>
          <w:lang w:val="en-IN"/>
        </w:rPr>
        <w:t xml:space="preserve">        data: data,</w:t>
      </w:r>
    </w:p>
    <w:p w14:paraId="047AB130" w14:textId="77777777" w:rsidR="0027038B" w:rsidRPr="00DE39BA" w:rsidRDefault="0027038B" w:rsidP="00F535CA">
      <w:pPr>
        <w:widowControl w:val="0"/>
        <w:rPr>
          <w:rFonts w:eastAsia="Calibri"/>
          <w:bCs/>
          <w:szCs w:val="24"/>
          <w:lang w:val="en-IN"/>
        </w:rPr>
        <w:pPrChange w:id="1615" w:author="mananarora1571@gmail.com" w:date="2021-05-30T15:12:00Z">
          <w:pPr/>
        </w:pPrChange>
      </w:pPr>
      <w:r w:rsidRPr="00DE39BA">
        <w:rPr>
          <w:rFonts w:eastAsia="Calibri"/>
          <w:bCs/>
          <w:szCs w:val="24"/>
          <w:lang w:val="en-IN"/>
        </w:rPr>
        <w:t xml:space="preserve">      );</w:t>
      </w:r>
    </w:p>
    <w:p w14:paraId="71EC253F" w14:textId="77777777" w:rsidR="0027038B" w:rsidRPr="00DE39BA" w:rsidRDefault="0027038B" w:rsidP="00F535CA">
      <w:pPr>
        <w:widowControl w:val="0"/>
        <w:rPr>
          <w:rFonts w:eastAsia="Calibri"/>
          <w:bCs/>
          <w:szCs w:val="24"/>
          <w:lang w:val="en-IN"/>
        </w:rPr>
        <w:pPrChange w:id="1616" w:author="mananarora1571@gmail.com" w:date="2021-05-30T15:12:00Z">
          <w:pPr/>
        </w:pPrChange>
      </w:pPr>
    </w:p>
    <w:p w14:paraId="0B5DE58A" w14:textId="77777777" w:rsidR="0027038B" w:rsidRPr="00DE39BA" w:rsidRDefault="0027038B" w:rsidP="00F535CA">
      <w:pPr>
        <w:widowControl w:val="0"/>
        <w:rPr>
          <w:rFonts w:eastAsia="Calibri"/>
          <w:bCs/>
          <w:szCs w:val="24"/>
          <w:lang w:val="en-IN"/>
        </w:rPr>
        <w:pPrChange w:id="1617" w:author="mananarora1571@gmail.com" w:date="2021-05-30T15:12:00Z">
          <w:pPr/>
        </w:pPrChange>
      </w:pPr>
      <w:r w:rsidRPr="00DE39BA">
        <w:rPr>
          <w:rFonts w:eastAsia="Calibri"/>
          <w:bCs/>
          <w:szCs w:val="24"/>
          <w:lang w:val="en-IN"/>
        </w:rPr>
        <w:t xml:space="preserve">      return response.data;</w:t>
      </w:r>
    </w:p>
    <w:p w14:paraId="2C3B9828" w14:textId="77777777" w:rsidR="0027038B" w:rsidRPr="00DE39BA" w:rsidRDefault="0027038B" w:rsidP="00F535CA">
      <w:pPr>
        <w:widowControl w:val="0"/>
        <w:rPr>
          <w:rFonts w:eastAsia="Calibri"/>
          <w:bCs/>
          <w:szCs w:val="24"/>
          <w:lang w:val="en-IN"/>
        </w:rPr>
        <w:pPrChange w:id="1618" w:author="mananarora1571@gmail.com" w:date="2021-05-30T15:12:00Z">
          <w:pPr/>
        </w:pPrChange>
      </w:pPr>
      <w:r w:rsidRPr="00DE39BA">
        <w:rPr>
          <w:rFonts w:eastAsia="Calibri"/>
          <w:bCs/>
          <w:szCs w:val="24"/>
          <w:lang w:val="en-IN"/>
        </w:rPr>
        <w:t xml:space="preserve">    } on DioError catch (e) {</w:t>
      </w:r>
    </w:p>
    <w:p w14:paraId="0548F2C7" w14:textId="77777777" w:rsidR="0027038B" w:rsidRPr="00DE39BA" w:rsidRDefault="0027038B" w:rsidP="00F535CA">
      <w:pPr>
        <w:widowControl w:val="0"/>
        <w:rPr>
          <w:rFonts w:eastAsia="Calibri"/>
          <w:bCs/>
          <w:szCs w:val="24"/>
          <w:lang w:val="en-IN"/>
        </w:rPr>
        <w:pPrChange w:id="1619" w:author="mananarora1571@gmail.com" w:date="2021-05-30T15:12:00Z">
          <w:pPr/>
        </w:pPrChange>
      </w:pPr>
      <w:r w:rsidRPr="00DE39BA">
        <w:rPr>
          <w:rFonts w:eastAsia="Calibri"/>
          <w:bCs/>
          <w:szCs w:val="24"/>
          <w:lang w:val="en-IN"/>
        </w:rPr>
        <w:t xml:space="preserve">      if (e.response != null) {</w:t>
      </w:r>
    </w:p>
    <w:p w14:paraId="5A967144" w14:textId="77777777" w:rsidR="0027038B" w:rsidRPr="00DE39BA" w:rsidRDefault="0027038B" w:rsidP="00F535CA">
      <w:pPr>
        <w:widowControl w:val="0"/>
        <w:rPr>
          <w:rFonts w:eastAsia="Calibri"/>
          <w:bCs/>
          <w:szCs w:val="24"/>
          <w:lang w:val="en-IN"/>
        </w:rPr>
        <w:pPrChange w:id="1620" w:author="mananarora1571@gmail.com" w:date="2021-05-30T15:12:00Z">
          <w:pPr/>
        </w:pPrChange>
      </w:pPr>
      <w:r w:rsidRPr="00DE39BA">
        <w:rPr>
          <w:rFonts w:eastAsia="Calibri"/>
          <w:bCs/>
          <w:szCs w:val="24"/>
          <w:lang w:val="en-IN"/>
        </w:rPr>
        <w:t xml:space="preserve">        throw Failure(</w:t>
      </w:r>
    </w:p>
    <w:p w14:paraId="588427A7" w14:textId="77777777" w:rsidR="0027038B" w:rsidRPr="00DE39BA" w:rsidRDefault="0027038B" w:rsidP="00F535CA">
      <w:pPr>
        <w:widowControl w:val="0"/>
        <w:rPr>
          <w:rFonts w:eastAsia="Calibri"/>
          <w:bCs/>
          <w:szCs w:val="24"/>
          <w:lang w:val="en-IN"/>
        </w:rPr>
        <w:pPrChange w:id="1621" w:author="mananarora1571@gmail.com" w:date="2021-05-30T15:12:00Z">
          <w:pPr/>
        </w:pPrChange>
      </w:pPr>
      <w:r w:rsidRPr="00DE39BA">
        <w:rPr>
          <w:rFonts w:eastAsia="Calibri"/>
          <w:bCs/>
          <w:szCs w:val="24"/>
          <w:lang w:val="en-IN"/>
        </w:rPr>
        <w:t xml:space="preserve">          statusCode: e.response.statusCode,</w:t>
      </w:r>
    </w:p>
    <w:p w14:paraId="60F2055C" w14:textId="77777777" w:rsidR="0027038B" w:rsidRPr="00DE39BA" w:rsidRDefault="0027038B" w:rsidP="00F535CA">
      <w:pPr>
        <w:widowControl w:val="0"/>
        <w:rPr>
          <w:rFonts w:eastAsia="Calibri"/>
          <w:bCs/>
          <w:szCs w:val="24"/>
          <w:lang w:val="en-IN"/>
        </w:rPr>
        <w:pPrChange w:id="1622" w:author="mananarora1571@gmail.com" w:date="2021-05-30T15:12:00Z">
          <w:pPr/>
        </w:pPrChange>
      </w:pPr>
      <w:r w:rsidRPr="00DE39BA">
        <w:rPr>
          <w:rFonts w:eastAsia="Calibri"/>
          <w:bCs/>
          <w:szCs w:val="24"/>
          <w:lang w:val="en-IN"/>
        </w:rPr>
        <w:t xml:space="preserve">          message: e.response.statusMessage,</w:t>
      </w:r>
    </w:p>
    <w:p w14:paraId="3FC49681" w14:textId="77777777" w:rsidR="0027038B" w:rsidRPr="00DE39BA" w:rsidRDefault="0027038B" w:rsidP="00F535CA">
      <w:pPr>
        <w:widowControl w:val="0"/>
        <w:rPr>
          <w:rFonts w:eastAsia="Calibri"/>
          <w:bCs/>
          <w:szCs w:val="24"/>
          <w:lang w:val="en-IN"/>
        </w:rPr>
        <w:pPrChange w:id="1623" w:author="mananarora1571@gmail.com" w:date="2021-05-30T15:12:00Z">
          <w:pPr/>
        </w:pPrChange>
      </w:pPr>
      <w:r w:rsidRPr="00DE39BA">
        <w:rPr>
          <w:rFonts w:eastAsia="Calibri"/>
          <w:bCs/>
          <w:szCs w:val="24"/>
          <w:lang w:val="en-IN"/>
        </w:rPr>
        <w:t xml:space="preserve">        );</w:t>
      </w:r>
    </w:p>
    <w:p w14:paraId="73CEA4E8" w14:textId="77777777" w:rsidR="0027038B" w:rsidRPr="00DE39BA" w:rsidRDefault="0027038B" w:rsidP="00F535CA">
      <w:pPr>
        <w:widowControl w:val="0"/>
        <w:rPr>
          <w:rFonts w:eastAsia="Calibri"/>
          <w:bCs/>
          <w:szCs w:val="24"/>
          <w:lang w:val="en-IN"/>
        </w:rPr>
        <w:pPrChange w:id="1624" w:author="mananarora1571@gmail.com" w:date="2021-05-30T15:12:00Z">
          <w:pPr/>
        </w:pPrChange>
      </w:pPr>
      <w:r w:rsidRPr="00DE39BA">
        <w:rPr>
          <w:rFonts w:eastAsia="Calibri"/>
          <w:bCs/>
          <w:szCs w:val="24"/>
          <w:lang w:val="en-IN"/>
        </w:rPr>
        <w:t xml:space="preserve">      } else {</w:t>
      </w:r>
    </w:p>
    <w:p w14:paraId="59995483" w14:textId="77777777" w:rsidR="0027038B" w:rsidRPr="00DE39BA" w:rsidRDefault="0027038B" w:rsidP="00F535CA">
      <w:pPr>
        <w:widowControl w:val="0"/>
        <w:rPr>
          <w:rFonts w:eastAsia="Calibri"/>
          <w:bCs/>
          <w:szCs w:val="24"/>
          <w:lang w:val="en-IN"/>
        </w:rPr>
        <w:pPrChange w:id="1625" w:author="mananarora1571@gmail.com" w:date="2021-05-30T15:12:00Z">
          <w:pPr/>
        </w:pPrChange>
      </w:pPr>
      <w:r w:rsidRPr="00DE39BA">
        <w:rPr>
          <w:rFonts w:eastAsia="Calibri"/>
          <w:bCs/>
          <w:szCs w:val="24"/>
          <w:lang w:val="en-IN"/>
        </w:rPr>
        <w:t xml:space="preserve">        throw Failure(message: e.message);</w:t>
      </w:r>
    </w:p>
    <w:p w14:paraId="6A4C05B8" w14:textId="77777777" w:rsidR="0027038B" w:rsidRPr="00DE39BA" w:rsidRDefault="0027038B" w:rsidP="00F535CA">
      <w:pPr>
        <w:widowControl w:val="0"/>
        <w:rPr>
          <w:rFonts w:eastAsia="Calibri"/>
          <w:bCs/>
          <w:szCs w:val="24"/>
          <w:lang w:val="en-IN"/>
        </w:rPr>
        <w:pPrChange w:id="1626" w:author="mananarora1571@gmail.com" w:date="2021-05-30T15:12:00Z">
          <w:pPr/>
        </w:pPrChange>
      </w:pPr>
      <w:r w:rsidRPr="00DE39BA">
        <w:rPr>
          <w:rFonts w:eastAsia="Calibri"/>
          <w:bCs/>
          <w:szCs w:val="24"/>
          <w:lang w:val="en-IN"/>
        </w:rPr>
        <w:t xml:space="preserve">      }</w:t>
      </w:r>
    </w:p>
    <w:p w14:paraId="018465C6" w14:textId="77777777" w:rsidR="0027038B" w:rsidRPr="00DE39BA" w:rsidRDefault="0027038B" w:rsidP="00F535CA">
      <w:pPr>
        <w:widowControl w:val="0"/>
        <w:rPr>
          <w:rFonts w:eastAsia="Calibri"/>
          <w:bCs/>
          <w:szCs w:val="24"/>
          <w:lang w:val="en-IN"/>
        </w:rPr>
        <w:pPrChange w:id="1627" w:author="mananarora1571@gmail.com" w:date="2021-05-30T15:12:00Z">
          <w:pPr/>
        </w:pPrChange>
      </w:pPr>
      <w:r w:rsidRPr="00DE39BA">
        <w:rPr>
          <w:rFonts w:eastAsia="Calibri"/>
          <w:bCs/>
          <w:szCs w:val="24"/>
          <w:lang w:val="en-IN"/>
        </w:rPr>
        <w:t xml:space="preserve">    }</w:t>
      </w:r>
    </w:p>
    <w:p w14:paraId="4F410F0E" w14:textId="77777777" w:rsidR="0027038B" w:rsidRPr="00DE39BA" w:rsidRDefault="0027038B" w:rsidP="00F535CA">
      <w:pPr>
        <w:widowControl w:val="0"/>
        <w:rPr>
          <w:rFonts w:eastAsia="Calibri"/>
          <w:bCs/>
          <w:szCs w:val="24"/>
          <w:lang w:val="en-IN"/>
        </w:rPr>
        <w:pPrChange w:id="1628" w:author="mananarora1571@gmail.com" w:date="2021-05-30T15:12:00Z">
          <w:pPr/>
        </w:pPrChange>
      </w:pPr>
      <w:r w:rsidRPr="00DE39BA">
        <w:rPr>
          <w:rFonts w:eastAsia="Calibri"/>
          <w:bCs/>
          <w:szCs w:val="24"/>
          <w:lang w:val="en-IN"/>
        </w:rPr>
        <w:t xml:space="preserve">  }</w:t>
      </w:r>
    </w:p>
    <w:p w14:paraId="49423282" w14:textId="589B20D1" w:rsidR="0027038B" w:rsidRDefault="0027038B" w:rsidP="00F535CA">
      <w:pPr>
        <w:widowControl w:val="0"/>
        <w:rPr>
          <w:rFonts w:eastAsia="Calibri"/>
          <w:bCs/>
          <w:szCs w:val="24"/>
          <w:lang w:val="en-IN"/>
        </w:rPr>
        <w:pPrChange w:id="1629" w:author="mananarora1571@gmail.com" w:date="2021-05-30T15:12:00Z">
          <w:pPr/>
        </w:pPrChange>
      </w:pPr>
      <w:r w:rsidRPr="00DE39BA">
        <w:rPr>
          <w:rFonts w:eastAsia="Calibri"/>
          <w:bCs/>
          <w:szCs w:val="24"/>
          <w:lang w:val="en-IN"/>
        </w:rPr>
        <w:t>}</w:t>
      </w:r>
    </w:p>
    <w:p w14:paraId="5246D475" w14:textId="025160E1" w:rsidR="0056445B" w:rsidRDefault="0056445B" w:rsidP="00F535CA">
      <w:pPr>
        <w:widowControl w:val="0"/>
        <w:rPr>
          <w:rFonts w:eastAsia="Calibri"/>
          <w:bCs/>
          <w:szCs w:val="24"/>
          <w:lang w:val="en-IN"/>
        </w:rPr>
        <w:pPrChange w:id="1630" w:author="mananarora1571@gmail.com" w:date="2021-05-30T15:12:00Z">
          <w:pPr/>
        </w:pPrChange>
      </w:pPr>
    </w:p>
    <w:p w14:paraId="06FE3916" w14:textId="61E0ADF3" w:rsidR="0056445B" w:rsidRDefault="0056445B" w:rsidP="00F535CA">
      <w:pPr>
        <w:widowControl w:val="0"/>
        <w:rPr>
          <w:rFonts w:eastAsia="Calibri"/>
          <w:bCs/>
          <w:szCs w:val="24"/>
          <w:lang w:val="en-IN"/>
        </w:rPr>
        <w:pPrChange w:id="1631" w:author="mananarora1571@gmail.com" w:date="2021-05-30T15:12:00Z">
          <w:pPr/>
        </w:pPrChange>
      </w:pPr>
    </w:p>
    <w:p w14:paraId="037E3384" w14:textId="1B8AF6E4" w:rsidR="0056445B" w:rsidRDefault="0056445B" w:rsidP="00F535CA">
      <w:pPr>
        <w:widowControl w:val="0"/>
        <w:rPr>
          <w:rFonts w:eastAsia="Calibri"/>
          <w:bCs/>
          <w:szCs w:val="24"/>
          <w:lang w:val="en-IN"/>
        </w:rPr>
        <w:pPrChange w:id="1632" w:author="mananarora1571@gmail.com" w:date="2021-05-30T15:12:00Z">
          <w:pPr/>
        </w:pPrChange>
      </w:pPr>
    </w:p>
    <w:p w14:paraId="3D2E5B8D" w14:textId="77777777" w:rsidR="0056445B" w:rsidRPr="00DE39BA" w:rsidRDefault="0056445B" w:rsidP="00F535CA">
      <w:pPr>
        <w:widowControl w:val="0"/>
        <w:rPr>
          <w:rFonts w:eastAsia="Calibri"/>
          <w:bCs/>
          <w:szCs w:val="24"/>
          <w:lang w:val="en-IN"/>
        </w:rPr>
        <w:pPrChange w:id="1633" w:author="mananarora1571@gmail.com" w:date="2021-05-30T15:12:00Z">
          <w:pPr/>
        </w:pPrChange>
      </w:pPr>
    </w:p>
    <w:p w14:paraId="6355F631" w14:textId="73D2B03B" w:rsidR="0027038B" w:rsidRPr="00DE39BA" w:rsidRDefault="0027038B" w:rsidP="00F535CA">
      <w:pPr>
        <w:widowControl w:val="0"/>
        <w:rPr>
          <w:rFonts w:eastAsia="Calibri"/>
          <w:bCs/>
          <w:szCs w:val="24"/>
          <w:lang w:val="en-IN"/>
        </w:rPr>
        <w:pPrChange w:id="1634" w:author="mananarora1571@gmail.com" w:date="2021-05-30T15:12:00Z">
          <w:pPr/>
        </w:pPrChange>
      </w:pPr>
    </w:p>
    <w:p w14:paraId="74BFBFFE" w14:textId="40424725" w:rsidR="0027038B" w:rsidRDefault="0027038B" w:rsidP="00F535CA">
      <w:pPr>
        <w:widowControl w:val="0"/>
        <w:jc w:val="center"/>
        <w:rPr>
          <w:rFonts w:eastAsia="Calibri"/>
          <w:bCs/>
          <w:szCs w:val="24"/>
          <w:lang w:val="en-IN"/>
        </w:rPr>
        <w:pPrChange w:id="1635" w:author="mananarora1571@gmail.com" w:date="2021-05-30T15:12:00Z">
          <w:pPr>
            <w:jc w:val="center"/>
          </w:pPr>
        </w:pPrChange>
      </w:pPr>
      <w:r w:rsidRPr="00DE39BA">
        <w:rPr>
          <w:rFonts w:eastAsia="Calibri"/>
          <w:bCs/>
          <w:noProof/>
          <w:szCs w:val="24"/>
          <w:lang w:val="en-IN" w:eastAsia="en-IN"/>
        </w:rPr>
        <w:lastRenderedPageBreak/>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8545CE3" w:rsidR="0056445B" w:rsidRPr="0056445B" w:rsidRDefault="0056445B" w:rsidP="00F535CA">
      <w:pPr>
        <w:pStyle w:val="Caption"/>
        <w:widowControl w:val="0"/>
        <w:jc w:val="center"/>
        <w:rPr>
          <w:b/>
          <w:i w:val="0"/>
          <w:color w:val="auto"/>
          <w:sz w:val="24"/>
          <w:szCs w:val="24"/>
        </w:rPr>
        <w:pPrChange w:id="1636"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637" w:author="abhay mendiratta" w:date="2021-05-21T21:47:00Z">
        <w:r w:rsidR="004D55D9">
          <w:rPr>
            <w:b/>
            <w:i w:val="0"/>
            <w:color w:val="auto"/>
            <w:sz w:val="24"/>
            <w:szCs w:val="24"/>
          </w:rPr>
          <w:t>9</w:t>
        </w:r>
      </w:ins>
      <w:ins w:id="1638" w:author="Pranav Taneja" w:date="2021-05-18T23:37:00Z">
        <w:del w:id="1639" w:author="abhay mendiratta" w:date="2021-05-21T21:47:00Z">
          <w:r w:rsidR="004437EF" w:rsidDel="004D55D9">
            <w:rPr>
              <w:b/>
              <w:i w:val="0"/>
              <w:color w:val="auto"/>
              <w:sz w:val="24"/>
              <w:szCs w:val="24"/>
            </w:rPr>
            <w:delText>8</w:delText>
          </w:r>
        </w:del>
      </w:ins>
      <w:del w:id="1640"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F535CA">
      <w:pPr>
        <w:widowControl w:val="0"/>
        <w:rPr>
          <w:rFonts w:eastAsia="Calibri"/>
          <w:b/>
          <w:szCs w:val="24"/>
          <w:u w:val="single"/>
          <w:lang w:val="en-IN"/>
        </w:rPr>
        <w:pPrChange w:id="1641" w:author="mananarora1571@gmail.com" w:date="2021-05-30T15:12:00Z">
          <w:pPr/>
        </w:pPrChange>
      </w:pPr>
    </w:p>
    <w:p w14:paraId="390928A3" w14:textId="0EAF1EE6" w:rsidR="00AA4CB4" w:rsidRPr="00DE39BA" w:rsidRDefault="00AA4CB4" w:rsidP="00F535CA">
      <w:pPr>
        <w:widowControl w:val="0"/>
        <w:rPr>
          <w:rFonts w:eastAsia="Calibri"/>
          <w:b/>
          <w:szCs w:val="24"/>
          <w:u w:val="single"/>
          <w:lang w:val="en-IN"/>
        </w:rPr>
        <w:pPrChange w:id="1642" w:author="mananarora1571@gmail.com" w:date="2021-05-30T15:12:00Z">
          <w:pPr/>
        </w:pPrChange>
      </w:pPr>
      <w:r w:rsidRPr="00DE39BA">
        <w:rPr>
          <w:rFonts w:eastAsia="Calibri"/>
          <w:b/>
          <w:szCs w:val="24"/>
          <w:u w:val="single"/>
          <w:lang w:val="en-IN"/>
        </w:rPr>
        <w:t>REPOSITORY.DART</w:t>
      </w:r>
    </w:p>
    <w:p w14:paraId="1E4CBA74" w14:textId="77777777" w:rsidR="0027038B" w:rsidRPr="00DE39BA" w:rsidRDefault="0027038B" w:rsidP="00F535CA">
      <w:pPr>
        <w:widowControl w:val="0"/>
        <w:rPr>
          <w:rFonts w:eastAsia="Calibri"/>
          <w:bCs/>
          <w:szCs w:val="24"/>
          <w:lang w:val="en-IN"/>
        </w:rPr>
        <w:pPrChange w:id="1643" w:author="mananarora1571@gmail.com" w:date="2021-05-30T15:12:00Z">
          <w:pPr/>
        </w:pPrChange>
      </w:pPr>
      <w:r w:rsidRPr="00DE39BA">
        <w:rPr>
          <w:rFonts w:eastAsia="Calibri"/>
          <w:bCs/>
          <w:szCs w:val="24"/>
          <w:lang w:val="en-IN"/>
        </w:rPr>
        <w:t>import 'package:flutter/foundation.dart';</w:t>
      </w:r>
    </w:p>
    <w:p w14:paraId="0099AC7E" w14:textId="77777777" w:rsidR="0027038B" w:rsidRPr="00DE39BA" w:rsidRDefault="0027038B" w:rsidP="00F535CA">
      <w:pPr>
        <w:widowControl w:val="0"/>
        <w:rPr>
          <w:rFonts w:eastAsia="Calibri"/>
          <w:bCs/>
          <w:szCs w:val="24"/>
          <w:lang w:val="en-IN"/>
        </w:rPr>
        <w:pPrChange w:id="1644" w:author="mananarora1571@gmail.com" w:date="2021-05-30T15:12:00Z">
          <w:pPr/>
        </w:pPrChange>
      </w:pPr>
    </w:p>
    <w:p w14:paraId="227B01AB" w14:textId="77777777" w:rsidR="0027038B" w:rsidRPr="00DE39BA" w:rsidRDefault="0027038B" w:rsidP="00F535CA">
      <w:pPr>
        <w:widowControl w:val="0"/>
        <w:rPr>
          <w:rFonts w:eastAsia="Calibri"/>
          <w:bCs/>
          <w:szCs w:val="24"/>
          <w:lang w:val="en-IN"/>
        </w:rPr>
        <w:pPrChange w:id="1645" w:author="mananarora1571@gmail.com" w:date="2021-05-30T15:12:00Z">
          <w:pPr/>
        </w:pPrChange>
      </w:pPr>
      <w:r w:rsidRPr="00DE39BA">
        <w:rPr>
          <w:rFonts w:eastAsia="Calibri"/>
          <w:bCs/>
          <w:szCs w:val="24"/>
          <w:lang w:val="en-IN"/>
        </w:rPr>
        <w:t>import '../providers/api_client.dart';</w:t>
      </w:r>
    </w:p>
    <w:p w14:paraId="63FBB0D2" w14:textId="77777777" w:rsidR="0027038B" w:rsidRPr="00DE39BA" w:rsidRDefault="0027038B" w:rsidP="00F535CA">
      <w:pPr>
        <w:widowControl w:val="0"/>
        <w:rPr>
          <w:rFonts w:eastAsia="Calibri"/>
          <w:bCs/>
          <w:szCs w:val="24"/>
          <w:lang w:val="en-IN"/>
        </w:rPr>
        <w:pPrChange w:id="1646" w:author="mananarora1571@gmail.com" w:date="2021-05-30T15:12:00Z">
          <w:pPr/>
        </w:pPrChange>
      </w:pPr>
    </w:p>
    <w:p w14:paraId="49BB5A5E" w14:textId="77777777" w:rsidR="0027038B" w:rsidRPr="00DE39BA" w:rsidRDefault="0027038B" w:rsidP="00F535CA">
      <w:pPr>
        <w:widowControl w:val="0"/>
        <w:rPr>
          <w:rFonts w:eastAsia="Calibri"/>
          <w:bCs/>
          <w:szCs w:val="24"/>
          <w:lang w:val="en-IN"/>
        </w:rPr>
        <w:pPrChange w:id="1647" w:author="mananarora1571@gmail.com" w:date="2021-05-30T15:12:00Z">
          <w:pPr/>
        </w:pPrChange>
      </w:pPr>
      <w:r w:rsidRPr="00DE39BA">
        <w:rPr>
          <w:rFonts w:eastAsia="Calibri"/>
          <w:bCs/>
          <w:szCs w:val="24"/>
          <w:lang w:val="en-IN"/>
        </w:rPr>
        <w:t>class Repository {</w:t>
      </w:r>
    </w:p>
    <w:p w14:paraId="3386A3DD" w14:textId="77777777" w:rsidR="0027038B" w:rsidRPr="00DE39BA" w:rsidRDefault="0027038B" w:rsidP="00F535CA">
      <w:pPr>
        <w:widowControl w:val="0"/>
        <w:rPr>
          <w:rFonts w:eastAsia="Calibri"/>
          <w:bCs/>
          <w:szCs w:val="24"/>
          <w:lang w:val="en-IN"/>
        </w:rPr>
        <w:pPrChange w:id="1648" w:author="mananarora1571@gmail.com" w:date="2021-05-30T15:12:00Z">
          <w:pPr/>
        </w:pPrChange>
      </w:pPr>
      <w:r w:rsidRPr="00DE39BA">
        <w:rPr>
          <w:rFonts w:eastAsia="Calibri"/>
          <w:bCs/>
          <w:szCs w:val="24"/>
          <w:lang w:val="en-IN"/>
        </w:rPr>
        <w:t xml:space="preserve">  final ApiClient apiClient;</w:t>
      </w:r>
    </w:p>
    <w:p w14:paraId="4F491559" w14:textId="77777777" w:rsidR="0027038B" w:rsidRPr="00DE39BA" w:rsidRDefault="0027038B" w:rsidP="00F535CA">
      <w:pPr>
        <w:widowControl w:val="0"/>
        <w:rPr>
          <w:rFonts w:eastAsia="Calibri"/>
          <w:bCs/>
          <w:szCs w:val="24"/>
          <w:lang w:val="en-IN"/>
        </w:rPr>
        <w:pPrChange w:id="1649" w:author="mananarora1571@gmail.com" w:date="2021-05-30T15:12:00Z">
          <w:pPr/>
        </w:pPrChange>
      </w:pPr>
    </w:p>
    <w:p w14:paraId="41C4DCC9" w14:textId="77777777" w:rsidR="0027038B" w:rsidRPr="00DE39BA" w:rsidRDefault="0027038B" w:rsidP="00F535CA">
      <w:pPr>
        <w:widowControl w:val="0"/>
        <w:rPr>
          <w:rFonts w:eastAsia="Calibri"/>
          <w:bCs/>
          <w:szCs w:val="24"/>
          <w:lang w:val="en-IN"/>
        </w:rPr>
        <w:pPrChange w:id="1650" w:author="mananarora1571@gmail.com" w:date="2021-05-30T15:12:00Z">
          <w:pPr/>
        </w:pPrChange>
      </w:pPr>
      <w:r w:rsidRPr="00DE39BA">
        <w:rPr>
          <w:rFonts w:eastAsia="Calibri"/>
          <w:bCs/>
          <w:szCs w:val="24"/>
          <w:lang w:val="en-IN"/>
        </w:rPr>
        <w:t xml:space="preserve">  Repository({@required this.apiClient}) : assert(apiClient != null);</w:t>
      </w:r>
    </w:p>
    <w:p w14:paraId="3856E29D" w14:textId="77777777" w:rsidR="0027038B" w:rsidRPr="00DE39BA" w:rsidRDefault="0027038B" w:rsidP="00F535CA">
      <w:pPr>
        <w:widowControl w:val="0"/>
        <w:rPr>
          <w:rFonts w:eastAsia="Calibri"/>
          <w:bCs/>
          <w:szCs w:val="24"/>
          <w:lang w:val="en-IN"/>
        </w:rPr>
        <w:pPrChange w:id="1651" w:author="mananarora1571@gmail.com" w:date="2021-05-30T15:12:00Z">
          <w:pPr/>
        </w:pPrChange>
      </w:pPr>
    </w:p>
    <w:p w14:paraId="78406178" w14:textId="77777777" w:rsidR="0027038B" w:rsidRPr="00DE39BA" w:rsidRDefault="0027038B" w:rsidP="00F535CA">
      <w:pPr>
        <w:widowControl w:val="0"/>
        <w:rPr>
          <w:rFonts w:eastAsia="Calibri"/>
          <w:bCs/>
          <w:szCs w:val="24"/>
          <w:lang w:val="en-IN"/>
        </w:rPr>
        <w:pPrChange w:id="1652" w:author="mananarora1571@gmail.com" w:date="2021-05-30T15:12:00Z">
          <w:pPr/>
        </w:pPrChange>
      </w:pPr>
      <w:r w:rsidRPr="00DE39BA">
        <w:rPr>
          <w:rFonts w:eastAsia="Calibri"/>
          <w:bCs/>
          <w:szCs w:val="24"/>
          <w:lang w:val="en-IN"/>
        </w:rPr>
        <w:t xml:space="preserve">  Future login({</w:t>
      </w:r>
    </w:p>
    <w:p w14:paraId="58E840E3" w14:textId="77777777" w:rsidR="0027038B" w:rsidRPr="00DE39BA" w:rsidRDefault="0027038B" w:rsidP="00F535CA">
      <w:pPr>
        <w:widowControl w:val="0"/>
        <w:rPr>
          <w:rFonts w:eastAsia="Calibri"/>
          <w:bCs/>
          <w:szCs w:val="24"/>
          <w:lang w:val="en-IN"/>
        </w:rPr>
        <w:pPrChange w:id="1653" w:author="mananarora1571@gmail.com" w:date="2021-05-30T15:12:00Z">
          <w:pPr/>
        </w:pPrChange>
      </w:pPr>
      <w:r w:rsidRPr="00DE39BA">
        <w:rPr>
          <w:rFonts w:eastAsia="Calibri"/>
          <w:bCs/>
          <w:szCs w:val="24"/>
          <w:lang w:val="en-IN"/>
        </w:rPr>
        <w:t xml:space="preserve">    @required String email,</w:t>
      </w:r>
    </w:p>
    <w:p w14:paraId="610E2DE3" w14:textId="77777777" w:rsidR="0027038B" w:rsidRPr="00DE39BA" w:rsidRDefault="0027038B" w:rsidP="00F535CA">
      <w:pPr>
        <w:widowControl w:val="0"/>
        <w:rPr>
          <w:rFonts w:eastAsia="Calibri"/>
          <w:bCs/>
          <w:szCs w:val="24"/>
          <w:lang w:val="en-IN"/>
        </w:rPr>
        <w:pPrChange w:id="1654" w:author="mananarora1571@gmail.com" w:date="2021-05-30T15:12:00Z">
          <w:pPr/>
        </w:pPrChange>
      </w:pPr>
      <w:r w:rsidRPr="00DE39BA">
        <w:rPr>
          <w:rFonts w:eastAsia="Calibri"/>
          <w:bCs/>
          <w:szCs w:val="24"/>
          <w:lang w:val="en-IN"/>
        </w:rPr>
        <w:t xml:space="preserve">    @required String password,</w:t>
      </w:r>
    </w:p>
    <w:p w14:paraId="78034D1B" w14:textId="77777777" w:rsidR="0027038B" w:rsidRPr="00DE39BA" w:rsidRDefault="0027038B" w:rsidP="00F535CA">
      <w:pPr>
        <w:widowControl w:val="0"/>
        <w:rPr>
          <w:rFonts w:eastAsia="Calibri"/>
          <w:bCs/>
          <w:szCs w:val="24"/>
          <w:lang w:val="en-IN"/>
        </w:rPr>
        <w:pPrChange w:id="1655" w:author="mananarora1571@gmail.com" w:date="2021-05-30T15:12:00Z">
          <w:pPr/>
        </w:pPrChange>
      </w:pPr>
      <w:r w:rsidRPr="00DE39BA">
        <w:rPr>
          <w:rFonts w:eastAsia="Calibri"/>
          <w:bCs/>
          <w:szCs w:val="24"/>
          <w:lang w:val="en-IN"/>
        </w:rPr>
        <w:t xml:space="preserve">  }) async =&gt;</w:t>
      </w:r>
    </w:p>
    <w:p w14:paraId="31B1F760" w14:textId="77777777" w:rsidR="0027038B" w:rsidRPr="00DE39BA" w:rsidRDefault="0027038B" w:rsidP="00F535CA">
      <w:pPr>
        <w:widowControl w:val="0"/>
        <w:rPr>
          <w:rFonts w:eastAsia="Calibri"/>
          <w:bCs/>
          <w:szCs w:val="24"/>
          <w:lang w:val="en-IN"/>
        </w:rPr>
        <w:pPrChange w:id="1656" w:author="mananarora1571@gmail.com" w:date="2021-05-30T15:12:00Z">
          <w:pPr/>
        </w:pPrChange>
      </w:pPr>
      <w:r w:rsidRPr="00DE39BA">
        <w:rPr>
          <w:rFonts w:eastAsia="Calibri"/>
          <w:bCs/>
          <w:szCs w:val="24"/>
          <w:lang w:val="en-IN"/>
        </w:rPr>
        <w:t xml:space="preserve">      apiClient.login(email: email, password: password);</w:t>
      </w:r>
    </w:p>
    <w:p w14:paraId="136BED61" w14:textId="77777777" w:rsidR="0027038B" w:rsidRPr="00DE39BA" w:rsidRDefault="0027038B" w:rsidP="00F535CA">
      <w:pPr>
        <w:widowControl w:val="0"/>
        <w:rPr>
          <w:rFonts w:eastAsia="Calibri"/>
          <w:bCs/>
          <w:szCs w:val="24"/>
          <w:lang w:val="en-IN"/>
        </w:rPr>
        <w:pPrChange w:id="1657" w:author="mananarora1571@gmail.com" w:date="2021-05-30T15:12:00Z">
          <w:pPr/>
        </w:pPrChange>
      </w:pPr>
    </w:p>
    <w:p w14:paraId="2E7E4B00" w14:textId="77777777" w:rsidR="0027038B" w:rsidRPr="00DE39BA" w:rsidRDefault="0027038B" w:rsidP="00F535CA">
      <w:pPr>
        <w:widowControl w:val="0"/>
        <w:rPr>
          <w:rFonts w:eastAsia="Calibri"/>
          <w:bCs/>
          <w:szCs w:val="24"/>
          <w:lang w:val="en-IN"/>
        </w:rPr>
        <w:pPrChange w:id="1658" w:author="mananarora1571@gmail.com" w:date="2021-05-30T15:12:00Z">
          <w:pPr/>
        </w:pPrChange>
      </w:pPr>
      <w:r w:rsidRPr="00DE39BA">
        <w:rPr>
          <w:rFonts w:eastAsia="Calibri"/>
          <w:bCs/>
          <w:szCs w:val="24"/>
          <w:lang w:val="en-IN"/>
        </w:rPr>
        <w:t xml:space="preserve">  Future signUp({</w:t>
      </w:r>
    </w:p>
    <w:p w14:paraId="3E1011A5" w14:textId="77777777" w:rsidR="0027038B" w:rsidRPr="00DE39BA" w:rsidRDefault="0027038B" w:rsidP="00F535CA">
      <w:pPr>
        <w:widowControl w:val="0"/>
        <w:rPr>
          <w:rFonts w:eastAsia="Calibri"/>
          <w:bCs/>
          <w:szCs w:val="24"/>
          <w:lang w:val="en-IN"/>
        </w:rPr>
        <w:pPrChange w:id="1659" w:author="mananarora1571@gmail.com" w:date="2021-05-30T15:12:00Z">
          <w:pPr/>
        </w:pPrChange>
      </w:pPr>
      <w:r w:rsidRPr="00DE39BA">
        <w:rPr>
          <w:rFonts w:eastAsia="Calibri"/>
          <w:bCs/>
          <w:szCs w:val="24"/>
          <w:lang w:val="en-IN"/>
        </w:rPr>
        <w:t xml:space="preserve">    @required String username,</w:t>
      </w:r>
    </w:p>
    <w:p w14:paraId="0981CE32" w14:textId="77777777" w:rsidR="0027038B" w:rsidRPr="00DE39BA" w:rsidRDefault="0027038B" w:rsidP="00F535CA">
      <w:pPr>
        <w:widowControl w:val="0"/>
        <w:rPr>
          <w:rFonts w:eastAsia="Calibri"/>
          <w:bCs/>
          <w:szCs w:val="24"/>
          <w:lang w:val="en-IN"/>
        </w:rPr>
        <w:pPrChange w:id="1660" w:author="mananarora1571@gmail.com" w:date="2021-05-30T15:12:00Z">
          <w:pPr/>
        </w:pPrChange>
      </w:pPr>
      <w:r w:rsidRPr="00DE39BA">
        <w:rPr>
          <w:rFonts w:eastAsia="Calibri"/>
          <w:bCs/>
          <w:szCs w:val="24"/>
          <w:lang w:val="en-IN"/>
        </w:rPr>
        <w:t xml:space="preserve">    @required String email,</w:t>
      </w:r>
    </w:p>
    <w:p w14:paraId="53D0132E" w14:textId="77777777" w:rsidR="0027038B" w:rsidRPr="00DE39BA" w:rsidRDefault="0027038B" w:rsidP="00F535CA">
      <w:pPr>
        <w:widowControl w:val="0"/>
        <w:rPr>
          <w:rFonts w:eastAsia="Calibri"/>
          <w:bCs/>
          <w:szCs w:val="24"/>
          <w:lang w:val="en-IN"/>
        </w:rPr>
        <w:pPrChange w:id="1661" w:author="mananarora1571@gmail.com" w:date="2021-05-30T15:12:00Z">
          <w:pPr/>
        </w:pPrChange>
      </w:pPr>
      <w:r w:rsidRPr="00DE39BA">
        <w:rPr>
          <w:rFonts w:eastAsia="Calibri"/>
          <w:bCs/>
          <w:szCs w:val="24"/>
          <w:lang w:val="en-IN"/>
        </w:rPr>
        <w:t xml:space="preserve">    @required String password,</w:t>
      </w:r>
    </w:p>
    <w:p w14:paraId="707C9C55" w14:textId="77777777" w:rsidR="0027038B" w:rsidRPr="00DE39BA" w:rsidRDefault="0027038B" w:rsidP="00F535CA">
      <w:pPr>
        <w:widowControl w:val="0"/>
        <w:rPr>
          <w:rFonts w:eastAsia="Calibri"/>
          <w:bCs/>
          <w:szCs w:val="24"/>
          <w:lang w:val="en-IN"/>
        </w:rPr>
        <w:pPrChange w:id="1662" w:author="mananarora1571@gmail.com" w:date="2021-05-30T15:12:00Z">
          <w:pPr/>
        </w:pPrChange>
      </w:pPr>
      <w:r w:rsidRPr="00DE39BA">
        <w:rPr>
          <w:rFonts w:eastAsia="Calibri"/>
          <w:bCs/>
          <w:szCs w:val="24"/>
          <w:lang w:val="en-IN"/>
        </w:rPr>
        <w:t xml:space="preserve">    @required double latitude,</w:t>
      </w:r>
    </w:p>
    <w:p w14:paraId="778653CC" w14:textId="77777777" w:rsidR="0027038B" w:rsidRPr="00DE39BA" w:rsidRDefault="0027038B" w:rsidP="00F535CA">
      <w:pPr>
        <w:widowControl w:val="0"/>
        <w:rPr>
          <w:rFonts w:eastAsia="Calibri"/>
          <w:bCs/>
          <w:szCs w:val="24"/>
          <w:lang w:val="en-IN"/>
        </w:rPr>
        <w:pPrChange w:id="1663" w:author="mananarora1571@gmail.com" w:date="2021-05-30T15:12:00Z">
          <w:pPr/>
        </w:pPrChange>
      </w:pPr>
      <w:r w:rsidRPr="00DE39BA">
        <w:rPr>
          <w:rFonts w:eastAsia="Calibri"/>
          <w:bCs/>
          <w:szCs w:val="24"/>
          <w:lang w:val="en-IN"/>
        </w:rPr>
        <w:t xml:space="preserve">    @required double longitude,</w:t>
      </w:r>
    </w:p>
    <w:p w14:paraId="7749C11A" w14:textId="77777777" w:rsidR="0027038B" w:rsidRPr="00DE39BA" w:rsidRDefault="0027038B" w:rsidP="00F535CA">
      <w:pPr>
        <w:widowControl w:val="0"/>
        <w:rPr>
          <w:rFonts w:eastAsia="Calibri"/>
          <w:bCs/>
          <w:szCs w:val="24"/>
          <w:lang w:val="en-IN"/>
        </w:rPr>
        <w:pPrChange w:id="1664" w:author="mananarora1571@gmail.com" w:date="2021-05-30T15:12:00Z">
          <w:pPr/>
        </w:pPrChange>
      </w:pPr>
      <w:r w:rsidRPr="00DE39BA">
        <w:rPr>
          <w:rFonts w:eastAsia="Calibri"/>
          <w:bCs/>
          <w:szCs w:val="24"/>
          <w:lang w:val="en-IN"/>
        </w:rPr>
        <w:lastRenderedPageBreak/>
        <w:t xml:space="preserve">    @required int phonenum,</w:t>
      </w:r>
    </w:p>
    <w:p w14:paraId="6381F65C" w14:textId="77777777" w:rsidR="0027038B" w:rsidRPr="00DE39BA" w:rsidRDefault="0027038B" w:rsidP="00F535CA">
      <w:pPr>
        <w:widowControl w:val="0"/>
        <w:rPr>
          <w:rFonts w:eastAsia="Calibri"/>
          <w:bCs/>
          <w:szCs w:val="24"/>
          <w:lang w:val="en-IN"/>
        </w:rPr>
        <w:pPrChange w:id="1665" w:author="mananarora1571@gmail.com" w:date="2021-05-30T15:12:00Z">
          <w:pPr/>
        </w:pPrChange>
      </w:pPr>
      <w:r w:rsidRPr="00DE39BA">
        <w:rPr>
          <w:rFonts w:eastAsia="Calibri"/>
          <w:bCs/>
          <w:szCs w:val="24"/>
          <w:lang w:val="en-IN"/>
        </w:rPr>
        <w:t xml:space="preserve">  }) async =&gt;</w:t>
      </w:r>
    </w:p>
    <w:p w14:paraId="0BD50144" w14:textId="77777777" w:rsidR="0027038B" w:rsidRPr="00DE39BA" w:rsidRDefault="0027038B" w:rsidP="00F535CA">
      <w:pPr>
        <w:widowControl w:val="0"/>
        <w:rPr>
          <w:rFonts w:eastAsia="Calibri"/>
          <w:bCs/>
          <w:szCs w:val="24"/>
          <w:lang w:val="en-IN"/>
        </w:rPr>
        <w:pPrChange w:id="1666" w:author="mananarora1571@gmail.com" w:date="2021-05-30T15:12:00Z">
          <w:pPr/>
        </w:pPrChange>
      </w:pPr>
      <w:r w:rsidRPr="00DE39BA">
        <w:rPr>
          <w:rFonts w:eastAsia="Calibri"/>
          <w:bCs/>
          <w:szCs w:val="24"/>
          <w:lang w:val="en-IN"/>
        </w:rPr>
        <w:t xml:space="preserve">      apiClient.signUp(</w:t>
      </w:r>
    </w:p>
    <w:p w14:paraId="059E3904" w14:textId="77777777" w:rsidR="0027038B" w:rsidRPr="00DE39BA" w:rsidRDefault="0027038B" w:rsidP="00F535CA">
      <w:pPr>
        <w:widowControl w:val="0"/>
        <w:rPr>
          <w:rFonts w:eastAsia="Calibri"/>
          <w:bCs/>
          <w:szCs w:val="24"/>
          <w:lang w:val="en-IN"/>
        </w:rPr>
        <w:pPrChange w:id="1667" w:author="mananarora1571@gmail.com" w:date="2021-05-30T15:12:00Z">
          <w:pPr/>
        </w:pPrChange>
      </w:pPr>
      <w:r w:rsidRPr="00DE39BA">
        <w:rPr>
          <w:rFonts w:eastAsia="Calibri"/>
          <w:bCs/>
          <w:szCs w:val="24"/>
          <w:lang w:val="en-IN"/>
        </w:rPr>
        <w:t xml:space="preserve">        username: username,</w:t>
      </w:r>
    </w:p>
    <w:p w14:paraId="21FE017B" w14:textId="77777777" w:rsidR="0027038B" w:rsidRPr="00DE39BA" w:rsidRDefault="0027038B" w:rsidP="00F535CA">
      <w:pPr>
        <w:widowControl w:val="0"/>
        <w:rPr>
          <w:rFonts w:eastAsia="Calibri"/>
          <w:bCs/>
          <w:szCs w:val="24"/>
          <w:lang w:val="en-IN"/>
        </w:rPr>
        <w:pPrChange w:id="1668" w:author="mananarora1571@gmail.com" w:date="2021-05-30T15:12:00Z">
          <w:pPr/>
        </w:pPrChange>
      </w:pPr>
      <w:r w:rsidRPr="00DE39BA">
        <w:rPr>
          <w:rFonts w:eastAsia="Calibri"/>
          <w:bCs/>
          <w:szCs w:val="24"/>
          <w:lang w:val="en-IN"/>
        </w:rPr>
        <w:t xml:space="preserve">        email: email,</w:t>
      </w:r>
    </w:p>
    <w:p w14:paraId="288B99E9" w14:textId="77777777" w:rsidR="0027038B" w:rsidRPr="00DE39BA" w:rsidRDefault="0027038B" w:rsidP="00F535CA">
      <w:pPr>
        <w:widowControl w:val="0"/>
        <w:rPr>
          <w:rFonts w:eastAsia="Calibri"/>
          <w:bCs/>
          <w:szCs w:val="24"/>
          <w:lang w:val="en-IN"/>
        </w:rPr>
        <w:pPrChange w:id="1669" w:author="mananarora1571@gmail.com" w:date="2021-05-30T15:12:00Z">
          <w:pPr/>
        </w:pPrChange>
      </w:pPr>
      <w:r w:rsidRPr="00DE39BA">
        <w:rPr>
          <w:rFonts w:eastAsia="Calibri"/>
          <w:bCs/>
          <w:szCs w:val="24"/>
          <w:lang w:val="en-IN"/>
        </w:rPr>
        <w:t xml:space="preserve">        password: password,</w:t>
      </w:r>
    </w:p>
    <w:p w14:paraId="0E9C4B66" w14:textId="77777777" w:rsidR="0027038B" w:rsidRPr="00DE39BA" w:rsidRDefault="0027038B" w:rsidP="00F535CA">
      <w:pPr>
        <w:widowControl w:val="0"/>
        <w:rPr>
          <w:rFonts w:eastAsia="Calibri"/>
          <w:bCs/>
          <w:szCs w:val="24"/>
          <w:lang w:val="en-IN"/>
        </w:rPr>
        <w:pPrChange w:id="1670" w:author="mananarora1571@gmail.com" w:date="2021-05-30T15:12:00Z">
          <w:pPr/>
        </w:pPrChange>
      </w:pPr>
      <w:r w:rsidRPr="00DE39BA">
        <w:rPr>
          <w:rFonts w:eastAsia="Calibri"/>
          <w:bCs/>
          <w:szCs w:val="24"/>
          <w:lang w:val="en-IN"/>
        </w:rPr>
        <w:t xml:space="preserve">        latitude: latitude,</w:t>
      </w:r>
    </w:p>
    <w:p w14:paraId="1D055409" w14:textId="77777777" w:rsidR="0027038B" w:rsidRPr="00DE39BA" w:rsidRDefault="0027038B" w:rsidP="00F535CA">
      <w:pPr>
        <w:widowControl w:val="0"/>
        <w:rPr>
          <w:rFonts w:eastAsia="Calibri"/>
          <w:bCs/>
          <w:szCs w:val="24"/>
          <w:lang w:val="en-IN"/>
        </w:rPr>
        <w:pPrChange w:id="1671" w:author="mananarora1571@gmail.com" w:date="2021-05-30T15:12:00Z">
          <w:pPr/>
        </w:pPrChange>
      </w:pPr>
      <w:r w:rsidRPr="00DE39BA">
        <w:rPr>
          <w:rFonts w:eastAsia="Calibri"/>
          <w:bCs/>
          <w:szCs w:val="24"/>
          <w:lang w:val="en-IN"/>
        </w:rPr>
        <w:t xml:space="preserve">        longitude: longitude,</w:t>
      </w:r>
    </w:p>
    <w:p w14:paraId="707597C9" w14:textId="77777777" w:rsidR="0027038B" w:rsidRPr="00DE39BA" w:rsidRDefault="0027038B" w:rsidP="00F535CA">
      <w:pPr>
        <w:widowControl w:val="0"/>
        <w:rPr>
          <w:rFonts w:eastAsia="Calibri"/>
          <w:bCs/>
          <w:szCs w:val="24"/>
          <w:lang w:val="en-IN"/>
        </w:rPr>
        <w:pPrChange w:id="1672" w:author="mananarora1571@gmail.com" w:date="2021-05-30T15:12:00Z">
          <w:pPr/>
        </w:pPrChange>
      </w:pPr>
      <w:r w:rsidRPr="00DE39BA">
        <w:rPr>
          <w:rFonts w:eastAsia="Calibri"/>
          <w:bCs/>
          <w:szCs w:val="24"/>
          <w:lang w:val="en-IN"/>
        </w:rPr>
        <w:t xml:space="preserve">        phonenum: phonenum,</w:t>
      </w:r>
    </w:p>
    <w:p w14:paraId="6A4CF4E6" w14:textId="77777777" w:rsidR="0027038B" w:rsidRPr="00DE39BA" w:rsidRDefault="0027038B" w:rsidP="00F535CA">
      <w:pPr>
        <w:widowControl w:val="0"/>
        <w:rPr>
          <w:rFonts w:eastAsia="Calibri"/>
          <w:bCs/>
          <w:szCs w:val="24"/>
          <w:lang w:val="en-IN"/>
        </w:rPr>
        <w:pPrChange w:id="1673" w:author="mananarora1571@gmail.com" w:date="2021-05-30T15:12:00Z">
          <w:pPr/>
        </w:pPrChange>
      </w:pPr>
      <w:r w:rsidRPr="00DE39BA">
        <w:rPr>
          <w:rFonts w:eastAsia="Calibri"/>
          <w:bCs/>
          <w:szCs w:val="24"/>
          <w:lang w:val="en-IN"/>
        </w:rPr>
        <w:t xml:space="preserve">      );</w:t>
      </w:r>
    </w:p>
    <w:p w14:paraId="255C1790" w14:textId="77777777" w:rsidR="0027038B" w:rsidRPr="00DE39BA" w:rsidRDefault="0027038B" w:rsidP="00F535CA">
      <w:pPr>
        <w:widowControl w:val="0"/>
        <w:rPr>
          <w:rFonts w:eastAsia="Calibri"/>
          <w:bCs/>
          <w:szCs w:val="24"/>
          <w:lang w:val="en-IN"/>
        </w:rPr>
        <w:pPrChange w:id="1674" w:author="mananarora1571@gmail.com" w:date="2021-05-30T15:12:00Z">
          <w:pPr/>
        </w:pPrChange>
      </w:pPr>
    </w:p>
    <w:p w14:paraId="5900BA64" w14:textId="77777777" w:rsidR="0027038B" w:rsidRPr="00DE39BA" w:rsidRDefault="0027038B" w:rsidP="00F535CA">
      <w:pPr>
        <w:widowControl w:val="0"/>
        <w:rPr>
          <w:rFonts w:eastAsia="Calibri"/>
          <w:bCs/>
          <w:szCs w:val="24"/>
          <w:lang w:val="en-IN"/>
        </w:rPr>
        <w:pPrChange w:id="1675" w:author="mananarora1571@gmail.com" w:date="2021-05-30T15:12:00Z">
          <w:pPr/>
        </w:pPrChange>
      </w:pPr>
      <w:r w:rsidRPr="00DE39BA">
        <w:rPr>
          <w:rFonts w:eastAsia="Calibri"/>
          <w:bCs/>
          <w:szCs w:val="24"/>
          <w:lang w:val="en-IN"/>
        </w:rPr>
        <w:t xml:space="preserve">  Future getHotSpotZones({</w:t>
      </w:r>
    </w:p>
    <w:p w14:paraId="0BFB6852" w14:textId="77777777" w:rsidR="0027038B" w:rsidRPr="00DE39BA" w:rsidRDefault="0027038B" w:rsidP="00F535CA">
      <w:pPr>
        <w:widowControl w:val="0"/>
        <w:rPr>
          <w:rFonts w:eastAsia="Calibri"/>
          <w:bCs/>
          <w:szCs w:val="24"/>
          <w:lang w:val="en-IN"/>
        </w:rPr>
        <w:pPrChange w:id="1676" w:author="mananarora1571@gmail.com" w:date="2021-05-30T15:12:00Z">
          <w:pPr/>
        </w:pPrChange>
      </w:pPr>
      <w:r w:rsidRPr="00DE39BA">
        <w:rPr>
          <w:rFonts w:eastAsia="Calibri"/>
          <w:bCs/>
          <w:szCs w:val="24"/>
          <w:lang w:val="en-IN"/>
        </w:rPr>
        <w:t xml:space="preserve">    @required double latitude,</w:t>
      </w:r>
    </w:p>
    <w:p w14:paraId="46DDCB09" w14:textId="77777777" w:rsidR="0027038B" w:rsidRPr="00DE39BA" w:rsidRDefault="0027038B" w:rsidP="00F535CA">
      <w:pPr>
        <w:widowControl w:val="0"/>
        <w:rPr>
          <w:rFonts w:eastAsia="Calibri"/>
          <w:bCs/>
          <w:szCs w:val="24"/>
          <w:lang w:val="en-IN"/>
        </w:rPr>
        <w:pPrChange w:id="1677" w:author="mananarora1571@gmail.com" w:date="2021-05-30T15:12:00Z">
          <w:pPr/>
        </w:pPrChange>
      </w:pPr>
      <w:r w:rsidRPr="00DE39BA">
        <w:rPr>
          <w:rFonts w:eastAsia="Calibri"/>
          <w:bCs/>
          <w:szCs w:val="24"/>
          <w:lang w:val="en-IN"/>
        </w:rPr>
        <w:t xml:space="preserve">    @required double longitude,</w:t>
      </w:r>
    </w:p>
    <w:p w14:paraId="45C2E96B" w14:textId="77777777" w:rsidR="0027038B" w:rsidRPr="00DE39BA" w:rsidRDefault="0027038B" w:rsidP="00F535CA">
      <w:pPr>
        <w:widowControl w:val="0"/>
        <w:rPr>
          <w:rFonts w:eastAsia="Calibri"/>
          <w:bCs/>
          <w:szCs w:val="24"/>
          <w:lang w:val="en-IN"/>
        </w:rPr>
        <w:pPrChange w:id="1678" w:author="mananarora1571@gmail.com" w:date="2021-05-30T15:12:00Z">
          <w:pPr/>
        </w:pPrChange>
      </w:pPr>
      <w:r w:rsidRPr="00DE39BA">
        <w:rPr>
          <w:rFonts w:eastAsia="Calibri"/>
          <w:bCs/>
          <w:szCs w:val="24"/>
          <w:lang w:val="en-IN"/>
        </w:rPr>
        <w:t xml:space="preserve">    @required String accessToken,</w:t>
      </w:r>
    </w:p>
    <w:p w14:paraId="61817CD8" w14:textId="77777777" w:rsidR="0027038B" w:rsidRPr="00DE39BA" w:rsidRDefault="0027038B" w:rsidP="00F535CA">
      <w:pPr>
        <w:widowControl w:val="0"/>
        <w:rPr>
          <w:rFonts w:eastAsia="Calibri"/>
          <w:bCs/>
          <w:szCs w:val="24"/>
          <w:lang w:val="en-IN"/>
        </w:rPr>
        <w:pPrChange w:id="1679" w:author="mananarora1571@gmail.com" w:date="2021-05-30T15:12:00Z">
          <w:pPr/>
        </w:pPrChange>
      </w:pPr>
      <w:r w:rsidRPr="00DE39BA">
        <w:rPr>
          <w:rFonts w:eastAsia="Calibri"/>
          <w:bCs/>
          <w:szCs w:val="24"/>
          <w:lang w:val="en-IN"/>
        </w:rPr>
        <w:t xml:space="preserve">  }) async {</w:t>
      </w:r>
    </w:p>
    <w:p w14:paraId="3F9F558B" w14:textId="77777777" w:rsidR="0027038B" w:rsidRPr="00DE39BA" w:rsidRDefault="0027038B" w:rsidP="00F535CA">
      <w:pPr>
        <w:widowControl w:val="0"/>
        <w:rPr>
          <w:rFonts w:eastAsia="Calibri"/>
          <w:bCs/>
          <w:szCs w:val="24"/>
          <w:lang w:val="en-IN"/>
        </w:rPr>
        <w:pPrChange w:id="1680" w:author="mananarora1571@gmail.com" w:date="2021-05-30T15:12:00Z">
          <w:pPr/>
        </w:pPrChange>
      </w:pPr>
      <w:r w:rsidRPr="00DE39BA">
        <w:rPr>
          <w:rFonts w:eastAsia="Calibri"/>
          <w:bCs/>
          <w:szCs w:val="24"/>
          <w:lang w:val="en-IN"/>
        </w:rPr>
        <w:t xml:space="preserve">    return apiClient.getHotSpotZones(</w:t>
      </w:r>
    </w:p>
    <w:p w14:paraId="5EA17EA0" w14:textId="77777777" w:rsidR="0027038B" w:rsidRPr="00DE39BA" w:rsidRDefault="0027038B" w:rsidP="00F535CA">
      <w:pPr>
        <w:widowControl w:val="0"/>
        <w:rPr>
          <w:rFonts w:eastAsia="Calibri"/>
          <w:bCs/>
          <w:szCs w:val="24"/>
          <w:lang w:val="en-IN"/>
        </w:rPr>
        <w:pPrChange w:id="1681" w:author="mananarora1571@gmail.com" w:date="2021-05-30T15:12:00Z">
          <w:pPr/>
        </w:pPrChange>
      </w:pPr>
      <w:r w:rsidRPr="00DE39BA">
        <w:rPr>
          <w:rFonts w:eastAsia="Calibri"/>
          <w:bCs/>
          <w:szCs w:val="24"/>
          <w:lang w:val="en-IN"/>
        </w:rPr>
        <w:t xml:space="preserve">      latitude: latitude,</w:t>
      </w:r>
    </w:p>
    <w:p w14:paraId="7483A4C0" w14:textId="77777777" w:rsidR="0027038B" w:rsidRPr="00DE39BA" w:rsidRDefault="0027038B" w:rsidP="00F535CA">
      <w:pPr>
        <w:widowControl w:val="0"/>
        <w:rPr>
          <w:rFonts w:eastAsia="Calibri"/>
          <w:bCs/>
          <w:szCs w:val="24"/>
          <w:lang w:val="en-IN"/>
        </w:rPr>
        <w:pPrChange w:id="1682" w:author="mananarora1571@gmail.com" w:date="2021-05-30T15:12:00Z">
          <w:pPr/>
        </w:pPrChange>
      </w:pPr>
      <w:r w:rsidRPr="00DE39BA">
        <w:rPr>
          <w:rFonts w:eastAsia="Calibri"/>
          <w:bCs/>
          <w:szCs w:val="24"/>
          <w:lang w:val="en-IN"/>
        </w:rPr>
        <w:t xml:space="preserve">      longitude: longitude,</w:t>
      </w:r>
    </w:p>
    <w:p w14:paraId="795457C7" w14:textId="77777777" w:rsidR="0027038B" w:rsidRPr="00DE39BA" w:rsidRDefault="0027038B" w:rsidP="00F535CA">
      <w:pPr>
        <w:widowControl w:val="0"/>
        <w:rPr>
          <w:rFonts w:eastAsia="Calibri"/>
          <w:bCs/>
          <w:szCs w:val="24"/>
          <w:lang w:val="en-IN"/>
        </w:rPr>
        <w:pPrChange w:id="1683" w:author="mananarora1571@gmail.com" w:date="2021-05-30T15:12:00Z">
          <w:pPr/>
        </w:pPrChange>
      </w:pPr>
      <w:r w:rsidRPr="00DE39BA">
        <w:rPr>
          <w:rFonts w:eastAsia="Calibri"/>
          <w:bCs/>
          <w:szCs w:val="24"/>
          <w:lang w:val="en-IN"/>
        </w:rPr>
        <w:t xml:space="preserve">      accessToken: accessToken,</w:t>
      </w:r>
    </w:p>
    <w:p w14:paraId="33B85B37" w14:textId="77777777" w:rsidR="0027038B" w:rsidRPr="00DE39BA" w:rsidRDefault="0027038B" w:rsidP="00F535CA">
      <w:pPr>
        <w:widowControl w:val="0"/>
        <w:rPr>
          <w:rFonts w:eastAsia="Calibri"/>
          <w:bCs/>
          <w:szCs w:val="24"/>
          <w:lang w:val="en-IN"/>
        </w:rPr>
        <w:pPrChange w:id="1684" w:author="mananarora1571@gmail.com" w:date="2021-05-30T15:12:00Z">
          <w:pPr/>
        </w:pPrChange>
      </w:pPr>
      <w:r w:rsidRPr="00DE39BA">
        <w:rPr>
          <w:rFonts w:eastAsia="Calibri"/>
          <w:bCs/>
          <w:szCs w:val="24"/>
          <w:lang w:val="en-IN"/>
        </w:rPr>
        <w:t xml:space="preserve">    );</w:t>
      </w:r>
    </w:p>
    <w:p w14:paraId="42901270" w14:textId="77777777" w:rsidR="0027038B" w:rsidRPr="00DE39BA" w:rsidRDefault="0027038B" w:rsidP="00F535CA">
      <w:pPr>
        <w:widowControl w:val="0"/>
        <w:rPr>
          <w:rFonts w:eastAsia="Calibri"/>
          <w:bCs/>
          <w:szCs w:val="24"/>
          <w:lang w:val="en-IN"/>
        </w:rPr>
        <w:pPrChange w:id="1685" w:author="mananarora1571@gmail.com" w:date="2021-05-30T15:12:00Z">
          <w:pPr/>
        </w:pPrChange>
      </w:pPr>
      <w:r w:rsidRPr="00DE39BA">
        <w:rPr>
          <w:rFonts w:eastAsia="Calibri"/>
          <w:bCs/>
          <w:szCs w:val="24"/>
          <w:lang w:val="en-IN"/>
        </w:rPr>
        <w:t xml:space="preserve">  }</w:t>
      </w:r>
    </w:p>
    <w:p w14:paraId="44C48899" w14:textId="6B898F7E" w:rsidR="0027038B" w:rsidRPr="00DE39BA" w:rsidRDefault="0027038B" w:rsidP="00F535CA">
      <w:pPr>
        <w:widowControl w:val="0"/>
        <w:rPr>
          <w:rFonts w:eastAsia="Calibri"/>
          <w:bCs/>
          <w:szCs w:val="24"/>
          <w:lang w:val="en-IN"/>
        </w:rPr>
        <w:pPrChange w:id="1686" w:author="mananarora1571@gmail.com" w:date="2021-05-30T15:12:00Z">
          <w:pPr/>
        </w:pPrChange>
      </w:pPr>
      <w:r w:rsidRPr="00DE39BA">
        <w:rPr>
          <w:rFonts w:eastAsia="Calibri"/>
          <w:bCs/>
          <w:szCs w:val="24"/>
          <w:lang w:val="en-IN"/>
        </w:rPr>
        <w:t>}</w:t>
      </w:r>
    </w:p>
    <w:p w14:paraId="1752D68D" w14:textId="5FFDA9C6" w:rsidR="0027038B" w:rsidRPr="00DE39BA" w:rsidRDefault="0027038B" w:rsidP="00F535CA">
      <w:pPr>
        <w:widowControl w:val="0"/>
        <w:rPr>
          <w:rFonts w:eastAsia="Calibri"/>
          <w:bCs/>
          <w:szCs w:val="24"/>
          <w:lang w:val="en-IN"/>
        </w:rPr>
        <w:pPrChange w:id="1687" w:author="mananarora1571@gmail.com" w:date="2021-05-30T15:12:00Z">
          <w:pPr/>
        </w:pPrChange>
      </w:pPr>
    </w:p>
    <w:p w14:paraId="216706DE" w14:textId="533ED321" w:rsidR="0027038B" w:rsidRPr="00DE39BA" w:rsidRDefault="0027038B" w:rsidP="00F535CA">
      <w:pPr>
        <w:widowControl w:val="0"/>
        <w:jc w:val="center"/>
        <w:rPr>
          <w:rFonts w:eastAsia="Calibri"/>
          <w:bCs/>
          <w:szCs w:val="24"/>
          <w:lang w:val="en-IN"/>
        </w:rPr>
        <w:pPrChange w:id="1688" w:author="mananarora1571@gmail.com" w:date="2021-05-30T15:12:00Z">
          <w:pPr>
            <w:jc w:val="center"/>
          </w:pPr>
        </w:pPrChange>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2D3EDBA5" w:rsidR="0056445B" w:rsidRPr="0056445B" w:rsidRDefault="0056445B" w:rsidP="00F535CA">
      <w:pPr>
        <w:pStyle w:val="Caption"/>
        <w:widowControl w:val="0"/>
        <w:jc w:val="center"/>
        <w:rPr>
          <w:b/>
          <w:i w:val="0"/>
          <w:color w:val="auto"/>
          <w:sz w:val="24"/>
          <w:szCs w:val="24"/>
        </w:rPr>
        <w:pPrChange w:id="1689"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690" w:author="abhay mendiratta" w:date="2021-05-21T21:47:00Z">
        <w:r w:rsidR="004D55D9">
          <w:rPr>
            <w:b/>
            <w:i w:val="0"/>
            <w:color w:val="auto"/>
            <w:sz w:val="24"/>
            <w:szCs w:val="24"/>
          </w:rPr>
          <w:t>10</w:t>
        </w:r>
      </w:ins>
      <w:ins w:id="1691" w:author="Pranav Taneja" w:date="2021-05-18T23:37:00Z">
        <w:del w:id="1692" w:author="abhay mendiratta" w:date="2021-05-21T21:47:00Z">
          <w:r w:rsidR="004437EF" w:rsidDel="004D55D9">
            <w:rPr>
              <w:b/>
              <w:i w:val="0"/>
              <w:color w:val="auto"/>
              <w:sz w:val="24"/>
              <w:szCs w:val="24"/>
            </w:rPr>
            <w:delText>9</w:delText>
          </w:r>
        </w:del>
      </w:ins>
      <w:del w:id="1693"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F535CA">
      <w:pPr>
        <w:widowControl w:val="0"/>
        <w:rPr>
          <w:rFonts w:eastAsia="Calibri"/>
          <w:b/>
          <w:szCs w:val="24"/>
          <w:u w:val="single"/>
          <w:lang w:val="en-IN"/>
        </w:rPr>
        <w:pPrChange w:id="1694" w:author="mananarora1571@gmail.com" w:date="2021-05-30T15:12:00Z">
          <w:pPr/>
        </w:pPrChange>
      </w:pPr>
    </w:p>
    <w:p w14:paraId="36585D19" w14:textId="73073C52" w:rsidR="0027038B" w:rsidRPr="00DE39BA" w:rsidRDefault="0027038B" w:rsidP="00F535CA">
      <w:pPr>
        <w:widowControl w:val="0"/>
        <w:rPr>
          <w:rFonts w:eastAsia="Calibri"/>
          <w:bCs/>
          <w:szCs w:val="24"/>
          <w:lang w:val="en-IN"/>
        </w:rPr>
        <w:pPrChange w:id="1695" w:author="mananarora1571@gmail.com" w:date="2021-05-30T15:12:00Z">
          <w:pPr/>
        </w:pPrChange>
      </w:pPr>
    </w:p>
    <w:p w14:paraId="3111588B" w14:textId="3EDE8063" w:rsidR="003D1230" w:rsidRPr="0056445B" w:rsidRDefault="0027038B" w:rsidP="00F535CA">
      <w:pPr>
        <w:widowControl w:val="0"/>
        <w:jc w:val="center"/>
        <w:rPr>
          <w:rFonts w:eastAsia="Calibri"/>
          <w:bCs/>
          <w:szCs w:val="24"/>
          <w:lang w:val="en-IN"/>
        </w:rPr>
        <w:pPrChange w:id="1696" w:author="mananarora1571@gmail.com" w:date="2021-05-30T15:12:00Z">
          <w:pPr>
            <w:jc w:val="center"/>
          </w:pPr>
        </w:pPrChange>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3D9498F2" w:rsidR="0056445B" w:rsidRPr="0056445B" w:rsidRDefault="0056445B" w:rsidP="00F535CA">
      <w:pPr>
        <w:pStyle w:val="Caption"/>
        <w:widowControl w:val="0"/>
        <w:jc w:val="center"/>
        <w:rPr>
          <w:b/>
          <w:i w:val="0"/>
          <w:color w:val="auto"/>
          <w:sz w:val="24"/>
          <w:szCs w:val="24"/>
        </w:rPr>
        <w:pPrChange w:id="1697"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698" w:author="Pranav Taneja" w:date="2021-05-18T23:37:00Z">
        <w:r w:rsidR="005F6557">
          <w:rPr>
            <w:b/>
            <w:i w:val="0"/>
            <w:color w:val="auto"/>
            <w:sz w:val="24"/>
            <w:szCs w:val="24"/>
          </w:rPr>
          <w:t>1</w:t>
        </w:r>
      </w:ins>
      <w:ins w:id="1699" w:author="abhay mendiratta" w:date="2021-05-21T21:47:00Z">
        <w:r w:rsidR="004D55D9">
          <w:rPr>
            <w:b/>
            <w:i w:val="0"/>
            <w:color w:val="auto"/>
            <w:sz w:val="24"/>
            <w:szCs w:val="24"/>
          </w:rPr>
          <w:t>1</w:t>
        </w:r>
      </w:ins>
      <w:ins w:id="1700" w:author="Pranav Taneja" w:date="2021-05-18T23:37:00Z">
        <w:del w:id="1701" w:author="abhay mendiratta" w:date="2021-05-21T21:47:00Z">
          <w:r w:rsidR="005F6557" w:rsidDel="004D55D9">
            <w:rPr>
              <w:b/>
              <w:i w:val="0"/>
              <w:color w:val="auto"/>
              <w:sz w:val="24"/>
              <w:szCs w:val="24"/>
            </w:rPr>
            <w:delText>0</w:delText>
          </w:r>
        </w:del>
      </w:ins>
      <w:del w:id="1702"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F535CA">
      <w:pPr>
        <w:widowControl w:val="0"/>
        <w:rPr>
          <w:rFonts w:eastAsia="Calibri"/>
          <w:b/>
          <w:szCs w:val="24"/>
          <w:u w:val="single"/>
          <w:lang w:val="en-IN"/>
        </w:rPr>
        <w:pPrChange w:id="1703" w:author="mananarora1571@gmail.com" w:date="2021-05-30T15:12:00Z">
          <w:pPr/>
        </w:pPrChange>
      </w:pPr>
    </w:p>
    <w:p w14:paraId="0E076FF7" w14:textId="50577BDF" w:rsidR="0027038B" w:rsidRPr="00DE39BA" w:rsidRDefault="0027038B" w:rsidP="00F535CA">
      <w:pPr>
        <w:widowControl w:val="0"/>
        <w:rPr>
          <w:rFonts w:eastAsia="Calibri"/>
          <w:bCs/>
          <w:szCs w:val="24"/>
          <w:lang w:val="en-IN"/>
        </w:rPr>
        <w:pPrChange w:id="1704" w:author="mananarora1571@gmail.com" w:date="2021-05-30T15:12:00Z">
          <w:pPr/>
        </w:pPrChange>
      </w:pPr>
    </w:p>
    <w:p w14:paraId="4737EA43" w14:textId="3CC34049" w:rsidR="0027038B" w:rsidRPr="00DE39BA" w:rsidRDefault="00AA4CB4" w:rsidP="00F535CA">
      <w:pPr>
        <w:widowControl w:val="0"/>
        <w:rPr>
          <w:rFonts w:eastAsia="Calibri"/>
          <w:b/>
          <w:szCs w:val="24"/>
          <w:u w:val="single"/>
          <w:lang w:val="en-IN"/>
        </w:rPr>
        <w:pPrChange w:id="1705" w:author="mananarora1571@gmail.com" w:date="2021-05-30T15:12:00Z">
          <w:pPr/>
        </w:pPrChange>
      </w:pPr>
      <w:r w:rsidRPr="00DE39BA">
        <w:rPr>
          <w:rFonts w:eastAsia="Calibri"/>
          <w:b/>
          <w:szCs w:val="24"/>
          <w:u w:val="single"/>
          <w:lang w:val="en-IN"/>
        </w:rPr>
        <w:t>LOGIN_VIEW.DART</w:t>
      </w:r>
    </w:p>
    <w:p w14:paraId="088F8DD3" w14:textId="064082AA" w:rsidR="0027038B" w:rsidRPr="00DE39BA" w:rsidRDefault="0027038B" w:rsidP="00F535CA">
      <w:pPr>
        <w:widowControl w:val="0"/>
        <w:rPr>
          <w:rFonts w:eastAsia="Calibri"/>
          <w:bCs/>
          <w:szCs w:val="24"/>
          <w:lang w:val="en-IN"/>
        </w:rPr>
        <w:pPrChange w:id="1706" w:author="mananarora1571@gmail.com" w:date="2021-05-30T15:12:00Z">
          <w:pPr/>
        </w:pPrChange>
      </w:pPr>
    </w:p>
    <w:p w14:paraId="7B1EF1A8" w14:textId="77777777" w:rsidR="0027038B" w:rsidRPr="00DE39BA" w:rsidRDefault="0027038B" w:rsidP="00F535CA">
      <w:pPr>
        <w:widowControl w:val="0"/>
        <w:rPr>
          <w:rFonts w:eastAsia="Calibri"/>
          <w:bCs/>
          <w:szCs w:val="24"/>
          <w:lang w:val="en-IN"/>
        </w:rPr>
        <w:pPrChange w:id="1707" w:author="mananarora1571@gmail.com" w:date="2021-05-30T15:12:00Z">
          <w:pPr/>
        </w:pPrChange>
      </w:pPr>
      <w:r w:rsidRPr="00DE39BA">
        <w:rPr>
          <w:rFonts w:eastAsia="Calibri"/>
          <w:bCs/>
          <w:szCs w:val="24"/>
          <w:lang w:val="en-IN"/>
        </w:rPr>
        <w:t>import 'package:flutter/material.dart';</w:t>
      </w:r>
    </w:p>
    <w:p w14:paraId="6D29A2C7" w14:textId="77777777" w:rsidR="0027038B" w:rsidRPr="00DE39BA" w:rsidRDefault="0027038B" w:rsidP="00F535CA">
      <w:pPr>
        <w:widowControl w:val="0"/>
        <w:rPr>
          <w:rFonts w:eastAsia="Calibri"/>
          <w:bCs/>
          <w:szCs w:val="24"/>
          <w:lang w:val="en-IN"/>
        </w:rPr>
        <w:pPrChange w:id="1708" w:author="mananarora1571@gmail.com" w:date="2021-05-30T15:12:00Z">
          <w:pPr/>
        </w:pPrChange>
      </w:pPr>
      <w:r w:rsidRPr="00DE39BA">
        <w:rPr>
          <w:rFonts w:eastAsia="Calibri"/>
          <w:bCs/>
          <w:szCs w:val="24"/>
          <w:lang w:val="en-IN"/>
        </w:rPr>
        <w:t>import 'package:get/get.dart';</w:t>
      </w:r>
    </w:p>
    <w:p w14:paraId="7156AA18" w14:textId="77777777" w:rsidR="0027038B" w:rsidRPr="00DE39BA" w:rsidRDefault="0027038B" w:rsidP="00F535CA">
      <w:pPr>
        <w:widowControl w:val="0"/>
        <w:rPr>
          <w:rFonts w:eastAsia="Calibri"/>
          <w:bCs/>
          <w:szCs w:val="24"/>
          <w:lang w:val="en-IN"/>
        </w:rPr>
        <w:pPrChange w:id="1709" w:author="mananarora1571@gmail.com" w:date="2021-05-30T15:12:00Z">
          <w:pPr/>
        </w:pPrChange>
      </w:pPr>
    </w:p>
    <w:p w14:paraId="24C85A06" w14:textId="77777777" w:rsidR="0027038B" w:rsidRPr="00DE39BA" w:rsidRDefault="0027038B" w:rsidP="00F535CA">
      <w:pPr>
        <w:widowControl w:val="0"/>
        <w:rPr>
          <w:rFonts w:eastAsia="Calibri"/>
          <w:bCs/>
          <w:szCs w:val="24"/>
          <w:lang w:val="en-IN"/>
        </w:rPr>
        <w:pPrChange w:id="1710" w:author="mananarora1571@gmail.com" w:date="2021-05-30T15:12:00Z">
          <w:pPr/>
        </w:pPrChange>
      </w:pPr>
      <w:r w:rsidRPr="00DE39BA">
        <w:rPr>
          <w:rFonts w:eastAsia="Calibri"/>
          <w:bCs/>
          <w:szCs w:val="24"/>
          <w:lang w:val="en-IN"/>
        </w:rPr>
        <w:t>import '../../constants/constants.dart';</w:t>
      </w:r>
    </w:p>
    <w:p w14:paraId="35326309" w14:textId="77777777" w:rsidR="0027038B" w:rsidRPr="00DE39BA" w:rsidRDefault="0027038B" w:rsidP="00F535CA">
      <w:pPr>
        <w:widowControl w:val="0"/>
        <w:rPr>
          <w:rFonts w:eastAsia="Calibri"/>
          <w:bCs/>
          <w:szCs w:val="24"/>
          <w:lang w:val="en-IN"/>
        </w:rPr>
        <w:pPrChange w:id="1711" w:author="mananarora1571@gmail.com" w:date="2021-05-30T15:12:00Z">
          <w:pPr/>
        </w:pPrChange>
      </w:pPr>
      <w:r w:rsidRPr="00DE39BA">
        <w:rPr>
          <w:rFonts w:eastAsia="Calibri"/>
          <w:bCs/>
          <w:szCs w:val="24"/>
          <w:lang w:val="en-IN"/>
        </w:rPr>
        <w:t>import '../../constants/style_constants.dart';</w:t>
      </w:r>
    </w:p>
    <w:p w14:paraId="690E155A" w14:textId="77777777" w:rsidR="0027038B" w:rsidRPr="00DE39BA" w:rsidRDefault="0027038B" w:rsidP="00F535CA">
      <w:pPr>
        <w:widowControl w:val="0"/>
        <w:rPr>
          <w:rFonts w:eastAsia="Calibri"/>
          <w:bCs/>
          <w:szCs w:val="24"/>
          <w:lang w:val="en-IN"/>
        </w:rPr>
        <w:pPrChange w:id="1712" w:author="mananarora1571@gmail.com" w:date="2021-05-30T15:12:00Z">
          <w:pPr/>
        </w:pPrChange>
      </w:pPr>
      <w:r w:rsidRPr="00DE39BA">
        <w:rPr>
          <w:rFonts w:eastAsia="Calibri"/>
          <w:bCs/>
          <w:szCs w:val="24"/>
          <w:lang w:val="en-IN"/>
        </w:rPr>
        <w:t>import '../../routes/app_pages.dart';</w:t>
      </w:r>
    </w:p>
    <w:p w14:paraId="5C5609AA" w14:textId="77777777" w:rsidR="0027038B" w:rsidRPr="00DE39BA" w:rsidRDefault="0027038B" w:rsidP="00F535CA">
      <w:pPr>
        <w:widowControl w:val="0"/>
        <w:rPr>
          <w:rFonts w:eastAsia="Calibri"/>
          <w:bCs/>
          <w:szCs w:val="24"/>
          <w:lang w:val="en-IN"/>
        </w:rPr>
        <w:pPrChange w:id="1713" w:author="mananarora1571@gmail.com" w:date="2021-05-30T15:12:00Z">
          <w:pPr/>
        </w:pPrChange>
      </w:pPr>
      <w:r w:rsidRPr="00DE39BA">
        <w:rPr>
          <w:rFonts w:eastAsia="Calibri"/>
          <w:bCs/>
          <w:szCs w:val="24"/>
          <w:lang w:val="en-IN"/>
        </w:rPr>
        <w:t>import '../../shared/button.dart';</w:t>
      </w:r>
    </w:p>
    <w:p w14:paraId="6BBDB524" w14:textId="77777777" w:rsidR="0027038B" w:rsidRPr="00DE39BA" w:rsidRDefault="0027038B" w:rsidP="00F535CA">
      <w:pPr>
        <w:widowControl w:val="0"/>
        <w:rPr>
          <w:rFonts w:eastAsia="Calibri"/>
          <w:bCs/>
          <w:szCs w:val="24"/>
          <w:lang w:val="en-IN"/>
        </w:rPr>
        <w:pPrChange w:id="1714" w:author="mananarora1571@gmail.com" w:date="2021-05-30T15:12:00Z">
          <w:pPr/>
        </w:pPrChange>
      </w:pPr>
      <w:r w:rsidRPr="00DE39BA">
        <w:rPr>
          <w:rFonts w:eastAsia="Calibri"/>
          <w:bCs/>
          <w:szCs w:val="24"/>
          <w:lang w:val="en-IN"/>
        </w:rPr>
        <w:t>import 'login_controller.dart';</w:t>
      </w:r>
    </w:p>
    <w:p w14:paraId="67DB25FB" w14:textId="77777777" w:rsidR="0027038B" w:rsidRPr="00DE39BA" w:rsidRDefault="0027038B" w:rsidP="00F535CA">
      <w:pPr>
        <w:widowControl w:val="0"/>
        <w:rPr>
          <w:rFonts w:eastAsia="Calibri"/>
          <w:bCs/>
          <w:szCs w:val="24"/>
          <w:lang w:val="en-IN"/>
        </w:rPr>
        <w:pPrChange w:id="1715" w:author="mananarora1571@gmail.com" w:date="2021-05-30T15:12:00Z">
          <w:pPr/>
        </w:pPrChange>
      </w:pPr>
    </w:p>
    <w:p w14:paraId="5D4CEA6B" w14:textId="77777777" w:rsidR="0027038B" w:rsidRPr="00DE39BA" w:rsidRDefault="0027038B" w:rsidP="00F535CA">
      <w:pPr>
        <w:widowControl w:val="0"/>
        <w:rPr>
          <w:rFonts w:eastAsia="Calibri"/>
          <w:bCs/>
          <w:szCs w:val="24"/>
          <w:lang w:val="en-IN"/>
        </w:rPr>
        <w:pPrChange w:id="1716" w:author="mananarora1571@gmail.com" w:date="2021-05-30T15:12:00Z">
          <w:pPr/>
        </w:pPrChange>
      </w:pPr>
      <w:r w:rsidRPr="00DE39BA">
        <w:rPr>
          <w:rFonts w:eastAsia="Calibri"/>
          <w:bCs/>
          <w:szCs w:val="24"/>
          <w:lang w:val="en-IN"/>
        </w:rPr>
        <w:t>class LoginView extends GetView&lt;LoginController&gt; {</w:t>
      </w:r>
    </w:p>
    <w:p w14:paraId="6AC9FBB6" w14:textId="77777777" w:rsidR="0027038B" w:rsidRPr="00DE39BA" w:rsidRDefault="0027038B" w:rsidP="00F535CA">
      <w:pPr>
        <w:widowControl w:val="0"/>
        <w:rPr>
          <w:rFonts w:eastAsia="Calibri"/>
          <w:bCs/>
          <w:szCs w:val="24"/>
          <w:lang w:val="en-IN"/>
        </w:rPr>
        <w:pPrChange w:id="1717" w:author="mananarora1571@gmail.com" w:date="2021-05-30T15:12:00Z">
          <w:pPr/>
        </w:pPrChange>
      </w:pPr>
      <w:r w:rsidRPr="00DE39BA">
        <w:rPr>
          <w:rFonts w:eastAsia="Calibri"/>
          <w:bCs/>
          <w:szCs w:val="24"/>
          <w:lang w:val="en-IN"/>
        </w:rPr>
        <w:t xml:space="preserve">  final _formKey = GlobalKey&lt;FormState&gt;();</w:t>
      </w:r>
    </w:p>
    <w:p w14:paraId="61CA6416" w14:textId="77777777" w:rsidR="0027038B" w:rsidRPr="00DE39BA" w:rsidRDefault="0027038B" w:rsidP="00F535CA">
      <w:pPr>
        <w:widowControl w:val="0"/>
        <w:rPr>
          <w:rFonts w:eastAsia="Calibri"/>
          <w:bCs/>
          <w:szCs w:val="24"/>
          <w:lang w:val="en-IN"/>
        </w:rPr>
        <w:pPrChange w:id="1718" w:author="mananarora1571@gmail.com" w:date="2021-05-30T15:12:00Z">
          <w:pPr/>
        </w:pPrChange>
      </w:pPr>
      <w:r w:rsidRPr="00DE39BA">
        <w:rPr>
          <w:rFonts w:eastAsia="Calibri"/>
          <w:bCs/>
          <w:szCs w:val="24"/>
          <w:lang w:val="en-IN"/>
        </w:rPr>
        <w:lastRenderedPageBreak/>
        <w:t xml:space="preserve">  @override</w:t>
      </w:r>
    </w:p>
    <w:p w14:paraId="2C6E7A48" w14:textId="77777777" w:rsidR="0027038B" w:rsidRPr="00DE39BA" w:rsidRDefault="0027038B" w:rsidP="00F535CA">
      <w:pPr>
        <w:widowControl w:val="0"/>
        <w:rPr>
          <w:rFonts w:eastAsia="Calibri"/>
          <w:bCs/>
          <w:szCs w:val="24"/>
          <w:lang w:val="en-IN"/>
        </w:rPr>
        <w:pPrChange w:id="1719" w:author="mananarora1571@gmail.com" w:date="2021-05-30T15:12:00Z">
          <w:pPr/>
        </w:pPrChange>
      </w:pPr>
      <w:r w:rsidRPr="00DE39BA">
        <w:rPr>
          <w:rFonts w:eastAsia="Calibri"/>
          <w:bCs/>
          <w:szCs w:val="24"/>
          <w:lang w:val="en-IN"/>
        </w:rPr>
        <w:t xml:space="preserve">  Widget build(BuildContext context) {</w:t>
      </w:r>
    </w:p>
    <w:p w14:paraId="2555F147" w14:textId="77777777" w:rsidR="0027038B" w:rsidRPr="00DE39BA" w:rsidRDefault="0027038B" w:rsidP="00F535CA">
      <w:pPr>
        <w:widowControl w:val="0"/>
        <w:rPr>
          <w:rFonts w:eastAsia="Calibri"/>
          <w:bCs/>
          <w:szCs w:val="24"/>
          <w:lang w:val="en-IN"/>
        </w:rPr>
        <w:pPrChange w:id="1720" w:author="mananarora1571@gmail.com" w:date="2021-05-30T15:12:00Z">
          <w:pPr/>
        </w:pPrChange>
      </w:pPr>
      <w:r w:rsidRPr="00DE39BA">
        <w:rPr>
          <w:rFonts w:eastAsia="Calibri"/>
          <w:bCs/>
          <w:szCs w:val="24"/>
          <w:lang w:val="en-IN"/>
        </w:rPr>
        <w:t xml:space="preserve">    String _email;</w:t>
      </w:r>
    </w:p>
    <w:p w14:paraId="6D15F174" w14:textId="77777777" w:rsidR="0027038B" w:rsidRPr="00DE39BA" w:rsidRDefault="0027038B" w:rsidP="00F535CA">
      <w:pPr>
        <w:widowControl w:val="0"/>
        <w:rPr>
          <w:rFonts w:eastAsia="Calibri"/>
          <w:bCs/>
          <w:szCs w:val="24"/>
          <w:lang w:val="en-IN"/>
        </w:rPr>
        <w:pPrChange w:id="1721" w:author="mananarora1571@gmail.com" w:date="2021-05-30T15:12:00Z">
          <w:pPr/>
        </w:pPrChange>
      </w:pPr>
      <w:r w:rsidRPr="00DE39BA">
        <w:rPr>
          <w:rFonts w:eastAsia="Calibri"/>
          <w:bCs/>
          <w:szCs w:val="24"/>
          <w:lang w:val="en-IN"/>
        </w:rPr>
        <w:t xml:space="preserve">    String _password;</w:t>
      </w:r>
    </w:p>
    <w:p w14:paraId="7DDCE5F9" w14:textId="77777777" w:rsidR="0027038B" w:rsidRPr="00DE39BA" w:rsidRDefault="0027038B" w:rsidP="00F535CA">
      <w:pPr>
        <w:widowControl w:val="0"/>
        <w:rPr>
          <w:rFonts w:eastAsia="Calibri"/>
          <w:bCs/>
          <w:szCs w:val="24"/>
          <w:lang w:val="en-IN"/>
        </w:rPr>
        <w:pPrChange w:id="1722" w:author="mananarora1571@gmail.com" w:date="2021-05-30T15:12:00Z">
          <w:pPr/>
        </w:pPrChange>
      </w:pPr>
      <w:r w:rsidRPr="00DE39BA">
        <w:rPr>
          <w:rFonts w:eastAsia="Calibri"/>
          <w:bCs/>
          <w:szCs w:val="24"/>
          <w:lang w:val="en-IN"/>
        </w:rPr>
        <w:t xml:space="preserve">    final RxBool _showPassword = false.obs;</w:t>
      </w:r>
    </w:p>
    <w:p w14:paraId="1E6F84F5" w14:textId="77777777" w:rsidR="0027038B" w:rsidRPr="00DE39BA" w:rsidRDefault="0027038B" w:rsidP="00F535CA">
      <w:pPr>
        <w:widowControl w:val="0"/>
        <w:rPr>
          <w:rFonts w:eastAsia="Calibri"/>
          <w:bCs/>
          <w:szCs w:val="24"/>
          <w:lang w:val="en-IN"/>
        </w:rPr>
        <w:pPrChange w:id="1723" w:author="mananarora1571@gmail.com" w:date="2021-05-30T15:12:00Z">
          <w:pPr/>
        </w:pPrChange>
      </w:pPr>
      <w:r w:rsidRPr="00DE39BA">
        <w:rPr>
          <w:rFonts w:eastAsia="Calibri"/>
          <w:bCs/>
          <w:szCs w:val="24"/>
          <w:lang w:val="en-IN"/>
        </w:rPr>
        <w:t xml:space="preserve">    return Scaffold(</w:t>
      </w:r>
    </w:p>
    <w:p w14:paraId="374C7C74" w14:textId="77777777" w:rsidR="0027038B" w:rsidRPr="00DE39BA" w:rsidRDefault="0027038B" w:rsidP="00F535CA">
      <w:pPr>
        <w:widowControl w:val="0"/>
        <w:rPr>
          <w:rFonts w:eastAsia="Calibri"/>
          <w:bCs/>
          <w:szCs w:val="24"/>
          <w:lang w:val="en-IN"/>
        </w:rPr>
        <w:pPrChange w:id="1724" w:author="mananarora1571@gmail.com" w:date="2021-05-30T15:12:00Z">
          <w:pPr/>
        </w:pPrChange>
      </w:pPr>
      <w:r w:rsidRPr="00DE39BA">
        <w:rPr>
          <w:rFonts w:eastAsia="Calibri"/>
          <w:bCs/>
          <w:szCs w:val="24"/>
          <w:lang w:val="en-IN"/>
        </w:rPr>
        <w:t xml:space="preserve">      body: Padding(</w:t>
      </w:r>
    </w:p>
    <w:p w14:paraId="0C4F32A1" w14:textId="77777777" w:rsidR="0027038B" w:rsidRPr="00DE39BA" w:rsidRDefault="0027038B" w:rsidP="00F535CA">
      <w:pPr>
        <w:widowControl w:val="0"/>
        <w:rPr>
          <w:rFonts w:eastAsia="Calibri"/>
          <w:bCs/>
          <w:szCs w:val="24"/>
          <w:lang w:val="en-IN"/>
        </w:rPr>
        <w:pPrChange w:id="1725" w:author="mananarora1571@gmail.com" w:date="2021-05-30T15:12:00Z">
          <w:pPr/>
        </w:pPrChange>
      </w:pPr>
      <w:r w:rsidRPr="00DE39BA">
        <w:rPr>
          <w:rFonts w:eastAsia="Calibri"/>
          <w:bCs/>
          <w:szCs w:val="24"/>
          <w:lang w:val="en-IN"/>
        </w:rPr>
        <w:t xml:space="preserve">        padding: EdgeInsets.symmetric(</w:t>
      </w:r>
    </w:p>
    <w:p w14:paraId="5555FEB6" w14:textId="77777777" w:rsidR="0027038B" w:rsidRPr="00DE39BA" w:rsidRDefault="0027038B" w:rsidP="00F535CA">
      <w:pPr>
        <w:widowControl w:val="0"/>
        <w:rPr>
          <w:rFonts w:eastAsia="Calibri"/>
          <w:bCs/>
          <w:szCs w:val="24"/>
          <w:lang w:val="en-IN"/>
        </w:rPr>
        <w:pPrChange w:id="1726" w:author="mananarora1571@gmail.com" w:date="2021-05-30T15:12:00Z">
          <w:pPr/>
        </w:pPrChange>
      </w:pPr>
      <w:r w:rsidRPr="00DE39BA">
        <w:rPr>
          <w:rFonts w:eastAsia="Calibri"/>
          <w:bCs/>
          <w:szCs w:val="24"/>
          <w:lang w:val="en-IN"/>
        </w:rPr>
        <w:t xml:space="preserve">          horizontal: Get.width * .05,</w:t>
      </w:r>
    </w:p>
    <w:p w14:paraId="5F197D1C" w14:textId="77777777" w:rsidR="0027038B" w:rsidRPr="00DE39BA" w:rsidRDefault="0027038B" w:rsidP="00F535CA">
      <w:pPr>
        <w:widowControl w:val="0"/>
        <w:rPr>
          <w:rFonts w:eastAsia="Calibri"/>
          <w:bCs/>
          <w:szCs w:val="24"/>
          <w:lang w:val="en-IN"/>
        </w:rPr>
        <w:pPrChange w:id="1727" w:author="mananarora1571@gmail.com" w:date="2021-05-30T15:12:00Z">
          <w:pPr/>
        </w:pPrChange>
      </w:pPr>
      <w:r w:rsidRPr="00DE39BA">
        <w:rPr>
          <w:rFonts w:eastAsia="Calibri"/>
          <w:bCs/>
          <w:szCs w:val="24"/>
          <w:lang w:val="en-IN"/>
        </w:rPr>
        <w:t xml:space="preserve">          vertical: Get.height * 0.07,</w:t>
      </w:r>
    </w:p>
    <w:p w14:paraId="6FE171B6" w14:textId="77777777" w:rsidR="0027038B" w:rsidRPr="00DE39BA" w:rsidRDefault="0027038B" w:rsidP="00F535CA">
      <w:pPr>
        <w:widowControl w:val="0"/>
        <w:rPr>
          <w:rFonts w:eastAsia="Calibri"/>
          <w:bCs/>
          <w:szCs w:val="24"/>
          <w:lang w:val="en-IN"/>
        </w:rPr>
        <w:pPrChange w:id="1728" w:author="mananarora1571@gmail.com" w:date="2021-05-30T15:12:00Z">
          <w:pPr/>
        </w:pPrChange>
      </w:pPr>
      <w:r w:rsidRPr="00DE39BA">
        <w:rPr>
          <w:rFonts w:eastAsia="Calibri"/>
          <w:bCs/>
          <w:szCs w:val="24"/>
          <w:lang w:val="en-IN"/>
        </w:rPr>
        <w:t xml:space="preserve">        ),</w:t>
      </w:r>
    </w:p>
    <w:p w14:paraId="36D44B74" w14:textId="77777777" w:rsidR="0027038B" w:rsidRPr="00DE39BA" w:rsidRDefault="0027038B" w:rsidP="00F535CA">
      <w:pPr>
        <w:widowControl w:val="0"/>
        <w:rPr>
          <w:rFonts w:eastAsia="Calibri"/>
          <w:bCs/>
          <w:szCs w:val="24"/>
          <w:lang w:val="en-IN"/>
        </w:rPr>
        <w:pPrChange w:id="1729" w:author="mananarora1571@gmail.com" w:date="2021-05-30T15:12:00Z">
          <w:pPr/>
        </w:pPrChange>
      </w:pPr>
      <w:r w:rsidRPr="00DE39BA">
        <w:rPr>
          <w:rFonts w:eastAsia="Calibri"/>
          <w:bCs/>
          <w:szCs w:val="24"/>
          <w:lang w:val="en-IN"/>
        </w:rPr>
        <w:t xml:space="preserve">        child: Form(</w:t>
      </w:r>
    </w:p>
    <w:p w14:paraId="095F7032" w14:textId="77777777" w:rsidR="0027038B" w:rsidRPr="00DE39BA" w:rsidRDefault="0027038B" w:rsidP="00F535CA">
      <w:pPr>
        <w:widowControl w:val="0"/>
        <w:rPr>
          <w:rFonts w:eastAsia="Calibri"/>
          <w:bCs/>
          <w:szCs w:val="24"/>
          <w:lang w:val="en-IN"/>
        </w:rPr>
        <w:pPrChange w:id="1730" w:author="mananarora1571@gmail.com" w:date="2021-05-30T15:12:00Z">
          <w:pPr/>
        </w:pPrChange>
      </w:pPr>
      <w:r w:rsidRPr="00DE39BA">
        <w:rPr>
          <w:rFonts w:eastAsia="Calibri"/>
          <w:bCs/>
          <w:szCs w:val="24"/>
          <w:lang w:val="en-IN"/>
        </w:rPr>
        <w:t xml:space="preserve">          key: _formKey,</w:t>
      </w:r>
    </w:p>
    <w:p w14:paraId="2D5FD37B" w14:textId="77777777" w:rsidR="0027038B" w:rsidRPr="00DE39BA" w:rsidRDefault="0027038B" w:rsidP="00F535CA">
      <w:pPr>
        <w:widowControl w:val="0"/>
        <w:rPr>
          <w:rFonts w:eastAsia="Calibri"/>
          <w:bCs/>
          <w:szCs w:val="24"/>
          <w:lang w:val="en-IN"/>
        </w:rPr>
        <w:pPrChange w:id="1731" w:author="mananarora1571@gmail.com" w:date="2021-05-30T15:12:00Z">
          <w:pPr/>
        </w:pPrChange>
      </w:pPr>
      <w:r w:rsidRPr="00DE39BA">
        <w:rPr>
          <w:rFonts w:eastAsia="Calibri"/>
          <w:bCs/>
          <w:szCs w:val="24"/>
          <w:lang w:val="en-IN"/>
        </w:rPr>
        <w:t xml:space="preserve">          child: Column(</w:t>
      </w:r>
    </w:p>
    <w:p w14:paraId="5040DAB1" w14:textId="77777777" w:rsidR="0027038B" w:rsidRPr="00DE39BA" w:rsidRDefault="0027038B" w:rsidP="00F535CA">
      <w:pPr>
        <w:widowControl w:val="0"/>
        <w:rPr>
          <w:rFonts w:eastAsia="Calibri"/>
          <w:bCs/>
          <w:szCs w:val="24"/>
          <w:lang w:val="en-IN"/>
        </w:rPr>
        <w:pPrChange w:id="1732" w:author="mananarora1571@gmail.com" w:date="2021-05-30T15:12:00Z">
          <w:pPr/>
        </w:pPrChange>
      </w:pPr>
      <w:r w:rsidRPr="00DE39BA">
        <w:rPr>
          <w:rFonts w:eastAsia="Calibri"/>
          <w:bCs/>
          <w:szCs w:val="24"/>
          <w:lang w:val="en-IN"/>
        </w:rPr>
        <w:t xml:space="preserve">            children: &lt;Widget&gt;[</w:t>
      </w:r>
    </w:p>
    <w:p w14:paraId="63129D4D" w14:textId="77777777" w:rsidR="0027038B" w:rsidRPr="00DE39BA" w:rsidRDefault="0027038B" w:rsidP="00F535CA">
      <w:pPr>
        <w:widowControl w:val="0"/>
        <w:rPr>
          <w:rFonts w:eastAsia="Calibri"/>
          <w:bCs/>
          <w:szCs w:val="24"/>
          <w:lang w:val="en-IN"/>
        </w:rPr>
        <w:pPrChange w:id="1733" w:author="mananarora1571@gmail.com" w:date="2021-05-30T15:12:00Z">
          <w:pPr/>
        </w:pPrChange>
      </w:pPr>
      <w:r w:rsidRPr="00DE39BA">
        <w:rPr>
          <w:rFonts w:eastAsia="Calibri"/>
          <w:bCs/>
          <w:szCs w:val="24"/>
          <w:lang w:val="en-IN"/>
        </w:rPr>
        <w:t xml:space="preserve">              Flexible(</w:t>
      </w:r>
    </w:p>
    <w:p w14:paraId="5C298D7B" w14:textId="77777777" w:rsidR="0027038B" w:rsidRPr="00DE39BA" w:rsidRDefault="0027038B" w:rsidP="00F535CA">
      <w:pPr>
        <w:widowControl w:val="0"/>
        <w:rPr>
          <w:rFonts w:eastAsia="Calibri"/>
          <w:bCs/>
          <w:szCs w:val="24"/>
          <w:lang w:val="en-IN"/>
        </w:rPr>
        <w:pPrChange w:id="1734" w:author="mananarora1571@gmail.com" w:date="2021-05-30T15:12:00Z">
          <w:pPr/>
        </w:pPrChange>
      </w:pPr>
      <w:r w:rsidRPr="00DE39BA">
        <w:rPr>
          <w:rFonts w:eastAsia="Calibri"/>
          <w:bCs/>
          <w:szCs w:val="24"/>
          <w:lang w:val="en-IN"/>
        </w:rPr>
        <w:t xml:space="preserve">                child: Hero(</w:t>
      </w:r>
    </w:p>
    <w:p w14:paraId="412580D9" w14:textId="77777777" w:rsidR="0027038B" w:rsidRPr="00DE39BA" w:rsidRDefault="0027038B" w:rsidP="00F535CA">
      <w:pPr>
        <w:widowControl w:val="0"/>
        <w:rPr>
          <w:rFonts w:eastAsia="Calibri"/>
          <w:bCs/>
          <w:szCs w:val="24"/>
          <w:lang w:val="en-IN"/>
        </w:rPr>
        <w:pPrChange w:id="1735" w:author="mananarora1571@gmail.com" w:date="2021-05-30T15:12:00Z">
          <w:pPr/>
        </w:pPrChange>
      </w:pPr>
      <w:r w:rsidRPr="00DE39BA">
        <w:rPr>
          <w:rFonts w:eastAsia="Calibri"/>
          <w:bCs/>
          <w:szCs w:val="24"/>
          <w:lang w:val="en-IN"/>
        </w:rPr>
        <w:t xml:space="preserve">                  tag: 'logo',</w:t>
      </w:r>
    </w:p>
    <w:p w14:paraId="56CCE484" w14:textId="77777777" w:rsidR="0027038B" w:rsidRPr="00DE39BA" w:rsidRDefault="0027038B" w:rsidP="00F535CA">
      <w:pPr>
        <w:widowControl w:val="0"/>
        <w:rPr>
          <w:rFonts w:eastAsia="Calibri"/>
          <w:bCs/>
          <w:szCs w:val="24"/>
          <w:lang w:val="en-IN"/>
        </w:rPr>
        <w:pPrChange w:id="1736" w:author="mananarora1571@gmail.com" w:date="2021-05-30T15:12:00Z">
          <w:pPr/>
        </w:pPrChange>
      </w:pPr>
      <w:r w:rsidRPr="00DE39BA">
        <w:rPr>
          <w:rFonts w:eastAsia="Calibri"/>
          <w:bCs/>
          <w:szCs w:val="24"/>
          <w:lang w:val="en-IN"/>
        </w:rPr>
        <w:t xml:space="preserve">                  child: SizedBox(</w:t>
      </w:r>
    </w:p>
    <w:p w14:paraId="0D677412" w14:textId="77777777" w:rsidR="0027038B" w:rsidRPr="00DE39BA" w:rsidRDefault="0027038B" w:rsidP="00F535CA">
      <w:pPr>
        <w:widowControl w:val="0"/>
        <w:rPr>
          <w:rFonts w:eastAsia="Calibri"/>
          <w:bCs/>
          <w:szCs w:val="24"/>
          <w:lang w:val="en-IN"/>
        </w:rPr>
        <w:pPrChange w:id="1737" w:author="mananarora1571@gmail.com" w:date="2021-05-30T15:12:00Z">
          <w:pPr/>
        </w:pPrChange>
      </w:pPr>
      <w:r w:rsidRPr="00DE39BA">
        <w:rPr>
          <w:rFonts w:eastAsia="Calibri"/>
          <w:bCs/>
          <w:szCs w:val="24"/>
          <w:lang w:val="en-IN"/>
        </w:rPr>
        <w:t xml:space="preserve">                    height: Get.height * .3,</w:t>
      </w:r>
    </w:p>
    <w:p w14:paraId="54DCA164" w14:textId="77777777" w:rsidR="0027038B" w:rsidRPr="00DE39BA" w:rsidRDefault="0027038B" w:rsidP="00F535CA">
      <w:pPr>
        <w:widowControl w:val="0"/>
        <w:rPr>
          <w:rFonts w:eastAsia="Calibri"/>
          <w:bCs/>
          <w:szCs w:val="24"/>
          <w:lang w:val="en-IN"/>
        </w:rPr>
        <w:pPrChange w:id="1738" w:author="mananarora1571@gmail.com" w:date="2021-05-30T15:12:00Z">
          <w:pPr/>
        </w:pPrChange>
      </w:pPr>
      <w:r w:rsidRPr="00DE39BA">
        <w:rPr>
          <w:rFonts w:eastAsia="Calibri"/>
          <w:bCs/>
          <w:szCs w:val="24"/>
          <w:lang w:val="en-IN"/>
        </w:rPr>
        <w:t xml:space="preserve">                    child: Image.asset('assets/icons/icon.png'),</w:t>
      </w:r>
    </w:p>
    <w:p w14:paraId="2F2864C7" w14:textId="77777777" w:rsidR="0027038B" w:rsidRPr="00DE39BA" w:rsidRDefault="0027038B" w:rsidP="00F535CA">
      <w:pPr>
        <w:widowControl w:val="0"/>
        <w:rPr>
          <w:rFonts w:eastAsia="Calibri"/>
          <w:bCs/>
          <w:szCs w:val="24"/>
          <w:lang w:val="en-IN"/>
        </w:rPr>
        <w:pPrChange w:id="1739" w:author="mananarora1571@gmail.com" w:date="2021-05-30T15:12:00Z">
          <w:pPr/>
        </w:pPrChange>
      </w:pPr>
      <w:r w:rsidRPr="00DE39BA">
        <w:rPr>
          <w:rFonts w:eastAsia="Calibri"/>
          <w:bCs/>
          <w:szCs w:val="24"/>
          <w:lang w:val="en-IN"/>
        </w:rPr>
        <w:t xml:space="preserve">                  ),</w:t>
      </w:r>
    </w:p>
    <w:p w14:paraId="3BAEEBE7" w14:textId="77777777" w:rsidR="0027038B" w:rsidRPr="00DE39BA" w:rsidRDefault="0027038B" w:rsidP="00F535CA">
      <w:pPr>
        <w:widowControl w:val="0"/>
        <w:rPr>
          <w:rFonts w:eastAsia="Calibri"/>
          <w:bCs/>
          <w:szCs w:val="24"/>
          <w:lang w:val="en-IN"/>
        </w:rPr>
        <w:pPrChange w:id="1740" w:author="mananarora1571@gmail.com" w:date="2021-05-30T15:12:00Z">
          <w:pPr/>
        </w:pPrChange>
      </w:pPr>
      <w:r w:rsidRPr="00DE39BA">
        <w:rPr>
          <w:rFonts w:eastAsia="Calibri"/>
          <w:bCs/>
          <w:szCs w:val="24"/>
          <w:lang w:val="en-IN"/>
        </w:rPr>
        <w:t xml:space="preserve">                ),</w:t>
      </w:r>
    </w:p>
    <w:p w14:paraId="409CCCF1" w14:textId="77777777" w:rsidR="0027038B" w:rsidRPr="00DE39BA" w:rsidRDefault="0027038B" w:rsidP="00F535CA">
      <w:pPr>
        <w:widowControl w:val="0"/>
        <w:rPr>
          <w:rFonts w:eastAsia="Calibri"/>
          <w:bCs/>
          <w:szCs w:val="24"/>
          <w:lang w:val="en-IN"/>
        </w:rPr>
        <w:pPrChange w:id="1741" w:author="mananarora1571@gmail.com" w:date="2021-05-30T15:12:00Z">
          <w:pPr/>
        </w:pPrChange>
      </w:pPr>
      <w:r w:rsidRPr="00DE39BA">
        <w:rPr>
          <w:rFonts w:eastAsia="Calibri"/>
          <w:bCs/>
          <w:szCs w:val="24"/>
          <w:lang w:val="en-IN"/>
        </w:rPr>
        <w:t xml:space="preserve">              ),</w:t>
      </w:r>
    </w:p>
    <w:p w14:paraId="5A6F1317" w14:textId="77777777" w:rsidR="0027038B" w:rsidRPr="00DE39BA" w:rsidRDefault="0027038B" w:rsidP="00F535CA">
      <w:pPr>
        <w:widowControl w:val="0"/>
        <w:rPr>
          <w:rFonts w:eastAsia="Calibri"/>
          <w:bCs/>
          <w:szCs w:val="24"/>
          <w:lang w:val="en-IN"/>
        </w:rPr>
        <w:pPrChange w:id="1742" w:author="mananarora1571@gmail.com" w:date="2021-05-30T15:12:00Z">
          <w:pPr/>
        </w:pPrChange>
      </w:pPr>
      <w:r w:rsidRPr="00DE39BA">
        <w:rPr>
          <w:rFonts w:eastAsia="Calibri"/>
          <w:bCs/>
          <w:szCs w:val="24"/>
          <w:lang w:val="en-IN"/>
        </w:rPr>
        <w:t xml:space="preserve">              SizedBox(</w:t>
      </w:r>
    </w:p>
    <w:p w14:paraId="723C3584" w14:textId="77777777" w:rsidR="0027038B" w:rsidRPr="00DE39BA" w:rsidRDefault="0027038B" w:rsidP="00F535CA">
      <w:pPr>
        <w:widowControl w:val="0"/>
        <w:rPr>
          <w:rFonts w:eastAsia="Calibri"/>
          <w:bCs/>
          <w:szCs w:val="24"/>
          <w:lang w:val="en-IN"/>
        </w:rPr>
        <w:pPrChange w:id="1743" w:author="mananarora1571@gmail.com" w:date="2021-05-30T15:12:00Z">
          <w:pPr/>
        </w:pPrChange>
      </w:pPr>
      <w:r w:rsidRPr="00DE39BA">
        <w:rPr>
          <w:rFonts w:eastAsia="Calibri"/>
          <w:bCs/>
          <w:szCs w:val="24"/>
          <w:lang w:val="en-IN"/>
        </w:rPr>
        <w:t xml:space="preserve">                height: Get.height * .05,</w:t>
      </w:r>
    </w:p>
    <w:p w14:paraId="0ADDF2D5" w14:textId="77777777" w:rsidR="0027038B" w:rsidRPr="00DE39BA" w:rsidRDefault="0027038B" w:rsidP="00F535CA">
      <w:pPr>
        <w:widowControl w:val="0"/>
        <w:rPr>
          <w:rFonts w:eastAsia="Calibri"/>
          <w:bCs/>
          <w:szCs w:val="24"/>
          <w:lang w:val="en-IN"/>
        </w:rPr>
        <w:pPrChange w:id="1744" w:author="mananarora1571@gmail.com" w:date="2021-05-30T15:12:00Z">
          <w:pPr/>
        </w:pPrChange>
      </w:pPr>
      <w:r w:rsidRPr="00DE39BA">
        <w:rPr>
          <w:rFonts w:eastAsia="Calibri"/>
          <w:bCs/>
          <w:szCs w:val="24"/>
          <w:lang w:val="en-IN"/>
        </w:rPr>
        <w:t xml:space="preserve">              ),</w:t>
      </w:r>
    </w:p>
    <w:p w14:paraId="7FB97BD0" w14:textId="77777777" w:rsidR="0027038B" w:rsidRPr="00DE39BA" w:rsidRDefault="0027038B" w:rsidP="00F535CA">
      <w:pPr>
        <w:widowControl w:val="0"/>
        <w:rPr>
          <w:rFonts w:eastAsia="Calibri"/>
          <w:bCs/>
          <w:szCs w:val="24"/>
          <w:lang w:val="en-IN"/>
        </w:rPr>
        <w:pPrChange w:id="1745" w:author="mananarora1571@gmail.com" w:date="2021-05-30T15:12:00Z">
          <w:pPr/>
        </w:pPrChange>
      </w:pPr>
      <w:r w:rsidRPr="00DE39BA">
        <w:rPr>
          <w:rFonts w:eastAsia="Calibri"/>
          <w:bCs/>
          <w:szCs w:val="24"/>
          <w:lang w:val="en-IN"/>
        </w:rPr>
        <w:lastRenderedPageBreak/>
        <w:t xml:space="preserve">              Padding(</w:t>
      </w:r>
    </w:p>
    <w:p w14:paraId="09CFE1BD" w14:textId="77777777" w:rsidR="0027038B" w:rsidRPr="00DE39BA" w:rsidRDefault="0027038B" w:rsidP="00F535CA">
      <w:pPr>
        <w:widowControl w:val="0"/>
        <w:rPr>
          <w:rFonts w:eastAsia="Calibri"/>
          <w:bCs/>
          <w:szCs w:val="24"/>
          <w:lang w:val="en-IN"/>
        </w:rPr>
        <w:pPrChange w:id="1746" w:author="mananarora1571@gmail.com" w:date="2021-05-30T15:12:00Z">
          <w:pPr/>
        </w:pPrChange>
      </w:pPr>
      <w:r w:rsidRPr="00DE39BA">
        <w:rPr>
          <w:rFonts w:eastAsia="Calibri"/>
          <w:bCs/>
          <w:szCs w:val="24"/>
          <w:lang w:val="en-IN"/>
        </w:rPr>
        <w:t xml:space="preserve">                padding: const EdgeInsets.all(8.0),</w:t>
      </w:r>
    </w:p>
    <w:p w14:paraId="0713B6DA" w14:textId="77777777" w:rsidR="0027038B" w:rsidRPr="00DE39BA" w:rsidRDefault="0027038B" w:rsidP="00F535CA">
      <w:pPr>
        <w:widowControl w:val="0"/>
        <w:rPr>
          <w:rFonts w:eastAsia="Calibri"/>
          <w:bCs/>
          <w:szCs w:val="24"/>
          <w:lang w:val="en-IN"/>
        </w:rPr>
        <w:pPrChange w:id="1747" w:author="mananarora1571@gmail.com" w:date="2021-05-30T15:12:00Z">
          <w:pPr/>
        </w:pPrChange>
      </w:pPr>
      <w:r w:rsidRPr="00DE39BA">
        <w:rPr>
          <w:rFonts w:eastAsia="Calibri"/>
          <w:bCs/>
          <w:szCs w:val="24"/>
          <w:lang w:val="en-IN"/>
        </w:rPr>
        <w:t xml:space="preserve">                child: TextFormField(</w:t>
      </w:r>
    </w:p>
    <w:p w14:paraId="1A5A7C99" w14:textId="77777777" w:rsidR="0027038B" w:rsidRPr="00DE39BA" w:rsidRDefault="0027038B" w:rsidP="00F535CA">
      <w:pPr>
        <w:widowControl w:val="0"/>
        <w:rPr>
          <w:rFonts w:eastAsia="Calibri"/>
          <w:bCs/>
          <w:szCs w:val="24"/>
          <w:lang w:val="en-IN"/>
        </w:rPr>
        <w:pPrChange w:id="1748" w:author="mananarora1571@gmail.com" w:date="2021-05-30T15:12:00Z">
          <w:pPr/>
        </w:pPrChange>
      </w:pPr>
      <w:r w:rsidRPr="00DE39BA">
        <w:rPr>
          <w:rFonts w:eastAsia="Calibri"/>
          <w:bCs/>
          <w:szCs w:val="24"/>
          <w:lang w:val="en-IN"/>
        </w:rPr>
        <w:t xml:space="preserve">                  textInputAction: TextInputAction.next,</w:t>
      </w:r>
    </w:p>
    <w:p w14:paraId="1C6AC44A" w14:textId="77777777" w:rsidR="0027038B" w:rsidRPr="00DE39BA" w:rsidRDefault="0027038B" w:rsidP="00F535CA">
      <w:pPr>
        <w:widowControl w:val="0"/>
        <w:rPr>
          <w:rFonts w:eastAsia="Calibri"/>
          <w:bCs/>
          <w:szCs w:val="24"/>
          <w:lang w:val="en-IN"/>
        </w:rPr>
        <w:pPrChange w:id="1749" w:author="mananarora1571@gmail.com" w:date="2021-05-30T15:12:00Z">
          <w:pPr/>
        </w:pPrChange>
      </w:pPr>
      <w:r w:rsidRPr="00DE39BA">
        <w:rPr>
          <w:rFonts w:eastAsia="Calibri"/>
          <w:bCs/>
          <w:szCs w:val="24"/>
          <w:lang w:val="en-IN"/>
        </w:rPr>
        <w:t xml:space="preserve">                  validator: (value) {</w:t>
      </w:r>
    </w:p>
    <w:p w14:paraId="46F90208" w14:textId="77777777" w:rsidR="0027038B" w:rsidRPr="00DE39BA" w:rsidRDefault="0027038B" w:rsidP="00F535CA">
      <w:pPr>
        <w:widowControl w:val="0"/>
        <w:rPr>
          <w:rFonts w:eastAsia="Calibri"/>
          <w:bCs/>
          <w:szCs w:val="24"/>
          <w:lang w:val="en-IN"/>
        </w:rPr>
        <w:pPrChange w:id="1750" w:author="mananarora1571@gmail.com" w:date="2021-05-30T15:12:00Z">
          <w:pPr/>
        </w:pPrChange>
      </w:pPr>
      <w:r w:rsidRPr="00DE39BA">
        <w:rPr>
          <w:rFonts w:eastAsia="Calibri"/>
          <w:bCs/>
          <w:szCs w:val="24"/>
          <w:lang w:val="en-IN"/>
        </w:rPr>
        <w:t xml:space="preserve">                    if (!GetUtils.isEmail(value)) {</w:t>
      </w:r>
    </w:p>
    <w:p w14:paraId="59CFBAC1" w14:textId="77777777" w:rsidR="0027038B" w:rsidRPr="00DE39BA" w:rsidRDefault="0027038B" w:rsidP="00F535CA">
      <w:pPr>
        <w:widowControl w:val="0"/>
        <w:rPr>
          <w:rFonts w:eastAsia="Calibri"/>
          <w:bCs/>
          <w:szCs w:val="24"/>
          <w:lang w:val="en-IN"/>
        </w:rPr>
        <w:pPrChange w:id="1751" w:author="mananarora1571@gmail.com" w:date="2021-05-30T15:12:00Z">
          <w:pPr/>
        </w:pPrChange>
      </w:pPr>
      <w:r w:rsidRPr="00DE39BA">
        <w:rPr>
          <w:rFonts w:eastAsia="Calibri"/>
          <w:bCs/>
          <w:szCs w:val="24"/>
          <w:lang w:val="en-IN"/>
        </w:rPr>
        <w:t xml:space="preserve">                      return 'Please enter a valid email-address';</w:t>
      </w:r>
    </w:p>
    <w:p w14:paraId="113C73C1" w14:textId="77777777" w:rsidR="0027038B" w:rsidRPr="00DE39BA" w:rsidRDefault="0027038B" w:rsidP="00F535CA">
      <w:pPr>
        <w:widowControl w:val="0"/>
        <w:rPr>
          <w:rFonts w:eastAsia="Calibri"/>
          <w:bCs/>
          <w:szCs w:val="24"/>
          <w:lang w:val="en-IN"/>
        </w:rPr>
        <w:pPrChange w:id="1752" w:author="mananarora1571@gmail.com" w:date="2021-05-30T15:12:00Z">
          <w:pPr/>
        </w:pPrChange>
      </w:pPr>
      <w:r w:rsidRPr="00DE39BA">
        <w:rPr>
          <w:rFonts w:eastAsia="Calibri"/>
          <w:bCs/>
          <w:szCs w:val="24"/>
          <w:lang w:val="en-IN"/>
        </w:rPr>
        <w:t xml:space="preserve">                    }</w:t>
      </w:r>
    </w:p>
    <w:p w14:paraId="57316D55" w14:textId="77777777" w:rsidR="0027038B" w:rsidRPr="00DE39BA" w:rsidRDefault="0027038B" w:rsidP="00F535CA">
      <w:pPr>
        <w:widowControl w:val="0"/>
        <w:rPr>
          <w:rFonts w:eastAsia="Calibri"/>
          <w:bCs/>
          <w:szCs w:val="24"/>
          <w:lang w:val="en-IN"/>
        </w:rPr>
        <w:pPrChange w:id="1753" w:author="mananarora1571@gmail.com" w:date="2021-05-30T15:12:00Z">
          <w:pPr/>
        </w:pPrChange>
      </w:pPr>
      <w:r w:rsidRPr="00DE39BA">
        <w:rPr>
          <w:rFonts w:eastAsia="Calibri"/>
          <w:bCs/>
          <w:szCs w:val="24"/>
          <w:lang w:val="en-IN"/>
        </w:rPr>
        <w:t xml:space="preserve">                    _email = value;</w:t>
      </w:r>
    </w:p>
    <w:p w14:paraId="1E3C34E4" w14:textId="77777777" w:rsidR="0027038B" w:rsidRPr="00DE39BA" w:rsidRDefault="0027038B" w:rsidP="00F535CA">
      <w:pPr>
        <w:widowControl w:val="0"/>
        <w:rPr>
          <w:rFonts w:eastAsia="Calibri"/>
          <w:bCs/>
          <w:szCs w:val="24"/>
          <w:lang w:val="en-IN"/>
        </w:rPr>
        <w:pPrChange w:id="1754" w:author="mananarora1571@gmail.com" w:date="2021-05-30T15:12:00Z">
          <w:pPr/>
        </w:pPrChange>
      </w:pPr>
      <w:r w:rsidRPr="00DE39BA">
        <w:rPr>
          <w:rFonts w:eastAsia="Calibri"/>
          <w:bCs/>
          <w:szCs w:val="24"/>
          <w:lang w:val="en-IN"/>
        </w:rPr>
        <w:t xml:space="preserve">                    return null;</w:t>
      </w:r>
    </w:p>
    <w:p w14:paraId="06C5CE99" w14:textId="77777777" w:rsidR="0027038B" w:rsidRPr="00DE39BA" w:rsidRDefault="0027038B" w:rsidP="00F535CA">
      <w:pPr>
        <w:widowControl w:val="0"/>
        <w:rPr>
          <w:rFonts w:eastAsia="Calibri"/>
          <w:bCs/>
          <w:szCs w:val="24"/>
          <w:lang w:val="en-IN"/>
        </w:rPr>
        <w:pPrChange w:id="1755" w:author="mananarora1571@gmail.com" w:date="2021-05-30T15:12:00Z">
          <w:pPr/>
        </w:pPrChange>
      </w:pPr>
      <w:r w:rsidRPr="00DE39BA">
        <w:rPr>
          <w:rFonts w:eastAsia="Calibri"/>
          <w:bCs/>
          <w:szCs w:val="24"/>
          <w:lang w:val="en-IN"/>
        </w:rPr>
        <w:t xml:space="preserve">                  },</w:t>
      </w:r>
    </w:p>
    <w:p w14:paraId="6D9366CC" w14:textId="77777777" w:rsidR="0027038B" w:rsidRPr="00DE39BA" w:rsidRDefault="0027038B" w:rsidP="00F535CA">
      <w:pPr>
        <w:widowControl w:val="0"/>
        <w:rPr>
          <w:rFonts w:eastAsia="Calibri"/>
          <w:bCs/>
          <w:szCs w:val="24"/>
          <w:lang w:val="en-IN"/>
        </w:rPr>
        <w:pPrChange w:id="1756" w:author="mananarora1571@gmail.com" w:date="2021-05-30T15:12:00Z">
          <w:pPr/>
        </w:pPrChange>
      </w:pPr>
      <w:r w:rsidRPr="00DE39BA">
        <w:rPr>
          <w:rFonts w:eastAsia="Calibri"/>
          <w:bCs/>
          <w:szCs w:val="24"/>
          <w:lang w:val="en-IN"/>
        </w:rPr>
        <w:t xml:space="preserve">                  autovalidateMode: AutovalidateMode.onUserInteraction,</w:t>
      </w:r>
    </w:p>
    <w:p w14:paraId="4ADB882F" w14:textId="77777777" w:rsidR="0027038B" w:rsidRPr="00DE39BA" w:rsidRDefault="0027038B" w:rsidP="00F535CA">
      <w:pPr>
        <w:widowControl w:val="0"/>
        <w:rPr>
          <w:rFonts w:eastAsia="Calibri"/>
          <w:bCs/>
          <w:szCs w:val="24"/>
          <w:lang w:val="en-IN"/>
        </w:rPr>
        <w:pPrChange w:id="1757" w:author="mananarora1571@gmail.com" w:date="2021-05-30T15:12:00Z">
          <w:pPr/>
        </w:pPrChange>
      </w:pPr>
      <w:r w:rsidRPr="00DE39BA">
        <w:rPr>
          <w:rFonts w:eastAsia="Calibri"/>
          <w:bCs/>
          <w:szCs w:val="24"/>
          <w:lang w:val="en-IN"/>
        </w:rPr>
        <w:t xml:space="preserve">                  keyboardType: TextInputType.emailAddress,</w:t>
      </w:r>
    </w:p>
    <w:p w14:paraId="63045873" w14:textId="77777777" w:rsidR="0027038B" w:rsidRPr="00DE39BA" w:rsidRDefault="0027038B" w:rsidP="00F535CA">
      <w:pPr>
        <w:widowControl w:val="0"/>
        <w:rPr>
          <w:rFonts w:eastAsia="Calibri"/>
          <w:bCs/>
          <w:szCs w:val="24"/>
          <w:lang w:val="en-IN"/>
        </w:rPr>
        <w:pPrChange w:id="1758" w:author="mananarora1571@gmail.com" w:date="2021-05-30T15:12:00Z">
          <w:pPr/>
        </w:pPrChange>
      </w:pPr>
      <w:r w:rsidRPr="00DE39BA">
        <w:rPr>
          <w:rFonts w:eastAsia="Calibri"/>
          <w:bCs/>
          <w:szCs w:val="24"/>
          <w:lang w:val="en-IN"/>
        </w:rPr>
        <w:t xml:space="preserve">                  textAlign: TextAlign.center,</w:t>
      </w:r>
    </w:p>
    <w:p w14:paraId="38C22AC4" w14:textId="77777777" w:rsidR="0027038B" w:rsidRPr="00DE39BA" w:rsidRDefault="0027038B" w:rsidP="00F535CA">
      <w:pPr>
        <w:widowControl w:val="0"/>
        <w:rPr>
          <w:rFonts w:eastAsia="Calibri"/>
          <w:bCs/>
          <w:szCs w:val="24"/>
          <w:lang w:val="en-IN"/>
        </w:rPr>
        <w:pPrChange w:id="1759" w:author="mananarora1571@gmail.com" w:date="2021-05-30T15:12:00Z">
          <w:pPr/>
        </w:pPrChange>
      </w:pPr>
      <w:r w:rsidRPr="00DE39BA">
        <w:rPr>
          <w:rFonts w:eastAsia="Calibri"/>
          <w:bCs/>
          <w:szCs w:val="24"/>
          <w:lang w:val="en-IN"/>
        </w:rPr>
        <w:t xml:space="preserve">                  style: const TextStyle(fontSize: 20),</w:t>
      </w:r>
    </w:p>
    <w:p w14:paraId="0BEF65C4" w14:textId="77777777" w:rsidR="0027038B" w:rsidRPr="00DE39BA" w:rsidRDefault="0027038B" w:rsidP="00F535CA">
      <w:pPr>
        <w:widowControl w:val="0"/>
        <w:rPr>
          <w:rFonts w:eastAsia="Calibri"/>
          <w:bCs/>
          <w:szCs w:val="24"/>
          <w:lang w:val="en-IN"/>
        </w:rPr>
        <w:pPrChange w:id="1760" w:author="mananarora1571@gmail.com" w:date="2021-05-30T15:12:00Z">
          <w:pPr/>
        </w:pPrChange>
      </w:pPr>
      <w:r w:rsidRPr="00DE39BA">
        <w:rPr>
          <w:rFonts w:eastAsia="Calibri"/>
          <w:bCs/>
          <w:szCs w:val="24"/>
          <w:lang w:val="en-IN"/>
        </w:rPr>
        <w:t xml:space="preserve">                  decoration: style.kInputDecoration,</w:t>
      </w:r>
    </w:p>
    <w:p w14:paraId="7A1FCB65" w14:textId="77777777" w:rsidR="0027038B" w:rsidRPr="00DE39BA" w:rsidRDefault="0027038B" w:rsidP="00F535CA">
      <w:pPr>
        <w:widowControl w:val="0"/>
        <w:rPr>
          <w:rFonts w:eastAsia="Calibri"/>
          <w:bCs/>
          <w:szCs w:val="24"/>
          <w:lang w:val="en-IN"/>
        </w:rPr>
        <w:pPrChange w:id="1761" w:author="mananarora1571@gmail.com" w:date="2021-05-30T15:12:00Z">
          <w:pPr/>
        </w:pPrChange>
      </w:pPr>
      <w:r w:rsidRPr="00DE39BA">
        <w:rPr>
          <w:rFonts w:eastAsia="Calibri"/>
          <w:bCs/>
          <w:szCs w:val="24"/>
          <w:lang w:val="en-IN"/>
        </w:rPr>
        <w:t xml:space="preserve">                ),</w:t>
      </w:r>
    </w:p>
    <w:p w14:paraId="30CACE90" w14:textId="77777777" w:rsidR="0027038B" w:rsidRPr="00DE39BA" w:rsidRDefault="0027038B" w:rsidP="00F535CA">
      <w:pPr>
        <w:widowControl w:val="0"/>
        <w:rPr>
          <w:rFonts w:eastAsia="Calibri"/>
          <w:bCs/>
          <w:szCs w:val="24"/>
          <w:lang w:val="en-IN"/>
        </w:rPr>
        <w:pPrChange w:id="1762" w:author="mananarora1571@gmail.com" w:date="2021-05-30T15:12:00Z">
          <w:pPr/>
        </w:pPrChange>
      </w:pPr>
      <w:r w:rsidRPr="00DE39BA">
        <w:rPr>
          <w:rFonts w:eastAsia="Calibri"/>
          <w:bCs/>
          <w:szCs w:val="24"/>
          <w:lang w:val="en-IN"/>
        </w:rPr>
        <w:t xml:space="preserve">              ),</w:t>
      </w:r>
    </w:p>
    <w:p w14:paraId="6F63414D" w14:textId="77777777" w:rsidR="0027038B" w:rsidRPr="00DE39BA" w:rsidRDefault="0027038B" w:rsidP="00F535CA">
      <w:pPr>
        <w:widowControl w:val="0"/>
        <w:rPr>
          <w:rFonts w:eastAsia="Calibri"/>
          <w:bCs/>
          <w:szCs w:val="24"/>
          <w:lang w:val="en-IN"/>
        </w:rPr>
        <w:pPrChange w:id="1763" w:author="mananarora1571@gmail.com" w:date="2021-05-30T15:12:00Z">
          <w:pPr/>
        </w:pPrChange>
      </w:pPr>
      <w:r w:rsidRPr="00DE39BA">
        <w:rPr>
          <w:rFonts w:eastAsia="Calibri"/>
          <w:bCs/>
          <w:szCs w:val="24"/>
          <w:lang w:val="en-IN"/>
        </w:rPr>
        <w:t xml:space="preserve">              Obx(</w:t>
      </w:r>
    </w:p>
    <w:p w14:paraId="4DCD22C1" w14:textId="77777777" w:rsidR="0027038B" w:rsidRPr="00DE39BA" w:rsidRDefault="0027038B" w:rsidP="00F535CA">
      <w:pPr>
        <w:widowControl w:val="0"/>
        <w:rPr>
          <w:rFonts w:eastAsia="Calibri"/>
          <w:bCs/>
          <w:szCs w:val="24"/>
          <w:lang w:val="en-IN"/>
        </w:rPr>
        <w:pPrChange w:id="1764" w:author="mananarora1571@gmail.com" w:date="2021-05-30T15:12:00Z">
          <w:pPr/>
        </w:pPrChange>
      </w:pPr>
      <w:r w:rsidRPr="00DE39BA">
        <w:rPr>
          <w:rFonts w:eastAsia="Calibri"/>
          <w:bCs/>
          <w:szCs w:val="24"/>
          <w:lang w:val="en-IN"/>
        </w:rPr>
        <w:t xml:space="preserve">                () =&gt; Padding(</w:t>
      </w:r>
    </w:p>
    <w:p w14:paraId="51BB22A6" w14:textId="77777777" w:rsidR="0027038B" w:rsidRPr="00DE39BA" w:rsidRDefault="0027038B" w:rsidP="00F535CA">
      <w:pPr>
        <w:widowControl w:val="0"/>
        <w:rPr>
          <w:rFonts w:eastAsia="Calibri"/>
          <w:bCs/>
          <w:szCs w:val="24"/>
          <w:lang w:val="en-IN"/>
        </w:rPr>
        <w:pPrChange w:id="1765" w:author="mananarora1571@gmail.com" w:date="2021-05-30T15:12:00Z">
          <w:pPr/>
        </w:pPrChange>
      </w:pPr>
      <w:r w:rsidRPr="00DE39BA">
        <w:rPr>
          <w:rFonts w:eastAsia="Calibri"/>
          <w:bCs/>
          <w:szCs w:val="24"/>
          <w:lang w:val="en-IN"/>
        </w:rPr>
        <w:t xml:space="preserve">                  padding: const EdgeInsets.all(8.0),</w:t>
      </w:r>
    </w:p>
    <w:p w14:paraId="132D20A9" w14:textId="77777777" w:rsidR="0027038B" w:rsidRPr="00DE39BA" w:rsidRDefault="0027038B" w:rsidP="00F535CA">
      <w:pPr>
        <w:widowControl w:val="0"/>
        <w:rPr>
          <w:rFonts w:eastAsia="Calibri"/>
          <w:bCs/>
          <w:szCs w:val="24"/>
          <w:lang w:val="en-IN"/>
        </w:rPr>
        <w:pPrChange w:id="1766" w:author="mananarora1571@gmail.com" w:date="2021-05-30T15:12:00Z">
          <w:pPr/>
        </w:pPrChange>
      </w:pPr>
      <w:r w:rsidRPr="00DE39BA">
        <w:rPr>
          <w:rFonts w:eastAsia="Calibri"/>
          <w:bCs/>
          <w:szCs w:val="24"/>
          <w:lang w:val="en-IN"/>
        </w:rPr>
        <w:t xml:space="preserve">                  child: TextFormField(</w:t>
      </w:r>
    </w:p>
    <w:p w14:paraId="454AAB84" w14:textId="77777777" w:rsidR="0027038B" w:rsidRPr="00DE39BA" w:rsidRDefault="0027038B" w:rsidP="00F535CA">
      <w:pPr>
        <w:widowControl w:val="0"/>
        <w:rPr>
          <w:rFonts w:eastAsia="Calibri"/>
          <w:bCs/>
          <w:szCs w:val="24"/>
          <w:lang w:val="en-IN"/>
        </w:rPr>
        <w:pPrChange w:id="1767" w:author="mananarora1571@gmail.com" w:date="2021-05-30T15:12:00Z">
          <w:pPr/>
        </w:pPrChange>
      </w:pPr>
      <w:r w:rsidRPr="00DE39BA">
        <w:rPr>
          <w:rFonts w:eastAsia="Calibri"/>
          <w:bCs/>
          <w:szCs w:val="24"/>
          <w:lang w:val="en-IN"/>
        </w:rPr>
        <w:t xml:space="preserve">                    textInputAction: TextInputAction.send,</w:t>
      </w:r>
    </w:p>
    <w:p w14:paraId="5CA2C2AA" w14:textId="77777777" w:rsidR="0027038B" w:rsidRPr="00DE39BA" w:rsidRDefault="0027038B" w:rsidP="00F535CA">
      <w:pPr>
        <w:widowControl w:val="0"/>
        <w:rPr>
          <w:rFonts w:eastAsia="Calibri"/>
          <w:bCs/>
          <w:szCs w:val="24"/>
          <w:lang w:val="en-IN"/>
        </w:rPr>
        <w:pPrChange w:id="1768" w:author="mananarora1571@gmail.com" w:date="2021-05-30T15:12:00Z">
          <w:pPr/>
        </w:pPrChange>
      </w:pPr>
      <w:r w:rsidRPr="00DE39BA">
        <w:rPr>
          <w:rFonts w:eastAsia="Calibri"/>
          <w:bCs/>
          <w:szCs w:val="24"/>
          <w:lang w:val="en-IN"/>
        </w:rPr>
        <w:t xml:space="preserve">                    autovalidateMode: AutovalidateMode.onUserInteraction,</w:t>
      </w:r>
    </w:p>
    <w:p w14:paraId="6B12DA2F" w14:textId="77777777" w:rsidR="0027038B" w:rsidRPr="00DE39BA" w:rsidRDefault="0027038B" w:rsidP="00F535CA">
      <w:pPr>
        <w:widowControl w:val="0"/>
        <w:rPr>
          <w:rFonts w:eastAsia="Calibri"/>
          <w:bCs/>
          <w:szCs w:val="24"/>
          <w:lang w:val="en-IN"/>
        </w:rPr>
        <w:pPrChange w:id="1769" w:author="mananarora1571@gmail.com" w:date="2021-05-30T15:12:00Z">
          <w:pPr/>
        </w:pPrChange>
      </w:pPr>
      <w:r w:rsidRPr="00DE39BA">
        <w:rPr>
          <w:rFonts w:eastAsia="Calibri"/>
          <w:bCs/>
          <w:szCs w:val="24"/>
          <w:lang w:val="en-IN"/>
        </w:rPr>
        <w:t xml:space="preserve">                    validator: (value) {</w:t>
      </w:r>
    </w:p>
    <w:p w14:paraId="4D492287" w14:textId="77777777" w:rsidR="0027038B" w:rsidRPr="00DE39BA" w:rsidRDefault="0027038B" w:rsidP="00F535CA">
      <w:pPr>
        <w:widowControl w:val="0"/>
        <w:rPr>
          <w:rFonts w:eastAsia="Calibri"/>
          <w:bCs/>
          <w:szCs w:val="24"/>
          <w:lang w:val="en-IN"/>
        </w:rPr>
        <w:pPrChange w:id="1770" w:author="mananarora1571@gmail.com" w:date="2021-05-30T15:12:00Z">
          <w:pPr/>
        </w:pPrChange>
      </w:pPr>
      <w:r w:rsidRPr="00DE39BA">
        <w:rPr>
          <w:rFonts w:eastAsia="Calibri"/>
          <w:bCs/>
          <w:szCs w:val="24"/>
          <w:lang w:val="en-IN"/>
        </w:rPr>
        <w:t xml:space="preserve">                      if (!GetUtils.isLengthBetween(value, 8, 12)) {</w:t>
      </w:r>
    </w:p>
    <w:p w14:paraId="09BE6CCA" w14:textId="77777777" w:rsidR="0027038B" w:rsidRPr="00DE39BA" w:rsidRDefault="0027038B" w:rsidP="00F535CA">
      <w:pPr>
        <w:widowControl w:val="0"/>
        <w:rPr>
          <w:rFonts w:eastAsia="Calibri"/>
          <w:bCs/>
          <w:szCs w:val="24"/>
          <w:lang w:val="en-IN"/>
        </w:rPr>
        <w:pPrChange w:id="1771" w:author="mananarora1571@gmail.com" w:date="2021-05-30T15:12:00Z">
          <w:pPr/>
        </w:pPrChange>
      </w:pPr>
      <w:r w:rsidRPr="00DE39BA">
        <w:rPr>
          <w:rFonts w:eastAsia="Calibri"/>
          <w:bCs/>
          <w:szCs w:val="24"/>
          <w:lang w:val="en-IN"/>
        </w:rPr>
        <w:t xml:space="preserve">                        return 'Please enter a valid password';</w:t>
      </w:r>
    </w:p>
    <w:p w14:paraId="69602964" w14:textId="77777777" w:rsidR="0027038B" w:rsidRPr="00DE39BA" w:rsidRDefault="0027038B" w:rsidP="00F535CA">
      <w:pPr>
        <w:widowControl w:val="0"/>
        <w:rPr>
          <w:rFonts w:eastAsia="Calibri"/>
          <w:bCs/>
          <w:szCs w:val="24"/>
          <w:lang w:val="en-IN"/>
        </w:rPr>
        <w:pPrChange w:id="1772" w:author="mananarora1571@gmail.com" w:date="2021-05-30T15:12:00Z">
          <w:pPr/>
        </w:pPrChange>
      </w:pPr>
      <w:r w:rsidRPr="00DE39BA">
        <w:rPr>
          <w:rFonts w:eastAsia="Calibri"/>
          <w:bCs/>
          <w:szCs w:val="24"/>
          <w:lang w:val="en-IN"/>
        </w:rPr>
        <w:lastRenderedPageBreak/>
        <w:t xml:space="preserve">                      }</w:t>
      </w:r>
    </w:p>
    <w:p w14:paraId="2920E162" w14:textId="77777777" w:rsidR="0027038B" w:rsidRPr="00DE39BA" w:rsidRDefault="0027038B" w:rsidP="00F535CA">
      <w:pPr>
        <w:widowControl w:val="0"/>
        <w:rPr>
          <w:rFonts w:eastAsia="Calibri"/>
          <w:bCs/>
          <w:szCs w:val="24"/>
          <w:lang w:val="en-IN"/>
        </w:rPr>
        <w:pPrChange w:id="1773" w:author="mananarora1571@gmail.com" w:date="2021-05-30T15:12:00Z">
          <w:pPr/>
        </w:pPrChange>
      </w:pPr>
      <w:r w:rsidRPr="00DE39BA">
        <w:rPr>
          <w:rFonts w:eastAsia="Calibri"/>
          <w:bCs/>
          <w:szCs w:val="24"/>
          <w:lang w:val="en-IN"/>
        </w:rPr>
        <w:t xml:space="preserve">                      _password = value;</w:t>
      </w:r>
    </w:p>
    <w:p w14:paraId="6D733056" w14:textId="77777777" w:rsidR="0027038B" w:rsidRPr="00DE39BA" w:rsidRDefault="0027038B" w:rsidP="00F535CA">
      <w:pPr>
        <w:widowControl w:val="0"/>
        <w:rPr>
          <w:rFonts w:eastAsia="Calibri"/>
          <w:bCs/>
          <w:szCs w:val="24"/>
          <w:lang w:val="en-IN"/>
        </w:rPr>
        <w:pPrChange w:id="1774" w:author="mananarora1571@gmail.com" w:date="2021-05-30T15:12:00Z">
          <w:pPr/>
        </w:pPrChange>
      </w:pPr>
      <w:r w:rsidRPr="00DE39BA">
        <w:rPr>
          <w:rFonts w:eastAsia="Calibri"/>
          <w:bCs/>
          <w:szCs w:val="24"/>
          <w:lang w:val="en-IN"/>
        </w:rPr>
        <w:t xml:space="preserve">                      return null;</w:t>
      </w:r>
    </w:p>
    <w:p w14:paraId="771234DF" w14:textId="77777777" w:rsidR="0027038B" w:rsidRPr="00DE39BA" w:rsidRDefault="0027038B" w:rsidP="00F535CA">
      <w:pPr>
        <w:widowControl w:val="0"/>
        <w:rPr>
          <w:rFonts w:eastAsia="Calibri"/>
          <w:bCs/>
          <w:szCs w:val="24"/>
          <w:lang w:val="en-IN"/>
        </w:rPr>
        <w:pPrChange w:id="1775" w:author="mananarora1571@gmail.com" w:date="2021-05-30T15:12:00Z">
          <w:pPr/>
        </w:pPrChange>
      </w:pPr>
      <w:r w:rsidRPr="00DE39BA">
        <w:rPr>
          <w:rFonts w:eastAsia="Calibri"/>
          <w:bCs/>
          <w:szCs w:val="24"/>
          <w:lang w:val="en-IN"/>
        </w:rPr>
        <w:t xml:space="preserve">                    },</w:t>
      </w:r>
    </w:p>
    <w:p w14:paraId="108342EE" w14:textId="77777777" w:rsidR="0027038B" w:rsidRPr="00DE39BA" w:rsidRDefault="0027038B" w:rsidP="00F535CA">
      <w:pPr>
        <w:widowControl w:val="0"/>
        <w:rPr>
          <w:rFonts w:eastAsia="Calibri"/>
          <w:bCs/>
          <w:szCs w:val="24"/>
          <w:lang w:val="en-IN"/>
        </w:rPr>
        <w:pPrChange w:id="1776" w:author="mananarora1571@gmail.com" w:date="2021-05-30T15:12:00Z">
          <w:pPr/>
        </w:pPrChange>
      </w:pPr>
      <w:r w:rsidRPr="00DE39BA">
        <w:rPr>
          <w:rFonts w:eastAsia="Calibri"/>
          <w:bCs/>
          <w:szCs w:val="24"/>
          <w:lang w:val="en-IN"/>
        </w:rPr>
        <w:t xml:space="preserve">                    obscureText: !_showPassword.value,</w:t>
      </w:r>
    </w:p>
    <w:p w14:paraId="16AB57F1" w14:textId="77777777" w:rsidR="0027038B" w:rsidRPr="00DE39BA" w:rsidRDefault="0027038B" w:rsidP="00F535CA">
      <w:pPr>
        <w:widowControl w:val="0"/>
        <w:rPr>
          <w:rFonts w:eastAsia="Calibri"/>
          <w:bCs/>
          <w:szCs w:val="24"/>
          <w:lang w:val="en-IN"/>
        </w:rPr>
        <w:pPrChange w:id="1777" w:author="mananarora1571@gmail.com" w:date="2021-05-30T15:12:00Z">
          <w:pPr/>
        </w:pPrChange>
      </w:pPr>
      <w:r w:rsidRPr="00DE39BA">
        <w:rPr>
          <w:rFonts w:eastAsia="Calibri"/>
          <w:bCs/>
          <w:szCs w:val="24"/>
          <w:lang w:val="en-IN"/>
        </w:rPr>
        <w:t xml:space="preserve">                    textAlign: TextAlign.center,</w:t>
      </w:r>
    </w:p>
    <w:p w14:paraId="465963DC" w14:textId="77777777" w:rsidR="0027038B" w:rsidRPr="00DE39BA" w:rsidRDefault="0027038B" w:rsidP="00F535CA">
      <w:pPr>
        <w:widowControl w:val="0"/>
        <w:rPr>
          <w:rFonts w:eastAsia="Calibri"/>
          <w:bCs/>
          <w:szCs w:val="24"/>
          <w:lang w:val="en-IN"/>
        </w:rPr>
        <w:pPrChange w:id="1778" w:author="mananarora1571@gmail.com" w:date="2021-05-30T15:12:00Z">
          <w:pPr/>
        </w:pPrChange>
      </w:pPr>
      <w:r w:rsidRPr="00DE39BA">
        <w:rPr>
          <w:rFonts w:eastAsia="Calibri"/>
          <w:bCs/>
          <w:szCs w:val="24"/>
          <w:lang w:val="en-IN"/>
        </w:rPr>
        <w:t xml:space="preserve">                    style: const TextStyle(fontSize: 20),</w:t>
      </w:r>
    </w:p>
    <w:p w14:paraId="6E58C84F" w14:textId="77777777" w:rsidR="0027038B" w:rsidRPr="00DE39BA" w:rsidRDefault="0027038B" w:rsidP="00F535CA">
      <w:pPr>
        <w:widowControl w:val="0"/>
        <w:rPr>
          <w:rFonts w:eastAsia="Calibri"/>
          <w:bCs/>
          <w:szCs w:val="24"/>
          <w:lang w:val="en-IN"/>
        </w:rPr>
        <w:pPrChange w:id="1779" w:author="mananarora1571@gmail.com" w:date="2021-05-30T15:12:00Z">
          <w:pPr/>
        </w:pPrChange>
      </w:pPr>
      <w:r w:rsidRPr="00DE39BA">
        <w:rPr>
          <w:rFonts w:eastAsia="Calibri"/>
          <w:bCs/>
          <w:szCs w:val="24"/>
          <w:lang w:val="en-IN"/>
        </w:rPr>
        <w:t xml:space="preserve">                    decoration: style.kInputDecoration.copyWith(</w:t>
      </w:r>
    </w:p>
    <w:p w14:paraId="5F097349" w14:textId="77777777" w:rsidR="0027038B" w:rsidRPr="00DE39BA" w:rsidRDefault="0027038B" w:rsidP="00F535CA">
      <w:pPr>
        <w:widowControl w:val="0"/>
        <w:rPr>
          <w:rFonts w:eastAsia="Calibri"/>
          <w:bCs/>
          <w:szCs w:val="24"/>
          <w:lang w:val="en-IN"/>
        </w:rPr>
        <w:pPrChange w:id="1780" w:author="mananarora1571@gmail.com" w:date="2021-05-30T15:12:00Z">
          <w:pPr/>
        </w:pPrChange>
      </w:pPr>
      <w:r w:rsidRPr="00DE39BA">
        <w:rPr>
          <w:rFonts w:eastAsia="Calibri"/>
          <w:bCs/>
          <w:szCs w:val="24"/>
          <w:lang w:val="en-IN"/>
        </w:rPr>
        <w:t xml:space="preserve">                      hintText: 'Enter your Password',</w:t>
      </w:r>
    </w:p>
    <w:p w14:paraId="0898A9A4" w14:textId="77777777" w:rsidR="0027038B" w:rsidRPr="00DE39BA" w:rsidRDefault="0027038B" w:rsidP="00F535CA">
      <w:pPr>
        <w:widowControl w:val="0"/>
        <w:rPr>
          <w:rFonts w:eastAsia="Calibri"/>
          <w:bCs/>
          <w:szCs w:val="24"/>
          <w:lang w:val="en-IN"/>
        </w:rPr>
        <w:pPrChange w:id="1781" w:author="mananarora1571@gmail.com" w:date="2021-05-30T15:12:00Z">
          <w:pPr/>
        </w:pPrChange>
      </w:pPr>
      <w:r w:rsidRPr="00DE39BA">
        <w:rPr>
          <w:rFonts w:eastAsia="Calibri"/>
          <w:bCs/>
          <w:szCs w:val="24"/>
          <w:lang w:val="en-IN"/>
        </w:rPr>
        <w:t xml:space="preserve">                      labelText: 'Password',</w:t>
      </w:r>
    </w:p>
    <w:p w14:paraId="63B09E31" w14:textId="77777777" w:rsidR="0027038B" w:rsidRPr="00DE39BA" w:rsidRDefault="0027038B" w:rsidP="00F535CA">
      <w:pPr>
        <w:widowControl w:val="0"/>
        <w:rPr>
          <w:rFonts w:eastAsia="Calibri"/>
          <w:bCs/>
          <w:szCs w:val="24"/>
          <w:lang w:val="en-IN"/>
        </w:rPr>
        <w:pPrChange w:id="1782" w:author="mananarora1571@gmail.com" w:date="2021-05-30T15:12:00Z">
          <w:pPr/>
        </w:pPrChange>
      </w:pPr>
      <w:r w:rsidRPr="00DE39BA">
        <w:rPr>
          <w:rFonts w:eastAsia="Calibri"/>
          <w:bCs/>
          <w:szCs w:val="24"/>
          <w:lang w:val="en-IN"/>
        </w:rPr>
        <w:t xml:space="preserve">                      suffixIcon: IconButton(</w:t>
      </w:r>
    </w:p>
    <w:p w14:paraId="09B19EB0" w14:textId="77777777" w:rsidR="0027038B" w:rsidRPr="00DE39BA" w:rsidRDefault="0027038B" w:rsidP="00F535CA">
      <w:pPr>
        <w:widowControl w:val="0"/>
        <w:rPr>
          <w:rFonts w:eastAsia="Calibri"/>
          <w:bCs/>
          <w:szCs w:val="24"/>
          <w:lang w:val="en-IN"/>
        </w:rPr>
        <w:pPrChange w:id="1783" w:author="mananarora1571@gmail.com" w:date="2021-05-30T15:12:00Z">
          <w:pPr/>
        </w:pPrChange>
      </w:pPr>
      <w:r w:rsidRPr="00DE39BA">
        <w:rPr>
          <w:rFonts w:eastAsia="Calibri"/>
          <w:bCs/>
          <w:szCs w:val="24"/>
          <w:lang w:val="en-IN"/>
        </w:rPr>
        <w:t xml:space="preserve">                        icon: _showPassword.value</w:t>
      </w:r>
    </w:p>
    <w:p w14:paraId="7E217417" w14:textId="77777777" w:rsidR="0027038B" w:rsidRPr="00DE39BA" w:rsidRDefault="0027038B" w:rsidP="00F535CA">
      <w:pPr>
        <w:widowControl w:val="0"/>
        <w:rPr>
          <w:rFonts w:eastAsia="Calibri"/>
          <w:bCs/>
          <w:szCs w:val="24"/>
          <w:lang w:val="en-IN"/>
        </w:rPr>
        <w:pPrChange w:id="1784" w:author="mananarora1571@gmail.com" w:date="2021-05-30T15:12:00Z">
          <w:pPr/>
        </w:pPrChange>
      </w:pPr>
      <w:r w:rsidRPr="00DE39BA">
        <w:rPr>
          <w:rFonts w:eastAsia="Calibri"/>
          <w:bCs/>
          <w:szCs w:val="24"/>
          <w:lang w:val="en-IN"/>
        </w:rPr>
        <w:t xml:space="preserve">                            ? const Icon(Icons.visibility)</w:t>
      </w:r>
    </w:p>
    <w:p w14:paraId="646F925C" w14:textId="77777777" w:rsidR="0027038B" w:rsidRPr="00DE39BA" w:rsidRDefault="0027038B" w:rsidP="00F535CA">
      <w:pPr>
        <w:widowControl w:val="0"/>
        <w:rPr>
          <w:rFonts w:eastAsia="Calibri"/>
          <w:bCs/>
          <w:szCs w:val="24"/>
          <w:lang w:val="en-IN"/>
        </w:rPr>
        <w:pPrChange w:id="1785" w:author="mananarora1571@gmail.com" w:date="2021-05-30T15:12:00Z">
          <w:pPr/>
        </w:pPrChange>
      </w:pPr>
      <w:r w:rsidRPr="00DE39BA">
        <w:rPr>
          <w:rFonts w:eastAsia="Calibri"/>
          <w:bCs/>
          <w:szCs w:val="24"/>
          <w:lang w:val="en-IN"/>
        </w:rPr>
        <w:t xml:space="preserve">                            : const Icon(Icons.visibility_off),</w:t>
      </w:r>
    </w:p>
    <w:p w14:paraId="274EC4F1" w14:textId="77777777" w:rsidR="0027038B" w:rsidRPr="00DE39BA" w:rsidRDefault="0027038B" w:rsidP="00F535CA">
      <w:pPr>
        <w:widowControl w:val="0"/>
        <w:rPr>
          <w:rFonts w:eastAsia="Calibri"/>
          <w:bCs/>
          <w:szCs w:val="24"/>
          <w:lang w:val="en-IN"/>
        </w:rPr>
        <w:pPrChange w:id="1786" w:author="mananarora1571@gmail.com" w:date="2021-05-30T15:12:00Z">
          <w:pPr/>
        </w:pPrChange>
      </w:pPr>
      <w:r w:rsidRPr="00DE39BA">
        <w:rPr>
          <w:rFonts w:eastAsia="Calibri"/>
          <w:bCs/>
          <w:szCs w:val="24"/>
          <w:lang w:val="en-IN"/>
        </w:rPr>
        <w:t xml:space="preserve">                        onPressed: () {</w:t>
      </w:r>
    </w:p>
    <w:p w14:paraId="13E60C26" w14:textId="77777777" w:rsidR="0027038B" w:rsidRPr="00DE39BA" w:rsidRDefault="0027038B" w:rsidP="00F535CA">
      <w:pPr>
        <w:widowControl w:val="0"/>
        <w:rPr>
          <w:rFonts w:eastAsia="Calibri"/>
          <w:bCs/>
          <w:szCs w:val="24"/>
          <w:lang w:val="en-IN"/>
        </w:rPr>
        <w:pPrChange w:id="1787" w:author="mananarora1571@gmail.com" w:date="2021-05-30T15:12:00Z">
          <w:pPr/>
        </w:pPrChange>
      </w:pPr>
      <w:r w:rsidRPr="00DE39BA">
        <w:rPr>
          <w:rFonts w:eastAsia="Calibri"/>
          <w:bCs/>
          <w:szCs w:val="24"/>
          <w:lang w:val="en-IN"/>
        </w:rPr>
        <w:t xml:space="preserve">                          _showPassword.value = !_showPassword.value;</w:t>
      </w:r>
    </w:p>
    <w:p w14:paraId="7B6CC2ED" w14:textId="77777777" w:rsidR="0027038B" w:rsidRPr="00DE39BA" w:rsidRDefault="0027038B" w:rsidP="00F535CA">
      <w:pPr>
        <w:widowControl w:val="0"/>
        <w:rPr>
          <w:rFonts w:eastAsia="Calibri"/>
          <w:bCs/>
          <w:szCs w:val="24"/>
          <w:lang w:val="en-IN"/>
        </w:rPr>
        <w:pPrChange w:id="1788" w:author="mananarora1571@gmail.com" w:date="2021-05-30T15:12:00Z">
          <w:pPr/>
        </w:pPrChange>
      </w:pPr>
      <w:r w:rsidRPr="00DE39BA">
        <w:rPr>
          <w:rFonts w:eastAsia="Calibri"/>
          <w:bCs/>
          <w:szCs w:val="24"/>
          <w:lang w:val="en-IN"/>
        </w:rPr>
        <w:t xml:space="preserve">                        },</w:t>
      </w:r>
    </w:p>
    <w:p w14:paraId="167EF5FC" w14:textId="77777777" w:rsidR="0027038B" w:rsidRPr="00DE39BA" w:rsidRDefault="0027038B" w:rsidP="00F535CA">
      <w:pPr>
        <w:widowControl w:val="0"/>
        <w:rPr>
          <w:rFonts w:eastAsia="Calibri"/>
          <w:bCs/>
          <w:szCs w:val="24"/>
          <w:lang w:val="en-IN"/>
        </w:rPr>
        <w:pPrChange w:id="1789" w:author="mananarora1571@gmail.com" w:date="2021-05-30T15:12:00Z">
          <w:pPr/>
        </w:pPrChange>
      </w:pPr>
      <w:r w:rsidRPr="00DE39BA">
        <w:rPr>
          <w:rFonts w:eastAsia="Calibri"/>
          <w:bCs/>
          <w:szCs w:val="24"/>
          <w:lang w:val="en-IN"/>
        </w:rPr>
        <w:t xml:space="preserve">                      ),</w:t>
      </w:r>
    </w:p>
    <w:p w14:paraId="1FAF9001" w14:textId="77777777" w:rsidR="0027038B" w:rsidRPr="00DE39BA" w:rsidRDefault="0027038B" w:rsidP="00F535CA">
      <w:pPr>
        <w:widowControl w:val="0"/>
        <w:rPr>
          <w:rFonts w:eastAsia="Calibri"/>
          <w:bCs/>
          <w:szCs w:val="24"/>
          <w:lang w:val="en-IN"/>
        </w:rPr>
        <w:pPrChange w:id="1790" w:author="mananarora1571@gmail.com" w:date="2021-05-30T15:12:00Z">
          <w:pPr/>
        </w:pPrChange>
      </w:pPr>
      <w:r w:rsidRPr="00DE39BA">
        <w:rPr>
          <w:rFonts w:eastAsia="Calibri"/>
          <w:bCs/>
          <w:szCs w:val="24"/>
          <w:lang w:val="en-IN"/>
        </w:rPr>
        <w:t xml:space="preserve">                    ),</w:t>
      </w:r>
    </w:p>
    <w:p w14:paraId="2D342678" w14:textId="77777777" w:rsidR="0027038B" w:rsidRPr="00DE39BA" w:rsidRDefault="0027038B" w:rsidP="00F535CA">
      <w:pPr>
        <w:widowControl w:val="0"/>
        <w:rPr>
          <w:rFonts w:eastAsia="Calibri"/>
          <w:bCs/>
          <w:szCs w:val="24"/>
          <w:lang w:val="en-IN"/>
        </w:rPr>
        <w:pPrChange w:id="1791" w:author="mananarora1571@gmail.com" w:date="2021-05-30T15:12:00Z">
          <w:pPr/>
        </w:pPrChange>
      </w:pPr>
      <w:r w:rsidRPr="00DE39BA">
        <w:rPr>
          <w:rFonts w:eastAsia="Calibri"/>
          <w:bCs/>
          <w:szCs w:val="24"/>
          <w:lang w:val="en-IN"/>
        </w:rPr>
        <w:t xml:space="preserve">                  ),</w:t>
      </w:r>
    </w:p>
    <w:p w14:paraId="44B49499" w14:textId="77777777" w:rsidR="0027038B" w:rsidRPr="00DE39BA" w:rsidRDefault="0027038B" w:rsidP="00F535CA">
      <w:pPr>
        <w:widowControl w:val="0"/>
        <w:rPr>
          <w:rFonts w:eastAsia="Calibri"/>
          <w:bCs/>
          <w:szCs w:val="24"/>
          <w:lang w:val="en-IN"/>
        </w:rPr>
        <w:pPrChange w:id="1792" w:author="mananarora1571@gmail.com" w:date="2021-05-30T15:12:00Z">
          <w:pPr/>
        </w:pPrChange>
      </w:pPr>
      <w:r w:rsidRPr="00DE39BA">
        <w:rPr>
          <w:rFonts w:eastAsia="Calibri"/>
          <w:bCs/>
          <w:szCs w:val="24"/>
          <w:lang w:val="en-IN"/>
        </w:rPr>
        <w:t xml:space="preserve">                ),</w:t>
      </w:r>
    </w:p>
    <w:p w14:paraId="5EB5849A" w14:textId="77777777" w:rsidR="0027038B" w:rsidRPr="00DE39BA" w:rsidRDefault="0027038B" w:rsidP="00F535CA">
      <w:pPr>
        <w:widowControl w:val="0"/>
        <w:rPr>
          <w:rFonts w:eastAsia="Calibri"/>
          <w:bCs/>
          <w:szCs w:val="24"/>
          <w:lang w:val="en-IN"/>
        </w:rPr>
        <w:pPrChange w:id="1793" w:author="mananarora1571@gmail.com" w:date="2021-05-30T15:12:00Z">
          <w:pPr/>
        </w:pPrChange>
      </w:pPr>
      <w:r w:rsidRPr="00DE39BA">
        <w:rPr>
          <w:rFonts w:eastAsia="Calibri"/>
          <w:bCs/>
          <w:szCs w:val="24"/>
          <w:lang w:val="en-IN"/>
        </w:rPr>
        <w:t xml:space="preserve">              ),</w:t>
      </w:r>
    </w:p>
    <w:p w14:paraId="74ACEBAC" w14:textId="77777777" w:rsidR="0027038B" w:rsidRPr="00DE39BA" w:rsidRDefault="0027038B" w:rsidP="00F535CA">
      <w:pPr>
        <w:widowControl w:val="0"/>
        <w:rPr>
          <w:rFonts w:eastAsia="Calibri"/>
          <w:bCs/>
          <w:szCs w:val="24"/>
          <w:lang w:val="en-IN"/>
        </w:rPr>
        <w:pPrChange w:id="1794" w:author="mananarora1571@gmail.com" w:date="2021-05-30T15:12:00Z">
          <w:pPr/>
        </w:pPrChange>
      </w:pPr>
      <w:r w:rsidRPr="00DE39BA">
        <w:rPr>
          <w:rFonts w:eastAsia="Calibri"/>
          <w:bCs/>
          <w:szCs w:val="24"/>
          <w:lang w:val="en-IN"/>
        </w:rPr>
        <w:t xml:space="preserve">              Obx(() {</w:t>
      </w:r>
    </w:p>
    <w:p w14:paraId="28DA1C9F" w14:textId="77777777" w:rsidR="0027038B" w:rsidRPr="00DE39BA" w:rsidRDefault="0027038B" w:rsidP="00F535CA">
      <w:pPr>
        <w:widowControl w:val="0"/>
        <w:rPr>
          <w:rFonts w:eastAsia="Calibri"/>
          <w:bCs/>
          <w:szCs w:val="24"/>
          <w:lang w:val="en-IN"/>
        </w:rPr>
        <w:pPrChange w:id="1795" w:author="mananarora1571@gmail.com" w:date="2021-05-30T15:12:00Z">
          <w:pPr/>
        </w:pPrChange>
      </w:pPr>
      <w:r w:rsidRPr="00DE39BA">
        <w:rPr>
          <w:rFonts w:eastAsia="Calibri"/>
          <w:bCs/>
          <w:szCs w:val="24"/>
          <w:lang w:val="en-IN"/>
        </w:rPr>
        <w:t xml:space="preserve">                if (controller.currentState.value == AppState.loading) {</w:t>
      </w:r>
    </w:p>
    <w:p w14:paraId="5288D268" w14:textId="77777777" w:rsidR="0027038B" w:rsidRPr="00DE39BA" w:rsidRDefault="0027038B" w:rsidP="00F535CA">
      <w:pPr>
        <w:widowControl w:val="0"/>
        <w:rPr>
          <w:rFonts w:eastAsia="Calibri"/>
          <w:bCs/>
          <w:szCs w:val="24"/>
          <w:lang w:val="en-IN"/>
        </w:rPr>
        <w:pPrChange w:id="1796" w:author="mananarora1571@gmail.com" w:date="2021-05-30T15:12:00Z">
          <w:pPr/>
        </w:pPrChange>
      </w:pPr>
      <w:r w:rsidRPr="00DE39BA">
        <w:rPr>
          <w:rFonts w:eastAsia="Calibri"/>
          <w:bCs/>
          <w:szCs w:val="24"/>
          <w:lang w:val="en-IN"/>
        </w:rPr>
        <w:t xml:space="preserve">                  return const Center(child: CircularProgressIndicator());</w:t>
      </w:r>
    </w:p>
    <w:p w14:paraId="65FCC708" w14:textId="77777777" w:rsidR="0027038B" w:rsidRPr="00DE39BA" w:rsidRDefault="0027038B" w:rsidP="00F535CA">
      <w:pPr>
        <w:widowControl w:val="0"/>
        <w:rPr>
          <w:rFonts w:eastAsia="Calibri"/>
          <w:bCs/>
          <w:szCs w:val="24"/>
          <w:lang w:val="en-IN"/>
        </w:rPr>
        <w:pPrChange w:id="1797" w:author="mananarora1571@gmail.com" w:date="2021-05-30T15:12:00Z">
          <w:pPr/>
        </w:pPrChange>
      </w:pPr>
      <w:r w:rsidRPr="00DE39BA">
        <w:rPr>
          <w:rFonts w:eastAsia="Calibri"/>
          <w:bCs/>
          <w:szCs w:val="24"/>
          <w:lang w:val="en-IN"/>
        </w:rPr>
        <w:t xml:space="preserve">                } else if (controller.currentState.value == AppState.loaded) {</w:t>
      </w:r>
    </w:p>
    <w:p w14:paraId="2D6C6349" w14:textId="77777777" w:rsidR="0027038B" w:rsidRPr="00DE39BA" w:rsidRDefault="0027038B" w:rsidP="00F535CA">
      <w:pPr>
        <w:widowControl w:val="0"/>
        <w:rPr>
          <w:rFonts w:eastAsia="Calibri"/>
          <w:bCs/>
          <w:szCs w:val="24"/>
          <w:lang w:val="en-IN"/>
        </w:rPr>
        <w:pPrChange w:id="1798" w:author="mananarora1571@gmail.com" w:date="2021-05-30T15:12:00Z">
          <w:pPr/>
        </w:pPrChange>
      </w:pPr>
      <w:r w:rsidRPr="00DE39BA">
        <w:rPr>
          <w:rFonts w:eastAsia="Calibri"/>
          <w:bCs/>
          <w:szCs w:val="24"/>
          <w:lang w:val="en-IN"/>
        </w:rPr>
        <w:t xml:space="preserve">                  Future.delayed(</w:t>
      </w:r>
    </w:p>
    <w:p w14:paraId="3229B825" w14:textId="77777777" w:rsidR="0027038B" w:rsidRPr="00DE39BA" w:rsidRDefault="0027038B" w:rsidP="00F535CA">
      <w:pPr>
        <w:widowControl w:val="0"/>
        <w:rPr>
          <w:rFonts w:eastAsia="Calibri"/>
          <w:bCs/>
          <w:szCs w:val="24"/>
          <w:lang w:val="en-IN"/>
        </w:rPr>
        <w:pPrChange w:id="1799" w:author="mananarora1571@gmail.com" w:date="2021-05-30T15:12:00Z">
          <w:pPr/>
        </w:pPrChange>
      </w:pPr>
      <w:r w:rsidRPr="00DE39BA">
        <w:rPr>
          <w:rFonts w:eastAsia="Calibri"/>
          <w:bCs/>
          <w:szCs w:val="24"/>
          <w:lang w:val="en-IN"/>
        </w:rPr>
        <w:lastRenderedPageBreak/>
        <w:t xml:space="preserve">                    Duration.zero,</w:t>
      </w:r>
    </w:p>
    <w:p w14:paraId="058A2801" w14:textId="77777777" w:rsidR="0027038B" w:rsidRPr="00DE39BA" w:rsidRDefault="0027038B" w:rsidP="00F535CA">
      <w:pPr>
        <w:widowControl w:val="0"/>
        <w:rPr>
          <w:rFonts w:eastAsia="Calibri"/>
          <w:bCs/>
          <w:szCs w:val="24"/>
          <w:lang w:val="en-IN"/>
        </w:rPr>
        <w:pPrChange w:id="1800" w:author="mananarora1571@gmail.com" w:date="2021-05-30T15:12:00Z">
          <w:pPr/>
        </w:pPrChange>
      </w:pPr>
      <w:r w:rsidRPr="00DE39BA">
        <w:rPr>
          <w:rFonts w:eastAsia="Calibri"/>
          <w:bCs/>
          <w:szCs w:val="24"/>
          <w:lang w:val="en-IN"/>
        </w:rPr>
        <w:t xml:space="preserve">                    () {</w:t>
      </w:r>
    </w:p>
    <w:p w14:paraId="202D698F" w14:textId="77777777" w:rsidR="0027038B" w:rsidRPr="00DE39BA" w:rsidRDefault="0027038B" w:rsidP="00F535CA">
      <w:pPr>
        <w:widowControl w:val="0"/>
        <w:rPr>
          <w:rFonts w:eastAsia="Calibri"/>
          <w:bCs/>
          <w:szCs w:val="24"/>
          <w:lang w:val="en-IN"/>
        </w:rPr>
        <w:pPrChange w:id="1801" w:author="mananarora1571@gmail.com" w:date="2021-05-30T15:12:00Z">
          <w:pPr/>
        </w:pPrChange>
      </w:pPr>
      <w:r w:rsidRPr="00DE39BA">
        <w:rPr>
          <w:rFonts w:eastAsia="Calibri"/>
          <w:bCs/>
          <w:szCs w:val="24"/>
          <w:lang w:val="en-IN"/>
        </w:rPr>
        <w:t xml:space="preserve">                      Get.offAllNamed(Routes.MAP);</w:t>
      </w:r>
    </w:p>
    <w:p w14:paraId="09375976" w14:textId="77777777" w:rsidR="0027038B" w:rsidRPr="00DE39BA" w:rsidRDefault="0027038B" w:rsidP="00F535CA">
      <w:pPr>
        <w:widowControl w:val="0"/>
        <w:rPr>
          <w:rFonts w:eastAsia="Calibri"/>
          <w:bCs/>
          <w:szCs w:val="24"/>
          <w:lang w:val="en-IN"/>
        </w:rPr>
        <w:pPrChange w:id="1802" w:author="mananarora1571@gmail.com" w:date="2021-05-30T15:12:00Z">
          <w:pPr/>
        </w:pPrChange>
      </w:pPr>
      <w:r w:rsidRPr="00DE39BA">
        <w:rPr>
          <w:rFonts w:eastAsia="Calibri"/>
          <w:bCs/>
          <w:szCs w:val="24"/>
          <w:lang w:val="en-IN"/>
        </w:rPr>
        <w:t xml:space="preserve">                    },</w:t>
      </w:r>
    </w:p>
    <w:p w14:paraId="2B6FB46C" w14:textId="77777777" w:rsidR="0027038B" w:rsidRPr="00DE39BA" w:rsidRDefault="0027038B" w:rsidP="00F535CA">
      <w:pPr>
        <w:widowControl w:val="0"/>
        <w:rPr>
          <w:rFonts w:eastAsia="Calibri"/>
          <w:bCs/>
          <w:szCs w:val="24"/>
          <w:lang w:val="en-IN"/>
        </w:rPr>
        <w:pPrChange w:id="1803" w:author="mananarora1571@gmail.com" w:date="2021-05-30T15:12:00Z">
          <w:pPr/>
        </w:pPrChange>
      </w:pPr>
      <w:r w:rsidRPr="00DE39BA">
        <w:rPr>
          <w:rFonts w:eastAsia="Calibri"/>
          <w:bCs/>
          <w:szCs w:val="24"/>
          <w:lang w:val="en-IN"/>
        </w:rPr>
        <w:t xml:space="preserve">                  );</w:t>
      </w:r>
    </w:p>
    <w:p w14:paraId="776961AE" w14:textId="77777777" w:rsidR="0027038B" w:rsidRPr="00DE39BA" w:rsidRDefault="0027038B" w:rsidP="00F535CA">
      <w:pPr>
        <w:widowControl w:val="0"/>
        <w:rPr>
          <w:rFonts w:eastAsia="Calibri"/>
          <w:bCs/>
          <w:szCs w:val="24"/>
          <w:lang w:val="en-IN"/>
        </w:rPr>
        <w:pPrChange w:id="1804" w:author="mananarora1571@gmail.com" w:date="2021-05-30T15:12:00Z">
          <w:pPr/>
        </w:pPrChange>
      </w:pPr>
      <w:r w:rsidRPr="00DE39BA">
        <w:rPr>
          <w:rFonts w:eastAsia="Calibri"/>
          <w:bCs/>
          <w:szCs w:val="24"/>
          <w:lang w:val="en-IN"/>
        </w:rPr>
        <w:t xml:space="preserve">                  return const SizedBox.shrink();</w:t>
      </w:r>
    </w:p>
    <w:p w14:paraId="20D5573C" w14:textId="77777777" w:rsidR="0027038B" w:rsidRPr="00DE39BA" w:rsidRDefault="0027038B" w:rsidP="00F535CA">
      <w:pPr>
        <w:widowControl w:val="0"/>
        <w:rPr>
          <w:rFonts w:eastAsia="Calibri"/>
          <w:bCs/>
          <w:szCs w:val="24"/>
          <w:lang w:val="en-IN"/>
        </w:rPr>
        <w:pPrChange w:id="1805" w:author="mananarora1571@gmail.com" w:date="2021-05-30T15:12:00Z">
          <w:pPr/>
        </w:pPrChange>
      </w:pPr>
      <w:r w:rsidRPr="00DE39BA">
        <w:rPr>
          <w:rFonts w:eastAsia="Calibri"/>
          <w:bCs/>
          <w:szCs w:val="24"/>
          <w:lang w:val="en-IN"/>
        </w:rPr>
        <w:t xml:space="preserve">                } else {</w:t>
      </w:r>
    </w:p>
    <w:p w14:paraId="33805890" w14:textId="77777777" w:rsidR="0027038B" w:rsidRPr="00DE39BA" w:rsidRDefault="0027038B" w:rsidP="00F535CA">
      <w:pPr>
        <w:widowControl w:val="0"/>
        <w:rPr>
          <w:rFonts w:eastAsia="Calibri"/>
          <w:bCs/>
          <w:szCs w:val="24"/>
          <w:lang w:val="en-IN"/>
        </w:rPr>
        <w:pPrChange w:id="1806" w:author="mananarora1571@gmail.com" w:date="2021-05-30T15:12:00Z">
          <w:pPr/>
        </w:pPrChange>
      </w:pPr>
      <w:r w:rsidRPr="00DE39BA">
        <w:rPr>
          <w:rFonts w:eastAsia="Calibri"/>
          <w:bCs/>
          <w:szCs w:val="24"/>
          <w:lang w:val="en-IN"/>
        </w:rPr>
        <w:t xml:space="preserve">                  return Text(controller.data);</w:t>
      </w:r>
    </w:p>
    <w:p w14:paraId="5DD255E4" w14:textId="77777777" w:rsidR="0027038B" w:rsidRPr="00DE39BA" w:rsidRDefault="0027038B" w:rsidP="00F535CA">
      <w:pPr>
        <w:widowControl w:val="0"/>
        <w:rPr>
          <w:rFonts w:eastAsia="Calibri"/>
          <w:bCs/>
          <w:szCs w:val="24"/>
          <w:lang w:val="en-IN"/>
        </w:rPr>
        <w:pPrChange w:id="1807" w:author="mananarora1571@gmail.com" w:date="2021-05-30T15:12:00Z">
          <w:pPr/>
        </w:pPrChange>
      </w:pPr>
      <w:r w:rsidRPr="00DE39BA">
        <w:rPr>
          <w:rFonts w:eastAsia="Calibri"/>
          <w:bCs/>
          <w:szCs w:val="24"/>
          <w:lang w:val="en-IN"/>
        </w:rPr>
        <w:t xml:space="preserve">                }</w:t>
      </w:r>
    </w:p>
    <w:p w14:paraId="6935F3E7" w14:textId="77777777" w:rsidR="0027038B" w:rsidRPr="00DE39BA" w:rsidRDefault="0027038B" w:rsidP="00F535CA">
      <w:pPr>
        <w:widowControl w:val="0"/>
        <w:rPr>
          <w:rFonts w:eastAsia="Calibri"/>
          <w:bCs/>
          <w:szCs w:val="24"/>
          <w:lang w:val="en-IN"/>
        </w:rPr>
        <w:pPrChange w:id="1808" w:author="mananarora1571@gmail.com" w:date="2021-05-30T15:12:00Z">
          <w:pPr/>
        </w:pPrChange>
      </w:pPr>
      <w:r w:rsidRPr="00DE39BA">
        <w:rPr>
          <w:rFonts w:eastAsia="Calibri"/>
          <w:bCs/>
          <w:szCs w:val="24"/>
          <w:lang w:val="en-IN"/>
        </w:rPr>
        <w:t xml:space="preserve">              }),</w:t>
      </w:r>
    </w:p>
    <w:p w14:paraId="55DACA38" w14:textId="77777777" w:rsidR="0027038B" w:rsidRPr="00DE39BA" w:rsidRDefault="0027038B" w:rsidP="00F535CA">
      <w:pPr>
        <w:widowControl w:val="0"/>
        <w:rPr>
          <w:rFonts w:eastAsia="Calibri"/>
          <w:bCs/>
          <w:szCs w:val="24"/>
          <w:lang w:val="en-IN"/>
        </w:rPr>
        <w:pPrChange w:id="1809" w:author="mananarora1571@gmail.com" w:date="2021-05-30T15:12:00Z">
          <w:pPr/>
        </w:pPrChange>
      </w:pPr>
      <w:r w:rsidRPr="00DE39BA">
        <w:rPr>
          <w:rFonts w:eastAsia="Calibri"/>
          <w:bCs/>
          <w:szCs w:val="24"/>
          <w:lang w:val="en-IN"/>
        </w:rPr>
        <w:t xml:space="preserve">              Button(</w:t>
      </w:r>
    </w:p>
    <w:p w14:paraId="458CB65D" w14:textId="77777777" w:rsidR="0027038B" w:rsidRPr="00DE39BA" w:rsidRDefault="0027038B" w:rsidP="00F535CA">
      <w:pPr>
        <w:widowControl w:val="0"/>
        <w:rPr>
          <w:rFonts w:eastAsia="Calibri"/>
          <w:bCs/>
          <w:szCs w:val="24"/>
          <w:lang w:val="en-IN"/>
        </w:rPr>
        <w:pPrChange w:id="1810" w:author="mananarora1571@gmail.com" w:date="2021-05-30T15:12:00Z">
          <w:pPr/>
        </w:pPrChange>
      </w:pPr>
      <w:r w:rsidRPr="00DE39BA">
        <w:rPr>
          <w:rFonts w:eastAsia="Calibri"/>
          <w:bCs/>
          <w:szCs w:val="24"/>
          <w:lang w:val="en-IN"/>
        </w:rPr>
        <w:t xml:space="preserve">                isTextOnly: false,</w:t>
      </w:r>
    </w:p>
    <w:p w14:paraId="423CD677" w14:textId="77777777" w:rsidR="0027038B" w:rsidRPr="00DE39BA" w:rsidRDefault="0027038B" w:rsidP="00F535CA">
      <w:pPr>
        <w:widowControl w:val="0"/>
        <w:rPr>
          <w:rFonts w:eastAsia="Calibri"/>
          <w:bCs/>
          <w:szCs w:val="24"/>
          <w:lang w:val="en-IN"/>
        </w:rPr>
        <w:pPrChange w:id="1811" w:author="mananarora1571@gmail.com" w:date="2021-05-30T15:12:00Z">
          <w:pPr/>
        </w:pPrChange>
      </w:pPr>
      <w:r w:rsidRPr="00DE39BA">
        <w:rPr>
          <w:rFonts w:eastAsia="Calibri"/>
          <w:bCs/>
          <w:szCs w:val="24"/>
          <w:lang w:val="en-IN"/>
        </w:rPr>
        <w:t xml:space="preserve">                text: 'Log In',</w:t>
      </w:r>
    </w:p>
    <w:p w14:paraId="32FC746A" w14:textId="77777777" w:rsidR="0027038B" w:rsidRPr="00DE39BA" w:rsidRDefault="0027038B" w:rsidP="00F535CA">
      <w:pPr>
        <w:widowControl w:val="0"/>
        <w:rPr>
          <w:rFonts w:eastAsia="Calibri"/>
          <w:bCs/>
          <w:szCs w:val="24"/>
          <w:lang w:val="en-IN"/>
        </w:rPr>
        <w:pPrChange w:id="1812" w:author="mananarora1571@gmail.com" w:date="2021-05-30T15:12:00Z">
          <w:pPr/>
        </w:pPrChange>
      </w:pPr>
      <w:r w:rsidRPr="00DE39BA">
        <w:rPr>
          <w:rFonts w:eastAsia="Calibri"/>
          <w:bCs/>
          <w:szCs w:val="24"/>
          <w:lang w:val="en-IN"/>
        </w:rPr>
        <w:t xml:space="preserve">                icon: Icons.lock_open,</w:t>
      </w:r>
    </w:p>
    <w:p w14:paraId="1A0AD08A" w14:textId="77777777" w:rsidR="0027038B" w:rsidRPr="00DE39BA" w:rsidRDefault="0027038B" w:rsidP="00F535CA">
      <w:pPr>
        <w:widowControl w:val="0"/>
        <w:rPr>
          <w:rFonts w:eastAsia="Calibri"/>
          <w:bCs/>
          <w:szCs w:val="24"/>
          <w:lang w:val="en-IN"/>
        </w:rPr>
        <w:pPrChange w:id="1813" w:author="mananarora1571@gmail.com" w:date="2021-05-30T15:12:00Z">
          <w:pPr/>
        </w:pPrChange>
      </w:pPr>
      <w:r w:rsidRPr="00DE39BA">
        <w:rPr>
          <w:rFonts w:eastAsia="Calibri"/>
          <w:bCs/>
          <w:szCs w:val="24"/>
          <w:lang w:val="en-IN"/>
        </w:rPr>
        <w:t xml:space="preserve">                onPressed: () async {</w:t>
      </w:r>
    </w:p>
    <w:p w14:paraId="2BEF034B" w14:textId="77777777" w:rsidR="0027038B" w:rsidRPr="00DE39BA" w:rsidRDefault="0027038B" w:rsidP="00F535CA">
      <w:pPr>
        <w:widowControl w:val="0"/>
        <w:rPr>
          <w:rFonts w:eastAsia="Calibri"/>
          <w:bCs/>
          <w:szCs w:val="24"/>
          <w:lang w:val="en-IN"/>
        </w:rPr>
        <w:pPrChange w:id="1814" w:author="mananarora1571@gmail.com" w:date="2021-05-30T15:12:00Z">
          <w:pPr/>
        </w:pPrChange>
      </w:pPr>
      <w:r w:rsidRPr="00DE39BA">
        <w:rPr>
          <w:rFonts w:eastAsia="Calibri"/>
          <w:bCs/>
          <w:szCs w:val="24"/>
          <w:lang w:val="en-IN"/>
        </w:rPr>
        <w:t xml:space="preserve">                  if (_formKey.currentState.validate()) {</w:t>
      </w:r>
    </w:p>
    <w:p w14:paraId="0B5E20D4" w14:textId="77777777" w:rsidR="0027038B" w:rsidRPr="00DE39BA" w:rsidRDefault="0027038B" w:rsidP="00F535CA">
      <w:pPr>
        <w:widowControl w:val="0"/>
        <w:rPr>
          <w:rFonts w:eastAsia="Calibri"/>
          <w:bCs/>
          <w:szCs w:val="24"/>
          <w:lang w:val="en-IN"/>
        </w:rPr>
        <w:pPrChange w:id="1815" w:author="mananarora1571@gmail.com" w:date="2021-05-30T15:12:00Z">
          <w:pPr/>
        </w:pPrChange>
      </w:pPr>
      <w:r w:rsidRPr="00DE39BA">
        <w:rPr>
          <w:rFonts w:eastAsia="Calibri"/>
          <w:bCs/>
          <w:szCs w:val="24"/>
          <w:lang w:val="en-IN"/>
        </w:rPr>
        <w:t xml:space="preserve">                    controller.login(email: _email, password: _password);</w:t>
      </w:r>
    </w:p>
    <w:p w14:paraId="351E0A8E" w14:textId="77777777" w:rsidR="0027038B" w:rsidRPr="00DE39BA" w:rsidRDefault="0027038B" w:rsidP="00F535CA">
      <w:pPr>
        <w:widowControl w:val="0"/>
        <w:rPr>
          <w:rFonts w:eastAsia="Calibri"/>
          <w:bCs/>
          <w:szCs w:val="24"/>
          <w:lang w:val="en-IN"/>
        </w:rPr>
        <w:pPrChange w:id="1816" w:author="mananarora1571@gmail.com" w:date="2021-05-30T15:12:00Z">
          <w:pPr/>
        </w:pPrChange>
      </w:pPr>
      <w:r w:rsidRPr="00DE39BA">
        <w:rPr>
          <w:rFonts w:eastAsia="Calibri"/>
          <w:bCs/>
          <w:szCs w:val="24"/>
          <w:lang w:val="en-IN"/>
        </w:rPr>
        <w:t xml:space="preserve">                  } else {}</w:t>
      </w:r>
    </w:p>
    <w:p w14:paraId="5C87C380" w14:textId="77777777" w:rsidR="0027038B" w:rsidRPr="00DE39BA" w:rsidRDefault="0027038B" w:rsidP="00F535CA">
      <w:pPr>
        <w:widowControl w:val="0"/>
        <w:rPr>
          <w:rFonts w:eastAsia="Calibri"/>
          <w:bCs/>
          <w:szCs w:val="24"/>
          <w:lang w:val="en-IN"/>
        </w:rPr>
        <w:pPrChange w:id="1817" w:author="mananarora1571@gmail.com" w:date="2021-05-30T15:12:00Z">
          <w:pPr/>
        </w:pPrChange>
      </w:pPr>
      <w:r w:rsidRPr="00DE39BA">
        <w:rPr>
          <w:rFonts w:eastAsia="Calibri"/>
          <w:bCs/>
          <w:szCs w:val="24"/>
          <w:lang w:val="en-IN"/>
        </w:rPr>
        <w:t xml:space="preserve">                },</w:t>
      </w:r>
    </w:p>
    <w:p w14:paraId="5F63DE23" w14:textId="77777777" w:rsidR="0027038B" w:rsidRPr="00DE39BA" w:rsidRDefault="0027038B" w:rsidP="00F535CA">
      <w:pPr>
        <w:widowControl w:val="0"/>
        <w:rPr>
          <w:rFonts w:eastAsia="Calibri"/>
          <w:bCs/>
          <w:szCs w:val="24"/>
          <w:lang w:val="en-IN"/>
        </w:rPr>
        <w:pPrChange w:id="1818" w:author="mananarora1571@gmail.com" w:date="2021-05-30T15:12:00Z">
          <w:pPr/>
        </w:pPrChange>
      </w:pPr>
      <w:r w:rsidRPr="00DE39BA">
        <w:rPr>
          <w:rFonts w:eastAsia="Calibri"/>
          <w:bCs/>
          <w:szCs w:val="24"/>
          <w:lang w:val="en-IN"/>
        </w:rPr>
        <w:t xml:space="preserve">              ),</w:t>
      </w:r>
    </w:p>
    <w:p w14:paraId="154DE059" w14:textId="77777777" w:rsidR="0027038B" w:rsidRPr="00DE39BA" w:rsidRDefault="0027038B" w:rsidP="00F535CA">
      <w:pPr>
        <w:widowControl w:val="0"/>
        <w:rPr>
          <w:rFonts w:eastAsia="Calibri"/>
          <w:bCs/>
          <w:szCs w:val="24"/>
          <w:lang w:val="en-IN"/>
        </w:rPr>
        <w:pPrChange w:id="1819" w:author="mananarora1571@gmail.com" w:date="2021-05-30T15:12:00Z">
          <w:pPr/>
        </w:pPrChange>
      </w:pPr>
      <w:r w:rsidRPr="00DE39BA">
        <w:rPr>
          <w:rFonts w:eastAsia="Calibri"/>
          <w:bCs/>
          <w:szCs w:val="24"/>
          <w:lang w:val="en-IN"/>
        </w:rPr>
        <w:t xml:space="preserve">              Button(</w:t>
      </w:r>
    </w:p>
    <w:p w14:paraId="67A484EE" w14:textId="77777777" w:rsidR="0027038B" w:rsidRPr="00DE39BA" w:rsidRDefault="0027038B" w:rsidP="00F535CA">
      <w:pPr>
        <w:widowControl w:val="0"/>
        <w:rPr>
          <w:rFonts w:eastAsia="Calibri"/>
          <w:bCs/>
          <w:szCs w:val="24"/>
          <w:lang w:val="en-IN"/>
        </w:rPr>
        <w:pPrChange w:id="1820" w:author="mananarora1571@gmail.com" w:date="2021-05-30T15:12:00Z">
          <w:pPr/>
        </w:pPrChange>
      </w:pPr>
      <w:r w:rsidRPr="00DE39BA">
        <w:rPr>
          <w:rFonts w:eastAsia="Calibri"/>
          <w:bCs/>
          <w:szCs w:val="24"/>
          <w:lang w:val="en-IN"/>
        </w:rPr>
        <w:t xml:space="preserve">                isTextOnly: false,</w:t>
      </w:r>
    </w:p>
    <w:p w14:paraId="2D8C8D0E" w14:textId="77777777" w:rsidR="0027038B" w:rsidRPr="00DE39BA" w:rsidRDefault="0027038B" w:rsidP="00F535CA">
      <w:pPr>
        <w:widowControl w:val="0"/>
        <w:rPr>
          <w:rFonts w:eastAsia="Calibri"/>
          <w:bCs/>
          <w:szCs w:val="24"/>
          <w:lang w:val="en-IN"/>
        </w:rPr>
        <w:pPrChange w:id="1821" w:author="mananarora1571@gmail.com" w:date="2021-05-30T15:12:00Z">
          <w:pPr/>
        </w:pPrChange>
      </w:pPr>
      <w:r w:rsidRPr="00DE39BA">
        <w:rPr>
          <w:rFonts w:eastAsia="Calibri"/>
          <w:bCs/>
          <w:szCs w:val="24"/>
          <w:lang w:val="en-IN"/>
        </w:rPr>
        <w:t xml:space="preserve">                text: 'Sign Up',</w:t>
      </w:r>
    </w:p>
    <w:p w14:paraId="040C2FD3" w14:textId="77777777" w:rsidR="0027038B" w:rsidRPr="00DE39BA" w:rsidRDefault="0027038B" w:rsidP="00F535CA">
      <w:pPr>
        <w:widowControl w:val="0"/>
        <w:rPr>
          <w:rFonts w:eastAsia="Calibri"/>
          <w:bCs/>
          <w:szCs w:val="24"/>
          <w:lang w:val="en-IN"/>
        </w:rPr>
        <w:pPrChange w:id="1822" w:author="mananarora1571@gmail.com" w:date="2021-05-30T15:12:00Z">
          <w:pPr/>
        </w:pPrChange>
      </w:pPr>
      <w:r w:rsidRPr="00DE39BA">
        <w:rPr>
          <w:rFonts w:eastAsia="Calibri"/>
          <w:bCs/>
          <w:szCs w:val="24"/>
          <w:lang w:val="en-IN"/>
        </w:rPr>
        <w:t xml:space="preserve">                icon: Icons.vpn_key,</w:t>
      </w:r>
    </w:p>
    <w:p w14:paraId="62936E0B" w14:textId="77777777" w:rsidR="0027038B" w:rsidRPr="00DE39BA" w:rsidRDefault="0027038B" w:rsidP="00F535CA">
      <w:pPr>
        <w:widowControl w:val="0"/>
        <w:rPr>
          <w:rFonts w:eastAsia="Calibri"/>
          <w:bCs/>
          <w:szCs w:val="24"/>
          <w:lang w:val="en-IN"/>
        </w:rPr>
        <w:pPrChange w:id="1823" w:author="mananarora1571@gmail.com" w:date="2021-05-30T15:12:00Z">
          <w:pPr/>
        </w:pPrChange>
      </w:pPr>
      <w:r w:rsidRPr="00DE39BA">
        <w:rPr>
          <w:rFonts w:eastAsia="Calibri"/>
          <w:bCs/>
          <w:szCs w:val="24"/>
          <w:lang w:val="en-IN"/>
        </w:rPr>
        <w:t xml:space="preserve">                onPressed: () =&gt; Get.toNamed(Routes.REGISTER),</w:t>
      </w:r>
    </w:p>
    <w:p w14:paraId="4CF18545" w14:textId="77777777" w:rsidR="0027038B" w:rsidRPr="00DE39BA" w:rsidRDefault="0027038B" w:rsidP="00F535CA">
      <w:pPr>
        <w:widowControl w:val="0"/>
        <w:rPr>
          <w:rFonts w:eastAsia="Calibri"/>
          <w:bCs/>
          <w:szCs w:val="24"/>
          <w:lang w:val="en-IN"/>
        </w:rPr>
        <w:pPrChange w:id="1824" w:author="mananarora1571@gmail.com" w:date="2021-05-30T15:12:00Z">
          <w:pPr/>
        </w:pPrChange>
      </w:pPr>
      <w:r w:rsidRPr="00DE39BA">
        <w:rPr>
          <w:rFonts w:eastAsia="Calibri"/>
          <w:bCs/>
          <w:szCs w:val="24"/>
          <w:lang w:val="en-IN"/>
        </w:rPr>
        <w:t xml:space="preserve">              ),</w:t>
      </w:r>
    </w:p>
    <w:p w14:paraId="689289C5" w14:textId="77777777" w:rsidR="0027038B" w:rsidRPr="00DE39BA" w:rsidRDefault="0027038B" w:rsidP="00F535CA">
      <w:pPr>
        <w:widowControl w:val="0"/>
        <w:rPr>
          <w:rFonts w:eastAsia="Calibri"/>
          <w:bCs/>
          <w:szCs w:val="24"/>
          <w:lang w:val="en-IN"/>
        </w:rPr>
        <w:pPrChange w:id="1825" w:author="mananarora1571@gmail.com" w:date="2021-05-30T15:12:00Z">
          <w:pPr/>
        </w:pPrChange>
      </w:pPr>
      <w:r w:rsidRPr="00DE39BA">
        <w:rPr>
          <w:rFonts w:eastAsia="Calibri"/>
          <w:bCs/>
          <w:szCs w:val="24"/>
          <w:lang w:val="en-IN"/>
        </w:rPr>
        <w:t xml:space="preserve">            ],</w:t>
      </w:r>
    </w:p>
    <w:p w14:paraId="58BC455F" w14:textId="77777777" w:rsidR="0027038B" w:rsidRPr="00DE39BA" w:rsidRDefault="0027038B" w:rsidP="00F535CA">
      <w:pPr>
        <w:widowControl w:val="0"/>
        <w:rPr>
          <w:rFonts w:eastAsia="Calibri"/>
          <w:bCs/>
          <w:szCs w:val="24"/>
          <w:lang w:val="en-IN"/>
        </w:rPr>
        <w:pPrChange w:id="1826" w:author="mananarora1571@gmail.com" w:date="2021-05-30T15:12:00Z">
          <w:pPr/>
        </w:pPrChange>
      </w:pPr>
      <w:r w:rsidRPr="00DE39BA">
        <w:rPr>
          <w:rFonts w:eastAsia="Calibri"/>
          <w:bCs/>
          <w:szCs w:val="24"/>
          <w:lang w:val="en-IN"/>
        </w:rPr>
        <w:lastRenderedPageBreak/>
        <w:t xml:space="preserve">          ),</w:t>
      </w:r>
    </w:p>
    <w:p w14:paraId="49BE428D" w14:textId="77777777" w:rsidR="0027038B" w:rsidRPr="00DE39BA" w:rsidRDefault="0027038B" w:rsidP="00F535CA">
      <w:pPr>
        <w:widowControl w:val="0"/>
        <w:rPr>
          <w:rFonts w:eastAsia="Calibri"/>
          <w:bCs/>
          <w:szCs w:val="24"/>
          <w:lang w:val="en-IN"/>
        </w:rPr>
        <w:pPrChange w:id="1827" w:author="mananarora1571@gmail.com" w:date="2021-05-30T15:12:00Z">
          <w:pPr/>
        </w:pPrChange>
      </w:pPr>
      <w:r w:rsidRPr="00DE39BA">
        <w:rPr>
          <w:rFonts w:eastAsia="Calibri"/>
          <w:bCs/>
          <w:szCs w:val="24"/>
          <w:lang w:val="en-IN"/>
        </w:rPr>
        <w:t xml:space="preserve">        ),</w:t>
      </w:r>
    </w:p>
    <w:p w14:paraId="230BEA6D" w14:textId="77777777" w:rsidR="0027038B" w:rsidRPr="00DE39BA" w:rsidRDefault="0027038B" w:rsidP="00F535CA">
      <w:pPr>
        <w:widowControl w:val="0"/>
        <w:rPr>
          <w:rFonts w:eastAsia="Calibri"/>
          <w:bCs/>
          <w:szCs w:val="24"/>
          <w:lang w:val="en-IN"/>
        </w:rPr>
        <w:pPrChange w:id="1828" w:author="mananarora1571@gmail.com" w:date="2021-05-30T15:12:00Z">
          <w:pPr/>
        </w:pPrChange>
      </w:pPr>
      <w:r w:rsidRPr="00DE39BA">
        <w:rPr>
          <w:rFonts w:eastAsia="Calibri"/>
          <w:bCs/>
          <w:szCs w:val="24"/>
          <w:lang w:val="en-IN"/>
        </w:rPr>
        <w:t xml:space="preserve">      ),</w:t>
      </w:r>
    </w:p>
    <w:p w14:paraId="1B2D0ADA" w14:textId="77777777" w:rsidR="0027038B" w:rsidRPr="00DE39BA" w:rsidRDefault="0027038B" w:rsidP="00F535CA">
      <w:pPr>
        <w:widowControl w:val="0"/>
        <w:rPr>
          <w:rFonts w:eastAsia="Calibri"/>
          <w:bCs/>
          <w:szCs w:val="24"/>
          <w:lang w:val="en-IN"/>
        </w:rPr>
        <w:pPrChange w:id="1829" w:author="mananarora1571@gmail.com" w:date="2021-05-30T15:12:00Z">
          <w:pPr/>
        </w:pPrChange>
      </w:pPr>
      <w:r w:rsidRPr="00DE39BA">
        <w:rPr>
          <w:rFonts w:eastAsia="Calibri"/>
          <w:bCs/>
          <w:szCs w:val="24"/>
          <w:lang w:val="en-IN"/>
        </w:rPr>
        <w:t xml:space="preserve">    );</w:t>
      </w:r>
    </w:p>
    <w:p w14:paraId="2A0609F7" w14:textId="77777777" w:rsidR="0027038B" w:rsidRPr="00DE39BA" w:rsidRDefault="0027038B" w:rsidP="00F535CA">
      <w:pPr>
        <w:widowControl w:val="0"/>
        <w:rPr>
          <w:rFonts w:eastAsia="Calibri"/>
          <w:bCs/>
          <w:szCs w:val="24"/>
          <w:lang w:val="en-IN"/>
        </w:rPr>
        <w:pPrChange w:id="1830" w:author="mananarora1571@gmail.com" w:date="2021-05-30T15:12:00Z">
          <w:pPr/>
        </w:pPrChange>
      </w:pPr>
      <w:r w:rsidRPr="00DE39BA">
        <w:rPr>
          <w:rFonts w:eastAsia="Calibri"/>
          <w:bCs/>
          <w:szCs w:val="24"/>
          <w:lang w:val="en-IN"/>
        </w:rPr>
        <w:t xml:space="preserve">  }</w:t>
      </w:r>
    </w:p>
    <w:p w14:paraId="73E17145" w14:textId="09795A5E" w:rsidR="0027038B" w:rsidRPr="00DE39BA" w:rsidRDefault="0027038B" w:rsidP="00F535CA">
      <w:pPr>
        <w:widowControl w:val="0"/>
        <w:rPr>
          <w:rFonts w:eastAsia="Calibri"/>
          <w:bCs/>
          <w:szCs w:val="24"/>
          <w:lang w:val="en-IN"/>
        </w:rPr>
        <w:pPrChange w:id="1831" w:author="mananarora1571@gmail.com" w:date="2021-05-30T15:12:00Z">
          <w:pPr/>
        </w:pPrChange>
      </w:pPr>
      <w:r w:rsidRPr="00DE39BA">
        <w:rPr>
          <w:rFonts w:eastAsia="Calibri"/>
          <w:bCs/>
          <w:szCs w:val="24"/>
          <w:lang w:val="en-IN"/>
        </w:rPr>
        <w:t>}</w:t>
      </w:r>
    </w:p>
    <w:p w14:paraId="0F8C781B" w14:textId="14BE6ED0" w:rsidR="0027038B" w:rsidRPr="00DE39BA" w:rsidRDefault="00AA4CB4" w:rsidP="00F535CA">
      <w:pPr>
        <w:widowControl w:val="0"/>
        <w:rPr>
          <w:rFonts w:eastAsia="Calibri"/>
          <w:b/>
          <w:szCs w:val="24"/>
          <w:u w:val="single"/>
          <w:lang w:val="en-IN"/>
        </w:rPr>
        <w:pPrChange w:id="1832" w:author="mananarora1571@gmail.com" w:date="2021-05-30T15:12:00Z">
          <w:pPr/>
        </w:pPrChange>
      </w:pPr>
      <w:r w:rsidRPr="00DE39BA">
        <w:rPr>
          <w:rFonts w:eastAsia="Calibri"/>
          <w:b/>
          <w:szCs w:val="24"/>
          <w:u w:val="single"/>
          <w:lang w:val="en-IN"/>
        </w:rPr>
        <w:t>LOGIN_CONTROLLER.DART</w:t>
      </w:r>
    </w:p>
    <w:p w14:paraId="6907E881" w14:textId="77777777" w:rsidR="0027038B" w:rsidRPr="00DE39BA" w:rsidRDefault="0027038B" w:rsidP="00F535CA">
      <w:pPr>
        <w:widowControl w:val="0"/>
        <w:rPr>
          <w:rFonts w:eastAsia="Calibri"/>
          <w:bCs/>
          <w:szCs w:val="24"/>
          <w:lang w:val="en-IN"/>
        </w:rPr>
        <w:pPrChange w:id="1833" w:author="mananarora1571@gmail.com" w:date="2021-05-30T15:12:00Z">
          <w:pPr/>
        </w:pPrChange>
      </w:pPr>
      <w:r w:rsidRPr="00DE39BA">
        <w:rPr>
          <w:rFonts w:eastAsia="Calibri"/>
          <w:bCs/>
          <w:szCs w:val="24"/>
          <w:lang w:val="en-IN"/>
        </w:rPr>
        <w:t>import 'package:flutter/foundation.dart';</w:t>
      </w:r>
    </w:p>
    <w:p w14:paraId="6F6F7C9E" w14:textId="77777777" w:rsidR="0027038B" w:rsidRPr="00DE39BA" w:rsidRDefault="0027038B" w:rsidP="00F535CA">
      <w:pPr>
        <w:widowControl w:val="0"/>
        <w:rPr>
          <w:rFonts w:eastAsia="Calibri"/>
          <w:bCs/>
          <w:szCs w:val="24"/>
          <w:lang w:val="en-IN"/>
        </w:rPr>
        <w:pPrChange w:id="1834" w:author="mananarora1571@gmail.com" w:date="2021-05-30T15:12:00Z">
          <w:pPr/>
        </w:pPrChange>
      </w:pPr>
      <w:r w:rsidRPr="00DE39BA">
        <w:rPr>
          <w:rFonts w:eastAsia="Calibri"/>
          <w:bCs/>
          <w:szCs w:val="24"/>
          <w:lang w:val="en-IN"/>
        </w:rPr>
        <w:t>import 'package:get/get.dart';</w:t>
      </w:r>
    </w:p>
    <w:p w14:paraId="230CBED9" w14:textId="77777777" w:rsidR="0027038B" w:rsidRPr="00DE39BA" w:rsidRDefault="0027038B" w:rsidP="00F535CA">
      <w:pPr>
        <w:widowControl w:val="0"/>
        <w:rPr>
          <w:rFonts w:eastAsia="Calibri"/>
          <w:bCs/>
          <w:szCs w:val="24"/>
          <w:lang w:val="en-IN"/>
        </w:rPr>
        <w:pPrChange w:id="1835" w:author="mananarora1571@gmail.com" w:date="2021-05-30T15:12:00Z">
          <w:pPr/>
        </w:pPrChange>
      </w:pPr>
    </w:p>
    <w:p w14:paraId="3B0251A4" w14:textId="77777777" w:rsidR="0027038B" w:rsidRPr="00DE39BA" w:rsidRDefault="0027038B" w:rsidP="00F535CA">
      <w:pPr>
        <w:widowControl w:val="0"/>
        <w:rPr>
          <w:rFonts w:eastAsia="Calibri"/>
          <w:bCs/>
          <w:szCs w:val="24"/>
          <w:lang w:val="en-IN"/>
        </w:rPr>
        <w:pPrChange w:id="1836" w:author="mananarora1571@gmail.com" w:date="2021-05-30T15:12:00Z">
          <w:pPr/>
        </w:pPrChange>
      </w:pPr>
      <w:r w:rsidRPr="00DE39BA">
        <w:rPr>
          <w:rFonts w:eastAsia="Calibri"/>
          <w:bCs/>
          <w:szCs w:val="24"/>
          <w:lang w:val="en-IN"/>
        </w:rPr>
        <w:t>import '../../constants/constants.dart';</w:t>
      </w:r>
    </w:p>
    <w:p w14:paraId="6302CD01" w14:textId="77777777" w:rsidR="0027038B" w:rsidRPr="00DE39BA" w:rsidRDefault="0027038B" w:rsidP="00F535CA">
      <w:pPr>
        <w:widowControl w:val="0"/>
        <w:rPr>
          <w:rFonts w:eastAsia="Calibri"/>
          <w:bCs/>
          <w:szCs w:val="24"/>
          <w:lang w:val="en-IN"/>
        </w:rPr>
        <w:pPrChange w:id="1837" w:author="mananarora1571@gmail.com" w:date="2021-05-30T15:12:00Z">
          <w:pPr/>
        </w:pPrChange>
      </w:pPr>
      <w:r w:rsidRPr="00DE39BA">
        <w:rPr>
          <w:rFonts w:eastAsia="Calibri"/>
          <w:bCs/>
          <w:szCs w:val="24"/>
          <w:lang w:val="en-IN"/>
        </w:rPr>
        <w:t>import '../../data/models/failure_model.dart';</w:t>
      </w:r>
    </w:p>
    <w:p w14:paraId="7D7F83B0" w14:textId="77777777" w:rsidR="0027038B" w:rsidRPr="00DE39BA" w:rsidRDefault="0027038B" w:rsidP="00F535CA">
      <w:pPr>
        <w:widowControl w:val="0"/>
        <w:rPr>
          <w:rFonts w:eastAsia="Calibri"/>
          <w:bCs/>
          <w:szCs w:val="24"/>
          <w:lang w:val="en-IN"/>
        </w:rPr>
        <w:pPrChange w:id="1838" w:author="mananarora1571@gmail.com" w:date="2021-05-30T15:12:00Z">
          <w:pPr/>
        </w:pPrChange>
      </w:pPr>
      <w:r w:rsidRPr="00DE39BA">
        <w:rPr>
          <w:rFonts w:eastAsia="Calibri"/>
          <w:bCs/>
          <w:szCs w:val="24"/>
          <w:lang w:val="en-IN"/>
        </w:rPr>
        <w:t>import '../../data/repository/repository.dart';</w:t>
      </w:r>
    </w:p>
    <w:p w14:paraId="1FEBFF76" w14:textId="77777777" w:rsidR="0027038B" w:rsidRPr="00DE39BA" w:rsidRDefault="0027038B" w:rsidP="00F535CA">
      <w:pPr>
        <w:widowControl w:val="0"/>
        <w:rPr>
          <w:rFonts w:eastAsia="Calibri"/>
          <w:bCs/>
          <w:szCs w:val="24"/>
          <w:lang w:val="en-IN"/>
        </w:rPr>
        <w:pPrChange w:id="1839" w:author="mananarora1571@gmail.com" w:date="2021-05-30T15:12:00Z">
          <w:pPr/>
        </w:pPrChange>
      </w:pPr>
      <w:r w:rsidRPr="00DE39BA">
        <w:rPr>
          <w:rFonts w:eastAsia="Calibri"/>
          <w:bCs/>
          <w:szCs w:val="24"/>
          <w:lang w:val="en-IN"/>
        </w:rPr>
        <w:t>import '../../services/services.dart';</w:t>
      </w:r>
    </w:p>
    <w:p w14:paraId="3BB4038C" w14:textId="77777777" w:rsidR="0027038B" w:rsidRPr="00DE39BA" w:rsidRDefault="0027038B" w:rsidP="00F535CA">
      <w:pPr>
        <w:widowControl w:val="0"/>
        <w:rPr>
          <w:rFonts w:eastAsia="Calibri"/>
          <w:bCs/>
          <w:szCs w:val="24"/>
          <w:lang w:val="en-IN"/>
        </w:rPr>
        <w:pPrChange w:id="1840" w:author="mananarora1571@gmail.com" w:date="2021-05-30T15:12:00Z">
          <w:pPr/>
        </w:pPrChange>
      </w:pPr>
    </w:p>
    <w:p w14:paraId="03F8D5C0" w14:textId="77777777" w:rsidR="0027038B" w:rsidRPr="00DE39BA" w:rsidRDefault="0027038B" w:rsidP="00F535CA">
      <w:pPr>
        <w:widowControl w:val="0"/>
        <w:rPr>
          <w:rFonts w:eastAsia="Calibri"/>
          <w:bCs/>
          <w:szCs w:val="24"/>
          <w:lang w:val="en-IN"/>
        </w:rPr>
        <w:pPrChange w:id="1841" w:author="mananarora1571@gmail.com" w:date="2021-05-30T15:12:00Z">
          <w:pPr/>
        </w:pPrChange>
      </w:pPr>
      <w:r w:rsidRPr="00DE39BA">
        <w:rPr>
          <w:rFonts w:eastAsia="Calibri"/>
          <w:bCs/>
          <w:szCs w:val="24"/>
          <w:lang w:val="en-IN"/>
        </w:rPr>
        <w:t>class LoginController extends GetxController {</w:t>
      </w:r>
    </w:p>
    <w:p w14:paraId="7C2CC997" w14:textId="77777777" w:rsidR="0027038B" w:rsidRPr="00DE39BA" w:rsidRDefault="0027038B" w:rsidP="00F535CA">
      <w:pPr>
        <w:widowControl w:val="0"/>
        <w:rPr>
          <w:rFonts w:eastAsia="Calibri"/>
          <w:bCs/>
          <w:szCs w:val="24"/>
          <w:lang w:val="en-IN"/>
        </w:rPr>
        <w:pPrChange w:id="1842" w:author="mananarora1571@gmail.com" w:date="2021-05-30T15:12:00Z">
          <w:pPr/>
        </w:pPrChange>
      </w:pPr>
      <w:r w:rsidRPr="00DE39BA">
        <w:rPr>
          <w:rFonts w:eastAsia="Calibri"/>
          <w:bCs/>
          <w:szCs w:val="24"/>
          <w:lang w:val="en-IN"/>
        </w:rPr>
        <w:t xml:space="preserve">  final Repository repository;</w:t>
      </w:r>
    </w:p>
    <w:p w14:paraId="5D3E9173" w14:textId="77777777" w:rsidR="0027038B" w:rsidRPr="00DE39BA" w:rsidRDefault="0027038B" w:rsidP="00F535CA">
      <w:pPr>
        <w:widowControl w:val="0"/>
        <w:rPr>
          <w:rFonts w:eastAsia="Calibri"/>
          <w:bCs/>
          <w:szCs w:val="24"/>
          <w:lang w:val="en-IN"/>
        </w:rPr>
        <w:pPrChange w:id="1843" w:author="mananarora1571@gmail.com" w:date="2021-05-30T15:12:00Z">
          <w:pPr/>
        </w:pPrChange>
      </w:pPr>
      <w:r w:rsidRPr="00DE39BA">
        <w:rPr>
          <w:rFonts w:eastAsia="Calibri"/>
          <w:bCs/>
          <w:szCs w:val="24"/>
          <w:lang w:val="en-IN"/>
        </w:rPr>
        <w:t xml:space="preserve">  LoginController({@required this.repository});</w:t>
      </w:r>
    </w:p>
    <w:p w14:paraId="445EE2B0" w14:textId="77777777" w:rsidR="0027038B" w:rsidRPr="00DE39BA" w:rsidRDefault="0027038B" w:rsidP="00F535CA">
      <w:pPr>
        <w:widowControl w:val="0"/>
        <w:rPr>
          <w:rFonts w:eastAsia="Calibri"/>
          <w:bCs/>
          <w:szCs w:val="24"/>
          <w:lang w:val="en-IN"/>
        </w:rPr>
        <w:pPrChange w:id="1844" w:author="mananarora1571@gmail.com" w:date="2021-05-30T15:12:00Z">
          <w:pPr/>
        </w:pPrChange>
      </w:pPr>
    </w:p>
    <w:p w14:paraId="072B41B9" w14:textId="77777777" w:rsidR="0027038B" w:rsidRPr="00DE39BA" w:rsidRDefault="0027038B" w:rsidP="00F535CA">
      <w:pPr>
        <w:widowControl w:val="0"/>
        <w:rPr>
          <w:rFonts w:eastAsia="Calibri"/>
          <w:bCs/>
          <w:szCs w:val="24"/>
          <w:lang w:val="en-IN"/>
        </w:rPr>
        <w:pPrChange w:id="1845" w:author="mananarora1571@gmail.com" w:date="2021-05-30T15:12:00Z">
          <w:pPr/>
        </w:pPrChange>
      </w:pPr>
      <w:r w:rsidRPr="00DE39BA">
        <w:rPr>
          <w:rFonts w:eastAsia="Calibri"/>
          <w:bCs/>
          <w:szCs w:val="24"/>
          <w:lang w:val="en-IN"/>
        </w:rPr>
        <w:t xml:space="preserve">  final currentState = AppState.initial.obs;</w:t>
      </w:r>
    </w:p>
    <w:p w14:paraId="21850A22" w14:textId="77777777" w:rsidR="0027038B" w:rsidRPr="00DE39BA" w:rsidRDefault="0027038B" w:rsidP="00F535CA">
      <w:pPr>
        <w:widowControl w:val="0"/>
        <w:rPr>
          <w:rFonts w:eastAsia="Calibri"/>
          <w:bCs/>
          <w:szCs w:val="24"/>
          <w:lang w:val="en-IN"/>
        </w:rPr>
        <w:pPrChange w:id="1846" w:author="mananarora1571@gmail.com" w:date="2021-05-30T15:12:00Z">
          <w:pPr/>
        </w:pPrChange>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F535CA">
      <w:pPr>
        <w:widowControl w:val="0"/>
        <w:rPr>
          <w:rFonts w:eastAsia="Calibri"/>
          <w:bCs/>
          <w:szCs w:val="24"/>
          <w:lang w:val="en-IN"/>
        </w:rPr>
        <w:pPrChange w:id="1847" w:author="mananarora1571@gmail.com" w:date="2021-05-30T15:12:00Z">
          <w:pPr/>
        </w:pPrChange>
      </w:pPr>
    </w:p>
    <w:p w14:paraId="19A6D59F" w14:textId="77777777" w:rsidR="0027038B" w:rsidRPr="00DE39BA" w:rsidRDefault="0027038B" w:rsidP="00F535CA">
      <w:pPr>
        <w:widowControl w:val="0"/>
        <w:rPr>
          <w:rFonts w:eastAsia="Calibri"/>
          <w:bCs/>
          <w:szCs w:val="24"/>
          <w:lang w:val="en-IN"/>
        </w:rPr>
        <w:pPrChange w:id="1848" w:author="mananarora1571@gmail.com" w:date="2021-05-30T15:12:00Z">
          <w:pPr/>
        </w:pPrChange>
      </w:pPr>
      <w:r w:rsidRPr="00DE39BA">
        <w:rPr>
          <w:rFonts w:eastAsia="Calibri"/>
          <w:bCs/>
          <w:szCs w:val="24"/>
          <w:lang w:val="en-IN"/>
        </w:rPr>
        <w:t xml:space="preserve">  Future&lt;void&gt; login(</w:t>
      </w:r>
    </w:p>
    <w:p w14:paraId="305E053C" w14:textId="77777777" w:rsidR="0027038B" w:rsidRPr="00DE39BA" w:rsidRDefault="0027038B" w:rsidP="00F535CA">
      <w:pPr>
        <w:widowControl w:val="0"/>
        <w:rPr>
          <w:rFonts w:eastAsia="Calibri"/>
          <w:bCs/>
          <w:szCs w:val="24"/>
          <w:lang w:val="en-IN"/>
        </w:rPr>
        <w:pPrChange w:id="1849" w:author="mananarora1571@gmail.com" w:date="2021-05-30T15:12:00Z">
          <w:pPr/>
        </w:pPrChange>
      </w:pPr>
      <w:r w:rsidRPr="00DE39BA">
        <w:rPr>
          <w:rFonts w:eastAsia="Calibri"/>
          <w:bCs/>
          <w:szCs w:val="24"/>
          <w:lang w:val="en-IN"/>
        </w:rPr>
        <w:t xml:space="preserve">      {@required String email, @required String password}) async {</w:t>
      </w:r>
    </w:p>
    <w:p w14:paraId="21FBABC9" w14:textId="77777777" w:rsidR="0027038B" w:rsidRPr="00DE39BA" w:rsidRDefault="0027038B" w:rsidP="00F535CA">
      <w:pPr>
        <w:widowControl w:val="0"/>
        <w:rPr>
          <w:rFonts w:eastAsia="Calibri"/>
          <w:bCs/>
          <w:szCs w:val="24"/>
          <w:lang w:val="en-IN"/>
        </w:rPr>
        <w:pPrChange w:id="1850" w:author="mananarora1571@gmail.com" w:date="2021-05-30T15:12:00Z">
          <w:pPr/>
        </w:pPrChange>
      </w:pPr>
      <w:r w:rsidRPr="00DE39BA">
        <w:rPr>
          <w:rFonts w:eastAsia="Calibri"/>
          <w:bCs/>
          <w:szCs w:val="24"/>
          <w:lang w:val="en-IN"/>
        </w:rPr>
        <w:t xml:space="preserve">    try {</w:t>
      </w:r>
    </w:p>
    <w:p w14:paraId="4EFA0174" w14:textId="77777777" w:rsidR="0027038B" w:rsidRPr="00DE39BA" w:rsidRDefault="0027038B" w:rsidP="00F535CA">
      <w:pPr>
        <w:widowControl w:val="0"/>
        <w:rPr>
          <w:rFonts w:eastAsia="Calibri"/>
          <w:bCs/>
          <w:szCs w:val="24"/>
          <w:lang w:val="en-IN"/>
        </w:rPr>
        <w:pPrChange w:id="1851" w:author="mananarora1571@gmail.com" w:date="2021-05-30T15:12:00Z">
          <w:pPr/>
        </w:pPrChange>
      </w:pPr>
      <w:r w:rsidRPr="00DE39BA">
        <w:rPr>
          <w:rFonts w:eastAsia="Calibri"/>
          <w:bCs/>
          <w:szCs w:val="24"/>
          <w:lang w:val="en-IN"/>
        </w:rPr>
        <w:t xml:space="preserve">      currentState.value = AppState.loading;</w:t>
      </w:r>
    </w:p>
    <w:p w14:paraId="6816AB43" w14:textId="77777777" w:rsidR="0027038B" w:rsidRPr="00DE39BA" w:rsidRDefault="0027038B" w:rsidP="00F535CA">
      <w:pPr>
        <w:widowControl w:val="0"/>
        <w:rPr>
          <w:rFonts w:eastAsia="Calibri"/>
          <w:bCs/>
          <w:szCs w:val="24"/>
          <w:lang w:val="en-IN"/>
        </w:rPr>
        <w:pPrChange w:id="1852" w:author="mananarora1571@gmail.com" w:date="2021-05-30T15:12:00Z">
          <w:pPr/>
        </w:pPrChange>
      </w:pPr>
      <w:r w:rsidRPr="00DE39BA">
        <w:rPr>
          <w:rFonts w:eastAsia="Calibri"/>
          <w:bCs/>
          <w:szCs w:val="24"/>
          <w:lang w:val="en-IN"/>
        </w:rPr>
        <w:t xml:space="preserve">      final _storage = StorageService().instance;</w:t>
      </w:r>
    </w:p>
    <w:p w14:paraId="48B5074D" w14:textId="77777777" w:rsidR="0027038B" w:rsidRPr="00DE39BA" w:rsidRDefault="0027038B" w:rsidP="00F535CA">
      <w:pPr>
        <w:widowControl w:val="0"/>
        <w:rPr>
          <w:rFonts w:eastAsia="Calibri"/>
          <w:bCs/>
          <w:szCs w:val="24"/>
          <w:lang w:val="en-IN"/>
        </w:rPr>
        <w:pPrChange w:id="1853" w:author="mananarora1571@gmail.com" w:date="2021-05-30T15:12:00Z">
          <w:pPr/>
        </w:pPrChange>
      </w:pPr>
      <w:r w:rsidRPr="00DE39BA">
        <w:rPr>
          <w:rFonts w:eastAsia="Calibri"/>
          <w:bCs/>
          <w:szCs w:val="24"/>
          <w:lang w:val="en-IN"/>
        </w:rPr>
        <w:lastRenderedPageBreak/>
        <w:t xml:space="preserve">      final body = await repository.login(</w:t>
      </w:r>
    </w:p>
    <w:p w14:paraId="63E5E645" w14:textId="77777777" w:rsidR="0027038B" w:rsidRPr="00DE39BA" w:rsidRDefault="0027038B" w:rsidP="00F535CA">
      <w:pPr>
        <w:widowControl w:val="0"/>
        <w:rPr>
          <w:rFonts w:eastAsia="Calibri"/>
          <w:bCs/>
          <w:szCs w:val="24"/>
          <w:lang w:val="en-IN"/>
        </w:rPr>
        <w:pPrChange w:id="1854" w:author="mananarora1571@gmail.com" w:date="2021-05-30T15:12:00Z">
          <w:pPr/>
        </w:pPrChange>
      </w:pPr>
      <w:r w:rsidRPr="00DE39BA">
        <w:rPr>
          <w:rFonts w:eastAsia="Calibri"/>
          <w:bCs/>
          <w:szCs w:val="24"/>
          <w:lang w:val="en-IN"/>
        </w:rPr>
        <w:t xml:space="preserve">        email: email,</w:t>
      </w:r>
    </w:p>
    <w:p w14:paraId="05BFC1FB" w14:textId="77777777" w:rsidR="0027038B" w:rsidRPr="00DE39BA" w:rsidRDefault="0027038B" w:rsidP="00F535CA">
      <w:pPr>
        <w:widowControl w:val="0"/>
        <w:rPr>
          <w:rFonts w:eastAsia="Calibri"/>
          <w:bCs/>
          <w:szCs w:val="24"/>
          <w:lang w:val="en-IN"/>
        </w:rPr>
        <w:pPrChange w:id="1855" w:author="mananarora1571@gmail.com" w:date="2021-05-30T15:12:00Z">
          <w:pPr/>
        </w:pPrChange>
      </w:pPr>
      <w:r w:rsidRPr="00DE39BA">
        <w:rPr>
          <w:rFonts w:eastAsia="Calibri"/>
          <w:bCs/>
          <w:szCs w:val="24"/>
          <w:lang w:val="en-IN"/>
        </w:rPr>
        <w:t xml:space="preserve">        password: password,</w:t>
      </w:r>
    </w:p>
    <w:p w14:paraId="288176A7" w14:textId="77777777" w:rsidR="0027038B" w:rsidRPr="00DE39BA" w:rsidRDefault="0027038B" w:rsidP="00F535CA">
      <w:pPr>
        <w:widowControl w:val="0"/>
        <w:rPr>
          <w:rFonts w:eastAsia="Calibri"/>
          <w:bCs/>
          <w:szCs w:val="24"/>
          <w:lang w:val="en-IN"/>
        </w:rPr>
        <w:pPrChange w:id="1856" w:author="mananarora1571@gmail.com" w:date="2021-05-30T15:12:00Z">
          <w:pPr/>
        </w:pPrChange>
      </w:pPr>
      <w:r w:rsidRPr="00DE39BA">
        <w:rPr>
          <w:rFonts w:eastAsia="Calibri"/>
          <w:bCs/>
          <w:szCs w:val="24"/>
          <w:lang w:val="en-IN"/>
        </w:rPr>
        <w:t xml:space="preserve">      );</w:t>
      </w:r>
    </w:p>
    <w:p w14:paraId="09B1AE8D" w14:textId="77777777" w:rsidR="0027038B" w:rsidRPr="00DE39BA" w:rsidRDefault="0027038B" w:rsidP="00F535CA">
      <w:pPr>
        <w:widowControl w:val="0"/>
        <w:rPr>
          <w:rFonts w:eastAsia="Calibri"/>
          <w:bCs/>
          <w:szCs w:val="24"/>
          <w:lang w:val="en-IN"/>
        </w:rPr>
        <w:pPrChange w:id="1857" w:author="mananarora1571@gmail.com" w:date="2021-05-30T15:12:00Z">
          <w:pPr/>
        </w:pPrChange>
      </w:pPr>
      <w:r w:rsidRPr="00DE39BA">
        <w:rPr>
          <w:rFonts w:eastAsia="Calibri"/>
          <w:bCs/>
          <w:szCs w:val="24"/>
          <w:lang w:val="en-IN"/>
        </w:rPr>
        <w:t xml:space="preserve">      _storage.box.write(storageKey, body["access_token"]);</w:t>
      </w:r>
    </w:p>
    <w:p w14:paraId="00820E73" w14:textId="77777777" w:rsidR="0027038B" w:rsidRPr="00DE39BA" w:rsidRDefault="0027038B" w:rsidP="00F535CA">
      <w:pPr>
        <w:widowControl w:val="0"/>
        <w:rPr>
          <w:rFonts w:eastAsia="Calibri"/>
          <w:bCs/>
          <w:szCs w:val="24"/>
          <w:lang w:val="en-IN"/>
        </w:rPr>
        <w:pPrChange w:id="1858" w:author="mananarora1571@gmail.com" w:date="2021-05-30T15:12:00Z">
          <w:pPr/>
        </w:pPrChange>
      </w:pPr>
      <w:r w:rsidRPr="00DE39BA">
        <w:rPr>
          <w:rFonts w:eastAsia="Calibri"/>
          <w:bCs/>
          <w:szCs w:val="24"/>
          <w:lang w:val="en-IN"/>
        </w:rPr>
        <w:t xml:space="preserve">      currentState.value = AppState.loaded;</w:t>
      </w:r>
    </w:p>
    <w:p w14:paraId="1871003C" w14:textId="77777777" w:rsidR="0027038B" w:rsidRPr="00DE39BA" w:rsidRDefault="0027038B" w:rsidP="00F535CA">
      <w:pPr>
        <w:widowControl w:val="0"/>
        <w:rPr>
          <w:rFonts w:eastAsia="Calibri"/>
          <w:bCs/>
          <w:szCs w:val="24"/>
          <w:lang w:val="en-IN"/>
        </w:rPr>
        <w:pPrChange w:id="1859" w:author="mananarora1571@gmail.com" w:date="2021-05-30T15:12:00Z">
          <w:pPr/>
        </w:pPrChange>
      </w:pPr>
      <w:r w:rsidRPr="00DE39BA">
        <w:rPr>
          <w:rFonts w:eastAsia="Calibri"/>
          <w:bCs/>
          <w:szCs w:val="24"/>
          <w:lang w:val="en-IN"/>
        </w:rPr>
        <w:t xml:space="preserve">    } on Failure catch (f) {</w:t>
      </w:r>
    </w:p>
    <w:p w14:paraId="4222C8F4" w14:textId="77777777" w:rsidR="0027038B" w:rsidRPr="00DE39BA" w:rsidRDefault="0027038B" w:rsidP="00F535CA">
      <w:pPr>
        <w:widowControl w:val="0"/>
        <w:rPr>
          <w:rFonts w:eastAsia="Calibri"/>
          <w:bCs/>
          <w:szCs w:val="24"/>
          <w:lang w:val="en-IN"/>
        </w:rPr>
        <w:pPrChange w:id="1860" w:author="mananarora1571@gmail.com" w:date="2021-05-30T15:12:00Z">
          <w:pPr/>
        </w:pPrChange>
      </w:pPr>
      <w:r w:rsidRPr="00DE39BA">
        <w:rPr>
          <w:rFonts w:eastAsia="Calibri"/>
          <w:bCs/>
          <w:szCs w:val="24"/>
          <w:lang w:val="en-IN"/>
        </w:rPr>
        <w:t xml:space="preserve">      data = f.toString();</w:t>
      </w:r>
    </w:p>
    <w:p w14:paraId="4B83FEBC" w14:textId="77777777" w:rsidR="0027038B" w:rsidRPr="00DE39BA" w:rsidRDefault="0027038B" w:rsidP="00F535CA">
      <w:pPr>
        <w:widowControl w:val="0"/>
        <w:rPr>
          <w:rFonts w:eastAsia="Calibri"/>
          <w:bCs/>
          <w:szCs w:val="24"/>
          <w:lang w:val="en-IN"/>
        </w:rPr>
        <w:pPrChange w:id="1861" w:author="mananarora1571@gmail.com" w:date="2021-05-30T15:12:00Z">
          <w:pPr/>
        </w:pPrChange>
      </w:pPr>
      <w:r w:rsidRPr="00DE39BA">
        <w:rPr>
          <w:rFonts w:eastAsia="Calibri"/>
          <w:bCs/>
          <w:szCs w:val="24"/>
          <w:lang w:val="en-IN"/>
        </w:rPr>
        <w:t xml:space="preserve">      currentState.value = AppState.failure;</w:t>
      </w:r>
    </w:p>
    <w:p w14:paraId="21D05C66" w14:textId="77777777" w:rsidR="0027038B" w:rsidRPr="00DE39BA" w:rsidRDefault="0027038B" w:rsidP="00F535CA">
      <w:pPr>
        <w:widowControl w:val="0"/>
        <w:rPr>
          <w:rFonts w:eastAsia="Calibri"/>
          <w:bCs/>
          <w:szCs w:val="24"/>
          <w:lang w:val="en-IN"/>
        </w:rPr>
        <w:pPrChange w:id="1862" w:author="mananarora1571@gmail.com" w:date="2021-05-30T15:12:00Z">
          <w:pPr/>
        </w:pPrChange>
      </w:pPr>
      <w:r w:rsidRPr="00DE39BA">
        <w:rPr>
          <w:rFonts w:eastAsia="Calibri"/>
          <w:bCs/>
          <w:szCs w:val="24"/>
          <w:lang w:val="en-IN"/>
        </w:rPr>
        <w:t xml:space="preserve">    }</w:t>
      </w:r>
    </w:p>
    <w:p w14:paraId="51757052" w14:textId="77777777" w:rsidR="0027038B" w:rsidRPr="00DE39BA" w:rsidRDefault="0027038B" w:rsidP="00F535CA">
      <w:pPr>
        <w:widowControl w:val="0"/>
        <w:rPr>
          <w:rFonts w:eastAsia="Calibri"/>
          <w:bCs/>
          <w:szCs w:val="24"/>
          <w:lang w:val="en-IN"/>
        </w:rPr>
        <w:pPrChange w:id="1863" w:author="mananarora1571@gmail.com" w:date="2021-05-30T15:12:00Z">
          <w:pPr/>
        </w:pPrChange>
      </w:pPr>
      <w:r w:rsidRPr="00DE39BA">
        <w:rPr>
          <w:rFonts w:eastAsia="Calibri"/>
          <w:bCs/>
          <w:szCs w:val="24"/>
          <w:lang w:val="en-IN"/>
        </w:rPr>
        <w:t xml:space="preserve">  }</w:t>
      </w:r>
    </w:p>
    <w:p w14:paraId="4EB08012" w14:textId="344ECD97" w:rsidR="0027038B" w:rsidRPr="00DE39BA" w:rsidRDefault="0027038B" w:rsidP="00F535CA">
      <w:pPr>
        <w:widowControl w:val="0"/>
        <w:rPr>
          <w:rFonts w:eastAsia="Calibri"/>
          <w:bCs/>
          <w:szCs w:val="24"/>
          <w:lang w:val="en-IN"/>
        </w:rPr>
        <w:pPrChange w:id="1864" w:author="mananarora1571@gmail.com" w:date="2021-05-30T15:12:00Z">
          <w:pPr/>
        </w:pPrChange>
      </w:pPr>
      <w:r w:rsidRPr="00DE39BA">
        <w:rPr>
          <w:rFonts w:eastAsia="Calibri"/>
          <w:bCs/>
          <w:szCs w:val="24"/>
          <w:lang w:val="en-IN"/>
        </w:rPr>
        <w:t>}</w:t>
      </w:r>
    </w:p>
    <w:p w14:paraId="4E31F8A4" w14:textId="6E1C7CCC" w:rsidR="00947DCB" w:rsidRPr="00DE39BA" w:rsidRDefault="00947DCB" w:rsidP="00F535CA">
      <w:pPr>
        <w:widowControl w:val="0"/>
        <w:rPr>
          <w:rFonts w:eastAsia="Calibri"/>
          <w:bCs/>
          <w:szCs w:val="24"/>
          <w:lang w:val="en-IN"/>
        </w:rPr>
        <w:pPrChange w:id="1865" w:author="mananarora1571@gmail.com" w:date="2021-05-30T15:12:00Z">
          <w:pPr/>
        </w:pPrChange>
      </w:pPr>
    </w:p>
    <w:p w14:paraId="55EC9A6A" w14:textId="3A4ACB46" w:rsidR="00947DCB" w:rsidRPr="00DE39BA" w:rsidRDefault="00AA4CB4" w:rsidP="00F535CA">
      <w:pPr>
        <w:widowControl w:val="0"/>
        <w:rPr>
          <w:rFonts w:eastAsia="Calibri"/>
          <w:b/>
          <w:szCs w:val="24"/>
          <w:u w:val="single"/>
          <w:lang w:val="en-IN"/>
        </w:rPr>
        <w:pPrChange w:id="1866" w:author="mananarora1571@gmail.com" w:date="2021-05-30T15:12:00Z">
          <w:pPr/>
        </w:pPrChange>
      </w:pPr>
      <w:r w:rsidRPr="00DE39BA">
        <w:rPr>
          <w:rFonts w:eastAsia="Calibri"/>
          <w:b/>
          <w:szCs w:val="24"/>
          <w:u w:val="single"/>
          <w:lang w:val="en-IN"/>
        </w:rPr>
        <w:t>LOGIN_BINDING.DART</w:t>
      </w:r>
    </w:p>
    <w:p w14:paraId="0AE212CA" w14:textId="1DF77AD8" w:rsidR="00947DCB" w:rsidRPr="00DE39BA" w:rsidRDefault="00947DCB" w:rsidP="00F535CA">
      <w:pPr>
        <w:widowControl w:val="0"/>
        <w:rPr>
          <w:rFonts w:eastAsia="Calibri"/>
          <w:bCs/>
          <w:szCs w:val="24"/>
          <w:lang w:val="en-IN"/>
        </w:rPr>
        <w:pPrChange w:id="1867" w:author="mananarora1571@gmail.com" w:date="2021-05-30T15:12:00Z">
          <w:pPr/>
        </w:pPrChange>
      </w:pPr>
    </w:p>
    <w:p w14:paraId="0645F2F2" w14:textId="77777777" w:rsidR="00947DCB" w:rsidRPr="00DE39BA" w:rsidRDefault="00947DCB" w:rsidP="00F535CA">
      <w:pPr>
        <w:widowControl w:val="0"/>
        <w:rPr>
          <w:rFonts w:eastAsia="Calibri"/>
          <w:bCs/>
          <w:szCs w:val="24"/>
          <w:lang w:val="en-IN"/>
        </w:rPr>
        <w:pPrChange w:id="1868" w:author="mananarora1571@gmail.com" w:date="2021-05-30T15:12:00Z">
          <w:pPr/>
        </w:pPrChange>
      </w:pPr>
      <w:r w:rsidRPr="00DE39BA">
        <w:rPr>
          <w:rFonts w:eastAsia="Calibri"/>
          <w:bCs/>
          <w:szCs w:val="24"/>
          <w:lang w:val="en-IN"/>
        </w:rPr>
        <w:t>import 'package:get/get.dart';</w:t>
      </w:r>
    </w:p>
    <w:p w14:paraId="4485D181" w14:textId="77777777" w:rsidR="00947DCB" w:rsidRPr="00DE39BA" w:rsidRDefault="00947DCB" w:rsidP="00F535CA">
      <w:pPr>
        <w:widowControl w:val="0"/>
        <w:rPr>
          <w:rFonts w:eastAsia="Calibri"/>
          <w:bCs/>
          <w:szCs w:val="24"/>
          <w:lang w:val="en-IN"/>
        </w:rPr>
        <w:pPrChange w:id="1869" w:author="mananarora1571@gmail.com" w:date="2021-05-30T15:12:00Z">
          <w:pPr/>
        </w:pPrChange>
      </w:pPr>
    </w:p>
    <w:p w14:paraId="5CC3266A" w14:textId="77777777" w:rsidR="00947DCB" w:rsidRPr="00DE39BA" w:rsidRDefault="00947DCB" w:rsidP="00F535CA">
      <w:pPr>
        <w:widowControl w:val="0"/>
        <w:rPr>
          <w:rFonts w:eastAsia="Calibri"/>
          <w:bCs/>
          <w:szCs w:val="24"/>
          <w:lang w:val="en-IN"/>
        </w:rPr>
        <w:pPrChange w:id="1870" w:author="mananarora1571@gmail.com" w:date="2021-05-30T15:12:00Z">
          <w:pPr/>
        </w:pPrChange>
      </w:pPr>
      <w:r w:rsidRPr="00DE39BA">
        <w:rPr>
          <w:rFonts w:eastAsia="Calibri"/>
          <w:bCs/>
          <w:szCs w:val="24"/>
          <w:lang w:val="en-IN"/>
        </w:rPr>
        <w:t>import '../../data/providers/api_client.dart';</w:t>
      </w:r>
    </w:p>
    <w:p w14:paraId="45A5A792" w14:textId="77777777" w:rsidR="00947DCB" w:rsidRPr="00DE39BA" w:rsidRDefault="00947DCB" w:rsidP="00F535CA">
      <w:pPr>
        <w:widowControl w:val="0"/>
        <w:rPr>
          <w:rFonts w:eastAsia="Calibri"/>
          <w:bCs/>
          <w:szCs w:val="24"/>
          <w:lang w:val="en-IN"/>
        </w:rPr>
        <w:pPrChange w:id="1871" w:author="mananarora1571@gmail.com" w:date="2021-05-30T15:12:00Z">
          <w:pPr/>
        </w:pPrChange>
      </w:pPr>
      <w:r w:rsidRPr="00DE39BA">
        <w:rPr>
          <w:rFonts w:eastAsia="Calibri"/>
          <w:bCs/>
          <w:szCs w:val="24"/>
          <w:lang w:val="en-IN"/>
        </w:rPr>
        <w:t>import '../../data/repository/repository.dart';</w:t>
      </w:r>
    </w:p>
    <w:p w14:paraId="7F1A5790" w14:textId="77777777" w:rsidR="00947DCB" w:rsidRPr="00DE39BA" w:rsidRDefault="00947DCB" w:rsidP="00F535CA">
      <w:pPr>
        <w:widowControl w:val="0"/>
        <w:rPr>
          <w:rFonts w:eastAsia="Calibri"/>
          <w:bCs/>
          <w:szCs w:val="24"/>
          <w:lang w:val="en-IN"/>
        </w:rPr>
        <w:pPrChange w:id="1872" w:author="mananarora1571@gmail.com" w:date="2021-05-30T15:12:00Z">
          <w:pPr/>
        </w:pPrChange>
      </w:pPr>
      <w:r w:rsidRPr="00DE39BA">
        <w:rPr>
          <w:rFonts w:eastAsia="Calibri"/>
          <w:bCs/>
          <w:szCs w:val="24"/>
          <w:lang w:val="en-IN"/>
        </w:rPr>
        <w:t>import 'login_controller.dart';</w:t>
      </w:r>
    </w:p>
    <w:p w14:paraId="309E331D" w14:textId="77777777" w:rsidR="00947DCB" w:rsidRPr="00DE39BA" w:rsidRDefault="00947DCB" w:rsidP="00F535CA">
      <w:pPr>
        <w:widowControl w:val="0"/>
        <w:rPr>
          <w:rFonts w:eastAsia="Calibri"/>
          <w:bCs/>
          <w:szCs w:val="24"/>
          <w:lang w:val="en-IN"/>
        </w:rPr>
        <w:pPrChange w:id="1873" w:author="mananarora1571@gmail.com" w:date="2021-05-30T15:12:00Z">
          <w:pPr/>
        </w:pPrChange>
      </w:pPr>
    </w:p>
    <w:p w14:paraId="401BA67E" w14:textId="77777777" w:rsidR="00947DCB" w:rsidRPr="00DE39BA" w:rsidRDefault="00947DCB" w:rsidP="00F535CA">
      <w:pPr>
        <w:widowControl w:val="0"/>
        <w:rPr>
          <w:rFonts w:eastAsia="Calibri"/>
          <w:bCs/>
          <w:szCs w:val="24"/>
          <w:lang w:val="en-IN"/>
        </w:rPr>
        <w:pPrChange w:id="1874" w:author="mananarora1571@gmail.com" w:date="2021-05-30T15:12:00Z">
          <w:pPr/>
        </w:pPrChange>
      </w:pPr>
      <w:r w:rsidRPr="00DE39BA">
        <w:rPr>
          <w:rFonts w:eastAsia="Calibri"/>
          <w:bCs/>
          <w:szCs w:val="24"/>
          <w:lang w:val="en-IN"/>
        </w:rPr>
        <w:t>class LoginBinding extends Bindings {</w:t>
      </w:r>
    </w:p>
    <w:p w14:paraId="7FCF0A22" w14:textId="77777777" w:rsidR="00947DCB" w:rsidRPr="00DE39BA" w:rsidRDefault="00947DCB" w:rsidP="00F535CA">
      <w:pPr>
        <w:widowControl w:val="0"/>
        <w:rPr>
          <w:rFonts w:eastAsia="Calibri"/>
          <w:bCs/>
          <w:szCs w:val="24"/>
          <w:lang w:val="en-IN"/>
        </w:rPr>
        <w:pPrChange w:id="1875" w:author="mananarora1571@gmail.com" w:date="2021-05-30T15:12:00Z">
          <w:pPr/>
        </w:pPrChange>
      </w:pPr>
      <w:r w:rsidRPr="00DE39BA">
        <w:rPr>
          <w:rFonts w:eastAsia="Calibri"/>
          <w:bCs/>
          <w:szCs w:val="24"/>
          <w:lang w:val="en-IN"/>
        </w:rPr>
        <w:t xml:space="preserve">  @override</w:t>
      </w:r>
    </w:p>
    <w:p w14:paraId="44C4BCCD" w14:textId="77777777" w:rsidR="00947DCB" w:rsidRPr="00DE39BA" w:rsidRDefault="00947DCB" w:rsidP="00F535CA">
      <w:pPr>
        <w:widowControl w:val="0"/>
        <w:rPr>
          <w:rFonts w:eastAsia="Calibri"/>
          <w:bCs/>
          <w:szCs w:val="24"/>
          <w:lang w:val="en-IN"/>
        </w:rPr>
        <w:pPrChange w:id="1876" w:author="mananarora1571@gmail.com" w:date="2021-05-30T15:12:00Z">
          <w:pPr/>
        </w:pPrChange>
      </w:pPr>
      <w:r w:rsidRPr="00DE39BA">
        <w:rPr>
          <w:rFonts w:eastAsia="Calibri"/>
          <w:bCs/>
          <w:szCs w:val="24"/>
          <w:lang w:val="en-IN"/>
        </w:rPr>
        <w:t xml:space="preserve">  void dependencies() {</w:t>
      </w:r>
    </w:p>
    <w:p w14:paraId="4A8BE774" w14:textId="77777777" w:rsidR="00947DCB" w:rsidRPr="00DE39BA" w:rsidRDefault="00947DCB" w:rsidP="00F535CA">
      <w:pPr>
        <w:widowControl w:val="0"/>
        <w:rPr>
          <w:rFonts w:eastAsia="Calibri"/>
          <w:bCs/>
          <w:szCs w:val="24"/>
          <w:lang w:val="en-IN"/>
        </w:rPr>
        <w:pPrChange w:id="1877" w:author="mananarora1571@gmail.com" w:date="2021-05-30T15:12:00Z">
          <w:pPr/>
        </w:pPrChange>
      </w:pPr>
      <w:r w:rsidRPr="00DE39BA">
        <w:rPr>
          <w:rFonts w:eastAsia="Calibri"/>
          <w:bCs/>
          <w:szCs w:val="24"/>
          <w:lang w:val="en-IN"/>
        </w:rPr>
        <w:t xml:space="preserve">    Get.lazyPut&lt;LoginController&gt;(</w:t>
      </w:r>
    </w:p>
    <w:p w14:paraId="743B24F4" w14:textId="77777777" w:rsidR="00947DCB" w:rsidRPr="00DE39BA" w:rsidRDefault="00947DCB" w:rsidP="00F535CA">
      <w:pPr>
        <w:widowControl w:val="0"/>
        <w:rPr>
          <w:rFonts w:eastAsia="Calibri"/>
          <w:bCs/>
          <w:szCs w:val="24"/>
          <w:lang w:val="en-IN"/>
        </w:rPr>
        <w:pPrChange w:id="1878" w:author="mananarora1571@gmail.com" w:date="2021-05-30T15:12:00Z">
          <w:pPr/>
        </w:pPrChange>
      </w:pPr>
      <w:r w:rsidRPr="00DE39BA">
        <w:rPr>
          <w:rFonts w:eastAsia="Calibri"/>
          <w:bCs/>
          <w:szCs w:val="24"/>
          <w:lang w:val="en-IN"/>
        </w:rPr>
        <w:t xml:space="preserve">      () =&gt; LoginController(</w:t>
      </w:r>
    </w:p>
    <w:p w14:paraId="1C05A05A" w14:textId="77777777" w:rsidR="00947DCB" w:rsidRPr="00DE39BA" w:rsidRDefault="00947DCB" w:rsidP="00F535CA">
      <w:pPr>
        <w:widowControl w:val="0"/>
        <w:rPr>
          <w:rFonts w:eastAsia="Calibri"/>
          <w:bCs/>
          <w:szCs w:val="24"/>
          <w:lang w:val="en-IN"/>
        </w:rPr>
        <w:pPrChange w:id="1879" w:author="mananarora1571@gmail.com" w:date="2021-05-30T15:12:00Z">
          <w:pPr/>
        </w:pPrChange>
      </w:pPr>
      <w:r w:rsidRPr="00DE39BA">
        <w:rPr>
          <w:rFonts w:eastAsia="Calibri"/>
          <w:bCs/>
          <w:szCs w:val="24"/>
          <w:lang w:val="en-IN"/>
        </w:rPr>
        <w:t xml:space="preserve">        repository: Repository(</w:t>
      </w:r>
    </w:p>
    <w:p w14:paraId="1EE54BFA" w14:textId="77777777" w:rsidR="00947DCB" w:rsidRPr="00DE39BA" w:rsidRDefault="00947DCB" w:rsidP="00F535CA">
      <w:pPr>
        <w:widowControl w:val="0"/>
        <w:rPr>
          <w:rFonts w:eastAsia="Calibri"/>
          <w:bCs/>
          <w:szCs w:val="24"/>
          <w:lang w:val="en-IN"/>
        </w:rPr>
        <w:pPrChange w:id="1880" w:author="mananarora1571@gmail.com" w:date="2021-05-30T15:12:00Z">
          <w:pPr/>
        </w:pPrChange>
      </w:pPr>
      <w:r w:rsidRPr="00DE39BA">
        <w:rPr>
          <w:rFonts w:eastAsia="Calibri"/>
          <w:bCs/>
          <w:szCs w:val="24"/>
          <w:lang w:val="en-IN"/>
        </w:rPr>
        <w:lastRenderedPageBreak/>
        <w:t xml:space="preserve">          apiClient: ApiClient(),</w:t>
      </w:r>
    </w:p>
    <w:p w14:paraId="5DA080E6" w14:textId="77777777" w:rsidR="00947DCB" w:rsidRPr="00DE39BA" w:rsidRDefault="00947DCB" w:rsidP="00F535CA">
      <w:pPr>
        <w:widowControl w:val="0"/>
        <w:rPr>
          <w:rFonts w:eastAsia="Calibri"/>
          <w:bCs/>
          <w:szCs w:val="24"/>
          <w:lang w:val="en-IN"/>
        </w:rPr>
        <w:pPrChange w:id="1881" w:author="mananarora1571@gmail.com" w:date="2021-05-30T15:12:00Z">
          <w:pPr/>
        </w:pPrChange>
      </w:pPr>
      <w:r w:rsidRPr="00DE39BA">
        <w:rPr>
          <w:rFonts w:eastAsia="Calibri"/>
          <w:bCs/>
          <w:szCs w:val="24"/>
          <w:lang w:val="en-IN"/>
        </w:rPr>
        <w:t xml:space="preserve">        ),</w:t>
      </w:r>
    </w:p>
    <w:p w14:paraId="717DD18A" w14:textId="77777777" w:rsidR="00947DCB" w:rsidRPr="00DE39BA" w:rsidRDefault="00947DCB" w:rsidP="00F535CA">
      <w:pPr>
        <w:widowControl w:val="0"/>
        <w:rPr>
          <w:rFonts w:eastAsia="Calibri"/>
          <w:bCs/>
          <w:szCs w:val="24"/>
          <w:lang w:val="en-IN"/>
        </w:rPr>
        <w:pPrChange w:id="1882" w:author="mananarora1571@gmail.com" w:date="2021-05-30T15:12:00Z">
          <w:pPr/>
        </w:pPrChange>
      </w:pPr>
      <w:r w:rsidRPr="00DE39BA">
        <w:rPr>
          <w:rFonts w:eastAsia="Calibri"/>
          <w:bCs/>
          <w:szCs w:val="24"/>
          <w:lang w:val="en-IN"/>
        </w:rPr>
        <w:t xml:space="preserve">      ),</w:t>
      </w:r>
    </w:p>
    <w:p w14:paraId="02DCA11C" w14:textId="77777777" w:rsidR="00947DCB" w:rsidRPr="00DE39BA" w:rsidRDefault="00947DCB" w:rsidP="00F535CA">
      <w:pPr>
        <w:widowControl w:val="0"/>
        <w:rPr>
          <w:rFonts w:eastAsia="Calibri"/>
          <w:bCs/>
          <w:szCs w:val="24"/>
          <w:lang w:val="en-IN"/>
        </w:rPr>
        <w:pPrChange w:id="1883" w:author="mananarora1571@gmail.com" w:date="2021-05-30T15:12:00Z">
          <w:pPr/>
        </w:pPrChange>
      </w:pPr>
      <w:r w:rsidRPr="00DE39BA">
        <w:rPr>
          <w:rFonts w:eastAsia="Calibri"/>
          <w:bCs/>
          <w:szCs w:val="24"/>
          <w:lang w:val="en-IN"/>
        </w:rPr>
        <w:t xml:space="preserve">    );</w:t>
      </w:r>
    </w:p>
    <w:p w14:paraId="651D59F4" w14:textId="77777777" w:rsidR="00947DCB" w:rsidRPr="00DE39BA" w:rsidRDefault="00947DCB" w:rsidP="00F535CA">
      <w:pPr>
        <w:widowControl w:val="0"/>
        <w:rPr>
          <w:rFonts w:eastAsia="Calibri"/>
          <w:bCs/>
          <w:szCs w:val="24"/>
          <w:lang w:val="en-IN"/>
        </w:rPr>
        <w:pPrChange w:id="1884" w:author="mananarora1571@gmail.com" w:date="2021-05-30T15:12:00Z">
          <w:pPr/>
        </w:pPrChange>
      </w:pPr>
      <w:r w:rsidRPr="00DE39BA">
        <w:rPr>
          <w:rFonts w:eastAsia="Calibri"/>
          <w:bCs/>
          <w:szCs w:val="24"/>
          <w:lang w:val="en-IN"/>
        </w:rPr>
        <w:t xml:space="preserve">  }</w:t>
      </w:r>
    </w:p>
    <w:p w14:paraId="3A30716F" w14:textId="4BADAAE5" w:rsidR="00947DCB" w:rsidRPr="00DE39BA" w:rsidRDefault="00947DCB" w:rsidP="00F535CA">
      <w:pPr>
        <w:widowControl w:val="0"/>
        <w:rPr>
          <w:rFonts w:eastAsia="Calibri"/>
          <w:bCs/>
          <w:szCs w:val="24"/>
          <w:lang w:val="en-IN"/>
        </w:rPr>
        <w:pPrChange w:id="1885" w:author="mananarora1571@gmail.com" w:date="2021-05-30T15:12:00Z">
          <w:pPr/>
        </w:pPrChange>
      </w:pPr>
      <w:r w:rsidRPr="00DE39BA">
        <w:rPr>
          <w:rFonts w:eastAsia="Calibri"/>
          <w:bCs/>
          <w:szCs w:val="24"/>
          <w:lang w:val="en-IN"/>
        </w:rPr>
        <w:t>}</w:t>
      </w:r>
    </w:p>
    <w:p w14:paraId="6081F99E" w14:textId="2191BEE6" w:rsidR="00947DCB" w:rsidRPr="00DE39BA" w:rsidRDefault="00947DCB" w:rsidP="00F535CA">
      <w:pPr>
        <w:widowControl w:val="0"/>
        <w:rPr>
          <w:rFonts w:eastAsia="Calibri"/>
          <w:bCs/>
          <w:szCs w:val="24"/>
          <w:lang w:val="en-IN"/>
        </w:rPr>
        <w:pPrChange w:id="1886" w:author="mananarora1571@gmail.com" w:date="2021-05-30T15:12:00Z">
          <w:pPr/>
        </w:pPrChange>
      </w:pPr>
    </w:p>
    <w:p w14:paraId="6F554017" w14:textId="3E67AD12" w:rsidR="00947DCB" w:rsidRPr="00DE39BA" w:rsidRDefault="00947DCB" w:rsidP="00F535CA">
      <w:pPr>
        <w:widowControl w:val="0"/>
        <w:jc w:val="center"/>
        <w:rPr>
          <w:rFonts w:eastAsia="Calibri"/>
          <w:bCs/>
          <w:szCs w:val="24"/>
          <w:lang w:val="en-IN"/>
        </w:rPr>
        <w:pPrChange w:id="1887" w:author="mananarora1571@gmail.com" w:date="2021-05-30T15:12:00Z">
          <w:pPr>
            <w:jc w:val="center"/>
          </w:pPr>
        </w:pPrChange>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82CB01F" w:rsidR="0056445B" w:rsidRPr="0056445B" w:rsidRDefault="0056445B" w:rsidP="00F535CA">
      <w:pPr>
        <w:pStyle w:val="Caption"/>
        <w:widowControl w:val="0"/>
        <w:jc w:val="center"/>
        <w:rPr>
          <w:b/>
          <w:i w:val="0"/>
          <w:color w:val="auto"/>
          <w:sz w:val="24"/>
          <w:szCs w:val="24"/>
        </w:rPr>
        <w:pPrChange w:id="1888"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889" w:author="Pranav Taneja" w:date="2021-05-18T23:38:00Z">
        <w:r w:rsidR="005F6557">
          <w:rPr>
            <w:b/>
            <w:i w:val="0"/>
            <w:color w:val="auto"/>
            <w:sz w:val="24"/>
            <w:szCs w:val="24"/>
          </w:rPr>
          <w:t>1</w:t>
        </w:r>
      </w:ins>
      <w:ins w:id="1890" w:author="abhay mendiratta" w:date="2021-05-21T21:47:00Z">
        <w:r w:rsidR="004D55D9">
          <w:rPr>
            <w:b/>
            <w:i w:val="0"/>
            <w:color w:val="auto"/>
            <w:sz w:val="24"/>
            <w:szCs w:val="24"/>
          </w:rPr>
          <w:t>2</w:t>
        </w:r>
      </w:ins>
      <w:ins w:id="1891" w:author="Pranav Taneja" w:date="2021-05-18T23:38:00Z">
        <w:del w:id="1892" w:author="abhay mendiratta" w:date="2021-05-21T21:47:00Z">
          <w:r w:rsidR="005F6557" w:rsidDel="004D55D9">
            <w:rPr>
              <w:b/>
              <w:i w:val="0"/>
              <w:color w:val="auto"/>
              <w:sz w:val="24"/>
              <w:szCs w:val="24"/>
            </w:rPr>
            <w:delText>1</w:delText>
          </w:r>
        </w:del>
      </w:ins>
      <w:del w:id="1893"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F535CA">
      <w:pPr>
        <w:widowControl w:val="0"/>
        <w:rPr>
          <w:rFonts w:eastAsia="Calibri"/>
          <w:b/>
          <w:szCs w:val="24"/>
          <w:u w:val="single"/>
          <w:lang w:val="en-IN"/>
        </w:rPr>
        <w:pPrChange w:id="1894" w:author="mananarora1571@gmail.com" w:date="2021-05-30T15:12:00Z">
          <w:pPr/>
        </w:pPrChange>
      </w:pPr>
    </w:p>
    <w:p w14:paraId="548CA332" w14:textId="7CF500C0" w:rsidR="0027038B" w:rsidRPr="00DE39BA" w:rsidRDefault="0027038B" w:rsidP="00F535CA">
      <w:pPr>
        <w:widowControl w:val="0"/>
        <w:rPr>
          <w:rFonts w:eastAsia="Calibri"/>
          <w:bCs/>
          <w:szCs w:val="24"/>
          <w:lang w:val="en-IN"/>
        </w:rPr>
        <w:pPrChange w:id="1895" w:author="mananarora1571@gmail.com" w:date="2021-05-30T15:12:00Z">
          <w:pPr/>
        </w:pPrChange>
      </w:pPr>
    </w:p>
    <w:p w14:paraId="5E2AC653" w14:textId="246A68C6" w:rsidR="00947DCB" w:rsidRPr="00DE39BA" w:rsidRDefault="00AA4CB4" w:rsidP="00F535CA">
      <w:pPr>
        <w:widowControl w:val="0"/>
        <w:rPr>
          <w:rFonts w:eastAsia="Calibri"/>
          <w:b/>
          <w:szCs w:val="24"/>
          <w:u w:val="single"/>
          <w:lang w:val="en-IN"/>
        </w:rPr>
        <w:pPrChange w:id="1896" w:author="mananarora1571@gmail.com" w:date="2021-05-30T15:12:00Z">
          <w:pPr/>
        </w:pPrChange>
      </w:pPr>
      <w:r w:rsidRPr="00DE39BA">
        <w:rPr>
          <w:rFonts w:eastAsia="Calibri"/>
          <w:b/>
          <w:szCs w:val="24"/>
          <w:u w:val="single"/>
          <w:lang w:val="en-IN"/>
        </w:rPr>
        <w:t>REGISTER_VIEW.DART</w:t>
      </w:r>
    </w:p>
    <w:p w14:paraId="63CF3454" w14:textId="77777777" w:rsidR="00947DCB" w:rsidRPr="00DE39BA" w:rsidRDefault="00947DCB" w:rsidP="00F535CA">
      <w:pPr>
        <w:widowControl w:val="0"/>
        <w:rPr>
          <w:rFonts w:eastAsia="Calibri"/>
          <w:bCs/>
          <w:szCs w:val="24"/>
          <w:lang w:val="en-IN"/>
        </w:rPr>
        <w:pPrChange w:id="1897" w:author="mananarora1571@gmail.com" w:date="2021-05-30T15:12:00Z">
          <w:pPr/>
        </w:pPrChange>
      </w:pPr>
      <w:r w:rsidRPr="00DE39BA">
        <w:rPr>
          <w:rFonts w:eastAsia="Calibri"/>
          <w:bCs/>
          <w:szCs w:val="24"/>
          <w:lang w:val="en-IN"/>
        </w:rPr>
        <w:t>import 'package:flutter/material.dart';</w:t>
      </w:r>
    </w:p>
    <w:p w14:paraId="1F176272" w14:textId="77777777" w:rsidR="00947DCB" w:rsidRPr="00DE39BA" w:rsidRDefault="00947DCB" w:rsidP="00F535CA">
      <w:pPr>
        <w:widowControl w:val="0"/>
        <w:rPr>
          <w:rFonts w:eastAsia="Calibri"/>
          <w:bCs/>
          <w:szCs w:val="24"/>
          <w:lang w:val="en-IN"/>
        </w:rPr>
        <w:pPrChange w:id="1898" w:author="mananarora1571@gmail.com" w:date="2021-05-30T15:12:00Z">
          <w:pPr/>
        </w:pPrChange>
      </w:pPr>
      <w:r w:rsidRPr="00DE39BA">
        <w:rPr>
          <w:rFonts w:eastAsia="Calibri"/>
          <w:bCs/>
          <w:szCs w:val="24"/>
          <w:lang w:val="en-IN"/>
        </w:rPr>
        <w:t>import 'package:get/get.dart';</w:t>
      </w:r>
    </w:p>
    <w:p w14:paraId="5F28606A" w14:textId="77777777" w:rsidR="00947DCB" w:rsidRPr="00DE39BA" w:rsidRDefault="00947DCB" w:rsidP="00F535CA">
      <w:pPr>
        <w:widowControl w:val="0"/>
        <w:rPr>
          <w:rFonts w:eastAsia="Calibri"/>
          <w:bCs/>
          <w:szCs w:val="24"/>
          <w:lang w:val="en-IN"/>
        </w:rPr>
        <w:pPrChange w:id="1899" w:author="mananarora1571@gmail.com" w:date="2021-05-30T15:12:00Z">
          <w:pPr/>
        </w:pPrChange>
      </w:pPr>
      <w:r w:rsidRPr="00DE39BA">
        <w:rPr>
          <w:rFonts w:eastAsia="Calibri"/>
          <w:bCs/>
          <w:szCs w:val="24"/>
          <w:lang w:val="en-IN"/>
        </w:rPr>
        <w:t>import '../../shared/location_data_sender.dart';</w:t>
      </w:r>
    </w:p>
    <w:p w14:paraId="2B07BAC5" w14:textId="77777777" w:rsidR="00947DCB" w:rsidRPr="00DE39BA" w:rsidRDefault="00947DCB" w:rsidP="00F535CA">
      <w:pPr>
        <w:widowControl w:val="0"/>
        <w:rPr>
          <w:rFonts w:eastAsia="Calibri"/>
          <w:bCs/>
          <w:szCs w:val="24"/>
          <w:lang w:val="en-IN"/>
        </w:rPr>
        <w:pPrChange w:id="1900" w:author="mananarora1571@gmail.com" w:date="2021-05-30T15:12:00Z">
          <w:pPr/>
        </w:pPrChange>
      </w:pPr>
      <w:r w:rsidRPr="00DE39BA">
        <w:rPr>
          <w:rFonts w:eastAsia="Calibri"/>
          <w:bCs/>
          <w:szCs w:val="24"/>
          <w:lang w:val="en-IN"/>
        </w:rPr>
        <w:t>import 'package:location/location.dart';</w:t>
      </w:r>
    </w:p>
    <w:p w14:paraId="6294DF7F" w14:textId="77777777" w:rsidR="00947DCB" w:rsidRPr="00DE39BA" w:rsidRDefault="00947DCB" w:rsidP="00F535CA">
      <w:pPr>
        <w:widowControl w:val="0"/>
        <w:rPr>
          <w:rFonts w:eastAsia="Calibri"/>
          <w:bCs/>
          <w:szCs w:val="24"/>
          <w:lang w:val="en-IN"/>
        </w:rPr>
        <w:pPrChange w:id="1901" w:author="mananarora1571@gmail.com" w:date="2021-05-30T15:12:00Z">
          <w:pPr/>
        </w:pPrChange>
      </w:pPr>
    </w:p>
    <w:p w14:paraId="044EF35E" w14:textId="77777777" w:rsidR="00947DCB" w:rsidRPr="00DE39BA" w:rsidRDefault="00947DCB" w:rsidP="00F535CA">
      <w:pPr>
        <w:widowControl w:val="0"/>
        <w:rPr>
          <w:rFonts w:eastAsia="Calibri"/>
          <w:bCs/>
          <w:szCs w:val="24"/>
          <w:lang w:val="en-IN"/>
        </w:rPr>
        <w:pPrChange w:id="1902" w:author="mananarora1571@gmail.com" w:date="2021-05-30T15:12:00Z">
          <w:pPr/>
        </w:pPrChange>
      </w:pPr>
      <w:r w:rsidRPr="00DE39BA">
        <w:rPr>
          <w:rFonts w:eastAsia="Calibri"/>
          <w:bCs/>
          <w:szCs w:val="24"/>
          <w:lang w:val="en-IN"/>
        </w:rPr>
        <w:t>import '../../constants/constants.dart';</w:t>
      </w:r>
    </w:p>
    <w:p w14:paraId="63DB03A9" w14:textId="77777777" w:rsidR="00947DCB" w:rsidRPr="00DE39BA" w:rsidRDefault="00947DCB" w:rsidP="00F535CA">
      <w:pPr>
        <w:widowControl w:val="0"/>
        <w:rPr>
          <w:rFonts w:eastAsia="Calibri"/>
          <w:bCs/>
          <w:szCs w:val="24"/>
          <w:lang w:val="en-IN"/>
        </w:rPr>
        <w:pPrChange w:id="1903" w:author="mananarora1571@gmail.com" w:date="2021-05-30T15:12:00Z">
          <w:pPr/>
        </w:pPrChange>
      </w:pPr>
      <w:r w:rsidRPr="00DE39BA">
        <w:rPr>
          <w:rFonts w:eastAsia="Calibri"/>
          <w:bCs/>
          <w:szCs w:val="24"/>
          <w:lang w:val="en-IN"/>
        </w:rPr>
        <w:t>import '../../constants/style_constants.dart';</w:t>
      </w:r>
    </w:p>
    <w:p w14:paraId="6428522B" w14:textId="77777777" w:rsidR="00947DCB" w:rsidRPr="00DE39BA" w:rsidRDefault="00947DCB" w:rsidP="00F535CA">
      <w:pPr>
        <w:widowControl w:val="0"/>
        <w:rPr>
          <w:rFonts w:eastAsia="Calibri"/>
          <w:bCs/>
          <w:szCs w:val="24"/>
          <w:lang w:val="en-IN"/>
        </w:rPr>
        <w:pPrChange w:id="1904" w:author="mananarora1571@gmail.com" w:date="2021-05-30T15:12:00Z">
          <w:pPr/>
        </w:pPrChange>
      </w:pPr>
      <w:r w:rsidRPr="00DE39BA">
        <w:rPr>
          <w:rFonts w:eastAsia="Calibri"/>
          <w:bCs/>
          <w:szCs w:val="24"/>
          <w:lang w:val="en-IN"/>
        </w:rPr>
        <w:t>import '../../routes/app_pages.dart';</w:t>
      </w:r>
    </w:p>
    <w:p w14:paraId="79E52B69" w14:textId="77777777" w:rsidR="00947DCB" w:rsidRPr="00DE39BA" w:rsidRDefault="00947DCB" w:rsidP="00F535CA">
      <w:pPr>
        <w:widowControl w:val="0"/>
        <w:rPr>
          <w:rFonts w:eastAsia="Calibri"/>
          <w:bCs/>
          <w:szCs w:val="24"/>
          <w:lang w:val="en-IN"/>
        </w:rPr>
        <w:pPrChange w:id="1905" w:author="mananarora1571@gmail.com" w:date="2021-05-30T15:12:00Z">
          <w:pPr/>
        </w:pPrChange>
      </w:pPr>
      <w:r w:rsidRPr="00DE39BA">
        <w:rPr>
          <w:rFonts w:eastAsia="Calibri"/>
          <w:bCs/>
          <w:szCs w:val="24"/>
          <w:lang w:val="en-IN"/>
        </w:rPr>
        <w:t>import '../../shared/button.dart';</w:t>
      </w:r>
    </w:p>
    <w:p w14:paraId="67BF5BA5" w14:textId="77777777" w:rsidR="00947DCB" w:rsidRPr="00DE39BA" w:rsidRDefault="00947DCB" w:rsidP="00F535CA">
      <w:pPr>
        <w:widowControl w:val="0"/>
        <w:rPr>
          <w:rFonts w:eastAsia="Calibri"/>
          <w:bCs/>
          <w:szCs w:val="24"/>
          <w:lang w:val="en-IN"/>
        </w:rPr>
        <w:pPrChange w:id="1906" w:author="mananarora1571@gmail.com" w:date="2021-05-30T15:12:00Z">
          <w:pPr/>
        </w:pPrChange>
      </w:pPr>
      <w:r w:rsidRPr="00DE39BA">
        <w:rPr>
          <w:rFonts w:eastAsia="Calibri"/>
          <w:bCs/>
          <w:szCs w:val="24"/>
          <w:lang w:val="en-IN"/>
        </w:rPr>
        <w:t>import 'register_controller.dart';</w:t>
      </w:r>
    </w:p>
    <w:p w14:paraId="332BB690" w14:textId="77777777" w:rsidR="00947DCB" w:rsidRPr="00DE39BA" w:rsidRDefault="00947DCB" w:rsidP="00F535CA">
      <w:pPr>
        <w:widowControl w:val="0"/>
        <w:rPr>
          <w:rFonts w:eastAsia="Calibri"/>
          <w:bCs/>
          <w:szCs w:val="24"/>
          <w:lang w:val="en-IN"/>
        </w:rPr>
        <w:pPrChange w:id="1907" w:author="mananarora1571@gmail.com" w:date="2021-05-30T15:12:00Z">
          <w:pPr/>
        </w:pPrChange>
      </w:pPr>
    </w:p>
    <w:p w14:paraId="2F078230" w14:textId="77777777" w:rsidR="00947DCB" w:rsidRPr="00DE39BA" w:rsidRDefault="00947DCB" w:rsidP="00F535CA">
      <w:pPr>
        <w:widowControl w:val="0"/>
        <w:rPr>
          <w:rFonts w:eastAsia="Calibri"/>
          <w:bCs/>
          <w:szCs w:val="24"/>
          <w:lang w:val="en-IN"/>
        </w:rPr>
        <w:pPrChange w:id="1908" w:author="mananarora1571@gmail.com" w:date="2021-05-30T15:12:00Z">
          <w:pPr/>
        </w:pPrChange>
      </w:pPr>
      <w:r w:rsidRPr="00DE39BA">
        <w:rPr>
          <w:rFonts w:eastAsia="Calibri"/>
          <w:bCs/>
          <w:szCs w:val="24"/>
          <w:lang w:val="en-IN"/>
        </w:rPr>
        <w:t>class RegisterView extends GetView&lt;RegisterController&gt; {</w:t>
      </w:r>
    </w:p>
    <w:p w14:paraId="4E1A370A" w14:textId="77777777" w:rsidR="00947DCB" w:rsidRPr="00DE39BA" w:rsidRDefault="00947DCB" w:rsidP="00F535CA">
      <w:pPr>
        <w:widowControl w:val="0"/>
        <w:rPr>
          <w:rFonts w:eastAsia="Calibri"/>
          <w:bCs/>
          <w:szCs w:val="24"/>
          <w:lang w:val="en-IN"/>
        </w:rPr>
        <w:pPrChange w:id="1909" w:author="mananarora1571@gmail.com" w:date="2021-05-30T15:12:00Z">
          <w:pPr/>
        </w:pPrChange>
      </w:pPr>
      <w:r w:rsidRPr="00DE39BA">
        <w:rPr>
          <w:rFonts w:eastAsia="Calibri"/>
          <w:bCs/>
          <w:szCs w:val="24"/>
          <w:lang w:val="en-IN"/>
        </w:rPr>
        <w:lastRenderedPageBreak/>
        <w:t xml:space="preserve">  final _formKey = GlobalKey&lt;FormState&gt;();</w:t>
      </w:r>
    </w:p>
    <w:p w14:paraId="5EBE5F09" w14:textId="77777777" w:rsidR="00947DCB" w:rsidRPr="00DE39BA" w:rsidRDefault="00947DCB" w:rsidP="00F535CA">
      <w:pPr>
        <w:widowControl w:val="0"/>
        <w:rPr>
          <w:rFonts w:eastAsia="Calibri"/>
          <w:bCs/>
          <w:szCs w:val="24"/>
          <w:lang w:val="en-IN"/>
        </w:rPr>
        <w:pPrChange w:id="1910" w:author="mananarora1571@gmail.com" w:date="2021-05-30T15:12:00Z">
          <w:pPr/>
        </w:pPrChange>
      </w:pPr>
      <w:r w:rsidRPr="00DE39BA">
        <w:rPr>
          <w:rFonts w:eastAsia="Calibri"/>
          <w:bCs/>
          <w:szCs w:val="24"/>
          <w:lang w:val="en-IN"/>
        </w:rPr>
        <w:t xml:space="preserve">  @override</w:t>
      </w:r>
    </w:p>
    <w:p w14:paraId="4850C565" w14:textId="77777777" w:rsidR="00947DCB" w:rsidRPr="00DE39BA" w:rsidRDefault="00947DCB" w:rsidP="00F535CA">
      <w:pPr>
        <w:widowControl w:val="0"/>
        <w:rPr>
          <w:rFonts w:eastAsia="Calibri"/>
          <w:bCs/>
          <w:szCs w:val="24"/>
          <w:lang w:val="en-IN"/>
        </w:rPr>
        <w:pPrChange w:id="1911" w:author="mananarora1571@gmail.com" w:date="2021-05-30T15:12:00Z">
          <w:pPr/>
        </w:pPrChange>
      </w:pPr>
      <w:r w:rsidRPr="00DE39BA">
        <w:rPr>
          <w:rFonts w:eastAsia="Calibri"/>
          <w:bCs/>
          <w:szCs w:val="24"/>
          <w:lang w:val="en-IN"/>
        </w:rPr>
        <w:t xml:space="preserve">  Widget build(BuildContext context) {</w:t>
      </w:r>
    </w:p>
    <w:p w14:paraId="5DB18776" w14:textId="77777777" w:rsidR="00947DCB" w:rsidRPr="00DE39BA" w:rsidRDefault="00947DCB" w:rsidP="00F535CA">
      <w:pPr>
        <w:widowControl w:val="0"/>
        <w:rPr>
          <w:rFonts w:eastAsia="Calibri"/>
          <w:bCs/>
          <w:szCs w:val="24"/>
          <w:lang w:val="en-IN"/>
        </w:rPr>
        <w:pPrChange w:id="1912" w:author="mananarora1571@gmail.com" w:date="2021-05-30T15:12:00Z">
          <w:pPr/>
        </w:pPrChange>
      </w:pPr>
      <w:r w:rsidRPr="00DE39BA">
        <w:rPr>
          <w:rFonts w:eastAsia="Calibri"/>
          <w:bCs/>
          <w:szCs w:val="24"/>
          <w:lang w:val="en-IN"/>
        </w:rPr>
        <w:t xml:space="preserve">    String _email;</w:t>
      </w:r>
    </w:p>
    <w:p w14:paraId="7EA6968D" w14:textId="77777777" w:rsidR="00947DCB" w:rsidRPr="00DE39BA" w:rsidRDefault="00947DCB" w:rsidP="00F535CA">
      <w:pPr>
        <w:widowControl w:val="0"/>
        <w:rPr>
          <w:rFonts w:eastAsia="Calibri"/>
          <w:bCs/>
          <w:szCs w:val="24"/>
          <w:lang w:val="en-IN"/>
        </w:rPr>
        <w:pPrChange w:id="1913" w:author="mananarora1571@gmail.com" w:date="2021-05-30T15:12:00Z">
          <w:pPr/>
        </w:pPrChange>
      </w:pPr>
      <w:r w:rsidRPr="00DE39BA">
        <w:rPr>
          <w:rFonts w:eastAsia="Calibri"/>
          <w:bCs/>
          <w:szCs w:val="24"/>
          <w:lang w:val="en-IN"/>
        </w:rPr>
        <w:t xml:space="preserve">    String _password;</w:t>
      </w:r>
    </w:p>
    <w:p w14:paraId="57EA9383" w14:textId="77777777" w:rsidR="00947DCB" w:rsidRPr="00DE39BA" w:rsidRDefault="00947DCB" w:rsidP="00F535CA">
      <w:pPr>
        <w:widowControl w:val="0"/>
        <w:rPr>
          <w:rFonts w:eastAsia="Calibri"/>
          <w:bCs/>
          <w:szCs w:val="24"/>
          <w:lang w:val="en-IN"/>
        </w:rPr>
        <w:pPrChange w:id="1914" w:author="mananarora1571@gmail.com" w:date="2021-05-30T15:12:00Z">
          <w:pPr/>
        </w:pPrChange>
      </w:pPr>
      <w:r w:rsidRPr="00DE39BA">
        <w:rPr>
          <w:rFonts w:eastAsia="Calibri"/>
          <w:bCs/>
          <w:szCs w:val="24"/>
          <w:lang w:val="en-IN"/>
        </w:rPr>
        <w:t xml:space="preserve">    String _fullName;</w:t>
      </w:r>
    </w:p>
    <w:p w14:paraId="5D29DED5" w14:textId="77777777" w:rsidR="00947DCB" w:rsidRPr="00DE39BA" w:rsidRDefault="00947DCB" w:rsidP="00F535CA">
      <w:pPr>
        <w:widowControl w:val="0"/>
        <w:rPr>
          <w:rFonts w:eastAsia="Calibri"/>
          <w:bCs/>
          <w:szCs w:val="24"/>
          <w:lang w:val="en-IN"/>
        </w:rPr>
        <w:pPrChange w:id="1915" w:author="mananarora1571@gmail.com" w:date="2021-05-30T15:12:00Z">
          <w:pPr/>
        </w:pPrChange>
      </w:pPr>
      <w:r w:rsidRPr="00DE39BA">
        <w:rPr>
          <w:rFonts w:eastAsia="Calibri"/>
          <w:bCs/>
          <w:szCs w:val="24"/>
          <w:lang w:val="en-IN"/>
        </w:rPr>
        <w:t xml:space="preserve">    String _phoneNum;</w:t>
      </w:r>
    </w:p>
    <w:p w14:paraId="2A566DD8" w14:textId="77777777" w:rsidR="00947DCB" w:rsidRPr="00DE39BA" w:rsidRDefault="00947DCB" w:rsidP="00F535CA">
      <w:pPr>
        <w:widowControl w:val="0"/>
        <w:rPr>
          <w:rFonts w:eastAsia="Calibri"/>
          <w:bCs/>
          <w:szCs w:val="24"/>
          <w:lang w:val="en-IN"/>
        </w:rPr>
        <w:pPrChange w:id="1916" w:author="mananarora1571@gmail.com" w:date="2021-05-30T15:12:00Z">
          <w:pPr/>
        </w:pPrChange>
      </w:pPr>
      <w:r w:rsidRPr="00DE39BA">
        <w:rPr>
          <w:rFonts w:eastAsia="Calibri"/>
          <w:bCs/>
          <w:szCs w:val="24"/>
          <w:lang w:val="en-IN"/>
        </w:rPr>
        <w:t xml:space="preserve">    final RxBool _showPassword = false.obs;</w:t>
      </w:r>
    </w:p>
    <w:p w14:paraId="50C0B07D" w14:textId="77777777" w:rsidR="00947DCB" w:rsidRPr="00DE39BA" w:rsidRDefault="00947DCB" w:rsidP="00F535CA">
      <w:pPr>
        <w:widowControl w:val="0"/>
        <w:rPr>
          <w:rFonts w:eastAsia="Calibri"/>
          <w:bCs/>
          <w:szCs w:val="24"/>
          <w:lang w:val="en-IN"/>
        </w:rPr>
        <w:pPrChange w:id="1917" w:author="mananarora1571@gmail.com" w:date="2021-05-30T15:12:00Z">
          <w:pPr/>
        </w:pPrChange>
      </w:pPr>
      <w:r w:rsidRPr="00DE39BA">
        <w:rPr>
          <w:rFonts w:eastAsia="Calibri"/>
          <w:bCs/>
          <w:szCs w:val="24"/>
          <w:lang w:val="en-IN"/>
        </w:rPr>
        <w:t xml:space="preserve">    return Scaffold(</w:t>
      </w:r>
    </w:p>
    <w:p w14:paraId="0B3F8E05" w14:textId="77777777" w:rsidR="00947DCB" w:rsidRPr="00DE39BA" w:rsidRDefault="00947DCB" w:rsidP="00F535CA">
      <w:pPr>
        <w:widowControl w:val="0"/>
        <w:rPr>
          <w:rFonts w:eastAsia="Calibri"/>
          <w:bCs/>
          <w:szCs w:val="24"/>
          <w:lang w:val="en-IN"/>
        </w:rPr>
        <w:pPrChange w:id="1918" w:author="mananarora1571@gmail.com" w:date="2021-05-30T15:12:00Z">
          <w:pPr/>
        </w:pPrChange>
      </w:pPr>
      <w:r w:rsidRPr="00DE39BA">
        <w:rPr>
          <w:rFonts w:eastAsia="Calibri"/>
          <w:bCs/>
          <w:szCs w:val="24"/>
          <w:lang w:val="en-IN"/>
        </w:rPr>
        <w:t xml:space="preserve">      body: Padding(</w:t>
      </w:r>
    </w:p>
    <w:p w14:paraId="20380ACB" w14:textId="77777777" w:rsidR="00947DCB" w:rsidRPr="00DE39BA" w:rsidRDefault="00947DCB" w:rsidP="00F535CA">
      <w:pPr>
        <w:widowControl w:val="0"/>
        <w:rPr>
          <w:rFonts w:eastAsia="Calibri"/>
          <w:bCs/>
          <w:szCs w:val="24"/>
          <w:lang w:val="en-IN"/>
        </w:rPr>
        <w:pPrChange w:id="1919" w:author="mananarora1571@gmail.com" w:date="2021-05-30T15:12:00Z">
          <w:pPr/>
        </w:pPrChange>
      </w:pPr>
      <w:r w:rsidRPr="00DE39BA">
        <w:rPr>
          <w:rFonts w:eastAsia="Calibri"/>
          <w:bCs/>
          <w:szCs w:val="24"/>
          <w:lang w:val="en-IN"/>
        </w:rPr>
        <w:t xml:space="preserve">        padding: EdgeInsets.symmetric(</w:t>
      </w:r>
    </w:p>
    <w:p w14:paraId="2102D155" w14:textId="77777777" w:rsidR="00947DCB" w:rsidRPr="00DE39BA" w:rsidRDefault="00947DCB" w:rsidP="00F535CA">
      <w:pPr>
        <w:widowControl w:val="0"/>
        <w:rPr>
          <w:rFonts w:eastAsia="Calibri"/>
          <w:bCs/>
          <w:szCs w:val="24"/>
          <w:lang w:val="en-IN"/>
        </w:rPr>
        <w:pPrChange w:id="1920" w:author="mananarora1571@gmail.com" w:date="2021-05-30T15:12:00Z">
          <w:pPr/>
        </w:pPrChange>
      </w:pPr>
      <w:r w:rsidRPr="00DE39BA">
        <w:rPr>
          <w:rFonts w:eastAsia="Calibri"/>
          <w:bCs/>
          <w:szCs w:val="24"/>
          <w:lang w:val="en-IN"/>
        </w:rPr>
        <w:t xml:space="preserve">          horizontal: Get.width * .05,</w:t>
      </w:r>
    </w:p>
    <w:p w14:paraId="04257D94" w14:textId="77777777" w:rsidR="00947DCB" w:rsidRPr="00DE39BA" w:rsidRDefault="00947DCB" w:rsidP="00F535CA">
      <w:pPr>
        <w:widowControl w:val="0"/>
        <w:rPr>
          <w:rFonts w:eastAsia="Calibri"/>
          <w:bCs/>
          <w:szCs w:val="24"/>
          <w:lang w:val="en-IN"/>
        </w:rPr>
        <w:pPrChange w:id="1921" w:author="mananarora1571@gmail.com" w:date="2021-05-30T15:12:00Z">
          <w:pPr/>
        </w:pPrChange>
      </w:pPr>
      <w:r w:rsidRPr="00DE39BA">
        <w:rPr>
          <w:rFonts w:eastAsia="Calibri"/>
          <w:bCs/>
          <w:szCs w:val="24"/>
          <w:lang w:val="en-IN"/>
        </w:rPr>
        <w:t xml:space="preserve">          vertical: Get.height * 0.07,</w:t>
      </w:r>
    </w:p>
    <w:p w14:paraId="2D4F461F" w14:textId="77777777" w:rsidR="00947DCB" w:rsidRPr="00DE39BA" w:rsidRDefault="00947DCB" w:rsidP="00F535CA">
      <w:pPr>
        <w:widowControl w:val="0"/>
        <w:rPr>
          <w:rFonts w:eastAsia="Calibri"/>
          <w:bCs/>
          <w:szCs w:val="24"/>
          <w:lang w:val="en-IN"/>
        </w:rPr>
        <w:pPrChange w:id="1922" w:author="mananarora1571@gmail.com" w:date="2021-05-30T15:12:00Z">
          <w:pPr/>
        </w:pPrChange>
      </w:pPr>
      <w:r w:rsidRPr="00DE39BA">
        <w:rPr>
          <w:rFonts w:eastAsia="Calibri"/>
          <w:bCs/>
          <w:szCs w:val="24"/>
          <w:lang w:val="en-IN"/>
        </w:rPr>
        <w:t xml:space="preserve">        ),</w:t>
      </w:r>
    </w:p>
    <w:p w14:paraId="5541E54F" w14:textId="77777777" w:rsidR="00947DCB" w:rsidRPr="00DE39BA" w:rsidRDefault="00947DCB" w:rsidP="00F535CA">
      <w:pPr>
        <w:widowControl w:val="0"/>
        <w:rPr>
          <w:rFonts w:eastAsia="Calibri"/>
          <w:bCs/>
          <w:szCs w:val="24"/>
          <w:lang w:val="en-IN"/>
        </w:rPr>
        <w:pPrChange w:id="1923" w:author="mananarora1571@gmail.com" w:date="2021-05-30T15:12:00Z">
          <w:pPr/>
        </w:pPrChange>
      </w:pPr>
      <w:r w:rsidRPr="00DE39BA">
        <w:rPr>
          <w:rFonts w:eastAsia="Calibri"/>
          <w:bCs/>
          <w:szCs w:val="24"/>
          <w:lang w:val="en-IN"/>
        </w:rPr>
        <w:t xml:space="preserve">        child: SingleChildScrollView(</w:t>
      </w:r>
    </w:p>
    <w:p w14:paraId="5C06DD91" w14:textId="77777777" w:rsidR="00947DCB" w:rsidRPr="00DE39BA" w:rsidRDefault="00947DCB" w:rsidP="00F535CA">
      <w:pPr>
        <w:widowControl w:val="0"/>
        <w:rPr>
          <w:rFonts w:eastAsia="Calibri"/>
          <w:bCs/>
          <w:szCs w:val="24"/>
          <w:lang w:val="en-IN"/>
        </w:rPr>
        <w:pPrChange w:id="1924" w:author="mananarora1571@gmail.com" w:date="2021-05-30T15:12:00Z">
          <w:pPr/>
        </w:pPrChange>
      </w:pPr>
      <w:r w:rsidRPr="00DE39BA">
        <w:rPr>
          <w:rFonts w:eastAsia="Calibri"/>
          <w:bCs/>
          <w:szCs w:val="24"/>
          <w:lang w:val="en-IN"/>
        </w:rPr>
        <w:t xml:space="preserve">          child: Form(</w:t>
      </w:r>
    </w:p>
    <w:p w14:paraId="0E6EE3AA" w14:textId="77777777" w:rsidR="00947DCB" w:rsidRPr="00DE39BA" w:rsidRDefault="00947DCB" w:rsidP="00F535CA">
      <w:pPr>
        <w:widowControl w:val="0"/>
        <w:rPr>
          <w:rFonts w:eastAsia="Calibri"/>
          <w:bCs/>
          <w:szCs w:val="24"/>
          <w:lang w:val="en-IN"/>
        </w:rPr>
        <w:pPrChange w:id="1925" w:author="mananarora1571@gmail.com" w:date="2021-05-30T15:12:00Z">
          <w:pPr/>
        </w:pPrChange>
      </w:pPr>
      <w:r w:rsidRPr="00DE39BA">
        <w:rPr>
          <w:rFonts w:eastAsia="Calibri"/>
          <w:bCs/>
          <w:szCs w:val="24"/>
          <w:lang w:val="en-IN"/>
        </w:rPr>
        <w:t xml:space="preserve">            key: _formKey,</w:t>
      </w:r>
    </w:p>
    <w:p w14:paraId="4F209805" w14:textId="77777777" w:rsidR="00947DCB" w:rsidRPr="00DE39BA" w:rsidRDefault="00947DCB" w:rsidP="00F535CA">
      <w:pPr>
        <w:widowControl w:val="0"/>
        <w:rPr>
          <w:rFonts w:eastAsia="Calibri"/>
          <w:bCs/>
          <w:szCs w:val="24"/>
          <w:lang w:val="en-IN"/>
        </w:rPr>
        <w:pPrChange w:id="1926" w:author="mananarora1571@gmail.com" w:date="2021-05-30T15:12:00Z">
          <w:pPr/>
        </w:pPrChange>
      </w:pPr>
      <w:r w:rsidRPr="00DE39BA">
        <w:rPr>
          <w:rFonts w:eastAsia="Calibri"/>
          <w:bCs/>
          <w:szCs w:val="24"/>
          <w:lang w:val="en-IN"/>
        </w:rPr>
        <w:t xml:space="preserve">            child: Column(</w:t>
      </w:r>
    </w:p>
    <w:p w14:paraId="3074D88D" w14:textId="77777777" w:rsidR="00947DCB" w:rsidRPr="00DE39BA" w:rsidRDefault="00947DCB" w:rsidP="00F535CA">
      <w:pPr>
        <w:widowControl w:val="0"/>
        <w:rPr>
          <w:rFonts w:eastAsia="Calibri"/>
          <w:bCs/>
          <w:szCs w:val="24"/>
          <w:lang w:val="en-IN"/>
        </w:rPr>
        <w:pPrChange w:id="1927" w:author="mananarora1571@gmail.com" w:date="2021-05-30T15:12:00Z">
          <w:pPr/>
        </w:pPrChange>
      </w:pPr>
      <w:r w:rsidRPr="00DE39BA">
        <w:rPr>
          <w:rFonts w:eastAsia="Calibri"/>
          <w:bCs/>
          <w:szCs w:val="24"/>
          <w:lang w:val="en-IN"/>
        </w:rPr>
        <w:t xml:space="preserve">              children: &lt;Widget&gt;[</w:t>
      </w:r>
    </w:p>
    <w:p w14:paraId="0DA45FCF" w14:textId="77777777" w:rsidR="00947DCB" w:rsidRPr="00DE39BA" w:rsidRDefault="00947DCB" w:rsidP="00F535CA">
      <w:pPr>
        <w:widowControl w:val="0"/>
        <w:rPr>
          <w:rFonts w:eastAsia="Calibri"/>
          <w:bCs/>
          <w:szCs w:val="24"/>
          <w:lang w:val="en-IN"/>
        </w:rPr>
        <w:pPrChange w:id="1928" w:author="mananarora1571@gmail.com" w:date="2021-05-30T15:12:00Z">
          <w:pPr/>
        </w:pPrChange>
      </w:pPr>
      <w:r w:rsidRPr="00DE39BA">
        <w:rPr>
          <w:rFonts w:eastAsia="Calibri"/>
          <w:bCs/>
          <w:szCs w:val="24"/>
          <w:lang w:val="en-IN"/>
        </w:rPr>
        <w:t xml:space="preserve">                Hero(</w:t>
      </w:r>
    </w:p>
    <w:p w14:paraId="75FC3FB8" w14:textId="77777777" w:rsidR="00947DCB" w:rsidRPr="00DE39BA" w:rsidRDefault="00947DCB" w:rsidP="00F535CA">
      <w:pPr>
        <w:widowControl w:val="0"/>
        <w:rPr>
          <w:rFonts w:eastAsia="Calibri"/>
          <w:bCs/>
          <w:szCs w:val="24"/>
          <w:lang w:val="en-IN"/>
        </w:rPr>
        <w:pPrChange w:id="1929" w:author="mananarora1571@gmail.com" w:date="2021-05-30T15:12:00Z">
          <w:pPr/>
        </w:pPrChange>
      </w:pPr>
      <w:r w:rsidRPr="00DE39BA">
        <w:rPr>
          <w:rFonts w:eastAsia="Calibri"/>
          <w:bCs/>
          <w:szCs w:val="24"/>
          <w:lang w:val="en-IN"/>
        </w:rPr>
        <w:t xml:space="preserve">                  tag: 'logo',</w:t>
      </w:r>
    </w:p>
    <w:p w14:paraId="69256689" w14:textId="77777777" w:rsidR="00947DCB" w:rsidRPr="00DE39BA" w:rsidRDefault="00947DCB" w:rsidP="00F535CA">
      <w:pPr>
        <w:widowControl w:val="0"/>
        <w:rPr>
          <w:rFonts w:eastAsia="Calibri"/>
          <w:bCs/>
          <w:szCs w:val="24"/>
          <w:lang w:val="en-IN"/>
        </w:rPr>
        <w:pPrChange w:id="1930" w:author="mananarora1571@gmail.com" w:date="2021-05-30T15:12:00Z">
          <w:pPr/>
        </w:pPrChange>
      </w:pPr>
      <w:r w:rsidRPr="00DE39BA">
        <w:rPr>
          <w:rFonts w:eastAsia="Calibri"/>
          <w:bCs/>
          <w:szCs w:val="24"/>
          <w:lang w:val="en-IN"/>
        </w:rPr>
        <w:t xml:space="preserve">                  child: SizedBox(</w:t>
      </w:r>
    </w:p>
    <w:p w14:paraId="5ADB76CD" w14:textId="77777777" w:rsidR="00947DCB" w:rsidRPr="00DE39BA" w:rsidRDefault="00947DCB" w:rsidP="00F535CA">
      <w:pPr>
        <w:widowControl w:val="0"/>
        <w:rPr>
          <w:rFonts w:eastAsia="Calibri"/>
          <w:bCs/>
          <w:szCs w:val="24"/>
          <w:lang w:val="en-IN"/>
        </w:rPr>
        <w:pPrChange w:id="1931" w:author="mananarora1571@gmail.com" w:date="2021-05-30T15:12:00Z">
          <w:pPr/>
        </w:pPrChange>
      </w:pPr>
      <w:r w:rsidRPr="00DE39BA">
        <w:rPr>
          <w:rFonts w:eastAsia="Calibri"/>
          <w:bCs/>
          <w:szCs w:val="24"/>
          <w:lang w:val="en-IN"/>
        </w:rPr>
        <w:t xml:space="preserve">                    height: Get.height * .3,</w:t>
      </w:r>
    </w:p>
    <w:p w14:paraId="306978EE" w14:textId="77777777" w:rsidR="00947DCB" w:rsidRPr="00DE39BA" w:rsidRDefault="00947DCB" w:rsidP="00F535CA">
      <w:pPr>
        <w:widowControl w:val="0"/>
        <w:rPr>
          <w:rFonts w:eastAsia="Calibri"/>
          <w:bCs/>
          <w:szCs w:val="24"/>
          <w:lang w:val="en-IN"/>
        </w:rPr>
        <w:pPrChange w:id="1932" w:author="mananarora1571@gmail.com" w:date="2021-05-30T15:12:00Z">
          <w:pPr/>
        </w:pPrChange>
      </w:pPr>
      <w:r w:rsidRPr="00DE39BA">
        <w:rPr>
          <w:rFonts w:eastAsia="Calibri"/>
          <w:bCs/>
          <w:szCs w:val="24"/>
          <w:lang w:val="en-IN"/>
        </w:rPr>
        <w:t xml:space="preserve">                    child: Image.asset('assets/icons/icon.png'),</w:t>
      </w:r>
    </w:p>
    <w:p w14:paraId="59510FDC" w14:textId="77777777" w:rsidR="00947DCB" w:rsidRPr="00DE39BA" w:rsidRDefault="00947DCB" w:rsidP="00F535CA">
      <w:pPr>
        <w:widowControl w:val="0"/>
        <w:rPr>
          <w:rFonts w:eastAsia="Calibri"/>
          <w:bCs/>
          <w:szCs w:val="24"/>
          <w:lang w:val="en-IN"/>
        </w:rPr>
        <w:pPrChange w:id="1933" w:author="mananarora1571@gmail.com" w:date="2021-05-30T15:12:00Z">
          <w:pPr/>
        </w:pPrChange>
      </w:pPr>
      <w:r w:rsidRPr="00DE39BA">
        <w:rPr>
          <w:rFonts w:eastAsia="Calibri"/>
          <w:bCs/>
          <w:szCs w:val="24"/>
          <w:lang w:val="en-IN"/>
        </w:rPr>
        <w:t xml:space="preserve">                  ),</w:t>
      </w:r>
    </w:p>
    <w:p w14:paraId="15DA5D1E" w14:textId="77777777" w:rsidR="00947DCB" w:rsidRPr="00DE39BA" w:rsidRDefault="00947DCB" w:rsidP="00F535CA">
      <w:pPr>
        <w:widowControl w:val="0"/>
        <w:rPr>
          <w:rFonts w:eastAsia="Calibri"/>
          <w:bCs/>
          <w:szCs w:val="24"/>
          <w:lang w:val="en-IN"/>
        </w:rPr>
        <w:pPrChange w:id="1934" w:author="mananarora1571@gmail.com" w:date="2021-05-30T15:12:00Z">
          <w:pPr/>
        </w:pPrChange>
      </w:pPr>
      <w:r w:rsidRPr="00DE39BA">
        <w:rPr>
          <w:rFonts w:eastAsia="Calibri"/>
          <w:bCs/>
          <w:szCs w:val="24"/>
          <w:lang w:val="en-IN"/>
        </w:rPr>
        <w:t xml:space="preserve">                ),</w:t>
      </w:r>
    </w:p>
    <w:p w14:paraId="7532F47A" w14:textId="77777777" w:rsidR="00947DCB" w:rsidRPr="00DE39BA" w:rsidRDefault="00947DCB" w:rsidP="00F535CA">
      <w:pPr>
        <w:widowControl w:val="0"/>
        <w:rPr>
          <w:rFonts w:eastAsia="Calibri"/>
          <w:bCs/>
          <w:szCs w:val="24"/>
          <w:lang w:val="en-IN"/>
        </w:rPr>
        <w:pPrChange w:id="1935" w:author="mananarora1571@gmail.com" w:date="2021-05-30T15:12:00Z">
          <w:pPr/>
        </w:pPrChange>
      </w:pPr>
      <w:r w:rsidRPr="00DE39BA">
        <w:rPr>
          <w:rFonts w:eastAsia="Calibri"/>
          <w:bCs/>
          <w:szCs w:val="24"/>
          <w:lang w:val="en-IN"/>
        </w:rPr>
        <w:t xml:space="preserve">                SizedBox(</w:t>
      </w:r>
    </w:p>
    <w:p w14:paraId="3ED9EF72" w14:textId="77777777" w:rsidR="00947DCB" w:rsidRPr="00DE39BA" w:rsidRDefault="00947DCB" w:rsidP="00F535CA">
      <w:pPr>
        <w:widowControl w:val="0"/>
        <w:rPr>
          <w:rFonts w:eastAsia="Calibri"/>
          <w:bCs/>
          <w:szCs w:val="24"/>
          <w:lang w:val="en-IN"/>
        </w:rPr>
        <w:pPrChange w:id="1936" w:author="mananarora1571@gmail.com" w:date="2021-05-30T15:12:00Z">
          <w:pPr/>
        </w:pPrChange>
      </w:pPr>
      <w:r w:rsidRPr="00DE39BA">
        <w:rPr>
          <w:rFonts w:eastAsia="Calibri"/>
          <w:bCs/>
          <w:szCs w:val="24"/>
          <w:lang w:val="en-IN"/>
        </w:rPr>
        <w:lastRenderedPageBreak/>
        <w:t xml:space="preserve">                  height: Get.height * .05,</w:t>
      </w:r>
    </w:p>
    <w:p w14:paraId="49C3BD75" w14:textId="77777777" w:rsidR="00947DCB" w:rsidRPr="00DE39BA" w:rsidRDefault="00947DCB" w:rsidP="00F535CA">
      <w:pPr>
        <w:widowControl w:val="0"/>
        <w:rPr>
          <w:rFonts w:eastAsia="Calibri"/>
          <w:bCs/>
          <w:szCs w:val="24"/>
          <w:lang w:val="en-IN"/>
        </w:rPr>
        <w:pPrChange w:id="1937" w:author="mananarora1571@gmail.com" w:date="2021-05-30T15:12:00Z">
          <w:pPr/>
        </w:pPrChange>
      </w:pPr>
      <w:r w:rsidRPr="00DE39BA">
        <w:rPr>
          <w:rFonts w:eastAsia="Calibri"/>
          <w:bCs/>
          <w:szCs w:val="24"/>
          <w:lang w:val="en-IN"/>
        </w:rPr>
        <w:t xml:space="preserve">                ),</w:t>
      </w:r>
    </w:p>
    <w:p w14:paraId="7548118F" w14:textId="77777777" w:rsidR="00947DCB" w:rsidRPr="00DE39BA" w:rsidRDefault="00947DCB" w:rsidP="00F535CA">
      <w:pPr>
        <w:widowControl w:val="0"/>
        <w:rPr>
          <w:rFonts w:eastAsia="Calibri"/>
          <w:bCs/>
          <w:szCs w:val="24"/>
          <w:lang w:val="en-IN"/>
        </w:rPr>
        <w:pPrChange w:id="1938" w:author="mananarora1571@gmail.com" w:date="2021-05-30T15:12:00Z">
          <w:pPr/>
        </w:pPrChange>
      </w:pPr>
      <w:r w:rsidRPr="00DE39BA">
        <w:rPr>
          <w:rFonts w:eastAsia="Calibri"/>
          <w:bCs/>
          <w:szCs w:val="24"/>
          <w:lang w:val="en-IN"/>
        </w:rPr>
        <w:t xml:space="preserve">                Padding(</w:t>
      </w:r>
    </w:p>
    <w:p w14:paraId="68D695E8" w14:textId="77777777" w:rsidR="00947DCB" w:rsidRPr="00DE39BA" w:rsidRDefault="00947DCB" w:rsidP="00F535CA">
      <w:pPr>
        <w:widowControl w:val="0"/>
        <w:rPr>
          <w:rFonts w:eastAsia="Calibri"/>
          <w:bCs/>
          <w:szCs w:val="24"/>
          <w:lang w:val="en-IN"/>
        </w:rPr>
        <w:pPrChange w:id="1939" w:author="mananarora1571@gmail.com" w:date="2021-05-30T15:12:00Z">
          <w:pPr/>
        </w:pPrChange>
      </w:pPr>
      <w:r w:rsidRPr="00DE39BA">
        <w:rPr>
          <w:rFonts w:eastAsia="Calibri"/>
          <w:bCs/>
          <w:szCs w:val="24"/>
          <w:lang w:val="en-IN"/>
        </w:rPr>
        <w:t xml:space="preserve">                  padding: const EdgeInsets.all(8.0),</w:t>
      </w:r>
    </w:p>
    <w:p w14:paraId="0B41C1F9" w14:textId="77777777" w:rsidR="00947DCB" w:rsidRPr="00DE39BA" w:rsidRDefault="00947DCB" w:rsidP="00F535CA">
      <w:pPr>
        <w:widowControl w:val="0"/>
        <w:rPr>
          <w:rFonts w:eastAsia="Calibri"/>
          <w:bCs/>
          <w:szCs w:val="24"/>
          <w:lang w:val="en-IN"/>
        </w:rPr>
        <w:pPrChange w:id="1940" w:author="mananarora1571@gmail.com" w:date="2021-05-30T15:12:00Z">
          <w:pPr/>
        </w:pPrChange>
      </w:pPr>
      <w:r w:rsidRPr="00DE39BA">
        <w:rPr>
          <w:rFonts w:eastAsia="Calibri"/>
          <w:bCs/>
          <w:szCs w:val="24"/>
          <w:lang w:val="en-IN"/>
        </w:rPr>
        <w:t xml:space="preserve">                  child: Row(</w:t>
      </w:r>
    </w:p>
    <w:p w14:paraId="74BB1504" w14:textId="77777777" w:rsidR="00947DCB" w:rsidRPr="00DE39BA" w:rsidRDefault="00947DCB" w:rsidP="00F535CA">
      <w:pPr>
        <w:widowControl w:val="0"/>
        <w:rPr>
          <w:rFonts w:eastAsia="Calibri"/>
          <w:bCs/>
          <w:szCs w:val="24"/>
          <w:lang w:val="en-IN"/>
        </w:rPr>
        <w:pPrChange w:id="1941" w:author="mananarora1571@gmail.com" w:date="2021-05-30T15:12:00Z">
          <w:pPr/>
        </w:pPrChange>
      </w:pPr>
      <w:r w:rsidRPr="00DE39BA">
        <w:rPr>
          <w:rFonts w:eastAsia="Calibri"/>
          <w:bCs/>
          <w:szCs w:val="24"/>
          <w:lang w:val="en-IN"/>
        </w:rPr>
        <w:t xml:space="preserve">                    children: [</w:t>
      </w:r>
    </w:p>
    <w:p w14:paraId="4822370F" w14:textId="77777777" w:rsidR="00947DCB" w:rsidRPr="00DE39BA" w:rsidRDefault="00947DCB" w:rsidP="00F535CA">
      <w:pPr>
        <w:widowControl w:val="0"/>
        <w:rPr>
          <w:rFonts w:eastAsia="Calibri"/>
          <w:bCs/>
          <w:szCs w:val="24"/>
          <w:lang w:val="en-IN"/>
        </w:rPr>
        <w:pPrChange w:id="1942" w:author="mananarora1571@gmail.com" w:date="2021-05-30T15:12:00Z">
          <w:pPr/>
        </w:pPrChange>
      </w:pPr>
      <w:r w:rsidRPr="00DE39BA">
        <w:rPr>
          <w:rFonts w:eastAsia="Calibri"/>
          <w:bCs/>
          <w:szCs w:val="24"/>
          <w:lang w:val="en-IN"/>
        </w:rPr>
        <w:t xml:space="preserve">                      Flexible(</w:t>
      </w:r>
    </w:p>
    <w:p w14:paraId="63A716FC" w14:textId="77777777" w:rsidR="00947DCB" w:rsidRPr="00DE39BA" w:rsidRDefault="00947DCB" w:rsidP="00F535CA">
      <w:pPr>
        <w:widowControl w:val="0"/>
        <w:rPr>
          <w:rFonts w:eastAsia="Calibri"/>
          <w:bCs/>
          <w:szCs w:val="24"/>
          <w:lang w:val="en-IN"/>
        </w:rPr>
        <w:pPrChange w:id="1943" w:author="mananarora1571@gmail.com" w:date="2021-05-30T15:12:00Z">
          <w:pPr/>
        </w:pPrChange>
      </w:pPr>
      <w:r w:rsidRPr="00DE39BA">
        <w:rPr>
          <w:rFonts w:eastAsia="Calibri"/>
          <w:bCs/>
          <w:szCs w:val="24"/>
          <w:lang w:val="en-IN"/>
        </w:rPr>
        <w:t xml:space="preserve">                        child: TextFormField(</w:t>
      </w:r>
    </w:p>
    <w:p w14:paraId="1C29A7E7" w14:textId="77777777" w:rsidR="00947DCB" w:rsidRPr="00DE39BA" w:rsidRDefault="00947DCB" w:rsidP="00F535CA">
      <w:pPr>
        <w:widowControl w:val="0"/>
        <w:rPr>
          <w:rFonts w:eastAsia="Calibri"/>
          <w:bCs/>
          <w:szCs w:val="24"/>
          <w:lang w:val="en-IN"/>
        </w:rPr>
        <w:pPrChange w:id="1944" w:author="mananarora1571@gmail.com" w:date="2021-05-30T15:12:00Z">
          <w:pPr/>
        </w:pPrChange>
      </w:pPr>
      <w:r w:rsidRPr="00DE39BA">
        <w:rPr>
          <w:rFonts w:eastAsia="Calibri"/>
          <w:bCs/>
          <w:szCs w:val="24"/>
          <w:lang w:val="en-IN"/>
        </w:rPr>
        <w:t xml:space="preserve">                          textInputAction: TextInputAction.next,</w:t>
      </w:r>
    </w:p>
    <w:p w14:paraId="051B010B" w14:textId="77777777" w:rsidR="00947DCB" w:rsidRPr="00DE39BA" w:rsidRDefault="00947DCB" w:rsidP="00F535CA">
      <w:pPr>
        <w:widowControl w:val="0"/>
        <w:rPr>
          <w:rFonts w:eastAsia="Calibri"/>
          <w:bCs/>
          <w:szCs w:val="24"/>
          <w:lang w:val="en-IN"/>
        </w:rPr>
        <w:pPrChange w:id="1945" w:author="mananarora1571@gmail.com" w:date="2021-05-30T15:12:00Z">
          <w:pPr/>
        </w:pPrChange>
      </w:pPr>
      <w:r w:rsidRPr="00DE39BA">
        <w:rPr>
          <w:rFonts w:eastAsia="Calibri"/>
          <w:bCs/>
          <w:szCs w:val="24"/>
          <w:lang w:val="en-IN"/>
        </w:rPr>
        <w:t xml:space="preserve">                          autovalidateMode: AutovalidateMode.onUserInteraction,</w:t>
      </w:r>
    </w:p>
    <w:p w14:paraId="7803B858" w14:textId="77777777" w:rsidR="00947DCB" w:rsidRPr="00DE39BA" w:rsidRDefault="00947DCB" w:rsidP="00F535CA">
      <w:pPr>
        <w:widowControl w:val="0"/>
        <w:rPr>
          <w:rFonts w:eastAsia="Calibri"/>
          <w:bCs/>
          <w:szCs w:val="24"/>
          <w:lang w:val="en-IN"/>
        </w:rPr>
        <w:pPrChange w:id="1946" w:author="mananarora1571@gmail.com" w:date="2021-05-30T15:12:00Z">
          <w:pPr/>
        </w:pPrChange>
      </w:pPr>
      <w:r w:rsidRPr="00DE39BA">
        <w:rPr>
          <w:rFonts w:eastAsia="Calibri"/>
          <w:bCs/>
          <w:szCs w:val="24"/>
          <w:lang w:val="en-IN"/>
        </w:rPr>
        <w:t xml:space="preserve">                          validator: (value) {</w:t>
      </w:r>
    </w:p>
    <w:p w14:paraId="41C3EE65" w14:textId="77777777" w:rsidR="00947DCB" w:rsidRPr="00DE39BA" w:rsidRDefault="00947DCB" w:rsidP="00F535CA">
      <w:pPr>
        <w:widowControl w:val="0"/>
        <w:rPr>
          <w:rFonts w:eastAsia="Calibri"/>
          <w:bCs/>
          <w:szCs w:val="24"/>
          <w:lang w:val="en-IN"/>
        </w:rPr>
        <w:pPrChange w:id="1947" w:author="mananarora1571@gmail.com" w:date="2021-05-30T15:12:00Z">
          <w:pPr/>
        </w:pPrChange>
      </w:pPr>
      <w:r w:rsidRPr="00DE39BA">
        <w:rPr>
          <w:rFonts w:eastAsia="Calibri"/>
          <w:bCs/>
          <w:szCs w:val="24"/>
          <w:lang w:val="en-IN"/>
        </w:rPr>
        <w:t xml:space="preserve">                            if (!GetUtils.isAlphabetOnly(value) ||</w:t>
      </w:r>
    </w:p>
    <w:p w14:paraId="149D7E39" w14:textId="77777777" w:rsidR="00947DCB" w:rsidRPr="00DE39BA" w:rsidRDefault="00947DCB" w:rsidP="00F535CA">
      <w:pPr>
        <w:widowControl w:val="0"/>
        <w:rPr>
          <w:rFonts w:eastAsia="Calibri"/>
          <w:bCs/>
          <w:szCs w:val="24"/>
          <w:lang w:val="en-IN"/>
        </w:rPr>
        <w:pPrChange w:id="1948" w:author="mananarora1571@gmail.com" w:date="2021-05-30T15:12:00Z">
          <w:pPr/>
        </w:pPrChange>
      </w:pPr>
      <w:r w:rsidRPr="00DE39BA">
        <w:rPr>
          <w:rFonts w:eastAsia="Calibri"/>
          <w:bCs/>
          <w:szCs w:val="24"/>
          <w:lang w:val="en-IN"/>
        </w:rPr>
        <w:t xml:space="preserve">                                value.length &gt; 20) {</w:t>
      </w:r>
    </w:p>
    <w:p w14:paraId="790008E6" w14:textId="77777777" w:rsidR="00947DCB" w:rsidRPr="00DE39BA" w:rsidRDefault="00947DCB" w:rsidP="00F535CA">
      <w:pPr>
        <w:widowControl w:val="0"/>
        <w:rPr>
          <w:rFonts w:eastAsia="Calibri"/>
          <w:bCs/>
          <w:szCs w:val="24"/>
          <w:lang w:val="en-IN"/>
        </w:rPr>
        <w:pPrChange w:id="1949" w:author="mananarora1571@gmail.com" w:date="2021-05-30T15:12:00Z">
          <w:pPr/>
        </w:pPrChange>
      </w:pPr>
      <w:r w:rsidRPr="00DE39BA">
        <w:rPr>
          <w:rFonts w:eastAsia="Calibri"/>
          <w:bCs/>
          <w:szCs w:val="24"/>
          <w:lang w:val="en-IN"/>
        </w:rPr>
        <w:t xml:space="preserve">                              return 'Not a valid First Name';</w:t>
      </w:r>
    </w:p>
    <w:p w14:paraId="1162689A" w14:textId="77777777" w:rsidR="00947DCB" w:rsidRPr="00DE39BA" w:rsidRDefault="00947DCB" w:rsidP="00F535CA">
      <w:pPr>
        <w:widowControl w:val="0"/>
        <w:rPr>
          <w:rFonts w:eastAsia="Calibri"/>
          <w:bCs/>
          <w:szCs w:val="24"/>
          <w:lang w:val="en-IN"/>
        </w:rPr>
        <w:pPrChange w:id="1950" w:author="mananarora1571@gmail.com" w:date="2021-05-30T15:12:00Z">
          <w:pPr/>
        </w:pPrChange>
      </w:pPr>
      <w:r w:rsidRPr="00DE39BA">
        <w:rPr>
          <w:rFonts w:eastAsia="Calibri"/>
          <w:bCs/>
          <w:szCs w:val="24"/>
          <w:lang w:val="en-IN"/>
        </w:rPr>
        <w:t xml:space="preserve">                            }</w:t>
      </w:r>
    </w:p>
    <w:p w14:paraId="075397F7" w14:textId="77777777" w:rsidR="00947DCB" w:rsidRPr="00DE39BA" w:rsidRDefault="00947DCB" w:rsidP="00F535CA">
      <w:pPr>
        <w:widowControl w:val="0"/>
        <w:rPr>
          <w:rFonts w:eastAsia="Calibri"/>
          <w:bCs/>
          <w:szCs w:val="24"/>
          <w:lang w:val="en-IN"/>
        </w:rPr>
        <w:pPrChange w:id="1951" w:author="mananarora1571@gmail.com" w:date="2021-05-30T15:12:00Z">
          <w:pPr/>
        </w:pPrChange>
      </w:pPr>
      <w:r w:rsidRPr="00DE39BA">
        <w:rPr>
          <w:rFonts w:eastAsia="Calibri"/>
          <w:bCs/>
          <w:szCs w:val="24"/>
          <w:lang w:val="en-IN"/>
        </w:rPr>
        <w:t xml:space="preserve">                            _fullName = value;</w:t>
      </w:r>
    </w:p>
    <w:p w14:paraId="2CF9A52A" w14:textId="77777777" w:rsidR="00947DCB" w:rsidRPr="00DE39BA" w:rsidRDefault="00947DCB" w:rsidP="00F535CA">
      <w:pPr>
        <w:widowControl w:val="0"/>
        <w:rPr>
          <w:rFonts w:eastAsia="Calibri"/>
          <w:bCs/>
          <w:szCs w:val="24"/>
          <w:lang w:val="en-IN"/>
        </w:rPr>
        <w:pPrChange w:id="1952" w:author="mananarora1571@gmail.com" w:date="2021-05-30T15:12:00Z">
          <w:pPr/>
        </w:pPrChange>
      </w:pPr>
      <w:r w:rsidRPr="00DE39BA">
        <w:rPr>
          <w:rFonts w:eastAsia="Calibri"/>
          <w:bCs/>
          <w:szCs w:val="24"/>
          <w:lang w:val="en-IN"/>
        </w:rPr>
        <w:t xml:space="preserve">                            return null;</w:t>
      </w:r>
    </w:p>
    <w:p w14:paraId="00420C36" w14:textId="77777777" w:rsidR="00947DCB" w:rsidRPr="00DE39BA" w:rsidRDefault="00947DCB" w:rsidP="00F535CA">
      <w:pPr>
        <w:widowControl w:val="0"/>
        <w:rPr>
          <w:rFonts w:eastAsia="Calibri"/>
          <w:bCs/>
          <w:szCs w:val="24"/>
          <w:lang w:val="en-IN"/>
        </w:rPr>
        <w:pPrChange w:id="1953" w:author="mananarora1571@gmail.com" w:date="2021-05-30T15:12:00Z">
          <w:pPr/>
        </w:pPrChange>
      </w:pPr>
      <w:r w:rsidRPr="00DE39BA">
        <w:rPr>
          <w:rFonts w:eastAsia="Calibri"/>
          <w:bCs/>
          <w:szCs w:val="24"/>
          <w:lang w:val="en-IN"/>
        </w:rPr>
        <w:t xml:space="preserve">                          },</w:t>
      </w:r>
    </w:p>
    <w:p w14:paraId="00DB1FD4" w14:textId="77777777" w:rsidR="00947DCB" w:rsidRPr="00DE39BA" w:rsidRDefault="00947DCB" w:rsidP="00F535CA">
      <w:pPr>
        <w:widowControl w:val="0"/>
        <w:rPr>
          <w:rFonts w:eastAsia="Calibri"/>
          <w:bCs/>
          <w:szCs w:val="24"/>
          <w:lang w:val="en-IN"/>
        </w:rPr>
        <w:pPrChange w:id="1954" w:author="mananarora1571@gmail.com" w:date="2021-05-30T15:12:00Z">
          <w:pPr/>
        </w:pPrChange>
      </w:pPr>
      <w:r w:rsidRPr="00DE39BA">
        <w:rPr>
          <w:rFonts w:eastAsia="Calibri"/>
          <w:bCs/>
          <w:szCs w:val="24"/>
          <w:lang w:val="en-IN"/>
        </w:rPr>
        <w:t xml:space="preserve">                          textAlign: TextAlign.center,</w:t>
      </w:r>
    </w:p>
    <w:p w14:paraId="7160C1EF" w14:textId="77777777" w:rsidR="00947DCB" w:rsidRPr="00DE39BA" w:rsidRDefault="00947DCB" w:rsidP="00F535CA">
      <w:pPr>
        <w:widowControl w:val="0"/>
        <w:rPr>
          <w:rFonts w:eastAsia="Calibri"/>
          <w:bCs/>
          <w:szCs w:val="24"/>
          <w:lang w:val="en-IN"/>
        </w:rPr>
        <w:pPrChange w:id="1955" w:author="mananarora1571@gmail.com" w:date="2021-05-30T15:12:00Z">
          <w:pPr/>
        </w:pPrChange>
      </w:pPr>
      <w:r w:rsidRPr="00DE39BA">
        <w:rPr>
          <w:rFonts w:eastAsia="Calibri"/>
          <w:bCs/>
          <w:szCs w:val="24"/>
          <w:lang w:val="en-IN"/>
        </w:rPr>
        <w:t xml:space="preserve">                          keyboardType: TextInputType.text,</w:t>
      </w:r>
    </w:p>
    <w:p w14:paraId="27FCE5B3" w14:textId="77777777" w:rsidR="00947DCB" w:rsidRPr="00DE39BA" w:rsidRDefault="00947DCB" w:rsidP="00F535CA">
      <w:pPr>
        <w:widowControl w:val="0"/>
        <w:rPr>
          <w:rFonts w:eastAsia="Calibri"/>
          <w:bCs/>
          <w:szCs w:val="24"/>
          <w:lang w:val="en-IN"/>
        </w:rPr>
        <w:pPrChange w:id="1956" w:author="mananarora1571@gmail.com" w:date="2021-05-30T15:12:00Z">
          <w:pPr/>
        </w:pPrChange>
      </w:pPr>
      <w:r w:rsidRPr="00DE39BA">
        <w:rPr>
          <w:rFonts w:eastAsia="Calibri"/>
          <w:bCs/>
          <w:szCs w:val="24"/>
          <w:lang w:val="en-IN"/>
        </w:rPr>
        <w:t xml:space="preserve">                          decoration: style.kInputDecoration.copyWith(</w:t>
      </w:r>
    </w:p>
    <w:p w14:paraId="2C04C43E" w14:textId="77777777" w:rsidR="00947DCB" w:rsidRPr="00DE39BA" w:rsidRDefault="00947DCB" w:rsidP="00F535CA">
      <w:pPr>
        <w:widowControl w:val="0"/>
        <w:rPr>
          <w:rFonts w:eastAsia="Calibri"/>
          <w:bCs/>
          <w:szCs w:val="24"/>
          <w:lang w:val="en-IN"/>
        </w:rPr>
        <w:pPrChange w:id="1957" w:author="mananarora1571@gmail.com" w:date="2021-05-30T15:12:00Z">
          <w:pPr/>
        </w:pPrChange>
      </w:pPr>
      <w:r w:rsidRPr="00DE39BA">
        <w:rPr>
          <w:rFonts w:eastAsia="Calibri"/>
          <w:bCs/>
          <w:szCs w:val="24"/>
          <w:lang w:val="en-IN"/>
        </w:rPr>
        <w:t xml:space="preserve">                            hintText: '',</w:t>
      </w:r>
    </w:p>
    <w:p w14:paraId="4DE94B8D" w14:textId="77777777" w:rsidR="00947DCB" w:rsidRPr="00DE39BA" w:rsidRDefault="00947DCB" w:rsidP="00F535CA">
      <w:pPr>
        <w:widowControl w:val="0"/>
        <w:rPr>
          <w:rFonts w:eastAsia="Calibri"/>
          <w:bCs/>
          <w:szCs w:val="24"/>
          <w:lang w:val="en-IN"/>
        </w:rPr>
        <w:pPrChange w:id="1958" w:author="mananarora1571@gmail.com" w:date="2021-05-30T15:12:00Z">
          <w:pPr/>
        </w:pPrChange>
      </w:pPr>
      <w:r w:rsidRPr="00DE39BA">
        <w:rPr>
          <w:rFonts w:eastAsia="Calibri"/>
          <w:bCs/>
          <w:szCs w:val="24"/>
          <w:lang w:val="en-IN"/>
        </w:rPr>
        <w:t xml:space="preserve">                            labelText: 'First Name',</w:t>
      </w:r>
    </w:p>
    <w:p w14:paraId="0A042F93" w14:textId="77777777" w:rsidR="00947DCB" w:rsidRPr="00DE39BA" w:rsidRDefault="00947DCB" w:rsidP="00F535CA">
      <w:pPr>
        <w:widowControl w:val="0"/>
        <w:rPr>
          <w:rFonts w:eastAsia="Calibri"/>
          <w:bCs/>
          <w:szCs w:val="24"/>
          <w:lang w:val="en-IN"/>
        </w:rPr>
        <w:pPrChange w:id="1959" w:author="mananarora1571@gmail.com" w:date="2021-05-30T15:12:00Z">
          <w:pPr/>
        </w:pPrChange>
      </w:pPr>
      <w:r w:rsidRPr="00DE39BA">
        <w:rPr>
          <w:rFonts w:eastAsia="Calibri"/>
          <w:bCs/>
          <w:szCs w:val="24"/>
          <w:lang w:val="en-IN"/>
        </w:rPr>
        <w:t xml:space="preserve">                          ),</w:t>
      </w:r>
    </w:p>
    <w:p w14:paraId="5DA1DB97" w14:textId="77777777" w:rsidR="00947DCB" w:rsidRPr="00DE39BA" w:rsidRDefault="00947DCB" w:rsidP="00F535CA">
      <w:pPr>
        <w:widowControl w:val="0"/>
        <w:rPr>
          <w:rFonts w:eastAsia="Calibri"/>
          <w:bCs/>
          <w:szCs w:val="24"/>
          <w:lang w:val="en-IN"/>
        </w:rPr>
        <w:pPrChange w:id="1960" w:author="mananarora1571@gmail.com" w:date="2021-05-30T15:12:00Z">
          <w:pPr/>
        </w:pPrChange>
      </w:pPr>
      <w:r w:rsidRPr="00DE39BA">
        <w:rPr>
          <w:rFonts w:eastAsia="Calibri"/>
          <w:bCs/>
          <w:szCs w:val="24"/>
          <w:lang w:val="en-IN"/>
        </w:rPr>
        <w:t xml:space="preserve">                        ),</w:t>
      </w:r>
    </w:p>
    <w:p w14:paraId="25720ABF" w14:textId="77777777" w:rsidR="00947DCB" w:rsidRPr="00DE39BA" w:rsidRDefault="00947DCB" w:rsidP="00F535CA">
      <w:pPr>
        <w:widowControl w:val="0"/>
        <w:rPr>
          <w:rFonts w:eastAsia="Calibri"/>
          <w:bCs/>
          <w:szCs w:val="24"/>
          <w:lang w:val="en-IN"/>
        </w:rPr>
        <w:pPrChange w:id="1961" w:author="mananarora1571@gmail.com" w:date="2021-05-30T15:12:00Z">
          <w:pPr/>
        </w:pPrChange>
      </w:pPr>
      <w:r w:rsidRPr="00DE39BA">
        <w:rPr>
          <w:rFonts w:eastAsia="Calibri"/>
          <w:bCs/>
          <w:szCs w:val="24"/>
          <w:lang w:val="en-IN"/>
        </w:rPr>
        <w:t xml:space="preserve">                      ),</w:t>
      </w:r>
    </w:p>
    <w:p w14:paraId="23130187" w14:textId="77777777" w:rsidR="00947DCB" w:rsidRPr="00DE39BA" w:rsidRDefault="00947DCB" w:rsidP="00F535CA">
      <w:pPr>
        <w:widowControl w:val="0"/>
        <w:rPr>
          <w:rFonts w:eastAsia="Calibri"/>
          <w:bCs/>
          <w:szCs w:val="24"/>
          <w:lang w:val="en-IN"/>
        </w:rPr>
        <w:pPrChange w:id="1962" w:author="mananarora1571@gmail.com" w:date="2021-05-30T15:12:00Z">
          <w:pPr/>
        </w:pPrChange>
      </w:pPr>
      <w:r w:rsidRPr="00DE39BA">
        <w:rPr>
          <w:rFonts w:eastAsia="Calibri"/>
          <w:bCs/>
          <w:szCs w:val="24"/>
          <w:lang w:val="en-IN"/>
        </w:rPr>
        <w:t xml:space="preserve">                      const SizedBox(width: 20),</w:t>
      </w:r>
    </w:p>
    <w:p w14:paraId="2B2E5E1A" w14:textId="77777777" w:rsidR="00947DCB" w:rsidRPr="00DE39BA" w:rsidRDefault="00947DCB" w:rsidP="00F535CA">
      <w:pPr>
        <w:widowControl w:val="0"/>
        <w:rPr>
          <w:rFonts w:eastAsia="Calibri"/>
          <w:bCs/>
          <w:szCs w:val="24"/>
          <w:lang w:val="en-IN"/>
        </w:rPr>
        <w:pPrChange w:id="1963" w:author="mananarora1571@gmail.com" w:date="2021-05-30T15:12:00Z">
          <w:pPr/>
        </w:pPrChange>
      </w:pPr>
      <w:r w:rsidRPr="00DE39BA">
        <w:rPr>
          <w:rFonts w:eastAsia="Calibri"/>
          <w:bCs/>
          <w:szCs w:val="24"/>
          <w:lang w:val="en-IN"/>
        </w:rPr>
        <w:lastRenderedPageBreak/>
        <w:t xml:space="preserve">                      Flexible(</w:t>
      </w:r>
    </w:p>
    <w:p w14:paraId="2CDCDEEB" w14:textId="77777777" w:rsidR="00947DCB" w:rsidRPr="00DE39BA" w:rsidRDefault="00947DCB" w:rsidP="00F535CA">
      <w:pPr>
        <w:widowControl w:val="0"/>
        <w:rPr>
          <w:rFonts w:eastAsia="Calibri"/>
          <w:bCs/>
          <w:szCs w:val="24"/>
          <w:lang w:val="en-IN"/>
        </w:rPr>
        <w:pPrChange w:id="1964" w:author="mananarora1571@gmail.com" w:date="2021-05-30T15:12:00Z">
          <w:pPr/>
        </w:pPrChange>
      </w:pPr>
      <w:r w:rsidRPr="00DE39BA">
        <w:rPr>
          <w:rFonts w:eastAsia="Calibri"/>
          <w:bCs/>
          <w:szCs w:val="24"/>
          <w:lang w:val="en-IN"/>
        </w:rPr>
        <w:t xml:space="preserve">                        child: TextFormField(</w:t>
      </w:r>
    </w:p>
    <w:p w14:paraId="30609E2F" w14:textId="77777777" w:rsidR="00947DCB" w:rsidRPr="00DE39BA" w:rsidRDefault="00947DCB" w:rsidP="00F535CA">
      <w:pPr>
        <w:widowControl w:val="0"/>
        <w:rPr>
          <w:rFonts w:eastAsia="Calibri"/>
          <w:bCs/>
          <w:szCs w:val="24"/>
          <w:lang w:val="en-IN"/>
        </w:rPr>
        <w:pPrChange w:id="1965" w:author="mananarora1571@gmail.com" w:date="2021-05-30T15:12:00Z">
          <w:pPr/>
        </w:pPrChange>
      </w:pPr>
      <w:r w:rsidRPr="00DE39BA">
        <w:rPr>
          <w:rFonts w:eastAsia="Calibri"/>
          <w:bCs/>
          <w:szCs w:val="24"/>
          <w:lang w:val="en-IN"/>
        </w:rPr>
        <w:t xml:space="preserve">                            textInputAction: TextInputAction.next,</w:t>
      </w:r>
    </w:p>
    <w:p w14:paraId="05A14F7D" w14:textId="77777777" w:rsidR="00947DCB" w:rsidRPr="00DE39BA" w:rsidRDefault="00947DCB" w:rsidP="00F535CA">
      <w:pPr>
        <w:widowControl w:val="0"/>
        <w:rPr>
          <w:rFonts w:eastAsia="Calibri"/>
          <w:bCs/>
          <w:szCs w:val="24"/>
          <w:lang w:val="en-IN"/>
        </w:rPr>
        <w:pPrChange w:id="1966" w:author="mananarora1571@gmail.com" w:date="2021-05-30T15:12:00Z">
          <w:pPr/>
        </w:pPrChange>
      </w:pPr>
      <w:r w:rsidRPr="00DE39BA">
        <w:rPr>
          <w:rFonts w:eastAsia="Calibri"/>
          <w:bCs/>
          <w:szCs w:val="24"/>
          <w:lang w:val="en-IN"/>
        </w:rPr>
        <w:t xml:space="preserve">                            autovalidateMode:</w:t>
      </w:r>
    </w:p>
    <w:p w14:paraId="18731CCB" w14:textId="77777777" w:rsidR="00947DCB" w:rsidRPr="00DE39BA" w:rsidRDefault="00947DCB" w:rsidP="00F535CA">
      <w:pPr>
        <w:widowControl w:val="0"/>
        <w:rPr>
          <w:rFonts w:eastAsia="Calibri"/>
          <w:bCs/>
          <w:szCs w:val="24"/>
          <w:lang w:val="en-IN"/>
        </w:rPr>
        <w:pPrChange w:id="1967" w:author="mananarora1571@gmail.com" w:date="2021-05-30T15:12:00Z">
          <w:pPr/>
        </w:pPrChange>
      </w:pPr>
      <w:r w:rsidRPr="00DE39BA">
        <w:rPr>
          <w:rFonts w:eastAsia="Calibri"/>
          <w:bCs/>
          <w:szCs w:val="24"/>
          <w:lang w:val="en-IN"/>
        </w:rPr>
        <w:t xml:space="preserve">                                AutovalidateMode.onUserInteraction,</w:t>
      </w:r>
    </w:p>
    <w:p w14:paraId="13245BEF" w14:textId="77777777" w:rsidR="00947DCB" w:rsidRPr="00DE39BA" w:rsidRDefault="00947DCB" w:rsidP="00F535CA">
      <w:pPr>
        <w:widowControl w:val="0"/>
        <w:rPr>
          <w:rFonts w:eastAsia="Calibri"/>
          <w:bCs/>
          <w:szCs w:val="24"/>
          <w:lang w:val="en-IN"/>
        </w:rPr>
        <w:pPrChange w:id="1968" w:author="mananarora1571@gmail.com" w:date="2021-05-30T15:12:00Z">
          <w:pPr/>
        </w:pPrChange>
      </w:pPr>
      <w:r w:rsidRPr="00DE39BA">
        <w:rPr>
          <w:rFonts w:eastAsia="Calibri"/>
          <w:bCs/>
          <w:szCs w:val="24"/>
          <w:lang w:val="en-IN"/>
        </w:rPr>
        <w:t xml:space="preserve">                            validator: (value) {</w:t>
      </w:r>
    </w:p>
    <w:p w14:paraId="74E79E89" w14:textId="77777777" w:rsidR="00947DCB" w:rsidRPr="00DE39BA" w:rsidRDefault="00947DCB" w:rsidP="00F535CA">
      <w:pPr>
        <w:widowControl w:val="0"/>
        <w:rPr>
          <w:rFonts w:eastAsia="Calibri"/>
          <w:bCs/>
          <w:szCs w:val="24"/>
          <w:lang w:val="en-IN"/>
        </w:rPr>
        <w:pPrChange w:id="1969" w:author="mananarora1571@gmail.com" w:date="2021-05-30T15:12:00Z">
          <w:pPr/>
        </w:pPrChange>
      </w:pPr>
      <w:r w:rsidRPr="00DE39BA">
        <w:rPr>
          <w:rFonts w:eastAsia="Calibri"/>
          <w:bCs/>
          <w:szCs w:val="24"/>
          <w:lang w:val="en-IN"/>
        </w:rPr>
        <w:t xml:space="preserve">                              if (!GetUtils.isAlphabetOnly(value) ||</w:t>
      </w:r>
    </w:p>
    <w:p w14:paraId="74B9EF3E" w14:textId="77777777" w:rsidR="00947DCB" w:rsidRPr="00DE39BA" w:rsidRDefault="00947DCB" w:rsidP="00F535CA">
      <w:pPr>
        <w:widowControl w:val="0"/>
        <w:rPr>
          <w:rFonts w:eastAsia="Calibri"/>
          <w:bCs/>
          <w:szCs w:val="24"/>
          <w:lang w:val="en-IN"/>
        </w:rPr>
        <w:pPrChange w:id="1970" w:author="mananarora1571@gmail.com" w:date="2021-05-30T15:12:00Z">
          <w:pPr/>
        </w:pPrChange>
      </w:pPr>
      <w:r w:rsidRPr="00DE39BA">
        <w:rPr>
          <w:rFonts w:eastAsia="Calibri"/>
          <w:bCs/>
          <w:szCs w:val="24"/>
          <w:lang w:val="en-IN"/>
        </w:rPr>
        <w:t xml:space="preserve">                                  value.length &gt; 20) {</w:t>
      </w:r>
    </w:p>
    <w:p w14:paraId="1C1C18EF" w14:textId="77777777" w:rsidR="00947DCB" w:rsidRPr="00DE39BA" w:rsidRDefault="00947DCB" w:rsidP="00F535CA">
      <w:pPr>
        <w:widowControl w:val="0"/>
        <w:rPr>
          <w:rFonts w:eastAsia="Calibri"/>
          <w:bCs/>
          <w:szCs w:val="24"/>
          <w:lang w:val="en-IN"/>
        </w:rPr>
        <w:pPrChange w:id="1971" w:author="mananarora1571@gmail.com" w:date="2021-05-30T15:12:00Z">
          <w:pPr/>
        </w:pPrChange>
      </w:pPr>
      <w:r w:rsidRPr="00DE39BA">
        <w:rPr>
          <w:rFonts w:eastAsia="Calibri"/>
          <w:bCs/>
          <w:szCs w:val="24"/>
          <w:lang w:val="en-IN"/>
        </w:rPr>
        <w:t xml:space="preserve">                                return 'Not a valid Last Name';</w:t>
      </w:r>
    </w:p>
    <w:p w14:paraId="7CF54297" w14:textId="77777777" w:rsidR="00947DCB" w:rsidRPr="00DE39BA" w:rsidRDefault="00947DCB" w:rsidP="00F535CA">
      <w:pPr>
        <w:widowControl w:val="0"/>
        <w:rPr>
          <w:rFonts w:eastAsia="Calibri"/>
          <w:bCs/>
          <w:szCs w:val="24"/>
          <w:lang w:val="en-IN"/>
        </w:rPr>
        <w:pPrChange w:id="1972" w:author="mananarora1571@gmail.com" w:date="2021-05-30T15:12:00Z">
          <w:pPr/>
        </w:pPrChange>
      </w:pPr>
      <w:r w:rsidRPr="00DE39BA">
        <w:rPr>
          <w:rFonts w:eastAsia="Calibri"/>
          <w:bCs/>
          <w:szCs w:val="24"/>
          <w:lang w:val="en-IN"/>
        </w:rPr>
        <w:t xml:space="preserve">                              }</w:t>
      </w:r>
    </w:p>
    <w:p w14:paraId="68089CC7" w14:textId="77777777" w:rsidR="00947DCB" w:rsidRPr="00DE39BA" w:rsidRDefault="00947DCB" w:rsidP="00F535CA">
      <w:pPr>
        <w:widowControl w:val="0"/>
        <w:rPr>
          <w:rFonts w:eastAsia="Calibri"/>
          <w:bCs/>
          <w:szCs w:val="24"/>
          <w:lang w:val="en-IN"/>
        </w:rPr>
        <w:pPrChange w:id="1973" w:author="mananarora1571@gmail.com" w:date="2021-05-30T15:12:00Z">
          <w:pPr/>
        </w:pPrChange>
      </w:pPr>
      <w:r w:rsidRPr="00DE39BA">
        <w:rPr>
          <w:rFonts w:eastAsia="Calibri"/>
          <w:bCs/>
          <w:szCs w:val="24"/>
          <w:lang w:val="en-IN"/>
        </w:rPr>
        <w:t xml:space="preserve">                              _fullName += " $value";</w:t>
      </w:r>
    </w:p>
    <w:p w14:paraId="2D737D4C" w14:textId="77777777" w:rsidR="00947DCB" w:rsidRPr="00DE39BA" w:rsidRDefault="00947DCB" w:rsidP="00F535CA">
      <w:pPr>
        <w:widowControl w:val="0"/>
        <w:rPr>
          <w:rFonts w:eastAsia="Calibri"/>
          <w:bCs/>
          <w:szCs w:val="24"/>
          <w:lang w:val="en-IN"/>
        </w:rPr>
        <w:pPrChange w:id="1974" w:author="mananarora1571@gmail.com" w:date="2021-05-30T15:12:00Z">
          <w:pPr/>
        </w:pPrChange>
      </w:pPr>
      <w:r w:rsidRPr="00DE39BA">
        <w:rPr>
          <w:rFonts w:eastAsia="Calibri"/>
          <w:bCs/>
          <w:szCs w:val="24"/>
          <w:lang w:val="en-IN"/>
        </w:rPr>
        <w:t xml:space="preserve">                              return null;</w:t>
      </w:r>
    </w:p>
    <w:p w14:paraId="429AA1E1" w14:textId="77777777" w:rsidR="00947DCB" w:rsidRPr="00DE39BA" w:rsidRDefault="00947DCB" w:rsidP="00F535CA">
      <w:pPr>
        <w:widowControl w:val="0"/>
        <w:rPr>
          <w:rFonts w:eastAsia="Calibri"/>
          <w:bCs/>
          <w:szCs w:val="24"/>
          <w:lang w:val="en-IN"/>
        </w:rPr>
        <w:pPrChange w:id="1975" w:author="mananarora1571@gmail.com" w:date="2021-05-30T15:12:00Z">
          <w:pPr/>
        </w:pPrChange>
      </w:pPr>
      <w:r w:rsidRPr="00DE39BA">
        <w:rPr>
          <w:rFonts w:eastAsia="Calibri"/>
          <w:bCs/>
          <w:szCs w:val="24"/>
          <w:lang w:val="en-IN"/>
        </w:rPr>
        <w:t xml:space="preserve">                            },</w:t>
      </w:r>
    </w:p>
    <w:p w14:paraId="41410357" w14:textId="77777777" w:rsidR="00947DCB" w:rsidRPr="00DE39BA" w:rsidRDefault="00947DCB" w:rsidP="00F535CA">
      <w:pPr>
        <w:widowControl w:val="0"/>
        <w:rPr>
          <w:rFonts w:eastAsia="Calibri"/>
          <w:bCs/>
          <w:szCs w:val="24"/>
          <w:lang w:val="en-IN"/>
        </w:rPr>
        <w:pPrChange w:id="1976" w:author="mananarora1571@gmail.com" w:date="2021-05-30T15:12:00Z">
          <w:pPr/>
        </w:pPrChange>
      </w:pPr>
      <w:r w:rsidRPr="00DE39BA">
        <w:rPr>
          <w:rFonts w:eastAsia="Calibri"/>
          <w:bCs/>
          <w:szCs w:val="24"/>
          <w:lang w:val="en-IN"/>
        </w:rPr>
        <w:t xml:space="preserve">                            textAlign: TextAlign.center,</w:t>
      </w:r>
    </w:p>
    <w:p w14:paraId="7629E8D5" w14:textId="77777777" w:rsidR="00947DCB" w:rsidRPr="00DE39BA" w:rsidRDefault="00947DCB" w:rsidP="00F535CA">
      <w:pPr>
        <w:widowControl w:val="0"/>
        <w:rPr>
          <w:rFonts w:eastAsia="Calibri"/>
          <w:bCs/>
          <w:szCs w:val="24"/>
          <w:lang w:val="en-IN"/>
        </w:rPr>
        <w:pPrChange w:id="1977" w:author="mananarora1571@gmail.com" w:date="2021-05-30T15:12:00Z">
          <w:pPr/>
        </w:pPrChange>
      </w:pPr>
      <w:r w:rsidRPr="00DE39BA">
        <w:rPr>
          <w:rFonts w:eastAsia="Calibri"/>
          <w:bCs/>
          <w:szCs w:val="24"/>
          <w:lang w:val="en-IN"/>
        </w:rPr>
        <w:t xml:space="preserve">                            keyboardType: TextInputType.text,</w:t>
      </w:r>
    </w:p>
    <w:p w14:paraId="40D6377A" w14:textId="77777777" w:rsidR="00947DCB" w:rsidRPr="00DE39BA" w:rsidRDefault="00947DCB" w:rsidP="00F535CA">
      <w:pPr>
        <w:widowControl w:val="0"/>
        <w:rPr>
          <w:rFonts w:eastAsia="Calibri"/>
          <w:bCs/>
          <w:szCs w:val="24"/>
          <w:lang w:val="en-IN"/>
        </w:rPr>
        <w:pPrChange w:id="1978" w:author="mananarora1571@gmail.com" w:date="2021-05-30T15:12:00Z">
          <w:pPr/>
        </w:pPrChange>
      </w:pPr>
      <w:r w:rsidRPr="00DE39BA">
        <w:rPr>
          <w:rFonts w:eastAsia="Calibri"/>
          <w:bCs/>
          <w:szCs w:val="24"/>
          <w:lang w:val="en-IN"/>
        </w:rPr>
        <w:t xml:space="preserve">                            decoration: style.kInputDecoration.copyWith(</w:t>
      </w:r>
    </w:p>
    <w:p w14:paraId="751B2626" w14:textId="77777777" w:rsidR="00947DCB" w:rsidRPr="00DE39BA" w:rsidRDefault="00947DCB" w:rsidP="00F535CA">
      <w:pPr>
        <w:widowControl w:val="0"/>
        <w:rPr>
          <w:rFonts w:eastAsia="Calibri"/>
          <w:bCs/>
          <w:szCs w:val="24"/>
          <w:lang w:val="en-IN"/>
        </w:rPr>
        <w:pPrChange w:id="1979" w:author="mananarora1571@gmail.com" w:date="2021-05-30T15:12:00Z">
          <w:pPr/>
        </w:pPrChange>
      </w:pPr>
      <w:r w:rsidRPr="00DE39BA">
        <w:rPr>
          <w:rFonts w:eastAsia="Calibri"/>
          <w:bCs/>
          <w:szCs w:val="24"/>
          <w:lang w:val="en-IN"/>
        </w:rPr>
        <w:t xml:space="preserve">                                hintText: '', labelText: 'Last Name')),</w:t>
      </w:r>
    </w:p>
    <w:p w14:paraId="2D93700C" w14:textId="77777777" w:rsidR="00947DCB" w:rsidRPr="00DE39BA" w:rsidRDefault="00947DCB" w:rsidP="00F535CA">
      <w:pPr>
        <w:widowControl w:val="0"/>
        <w:rPr>
          <w:rFonts w:eastAsia="Calibri"/>
          <w:bCs/>
          <w:szCs w:val="24"/>
          <w:lang w:val="en-IN"/>
        </w:rPr>
        <w:pPrChange w:id="1980" w:author="mananarora1571@gmail.com" w:date="2021-05-30T15:12:00Z">
          <w:pPr/>
        </w:pPrChange>
      </w:pPr>
      <w:r w:rsidRPr="00DE39BA">
        <w:rPr>
          <w:rFonts w:eastAsia="Calibri"/>
          <w:bCs/>
          <w:szCs w:val="24"/>
          <w:lang w:val="en-IN"/>
        </w:rPr>
        <w:t xml:space="preserve">                      ),</w:t>
      </w:r>
    </w:p>
    <w:p w14:paraId="0C3E5A19" w14:textId="77777777" w:rsidR="00947DCB" w:rsidRPr="00DE39BA" w:rsidRDefault="00947DCB" w:rsidP="00F535CA">
      <w:pPr>
        <w:widowControl w:val="0"/>
        <w:rPr>
          <w:rFonts w:eastAsia="Calibri"/>
          <w:bCs/>
          <w:szCs w:val="24"/>
          <w:lang w:val="en-IN"/>
        </w:rPr>
        <w:pPrChange w:id="1981" w:author="mananarora1571@gmail.com" w:date="2021-05-30T15:12:00Z">
          <w:pPr/>
        </w:pPrChange>
      </w:pPr>
      <w:r w:rsidRPr="00DE39BA">
        <w:rPr>
          <w:rFonts w:eastAsia="Calibri"/>
          <w:bCs/>
          <w:szCs w:val="24"/>
          <w:lang w:val="en-IN"/>
        </w:rPr>
        <w:t xml:space="preserve">                    ],</w:t>
      </w:r>
    </w:p>
    <w:p w14:paraId="4F132D79" w14:textId="77777777" w:rsidR="00947DCB" w:rsidRPr="00DE39BA" w:rsidRDefault="00947DCB" w:rsidP="00F535CA">
      <w:pPr>
        <w:widowControl w:val="0"/>
        <w:rPr>
          <w:rFonts w:eastAsia="Calibri"/>
          <w:bCs/>
          <w:szCs w:val="24"/>
          <w:lang w:val="en-IN"/>
        </w:rPr>
        <w:pPrChange w:id="1982" w:author="mananarora1571@gmail.com" w:date="2021-05-30T15:12:00Z">
          <w:pPr/>
        </w:pPrChange>
      </w:pPr>
      <w:r w:rsidRPr="00DE39BA">
        <w:rPr>
          <w:rFonts w:eastAsia="Calibri"/>
          <w:bCs/>
          <w:szCs w:val="24"/>
          <w:lang w:val="en-IN"/>
        </w:rPr>
        <w:t xml:space="preserve">                  ),</w:t>
      </w:r>
    </w:p>
    <w:p w14:paraId="2DC4643C" w14:textId="77777777" w:rsidR="00947DCB" w:rsidRPr="00DE39BA" w:rsidRDefault="00947DCB" w:rsidP="00F535CA">
      <w:pPr>
        <w:widowControl w:val="0"/>
        <w:rPr>
          <w:rFonts w:eastAsia="Calibri"/>
          <w:bCs/>
          <w:szCs w:val="24"/>
          <w:lang w:val="en-IN"/>
        </w:rPr>
        <w:pPrChange w:id="1983" w:author="mananarora1571@gmail.com" w:date="2021-05-30T15:12:00Z">
          <w:pPr/>
        </w:pPrChange>
      </w:pPr>
      <w:r w:rsidRPr="00DE39BA">
        <w:rPr>
          <w:rFonts w:eastAsia="Calibri"/>
          <w:bCs/>
          <w:szCs w:val="24"/>
          <w:lang w:val="en-IN"/>
        </w:rPr>
        <w:t xml:space="preserve">                ),</w:t>
      </w:r>
    </w:p>
    <w:p w14:paraId="62460D23" w14:textId="77777777" w:rsidR="00947DCB" w:rsidRPr="00DE39BA" w:rsidRDefault="00947DCB" w:rsidP="00F535CA">
      <w:pPr>
        <w:widowControl w:val="0"/>
        <w:rPr>
          <w:rFonts w:eastAsia="Calibri"/>
          <w:bCs/>
          <w:szCs w:val="24"/>
          <w:lang w:val="en-IN"/>
        </w:rPr>
        <w:pPrChange w:id="1984" w:author="mananarora1571@gmail.com" w:date="2021-05-30T15:12:00Z">
          <w:pPr/>
        </w:pPrChange>
      </w:pPr>
      <w:r w:rsidRPr="00DE39BA">
        <w:rPr>
          <w:rFonts w:eastAsia="Calibri"/>
          <w:bCs/>
          <w:szCs w:val="24"/>
          <w:lang w:val="en-IN"/>
        </w:rPr>
        <w:t xml:space="preserve">                Padding(</w:t>
      </w:r>
    </w:p>
    <w:p w14:paraId="3472F286" w14:textId="77777777" w:rsidR="00947DCB" w:rsidRPr="00DE39BA" w:rsidRDefault="00947DCB" w:rsidP="00F535CA">
      <w:pPr>
        <w:widowControl w:val="0"/>
        <w:rPr>
          <w:rFonts w:eastAsia="Calibri"/>
          <w:bCs/>
          <w:szCs w:val="24"/>
          <w:lang w:val="en-IN"/>
        </w:rPr>
        <w:pPrChange w:id="1985" w:author="mananarora1571@gmail.com" w:date="2021-05-30T15:12:00Z">
          <w:pPr/>
        </w:pPrChange>
      </w:pPr>
      <w:r w:rsidRPr="00DE39BA">
        <w:rPr>
          <w:rFonts w:eastAsia="Calibri"/>
          <w:bCs/>
          <w:szCs w:val="24"/>
          <w:lang w:val="en-IN"/>
        </w:rPr>
        <w:t xml:space="preserve">                  padding: const EdgeInsets.all(8.0),</w:t>
      </w:r>
    </w:p>
    <w:p w14:paraId="38CECD5B" w14:textId="77777777" w:rsidR="00947DCB" w:rsidRPr="00DE39BA" w:rsidRDefault="00947DCB" w:rsidP="00F535CA">
      <w:pPr>
        <w:widowControl w:val="0"/>
        <w:rPr>
          <w:rFonts w:eastAsia="Calibri"/>
          <w:bCs/>
          <w:szCs w:val="24"/>
          <w:lang w:val="en-IN"/>
        </w:rPr>
        <w:pPrChange w:id="1986" w:author="mananarora1571@gmail.com" w:date="2021-05-30T15:12:00Z">
          <w:pPr/>
        </w:pPrChange>
      </w:pPr>
      <w:r w:rsidRPr="00DE39BA">
        <w:rPr>
          <w:rFonts w:eastAsia="Calibri"/>
          <w:bCs/>
          <w:szCs w:val="24"/>
          <w:lang w:val="en-IN"/>
        </w:rPr>
        <w:t xml:space="preserve">                  child: TextFormField(</w:t>
      </w:r>
    </w:p>
    <w:p w14:paraId="70A8EB41" w14:textId="77777777" w:rsidR="00947DCB" w:rsidRPr="00DE39BA" w:rsidRDefault="00947DCB" w:rsidP="00F535CA">
      <w:pPr>
        <w:widowControl w:val="0"/>
        <w:rPr>
          <w:rFonts w:eastAsia="Calibri"/>
          <w:bCs/>
          <w:szCs w:val="24"/>
          <w:lang w:val="en-IN"/>
        </w:rPr>
        <w:pPrChange w:id="1987" w:author="mananarora1571@gmail.com" w:date="2021-05-30T15:12:00Z">
          <w:pPr/>
        </w:pPrChange>
      </w:pPr>
      <w:r w:rsidRPr="00DE39BA">
        <w:rPr>
          <w:rFonts w:eastAsia="Calibri"/>
          <w:bCs/>
          <w:szCs w:val="24"/>
          <w:lang w:val="en-IN"/>
        </w:rPr>
        <w:t xml:space="preserve">                    textInputAction: TextInputAction.next,</w:t>
      </w:r>
    </w:p>
    <w:p w14:paraId="1B561C98" w14:textId="77777777" w:rsidR="00947DCB" w:rsidRPr="00DE39BA" w:rsidRDefault="00947DCB" w:rsidP="00F535CA">
      <w:pPr>
        <w:widowControl w:val="0"/>
        <w:rPr>
          <w:rFonts w:eastAsia="Calibri"/>
          <w:bCs/>
          <w:szCs w:val="24"/>
          <w:lang w:val="en-IN"/>
        </w:rPr>
        <w:pPrChange w:id="1988" w:author="mananarora1571@gmail.com" w:date="2021-05-30T15:12:00Z">
          <w:pPr/>
        </w:pPrChange>
      </w:pPr>
      <w:r w:rsidRPr="00DE39BA">
        <w:rPr>
          <w:rFonts w:eastAsia="Calibri"/>
          <w:bCs/>
          <w:szCs w:val="24"/>
          <w:lang w:val="en-IN"/>
        </w:rPr>
        <w:t xml:space="preserve">                    validator: (value) {</w:t>
      </w:r>
    </w:p>
    <w:p w14:paraId="5193AFFC" w14:textId="77777777" w:rsidR="00947DCB" w:rsidRPr="00DE39BA" w:rsidRDefault="00947DCB" w:rsidP="00F535CA">
      <w:pPr>
        <w:widowControl w:val="0"/>
        <w:rPr>
          <w:rFonts w:eastAsia="Calibri"/>
          <w:bCs/>
          <w:szCs w:val="24"/>
          <w:lang w:val="en-IN"/>
        </w:rPr>
        <w:pPrChange w:id="1989" w:author="mananarora1571@gmail.com" w:date="2021-05-30T15:12:00Z">
          <w:pPr/>
        </w:pPrChange>
      </w:pPr>
      <w:r w:rsidRPr="00DE39BA">
        <w:rPr>
          <w:rFonts w:eastAsia="Calibri"/>
          <w:bCs/>
          <w:szCs w:val="24"/>
          <w:lang w:val="en-IN"/>
        </w:rPr>
        <w:t xml:space="preserve">                      if (!GetUtils.isEmail(value)) {</w:t>
      </w:r>
    </w:p>
    <w:p w14:paraId="29D33C4D" w14:textId="77777777" w:rsidR="00947DCB" w:rsidRPr="00DE39BA" w:rsidRDefault="00947DCB" w:rsidP="00F535CA">
      <w:pPr>
        <w:widowControl w:val="0"/>
        <w:rPr>
          <w:rFonts w:eastAsia="Calibri"/>
          <w:bCs/>
          <w:szCs w:val="24"/>
          <w:lang w:val="en-IN"/>
        </w:rPr>
        <w:pPrChange w:id="1990" w:author="mananarora1571@gmail.com" w:date="2021-05-30T15:12:00Z">
          <w:pPr/>
        </w:pPrChange>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F535CA">
      <w:pPr>
        <w:widowControl w:val="0"/>
        <w:rPr>
          <w:rFonts w:eastAsia="Calibri"/>
          <w:bCs/>
          <w:szCs w:val="24"/>
          <w:lang w:val="en-IN"/>
        </w:rPr>
        <w:pPrChange w:id="1991" w:author="mananarora1571@gmail.com" w:date="2021-05-30T15:12:00Z">
          <w:pPr/>
        </w:pPrChange>
      </w:pPr>
      <w:r w:rsidRPr="00DE39BA">
        <w:rPr>
          <w:rFonts w:eastAsia="Calibri"/>
          <w:bCs/>
          <w:szCs w:val="24"/>
          <w:lang w:val="en-IN"/>
        </w:rPr>
        <w:t xml:space="preserve">                      }</w:t>
      </w:r>
    </w:p>
    <w:p w14:paraId="1DF76639" w14:textId="77777777" w:rsidR="00947DCB" w:rsidRPr="00DE39BA" w:rsidRDefault="00947DCB" w:rsidP="00F535CA">
      <w:pPr>
        <w:widowControl w:val="0"/>
        <w:rPr>
          <w:rFonts w:eastAsia="Calibri"/>
          <w:bCs/>
          <w:szCs w:val="24"/>
          <w:lang w:val="en-IN"/>
        </w:rPr>
        <w:pPrChange w:id="1992" w:author="mananarora1571@gmail.com" w:date="2021-05-30T15:12:00Z">
          <w:pPr/>
        </w:pPrChange>
      </w:pPr>
      <w:r w:rsidRPr="00DE39BA">
        <w:rPr>
          <w:rFonts w:eastAsia="Calibri"/>
          <w:bCs/>
          <w:szCs w:val="24"/>
          <w:lang w:val="en-IN"/>
        </w:rPr>
        <w:t xml:space="preserve">                      _email = value;</w:t>
      </w:r>
    </w:p>
    <w:p w14:paraId="371955C6" w14:textId="77777777" w:rsidR="00947DCB" w:rsidRPr="00DE39BA" w:rsidRDefault="00947DCB" w:rsidP="00F535CA">
      <w:pPr>
        <w:widowControl w:val="0"/>
        <w:rPr>
          <w:rFonts w:eastAsia="Calibri"/>
          <w:bCs/>
          <w:szCs w:val="24"/>
          <w:lang w:val="en-IN"/>
        </w:rPr>
        <w:pPrChange w:id="1993" w:author="mananarora1571@gmail.com" w:date="2021-05-30T15:12:00Z">
          <w:pPr/>
        </w:pPrChange>
      </w:pPr>
      <w:r w:rsidRPr="00DE39BA">
        <w:rPr>
          <w:rFonts w:eastAsia="Calibri"/>
          <w:bCs/>
          <w:szCs w:val="24"/>
          <w:lang w:val="en-IN"/>
        </w:rPr>
        <w:t xml:space="preserve">                      return null;</w:t>
      </w:r>
    </w:p>
    <w:p w14:paraId="61FC6831" w14:textId="77777777" w:rsidR="00947DCB" w:rsidRPr="00DE39BA" w:rsidRDefault="00947DCB" w:rsidP="00F535CA">
      <w:pPr>
        <w:widowControl w:val="0"/>
        <w:rPr>
          <w:rFonts w:eastAsia="Calibri"/>
          <w:bCs/>
          <w:szCs w:val="24"/>
          <w:lang w:val="en-IN"/>
        </w:rPr>
        <w:pPrChange w:id="1994" w:author="mananarora1571@gmail.com" w:date="2021-05-30T15:12:00Z">
          <w:pPr/>
        </w:pPrChange>
      </w:pPr>
      <w:r w:rsidRPr="00DE39BA">
        <w:rPr>
          <w:rFonts w:eastAsia="Calibri"/>
          <w:bCs/>
          <w:szCs w:val="24"/>
          <w:lang w:val="en-IN"/>
        </w:rPr>
        <w:t xml:space="preserve">                    },</w:t>
      </w:r>
    </w:p>
    <w:p w14:paraId="2B3602C8" w14:textId="77777777" w:rsidR="00947DCB" w:rsidRPr="00DE39BA" w:rsidRDefault="00947DCB" w:rsidP="00F535CA">
      <w:pPr>
        <w:widowControl w:val="0"/>
        <w:rPr>
          <w:rFonts w:eastAsia="Calibri"/>
          <w:bCs/>
          <w:szCs w:val="24"/>
          <w:lang w:val="en-IN"/>
        </w:rPr>
        <w:pPrChange w:id="1995" w:author="mananarora1571@gmail.com" w:date="2021-05-30T15:12:00Z">
          <w:pPr/>
        </w:pPrChange>
      </w:pPr>
      <w:r w:rsidRPr="00DE39BA">
        <w:rPr>
          <w:rFonts w:eastAsia="Calibri"/>
          <w:bCs/>
          <w:szCs w:val="24"/>
          <w:lang w:val="en-IN"/>
        </w:rPr>
        <w:t xml:space="preserve">                    autovalidateMode: AutovalidateMode.onUserInteraction,</w:t>
      </w:r>
    </w:p>
    <w:p w14:paraId="52158A79" w14:textId="77777777" w:rsidR="00947DCB" w:rsidRPr="00DE39BA" w:rsidRDefault="00947DCB" w:rsidP="00F535CA">
      <w:pPr>
        <w:widowControl w:val="0"/>
        <w:rPr>
          <w:rFonts w:eastAsia="Calibri"/>
          <w:bCs/>
          <w:szCs w:val="24"/>
          <w:lang w:val="en-IN"/>
        </w:rPr>
        <w:pPrChange w:id="1996" w:author="mananarora1571@gmail.com" w:date="2021-05-30T15:12:00Z">
          <w:pPr/>
        </w:pPrChange>
      </w:pPr>
      <w:r w:rsidRPr="00DE39BA">
        <w:rPr>
          <w:rFonts w:eastAsia="Calibri"/>
          <w:bCs/>
          <w:szCs w:val="24"/>
          <w:lang w:val="en-IN"/>
        </w:rPr>
        <w:t xml:space="preserve">                    keyboardType: TextInputType.emailAddress,</w:t>
      </w:r>
    </w:p>
    <w:p w14:paraId="1F6E194D" w14:textId="77777777" w:rsidR="00947DCB" w:rsidRPr="00DE39BA" w:rsidRDefault="00947DCB" w:rsidP="00F535CA">
      <w:pPr>
        <w:widowControl w:val="0"/>
        <w:rPr>
          <w:rFonts w:eastAsia="Calibri"/>
          <w:bCs/>
          <w:szCs w:val="24"/>
          <w:lang w:val="en-IN"/>
        </w:rPr>
        <w:pPrChange w:id="1997" w:author="mananarora1571@gmail.com" w:date="2021-05-30T15:12:00Z">
          <w:pPr/>
        </w:pPrChange>
      </w:pPr>
      <w:r w:rsidRPr="00DE39BA">
        <w:rPr>
          <w:rFonts w:eastAsia="Calibri"/>
          <w:bCs/>
          <w:szCs w:val="24"/>
          <w:lang w:val="en-IN"/>
        </w:rPr>
        <w:t xml:space="preserve">                    textAlign: TextAlign.center,</w:t>
      </w:r>
    </w:p>
    <w:p w14:paraId="5DCD748A" w14:textId="77777777" w:rsidR="00947DCB" w:rsidRPr="00DE39BA" w:rsidRDefault="00947DCB" w:rsidP="00F535CA">
      <w:pPr>
        <w:widowControl w:val="0"/>
        <w:rPr>
          <w:rFonts w:eastAsia="Calibri"/>
          <w:bCs/>
          <w:szCs w:val="24"/>
          <w:lang w:val="en-IN"/>
        </w:rPr>
        <w:pPrChange w:id="1998" w:author="mananarora1571@gmail.com" w:date="2021-05-30T15:12:00Z">
          <w:pPr/>
        </w:pPrChange>
      </w:pPr>
      <w:r w:rsidRPr="00DE39BA">
        <w:rPr>
          <w:rFonts w:eastAsia="Calibri"/>
          <w:bCs/>
          <w:szCs w:val="24"/>
          <w:lang w:val="en-IN"/>
        </w:rPr>
        <w:t xml:space="preserve">                    style: const TextStyle(fontSize: 20),</w:t>
      </w:r>
    </w:p>
    <w:p w14:paraId="2DFCBC9B" w14:textId="77777777" w:rsidR="00947DCB" w:rsidRPr="00DE39BA" w:rsidRDefault="00947DCB" w:rsidP="00F535CA">
      <w:pPr>
        <w:widowControl w:val="0"/>
        <w:rPr>
          <w:rFonts w:eastAsia="Calibri"/>
          <w:bCs/>
          <w:szCs w:val="24"/>
          <w:lang w:val="en-IN"/>
        </w:rPr>
        <w:pPrChange w:id="1999" w:author="mananarora1571@gmail.com" w:date="2021-05-30T15:12:00Z">
          <w:pPr/>
        </w:pPrChange>
      </w:pPr>
      <w:r w:rsidRPr="00DE39BA">
        <w:rPr>
          <w:rFonts w:eastAsia="Calibri"/>
          <w:bCs/>
          <w:szCs w:val="24"/>
          <w:lang w:val="en-IN"/>
        </w:rPr>
        <w:t xml:space="preserve">                    decoration: style.kInputDecoration,</w:t>
      </w:r>
    </w:p>
    <w:p w14:paraId="53DC646B" w14:textId="77777777" w:rsidR="00947DCB" w:rsidRPr="00DE39BA" w:rsidRDefault="00947DCB" w:rsidP="00F535CA">
      <w:pPr>
        <w:widowControl w:val="0"/>
        <w:rPr>
          <w:rFonts w:eastAsia="Calibri"/>
          <w:bCs/>
          <w:szCs w:val="24"/>
          <w:lang w:val="en-IN"/>
        </w:rPr>
        <w:pPrChange w:id="2000" w:author="mananarora1571@gmail.com" w:date="2021-05-30T15:12:00Z">
          <w:pPr/>
        </w:pPrChange>
      </w:pPr>
      <w:r w:rsidRPr="00DE39BA">
        <w:rPr>
          <w:rFonts w:eastAsia="Calibri"/>
          <w:bCs/>
          <w:szCs w:val="24"/>
          <w:lang w:val="en-IN"/>
        </w:rPr>
        <w:t xml:space="preserve">                  ),</w:t>
      </w:r>
    </w:p>
    <w:p w14:paraId="49053C1B" w14:textId="77777777" w:rsidR="00947DCB" w:rsidRPr="00DE39BA" w:rsidRDefault="00947DCB" w:rsidP="00F535CA">
      <w:pPr>
        <w:widowControl w:val="0"/>
        <w:rPr>
          <w:rFonts w:eastAsia="Calibri"/>
          <w:bCs/>
          <w:szCs w:val="24"/>
          <w:lang w:val="en-IN"/>
        </w:rPr>
        <w:pPrChange w:id="2001" w:author="mananarora1571@gmail.com" w:date="2021-05-30T15:12:00Z">
          <w:pPr/>
        </w:pPrChange>
      </w:pPr>
      <w:r w:rsidRPr="00DE39BA">
        <w:rPr>
          <w:rFonts w:eastAsia="Calibri"/>
          <w:bCs/>
          <w:szCs w:val="24"/>
          <w:lang w:val="en-IN"/>
        </w:rPr>
        <w:t xml:space="preserve">                ),</w:t>
      </w:r>
    </w:p>
    <w:p w14:paraId="68DFAC7A" w14:textId="77777777" w:rsidR="00947DCB" w:rsidRPr="00DE39BA" w:rsidRDefault="00947DCB" w:rsidP="00F535CA">
      <w:pPr>
        <w:widowControl w:val="0"/>
        <w:rPr>
          <w:rFonts w:eastAsia="Calibri"/>
          <w:bCs/>
          <w:szCs w:val="24"/>
          <w:lang w:val="en-IN"/>
        </w:rPr>
        <w:pPrChange w:id="2002" w:author="mananarora1571@gmail.com" w:date="2021-05-30T15:12:00Z">
          <w:pPr/>
        </w:pPrChange>
      </w:pPr>
      <w:r w:rsidRPr="00DE39BA">
        <w:rPr>
          <w:rFonts w:eastAsia="Calibri"/>
          <w:bCs/>
          <w:szCs w:val="24"/>
          <w:lang w:val="en-IN"/>
        </w:rPr>
        <w:t xml:space="preserve">                Obx(</w:t>
      </w:r>
    </w:p>
    <w:p w14:paraId="67E8A7E6" w14:textId="77777777" w:rsidR="00947DCB" w:rsidRPr="00DE39BA" w:rsidRDefault="00947DCB" w:rsidP="00F535CA">
      <w:pPr>
        <w:widowControl w:val="0"/>
        <w:rPr>
          <w:rFonts w:eastAsia="Calibri"/>
          <w:bCs/>
          <w:szCs w:val="24"/>
          <w:lang w:val="en-IN"/>
        </w:rPr>
        <w:pPrChange w:id="2003" w:author="mananarora1571@gmail.com" w:date="2021-05-30T15:12:00Z">
          <w:pPr/>
        </w:pPrChange>
      </w:pPr>
      <w:r w:rsidRPr="00DE39BA">
        <w:rPr>
          <w:rFonts w:eastAsia="Calibri"/>
          <w:bCs/>
          <w:szCs w:val="24"/>
          <w:lang w:val="en-IN"/>
        </w:rPr>
        <w:t xml:space="preserve">                  () =&gt; Padding(</w:t>
      </w:r>
    </w:p>
    <w:p w14:paraId="637E0BC1" w14:textId="77777777" w:rsidR="00947DCB" w:rsidRPr="00DE39BA" w:rsidRDefault="00947DCB" w:rsidP="00F535CA">
      <w:pPr>
        <w:widowControl w:val="0"/>
        <w:rPr>
          <w:rFonts w:eastAsia="Calibri"/>
          <w:bCs/>
          <w:szCs w:val="24"/>
          <w:lang w:val="en-IN"/>
        </w:rPr>
        <w:pPrChange w:id="2004" w:author="mananarora1571@gmail.com" w:date="2021-05-30T15:12:00Z">
          <w:pPr/>
        </w:pPrChange>
      </w:pPr>
      <w:r w:rsidRPr="00DE39BA">
        <w:rPr>
          <w:rFonts w:eastAsia="Calibri"/>
          <w:bCs/>
          <w:szCs w:val="24"/>
          <w:lang w:val="en-IN"/>
        </w:rPr>
        <w:t xml:space="preserve">                    padding: const EdgeInsets.all(8.0),</w:t>
      </w:r>
    </w:p>
    <w:p w14:paraId="7595C5D9" w14:textId="77777777" w:rsidR="00947DCB" w:rsidRPr="00DE39BA" w:rsidRDefault="00947DCB" w:rsidP="00F535CA">
      <w:pPr>
        <w:widowControl w:val="0"/>
        <w:rPr>
          <w:rFonts w:eastAsia="Calibri"/>
          <w:bCs/>
          <w:szCs w:val="24"/>
          <w:lang w:val="en-IN"/>
        </w:rPr>
        <w:pPrChange w:id="2005" w:author="mananarora1571@gmail.com" w:date="2021-05-30T15:12:00Z">
          <w:pPr/>
        </w:pPrChange>
      </w:pPr>
      <w:r w:rsidRPr="00DE39BA">
        <w:rPr>
          <w:rFonts w:eastAsia="Calibri"/>
          <w:bCs/>
          <w:szCs w:val="24"/>
          <w:lang w:val="en-IN"/>
        </w:rPr>
        <w:t xml:space="preserve">                    child: TextFormField(</w:t>
      </w:r>
    </w:p>
    <w:p w14:paraId="0DD414C4" w14:textId="77777777" w:rsidR="00947DCB" w:rsidRPr="00DE39BA" w:rsidRDefault="00947DCB" w:rsidP="00F535CA">
      <w:pPr>
        <w:widowControl w:val="0"/>
        <w:rPr>
          <w:rFonts w:eastAsia="Calibri"/>
          <w:bCs/>
          <w:szCs w:val="24"/>
          <w:lang w:val="en-IN"/>
        </w:rPr>
        <w:pPrChange w:id="2006" w:author="mananarora1571@gmail.com" w:date="2021-05-30T15:12:00Z">
          <w:pPr/>
        </w:pPrChange>
      </w:pPr>
      <w:r w:rsidRPr="00DE39BA">
        <w:rPr>
          <w:rFonts w:eastAsia="Calibri"/>
          <w:bCs/>
          <w:szCs w:val="24"/>
          <w:lang w:val="en-IN"/>
        </w:rPr>
        <w:t xml:space="preserve">                      textInputAction: TextInputAction.next,</w:t>
      </w:r>
    </w:p>
    <w:p w14:paraId="1C2D4B4B" w14:textId="77777777" w:rsidR="00947DCB" w:rsidRPr="00DE39BA" w:rsidRDefault="00947DCB" w:rsidP="00F535CA">
      <w:pPr>
        <w:widowControl w:val="0"/>
        <w:rPr>
          <w:rFonts w:eastAsia="Calibri"/>
          <w:bCs/>
          <w:szCs w:val="24"/>
          <w:lang w:val="en-IN"/>
        </w:rPr>
        <w:pPrChange w:id="2007" w:author="mananarora1571@gmail.com" w:date="2021-05-30T15:12:00Z">
          <w:pPr/>
        </w:pPrChange>
      </w:pPr>
      <w:r w:rsidRPr="00DE39BA">
        <w:rPr>
          <w:rFonts w:eastAsia="Calibri"/>
          <w:bCs/>
          <w:szCs w:val="24"/>
          <w:lang w:val="en-IN"/>
        </w:rPr>
        <w:t xml:space="preserve">                      autovalidateMode: AutovalidateMode.onUserInteraction,</w:t>
      </w:r>
    </w:p>
    <w:p w14:paraId="10AE368B" w14:textId="77777777" w:rsidR="00947DCB" w:rsidRPr="00DE39BA" w:rsidRDefault="00947DCB" w:rsidP="00F535CA">
      <w:pPr>
        <w:widowControl w:val="0"/>
        <w:rPr>
          <w:rFonts w:eastAsia="Calibri"/>
          <w:bCs/>
          <w:szCs w:val="24"/>
          <w:lang w:val="en-IN"/>
        </w:rPr>
        <w:pPrChange w:id="2008" w:author="mananarora1571@gmail.com" w:date="2021-05-30T15:12:00Z">
          <w:pPr/>
        </w:pPrChange>
      </w:pPr>
      <w:r w:rsidRPr="00DE39BA">
        <w:rPr>
          <w:rFonts w:eastAsia="Calibri"/>
          <w:bCs/>
          <w:szCs w:val="24"/>
          <w:lang w:val="en-IN"/>
        </w:rPr>
        <w:t xml:space="preserve">                      validator: (value) {</w:t>
      </w:r>
    </w:p>
    <w:p w14:paraId="066F321D" w14:textId="77777777" w:rsidR="00947DCB" w:rsidRPr="00DE39BA" w:rsidRDefault="00947DCB" w:rsidP="00F535CA">
      <w:pPr>
        <w:widowControl w:val="0"/>
        <w:rPr>
          <w:rFonts w:eastAsia="Calibri"/>
          <w:bCs/>
          <w:szCs w:val="24"/>
          <w:lang w:val="en-IN"/>
        </w:rPr>
        <w:pPrChange w:id="2009" w:author="mananarora1571@gmail.com" w:date="2021-05-30T15:12:00Z">
          <w:pPr/>
        </w:pPrChange>
      </w:pPr>
      <w:r w:rsidRPr="00DE39BA">
        <w:rPr>
          <w:rFonts w:eastAsia="Calibri"/>
          <w:bCs/>
          <w:szCs w:val="24"/>
          <w:lang w:val="en-IN"/>
        </w:rPr>
        <w:t xml:space="preserve">                        if (!GetUtils.isLengthBetween(value, 8, 12)) {</w:t>
      </w:r>
    </w:p>
    <w:p w14:paraId="72E23E2D" w14:textId="77777777" w:rsidR="00947DCB" w:rsidRPr="00DE39BA" w:rsidRDefault="00947DCB" w:rsidP="00F535CA">
      <w:pPr>
        <w:widowControl w:val="0"/>
        <w:rPr>
          <w:rFonts w:eastAsia="Calibri"/>
          <w:bCs/>
          <w:szCs w:val="24"/>
          <w:lang w:val="en-IN"/>
        </w:rPr>
        <w:pPrChange w:id="2010" w:author="mananarora1571@gmail.com" w:date="2021-05-30T15:12:00Z">
          <w:pPr/>
        </w:pPrChange>
      </w:pPr>
      <w:r w:rsidRPr="00DE39BA">
        <w:rPr>
          <w:rFonts w:eastAsia="Calibri"/>
          <w:bCs/>
          <w:szCs w:val="24"/>
          <w:lang w:val="en-IN"/>
        </w:rPr>
        <w:t xml:space="preserve">                          return 'Please enter a valid password';</w:t>
      </w:r>
    </w:p>
    <w:p w14:paraId="6C7834AA" w14:textId="77777777" w:rsidR="00947DCB" w:rsidRPr="00DE39BA" w:rsidRDefault="00947DCB" w:rsidP="00F535CA">
      <w:pPr>
        <w:widowControl w:val="0"/>
        <w:rPr>
          <w:rFonts w:eastAsia="Calibri"/>
          <w:bCs/>
          <w:szCs w:val="24"/>
          <w:lang w:val="en-IN"/>
        </w:rPr>
        <w:pPrChange w:id="2011" w:author="mananarora1571@gmail.com" w:date="2021-05-30T15:12:00Z">
          <w:pPr/>
        </w:pPrChange>
      </w:pPr>
      <w:r w:rsidRPr="00DE39BA">
        <w:rPr>
          <w:rFonts w:eastAsia="Calibri"/>
          <w:bCs/>
          <w:szCs w:val="24"/>
          <w:lang w:val="en-IN"/>
        </w:rPr>
        <w:t xml:space="preserve">                        }</w:t>
      </w:r>
    </w:p>
    <w:p w14:paraId="5A894263" w14:textId="77777777" w:rsidR="00947DCB" w:rsidRPr="00DE39BA" w:rsidRDefault="00947DCB" w:rsidP="00F535CA">
      <w:pPr>
        <w:widowControl w:val="0"/>
        <w:rPr>
          <w:rFonts w:eastAsia="Calibri"/>
          <w:bCs/>
          <w:szCs w:val="24"/>
          <w:lang w:val="en-IN"/>
        </w:rPr>
        <w:pPrChange w:id="2012" w:author="mananarora1571@gmail.com" w:date="2021-05-30T15:12:00Z">
          <w:pPr/>
        </w:pPrChange>
      </w:pPr>
      <w:r w:rsidRPr="00DE39BA">
        <w:rPr>
          <w:rFonts w:eastAsia="Calibri"/>
          <w:bCs/>
          <w:szCs w:val="24"/>
          <w:lang w:val="en-IN"/>
        </w:rPr>
        <w:t xml:space="preserve">                        _password = value;</w:t>
      </w:r>
    </w:p>
    <w:p w14:paraId="5EC4A7B4" w14:textId="77777777" w:rsidR="00947DCB" w:rsidRPr="00DE39BA" w:rsidRDefault="00947DCB" w:rsidP="00F535CA">
      <w:pPr>
        <w:widowControl w:val="0"/>
        <w:rPr>
          <w:rFonts w:eastAsia="Calibri"/>
          <w:bCs/>
          <w:szCs w:val="24"/>
          <w:lang w:val="en-IN"/>
        </w:rPr>
        <w:pPrChange w:id="2013" w:author="mananarora1571@gmail.com" w:date="2021-05-30T15:12:00Z">
          <w:pPr/>
        </w:pPrChange>
      </w:pPr>
      <w:r w:rsidRPr="00DE39BA">
        <w:rPr>
          <w:rFonts w:eastAsia="Calibri"/>
          <w:bCs/>
          <w:szCs w:val="24"/>
          <w:lang w:val="en-IN"/>
        </w:rPr>
        <w:t xml:space="preserve">                        return null;</w:t>
      </w:r>
    </w:p>
    <w:p w14:paraId="39629921" w14:textId="77777777" w:rsidR="00947DCB" w:rsidRPr="00DE39BA" w:rsidRDefault="00947DCB" w:rsidP="00F535CA">
      <w:pPr>
        <w:widowControl w:val="0"/>
        <w:rPr>
          <w:rFonts w:eastAsia="Calibri"/>
          <w:bCs/>
          <w:szCs w:val="24"/>
          <w:lang w:val="en-IN"/>
        </w:rPr>
        <w:pPrChange w:id="2014" w:author="mananarora1571@gmail.com" w:date="2021-05-30T15:12:00Z">
          <w:pPr/>
        </w:pPrChange>
      </w:pPr>
      <w:r w:rsidRPr="00DE39BA">
        <w:rPr>
          <w:rFonts w:eastAsia="Calibri"/>
          <w:bCs/>
          <w:szCs w:val="24"/>
          <w:lang w:val="en-IN"/>
        </w:rPr>
        <w:t xml:space="preserve">                      },</w:t>
      </w:r>
    </w:p>
    <w:p w14:paraId="169960AE" w14:textId="77777777" w:rsidR="00947DCB" w:rsidRPr="00DE39BA" w:rsidRDefault="00947DCB" w:rsidP="00F535CA">
      <w:pPr>
        <w:widowControl w:val="0"/>
        <w:rPr>
          <w:rFonts w:eastAsia="Calibri"/>
          <w:bCs/>
          <w:szCs w:val="24"/>
          <w:lang w:val="en-IN"/>
        </w:rPr>
        <w:pPrChange w:id="2015" w:author="mananarora1571@gmail.com" w:date="2021-05-30T15:12:00Z">
          <w:pPr/>
        </w:pPrChange>
      </w:pPr>
      <w:r w:rsidRPr="00DE39BA">
        <w:rPr>
          <w:rFonts w:eastAsia="Calibri"/>
          <w:bCs/>
          <w:szCs w:val="24"/>
          <w:lang w:val="en-IN"/>
        </w:rPr>
        <w:t xml:space="preserve">                      obscureText: !_showPassword.value,</w:t>
      </w:r>
    </w:p>
    <w:p w14:paraId="151EB6F3" w14:textId="77777777" w:rsidR="00947DCB" w:rsidRPr="00DE39BA" w:rsidRDefault="00947DCB" w:rsidP="00F535CA">
      <w:pPr>
        <w:widowControl w:val="0"/>
        <w:rPr>
          <w:rFonts w:eastAsia="Calibri"/>
          <w:bCs/>
          <w:szCs w:val="24"/>
          <w:lang w:val="en-IN"/>
        </w:rPr>
        <w:pPrChange w:id="2016" w:author="mananarora1571@gmail.com" w:date="2021-05-30T15:12:00Z">
          <w:pPr/>
        </w:pPrChange>
      </w:pPr>
      <w:r w:rsidRPr="00DE39BA">
        <w:rPr>
          <w:rFonts w:eastAsia="Calibri"/>
          <w:bCs/>
          <w:szCs w:val="24"/>
          <w:lang w:val="en-IN"/>
        </w:rPr>
        <w:t xml:space="preserve">                      textAlign: TextAlign.center,</w:t>
      </w:r>
    </w:p>
    <w:p w14:paraId="565D438B" w14:textId="77777777" w:rsidR="00947DCB" w:rsidRPr="00DE39BA" w:rsidRDefault="00947DCB" w:rsidP="00F535CA">
      <w:pPr>
        <w:widowControl w:val="0"/>
        <w:rPr>
          <w:rFonts w:eastAsia="Calibri"/>
          <w:bCs/>
          <w:szCs w:val="24"/>
          <w:lang w:val="en-IN"/>
        </w:rPr>
        <w:pPrChange w:id="2017" w:author="mananarora1571@gmail.com" w:date="2021-05-30T15:12:00Z">
          <w:pPr/>
        </w:pPrChange>
      </w:pPr>
      <w:r w:rsidRPr="00DE39BA">
        <w:rPr>
          <w:rFonts w:eastAsia="Calibri"/>
          <w:bCs/>
          <w:szCs w:val="24"/>
          <w:lang w:val="en-IN"/>
        </w:rPr>
        <w:lastRenderedPageBreak/>
        <w:t xml:space="preserve">                      style: const TextStyle(fontSize: 20),</w:t>
      </w:r>
    </w:p>
    <w:p w14:paraId="52F51F56" w14:textId="77777777" w:rsidR="00947DCB" w:rsidRPr="00DE39BA" w:rsidRDefault="00947DCB" w:rsidP="00F535CA">
      <w:pPr>
        <w:widowControl w:val="0"/>
        <w:rPr>
          <w:rFonts w:eastAsia="Calibri"/>
          <w:bCs/>
          <w:szCs w:val="24"/>
          <w:lang w:val="en-IN"/>
        </w:rPr>
        <w:pPrChange w:id="2018" w:author="mananarora1571@gmail.com" w:date="2021-05-30T15:12:00Z">
          <w:pPr/>
        </w:pPrChange>
      </w:pPr>
      <w:r w:rsidRPr="00DE39BA">
        <w:rPr>
          <w:rFonts w:eastAsia="Calibri"/>
          <w:bCs/>
          <w:szCs w:val="24"/>
          <w:lang w:val="en-IN"/>
        </w:rPr>
        <w:t xml:space="preserve">                      decoration: style.kInputDecoration.copyWith(</w:t>
      </w:r>
    </w:p>
    <w:p w14:paraId="20BFF90A" w14:textId="77777777" w:rsidR="00947DCB" w:rsidRPr="00DE39BA" w:rsidRDefault="00947DCB" w:rsidP="00F535CA">
      <w:pPr>
        <w:widowControl w:val="0"/>
        <w:rPr>
          <w:rFonts w:eastAsia="Calibri"/>
          <w:bCs/>
          <w:szCs w:val="24"/>
          <w:lang w:val="en-IN"/>
        </w:rPr>
        <w:pPrChange w:id="2019" w:author="mananarora1571@gmail.com" w:date="2021-05-30T15:12:00Z">
          <w:pPr/>
        </w:pPrChange>
      </w:pPr>
      <w:r w:rsidRPr="00DE39BA">
        <w:rPr>
          <w:rFonts w:eastAsia="Calibri"/>
          <w:bCs/>
          <w:szCs w:val="24"/>
          <w:lang w:val="en-IN"/>
        </w:rPr>
        <w:t xml:space="preserve">                        hintText: 'Enter your Password',</w:t>
      </w:r>
    </w:p>
    <w:p w14:paraId="7FC1C374" w14:textId="77777777" w:rsidR="00947DCB" w:rsidRPr="00DE39BA" w:rsidRDefault="00947DCB" w:rsidP="00F535CA">
      <w:pPr>
        <w:widowControl w:val="0"/>
        <w:rPr>
          <w:rFonts w:eastAsia="Calibri"/>
          <w:bCs/>
          <w:szCs w:val="24"/>
          <w:lang w:val="en-IN"/>
        </w:rPr>
        <w:pPrChange w:id="2020" w:author="mananarora1571@gmail.com" w:date="2021-05-30T15:12:00Z">
          <w:pPr/>
        </w:pPrChange>
      </w:pPr>
      <w:r w:rsidRPr="00DE39BA">
        <w:rPr>
          <w:rFonts w:eastAsia="Calibri"/>
          <w:bCs/>
          <w:szCs w:val="24"/>
          <w:lang w:val="en-IN"/>
        </w:rPr>
        <w:t xml:space="preserve">                        labelText: 'Password',</w:t>
      </w:r>
    </w:p>
    <w:p w14:paraId="47743CA4" w14:textId="77777777" w:rsidR="00947DCB" w:rsidRPr="00DE39BA" w:rsidRDefault="00947DCB" w:rsidP="00F535CA">
      <w:pPr>
        <w:widowControl w:val="0"/>
        <w:rPr>
          <w:rFonts w:eastAsia="Calibri"/>
          <w:bCs/>
          <w:szCs w:val="24"/>
          <w:lang w:val="en-IN"/>
        </w:rPr>
        <w:pPrChange w:id="2021" w:author="mananarora1571@gmail.com" w:date="2021-05-30T15:12:00Z">
          <w:pPr/>
        </w:pPrChange>
      </w:pPr>
      <w:r w:rsidRPr="00DE39BA">
        <w:rPr>
          <w:rFonts w:eastAsia="Calibri"/>
          <w:bCs/>
          <w:szCs w:val="24"/>
          <w:lang w:val="en-IN"/>
        </w:rPr>
        <w:t xml:space="preserve">                        suffixIcon: IconButton(</w:t>
      </w:r>
    </w:p>
    <w:p w14:paraId="51473106" w14:textId="77777777" w:rsidR="00947DCB" w:rsidRPr="00DE39BA" w:rsidRDefault="00947DCB" w:rsidP="00F535CA">
      <w:pPr>
        <w:widowControl w:val="0"/>
        <w:rPr>
          <w:rFonts w:eastAsia="Calibri"/>
          <w:bCs/>
          <w:szCs w:val="24"/>
          <w:lang w:val="en-IN"/>
        </w:rPr>
        <w:pPrChange w:id="2022" w:author="mananarora1571@gmail.com" w:date="2021-05-30T15:12:00Z">
          <w:pPr/>
        </w:pPrChange>
      </w:pPr>
      <w:r w:rsidRPr="00DE39BA">
        <w:rPr>
          <w:rFonts w:eastAsia="Calibri"/>
          <w:bCs/>
          <w:szCs w:val="24"/>
          <w:lang w:val="en-IN"/>
        </w:rPr>
        <w:t xml:space="preserve">                          icon: _showPassword.value</w:t>
      </w:r>
    </w:p>
    <w:p w14:paraId="33309E07" w14:textId="77777777" w:rsidR="00947DCB" w:rsidRPr="00DE39BA" w:rsidRDefault="00947DCB" w:rsidP="00F535CA">
      <w:pPr>
        <w:widowControl w:val="0"/>
        <w:rPr>
          <w:rFonts w:eastAsia="Calibri"/>
          <w:bCs/>
          <w:szCs w:val="24"/>
          <w:lang w:val="en-IN"/>
        </w:rPr>
        <w:pPrChange w:id="2023" w:author="mananarora1571@gmail.com" w:date="2021-05-30T15:12:00Z">
          <w:pPr/>
        </w:pPrChange>
      </w:pPr>
      <w:r w:rsidRPr="00DE39BA">
        <w:rPr>
          <w:rFonts w:eastAsia="Calibri"/>
          <w:bCs/>
          <w:szCs w:val="24"/>
          <w:lang w:val="en-IN"/>
        </w:rPr>
        <w:t xml:space="preserve">                              ? const Icon(Icons.visibility)</w:t>
      </w:r>
    </w:p>
    <w:p w14:paraId="6B2B4D21" w14:textId="77777777" w:rsidR="00947DCB" w:rsidRPr="00DE39BA" w:rsidRDefault="00947DCB" w:rsidP="00F535CA">
      <w:pPr>
        <w:widowControl w:val="0"/>
        <w:rPr>
          <w:rFonts w:eastAsia="Calibri"/>
          <w:bCs/>
          <w:szCs w:val="24"/>
          <w:lang w:val="en-IN"/>
        </w:rPr>
        <w:pPrChange w:id="2024" w:author="mananarora1571@gmail.com" w:date="2021-05-30T15:12:00Z">
          <w:pPr/>
        </w:pPrChange>
      </w:pPr>
      <w:r w:rsidRPr="00DE39BA">
        <w:rPr>
          <w:rFonts w:eastAsia="Calibri"/>
          <w:bCs/>
          <w:szCs w:val="24"/>
          <w:lang w:val="en-IN"/>
        </w:rPr>
        <w:t xml:space="preserve">                              : const Icon(Icons.visibility_off),</w:t>
      </w:r>
    </w:p>
    <w:p w14:paraId="773ADBFA" w14:textId="77777777" w:rsidR="00947DCB" w:rsidRPr="00DE39BA" w:rsidRDefault="00947DCB" w:rsidP="00F535CA">
      <w:pPr>
        <w:widowControl w:val="0"/>
        <w:rPr>
          <w:rFonts w:eastAsia="Calibri"/>
          <w:bCs/>
          <w:szCs w:val="24"/>
          <w:lang w:val="en-IN"/>
        </w:rPr>
        <w:pPrChange w:id="2025" w:author="mananarora1571@gmail.com" w:date="2021-05-30T15:12:00Z">
          <w:pPr/>
        </w:pPrChange>
      </w:pPr>
      <w:r w:rsidRPr="00DE39BA">
        <w:rPr>
          <w:rFonts w:eastAsia="Calibri"/>
          <w:bCs/>
          <w:szCs w:val="24"/>
          <w:lang w:val="en-IN"/>
        </w:rPr>
        <w:t xml:space="preserve">                          onPressed: () {</w:t>
      </w:r>
    </w:p>
    <w:p w14:paraId="281602BA" w14:textId="77777777" w:rsidR="00947DCB" w:rsidRPr="00DE39BA" w:rsidRDefault="00947DCB" w:rsidP="00F535CA">
      <w:pPr>
        <w:widowControl w:val="0"/>
        <w:rPr>
          <w:rFonts w:eastAsia="Calibri"/>
          <w:bCs/>
          <w:szCs w:val="24"/>
          <w:lang w:val="en-IN"/>
        </w:rPr>
        <w:pPrChange w:id="2026" w:author="mananarora1571@gmail.com" w:date="2021-05-30T15:12:00Z">
          <w:pPr/>
        </w:pPrChange>
      </w:pPr>
      <w:r w:rsidRPr="00DE39BA">
        <w:rPr>
          <w:rFonts w:eastAsia="Calibri"/>
          <w:bCs/>
          <w:szCs w:val="24"/>
          <w:lang w:val="en-IN"/>
        </w:rPr>
        <w:t xml:space="preserve">                            _showPassword.value = !_showPassword.value;</w:t>
      </w:r>
    </w:p>
    <w:p w14:paraId="6F736B9D" w14:textId="77777777" w:rsidR="00947DCB" w:rsidRPr="00DE39BA" w:rsidRDefault="00947DCB" w:rsidP="00F535CA">
      <w:pPr>
        <w:widowControl w:val="0"/>
        <w:rPr>
          <w:rFonts w:eastAsia="Calibri"/>
          <w:bCs/>
          <w:szCs w:val="24"/>
          <w:lang w:val="en-IN"/>
        </w:rPr>
        <w:pPrChange w:id="2027" w:author="mananarora1571@gmail.com" w:date="2021-05-30T15:12:00Z">
          <w:pPr/>
        </w:pPrChange>
      </w:pPr>
      <w:r w:rsidRPr="00DE39BA">
        <w:rPr>
          <w:rFonts w:eastAsia="Calibri"/>
          <w:bCs/>
          <w:szCs w:val="24"/>
          <w:lang w:val="en-IN"/>
        </w:rPr>
        <w:t xml:space="preserve">                          },</w:t>
      </w:r>
    </w:p>
    <w:p w14:paraId="39F46244" w14:textId="77777777" w:rsidR="00947DCB" w:rsidRPr="00DE39BA" w:rsidRDefault="00947DCB" w:rsidP="00F535CA">
      <w:pPr>
        <w:widowControl w:val="0"/>
        <w:rPr>
          <w:rFonts w:eastAsia="Calibri"/>
          <w:bCs/>
          <w:szCs w:val="24"/>
          <w:lang w:val="en-IN"/>
        </w:rPr>
        <w:pPrChange w:id="2028" w:author="mananarora1571@gmail.com" w:date="2021-05-30T15:12:00Z">
          <w:pPr/>
        </w:pPrChange>
      </w:pPr>
      <w:r w:rsidRPr="00DE39BA">
        <w:rPr>
          <w:rFonts w:eastAsia="Calibri"/>
          <w:bCs/>
          <w:szCs w:val="24"/>
          <w:lang w:val="en-IN"/>
        </w:rPr>
        <w:t xml:space="preserve">                        ),</w:t>
      </w:r>
    </w:p>
    <w:p w14:paraId="6F6AAAD5" w14:textId="77777777" w:rsidR="00947DCB" w:rsidRPr="00DE39BA" w:rsidRDefault="00947DCB" w:rsidP="00F535CA">
      <w:pPr>
        <w:widowControl w:val="0"/>
        <w:rPr>
          <w:rFonts w:eastAsia="Calibri"/>
          <w:bCs/>
          <w:szCs w:val="24"/>
          <w:lang w:val="en-IN"/>
        </w:rPr>
        <w:pPrChange w:id="2029" w:author="mananarora1571@gmail.com" w:date="2021-05-30T15:12:00Z">
          <w:pPr/>
        </w:pPrChange>
      </w:pPr>
      <w:r w:rsidRPr="00DE39BA">
        <w:rPr>
          <w:rFonts w:eastAsia="Calibri"/>
          <w:bCs/>
          <w:szCs w:val="24"/>
          <w:lang w:val="en-IN"/>
        </w:rPr>
        <w:t xml:space="preserve">                      ),</w:t>
      </w:r>
    </w:p>
    <w:p w14:paraId="6A28AF4D" w14:textId="77777777" w:rsidR="00947DCB" w:rsidRPr="00DE39BA" w:rsidRDefault="00947DCB" w:rsidP="00F535CA">
      <w:pPr>
        <w:widowControl w:val="0"/>
        <w:rPr>
          <w:rFonts w:eastAsia="Calibri"/>
          <w:bCs/>
          <w:szCs w:val="24"/>
          <w:lang w:val="en-IN"/>
        </w:rPr>
        <w:pPrChange w:id="2030" w:author="mananarora1571@gmail.com" w:date="2021-05-30T15:12:00Z">
          <w:pPr/>
        </w:pPrChange>
      </w:pPr>
      <w:r w:rsidRPr="00DE39BA">
        <w:rPr>
          <w:rFonts w:eastAsia="Calibri"/>
          <w:bCs/>
          <w:szCs w:val="24"/>
          <w:lang w:val="en-IN"/>
        </w:rPr>
        <w:t xml:space="preserve">                    ),</w:t>
      </w:r>
    </w:p>
    <w:p w14:paraId="35DA1BFA" w14:textId="77777777" w:rsidR="00947DCB" w:rsidRPr="00DE39BA" w:rsidRDefault="00947DCB" w:rsidP="00F535CA">
      <w:pPr>
        <w:widowControl w:val="0"/>
        <w:rPr>
          <w:rFonts w:eastAsia="Calibri"/>
          <w:bCs/>
          <w:szCs w:val="24"/>
          <w:lang w:val="en-IN"/>
        </w:rPr>
        <w:pPrChange w:id="2031" w:author="mananarora1571@gmail.com" w:date="2021-05-30T15:12:00Z">
          <w:pPr/>
        </w:pPrChange>
      </w:pPr>
      <w:r w:rsidRPr="00DE39BA">
        <w:rPr>
          <w:rFonts w:eastAsia="Calibri"/>
          <w:bCs/>
          <w:szCs w:val="24"/>
          <w:lang w:val="en-IN"/>
        </w:rPr>
        <w:t xml:space="preserve">                  ),</w:t>
      </w:r>
    </w:p>
    <w:p w14:paraId="0B701B18" w14:textId="77777777" w:rsidR="00947DCB" w:rsidRPr="00DE39BA" w:rsidRDefault="00947DCB" w:rsidP="00F535CA">
      <w:pPr>
        <w:widowControl w:val="0"/>
        <w:rPr>
          <w:rFonts w:eastAsia="Calibri"/>
          <w:bCs/>
          <w:szCs w:val="24"/>
          <w:lang w:val="en-IN"/>
        </w:rPr>
        <w:pPrChange w:id="2032" w:author="mananarora1571@gmail.com" w:date="2021-05-30T15:12:00Z">
          <w:pPr/>
        </w:pPrChange>
      </w:pPr>
      <w:r w:rsidRPr="00DE39BA">
        <w:rPr>
          <w:rFonts w:eastAsia="Calibri"/>
          <w:bCs/>
          <w:szCs w:val="24"/>
          <w:lang w:val="en-IN"/>
        </w:rPr>
        <w:t xml:space="preserve">                ),</w:t>
      </w:r>
    </w:p>
    <w:p w14:paraId="66CC0FF4" w14:textId="77777777" w:rsidR="00947DCB" w:rsidRPr="00DE39BA" w:rsidRDefault="00947DCB" w:rsidP="00F535CA">
      <w:pPr>
        <w:widowControl w:val="0"/>
        <w:rPr>
          <w:rFonts w:eastAsia="Calibri"/>
          <w:bCs/>
          <w:szCs w:val="24"/>
          <w:lang w:val="en-IN"/>
        </w:rPr>
        <w:pPrChange w:id="2033" w:author="mananarora1571@gmail.com" w:date="2021-05-30T15:12:00Z">
          <w:pPr/>
        </w:pPrChange>
      </w:pPr>
      <w:r w:rsidRPr="00DE39BA">
        <w:rPr>
          <w:rFonts w:eastAsia="Calibri"/>
          <w:bCs/>
          <w:szCs w:val="24"/>
          <w:lang w:val="en-IN"/>
        </w:rPr>
        <w:t xml:space="preserve">                Padding(</w:t>
      </w:r>
    </w:p>
    <w:p w14:paraId="3D8CF23C" w14:textId="77777777" w:rsidR="00947DCB" w:rsidRPr="00DE39BA" w:rsidRDefault="00947DCB" w:rsidP="00F535CA">
      <w:pPr>
        <w:widowControl w:val="0"/>
        <w:rPr>
          <w:rFonts w:eastAsia="Calibri"/>
          <w:bCs/>
          <w:szCs w:val="24"/>
          <w:lang w:val="en-IN"/>
        </w:rPr>
        <w:pPrChange w:id="2034" w:author="mananarora1571@gmail.com" w:date="2021-05-30T15:12:00Z">
          <w:pPr/>
        </w:pPrChange>
      </w:pPr>
      <w:r w:rsidRPr="00DE39BA">
        <w:rPr>
          <w:rFonts w:eastAsia="Calibri"/>
          <w:bCs/>
          <w:szCs w:val="24"/>
          <w:lang w:val="en-IN"/>
        </w:rPr>
        <w:t xml:space="preserve">                  padding: const EdgeInsets.all(8.0),</w:t>
      </w:r>
    </w:p>
    <w:p w14:paraId="6335C588" w14:textId="77777777" w:rsidR="00947DCB" w:rsidRPr="00DE39BA" w:rsidRDefault="00947DCB" w:rsidP="00F535CA">
      <w:pPr>
        <w:widowControl w:val="0"/>
        <w:rPr>
          <w:rFonts w:eastAsia="Calibri"/>
          <w:bCs/>
          <w:szCs w:val="24"/>
          <w:lang w:val="en-IN"/>
        </w:rPr>
        <w:pPrChange w:id="2035" w:author="mananarora1571@gmail.com" w:date="2021-05-30T15:12:00Z">
          <w:pPr/>
        </w:pPrChange>
      </w:pPr>
      <w:r w:rsidRPr="00DE39BA">
        <w:rPr>
          <w:rFonts w:eastAsia="Calibri"/>
          <w:bCs/>
          <w:szCs w:val="24"/>
          <w:lang w:val="en-IN"/>
        </w:rPr>
        <w:t xml:space="preserve">                  child: TextFormField(</w:t>
      </w:r>
    </w:p>
    <w:p w14:paraId="20E7D52A" w14:textId="77777777" w:rsidR="00947DCB" w:rsidRPr="00DE39BA" w:rsidRDefault="00947DCB" w:rsidP="00F535CA">
      <w:pPr>
        <w:widowControl w:val="0"/>
        <w:rPr>
          <w:rFonts w:eastAsia="Calibri"/>
          <w:bCs/>
          <w:szCs w:val="24"/>
          <w:lang w:val="en-IN"/>
        </w:rPr>
        <w:pPrChange w:id="2036" w:author="mananarora1571@gmail.com" w:date="2021-05-30T15:12:00Z">
          <w:pPr/>
        </w:pPrChange>
      </w:pPr>
      <w:r w:rsidRPr="00DE39BA">
        <w:rPr>
          <w:rFonts w:eastAsia="Calibri"/>
          <w:bCs/>
          <w:szCs w:val="24"/>
          <w:lang w:val="en-IN"/>
        </w:rPr>
        <w:t xml:space="preserve">                    textInputAction: TextInputAction.done,</w:t>
      </w:r>
    </w:p>
    <w:p w14:paraId="78E96F2A" w14:textId="77777777" w:rsidR="00947DCB" w:rsidRPr="00DE39BA" w:rsidRDefault="00947DCB" w:rsidP="00F535CA">
      <w:pPr>
        <w:widowControl w:val="0"/>
        <w:rPr>
          <w:rFonts w:eastAsia="Calibri"/>
          <w:bCs/>
          <w:szCs w:val="24"/>
          <w:lang w:val="en-IN"/>
        </w:rPr>
        <w:pPrChange w:id="2037" w:author="mananarora1571@gmail.com" w:date="2021-05-30T15:12:00Z">
          <w:pPr/>
        </w:pPrChange>
      </w:pPr>
      <w:r w:rsidRPr="00DE39BA">
        <w:rPr>
          <w:rFonts w:eastAsia="Calibri"/>
          <w:bCs/>
          <w:szCs w:val="24"/>
          <w:lang w:val="en-IN"/>
        </w:rPr>
        <w:t xml:space="preserve">                    autovalidateMode: AutovalidateMode.onUserInteraction,</w:t>
      </w:r>
    </w:p>
    <w:p w14:paraId="2E5AA654" w14:textId="77777777" w:rsidR="00947DCB" w:rsidRPr="00DE39BA" w:rsidRDefault="00947DCB" w:rsidP="00F535CA">
      <w:pPr>
        <w:widowControl w:val="0"/>
        <w:rPr>
          <w:rFonts w:eastAsia="Calibri"/>
          <w:bCs/>
          <w:szCs w:val="24"/>
          <w:lang w:val="en-IN"/>
        </w:rPr>
        <w:pPrChange w:id="2038" w:author="mananarora1571@gmail.com" w:date="2021-05-30T15:12:00Z">
          <w:pPr/>
        </w:pPrChange>
      </w:pPr>
      <w:r w:rsidRPr="00DE39BA">
        <w:rPr>
          <w:rFonts w:eastAsia="Calibri"/>
          <w:bCs/>
          <w:szCs w:val="24"/>
          <w:lang w:val="en-IN"/>
        </w:rPr>
        <w:t xml:space="preserve">                    validator: (value) {</w:t>
      </w:r>
    </w:p>
    <w:p w14:paraId="66ABB8F5" w14:textId="77777777" w:rsidR="00947DCB" w:rsidRPr="00DE39BA" w:rsidRDefault="00947DCB" w:rsidP="00F535CA">
      <w:pPr>
        <w:widowControl w:val="0"/>
        <w:rPr>
          <w:rFonts w:eastAsia="Calibri"/>
          <w:bCs/>
          <w:szCs w:val="24"/>
          <w:lang w:val="en-IN"/>
        </w:rPr>
        <w:pPrChange w:id="2039" w:author="mananarora1571@gmail.com" w:date="2021-05-30T15:12:00Z">
          <w:pPr/>
        </w:pPrChange>
      </w:pPr>
      <w:r w:rsidRPr="00DE39BA">
        <w:rPr>
          <w:rFonts w:eastAsia="Calibri"/>
          <w:bCs/>
          <w:szCs w:val="24"/>
          <w:lang w:val="en-IN"/>
        </w:rPr>
        <w:t xml:space="preserve">                      if (!GetUtils.isLengthEqualTo(value, 10)) {</w:t>
      </w:r>
    </w:p>
    <w:p w14:paraId="64E3840A" w14:textId="77777777" w:rsidR="00947DCB" w:rsidRPr="00DE39BA" w:rsidRDefault="00947DCB" w:rsidP="00F535CA">
      <w:pPr>
        <w:widowControl w:val="0"/>
        <w:rPr>
          <w:rFonts w:eastAsia="Calibri"/>
          <w:bCs/>
          <w:szCs w:val="24"/>
          <w:lang w:val="en-IN"/>
        </w:rPr>
        <w:pPrChange w:id="2040" w:author="mananarora1571@gmail.com" w:date="2021-05-30T15:12:00Z">
          <w:pPr/>
        </w:pPrChange>
      </w:pPr>
      <w:r w:rsidRPr="00DE39BA">
        <w:rPr>
          <w:rFonts w:eastAsia="Calibri"/>
          <w:bCs/>
          <w:szCs w:val="24"/>
          <w:lang w:val="en-IN"/>
        </w:rPr>
        <w:t xml:space="preserve">                        return 'Please enter a valid Phone Number';</w:t>
      </w:r>
    </w:p>
    <w:p w14:paraId="074D6933" w14:textId="77777777" w:rsidR="00947DCB" w:rsidRPr="00DE39BA" w:rsidRDefault="00947DCB" w:rsidP="00F535CA">
      <w:pPr>
        <w:widowControl w:val="0"/>
        <w:rPr>
          <w:rFonts w:eastAsia="Calibri"/>
          <w:bCs/>
          <w:szCs w:val="24"/>
          <w:lang w:val="en-IN"/>
        </w:rPr>
        <w:pPrChange w:id="2041" w:author="mananarora1571@gmail.com" w:date="2021-05-30T15:12:00Z">
          <w:pPr/>
        </w:pPrChange>
      </w:pPr>
      <w:r w:rsidRPr="00DE39BA">
        <w:rPr>
          <w:rFonts w:eastAsia="Calibri"/>
          <w:bCs/>
          <w:szCs w:val="24"/>
          <w:lang w:val="en-IN"/>
        </w:rPr>
        <w:t xml:space="preserve">                      }</w:t>
      </w:r>
    </w:p>
    <w:p w14:paraId="3FC97CC7" w14:textId="77777777" w:rsidR="00947DCB" w:rsidRPr="00DE39BA" w:rsidRDefault="00947DCB" w:rsidP="00F535CA">
      <w:pPr>
        <w:widowControl w:val="0"/>
        <w:rPr>
          <w:rFonts w:eastAsia="Calibri"/>
          <w:bCs/>
          <w:szCs w:val="24"/>
          <w:lang w:val="en-IN"/>
        </w:rPr>
        <w:pPrChange w:id="2042" w:author="mananarora1571@gmail.com" w:date="2021-05-30T15:12:00Z">
          <w:pPr/>
        </w:pPrChange>
      </w:pPr>
      <w:r w:rsidRPr="00DE39BA">
        <w:rPr>
          <w:rFonts w:eastAsia="Calibri"/>
          <w:bCs/>
          <w:szCs w:val="24"/>
          <w:lang w:val="en-IN"/>
        </w:rPr>
        <w:t xml:space="preserve">                      _phoneNum = value;</w:t>
      </w:r>
    </w:p>
    <w:p w14:paraId="2FC4C16D" w14:textId="77777777" w:rsidR="00947DCB" w:rsidRPr="00DE39BA" w:rsidRDefault="00947DCB" w:rsidP="00F535CA">
      <w:pPr>
        <w:widowControl w:val="0"/>
        <w:rPr>
          <w:rFonts w:eastAsia="Calibri"/>
          <w:bCs/>
          <w:szCs w:val="24"/>
          <w:lang w:val="en-IN"/>
        </w:rPr>
        <w:pPrChange w:id="2043" w:author="mananarora1571@gmail.com" w:date="2021-05-30T15:12:00Z">
          <w:pPr/>
        </w:pPrChange>
      </w:pPr>
      <w:r w:rsidRPr="00DE39BA">
        <w:rPr>
          <w:rFonts w:eastAsia="Calibri"/>
          <w:bCs/>
          <w:szCs w:val="24"/>
          <w:lang w:val="en-IN"/>
        </w:rPr>
        <w:t xml:space="preserve">                      return null;</w:t>
      </w:r>
    </w:p>
    <w:p w14:paraId="2A3D31FD" w14:textId="77777777" w:rsidR="00947DCB" w:rsidRPr="00DE39BA" w:rsidRDefault="00947DCB" w:rsidP="00F535CA">
      <w:pPr>
        <w:widowControl w:val="0"/>
        <w:rPr>
          <w:rFonts w:eastAsia="Calibri"/>
          <w:bCs/>
          <w:szCs w:val="24"/>
          <w:lang w:val="en-IN"/>
        </w:rPr>
        <w:pPrChange w:id="2044" w:author="mananarora1571@gmail.com" w:date="2021-05-30T15:12:00Z">
          <w:pPr/>
        </w:pPrChange>
      </w:pPr>
      <w:r w:rsidRPr="00DE39BA">
        <w:rPr>
          <w:rFonts w:eastAsia="Calibri"/>
          <w:bCs/>
          <w:szCs w:val="24"/>
          <w:lang w:val="en-IN"/>
        </w:rPr>
        <w:lastRenderedPageBreak/>
        <w:t xml:space="preserve">                    },</w:t>
      </w:r>
    </w:p>
    <w:p w14:paraId="08B38404" w14:textId="77777777" w:rsidR="00947DCB" w:rsidRPr="00DE39BA" w:rsidRDefault="00947DCB" w:rsidP="00F535CA">
      <w:pPr>
        <w:widowControl w:val="0"/>
        <w:rPr>
          <w:rFonts w:eastAsia="Calibri"/>
          <w:bCs/>
          <w:szCs w:val="24"/>
          <w:lang w:val="en-IN"/>
        </w:rPr>
        <w:pPrChange w:id="2045" w:author="mananarora1571@gmail.com" w:date="2021-05-30T15:12:00Z">
          <w:pPr/>
        </w:pPrChange>
      </w:pPr>
      <w:r w:rsidRPr="00DE39BA">
        <w:rPr>
          <w:rFonts w:eastAsia="Calibri"/>
          <w:bCs/>
          <w:szCs w:val="24"/>
          <w:lang w:val="en-IN"/>
        </w:rPr>
        <w:t xml:space="preserve">                    keyboardType: TextInputType.phone,</w:t>
      </w:r>
    </w:p>
    <w:p w14:paraId="69DC3D68" w14:textId="77777777" w:rsidR="00947DCB" w:rsidRPr="00DE39BA" w:rsidRDefault="00947DCB" w:rsidP="00F535CA">
      <w:pPr>
        <w:widowControl w:val="0"/>
        <w:rPr>
          <w:rFonts w:eastAsia="Calibri"/>
          <w:bCs/>
          <w:szCs w:val="24"/>
          <w:lang w:val="en-IN"/>
        </w:rPr>
        <w:pPrChange w:id="2046" w:author="mananarora1571@gmail.com" w:date="2021-05-30T15:12:00Z">
          <w:pPr/>
        </w:pPrChange>
      </w:pPr>
      <w:r w:rsidRPr="00DE39BA">
        <w:rPr>
          <w:rFonts w:eastAsia="Calibri"/>
          <w:bCs/>
          <w:szCs w:val="24"/>
          <w:lang w:val="en-IN"/>
        </w:rPr>
        <w:t xml:space="preserve">                    textAlign: TextAlign.center,</w:t>
      </w:r>
    </w:p>
    <w:p w14:paraId="412CA236" w14:textId="77777777" w:rsidR="00947DCB" w:rsidRPr="00DE39BA" w:rsidRDefault="00947DCB" w:rsidP="00F535CA">
      <w:pPr>
        <w:widowControl w:val="0"/>
        <w:rPr>
          <w:rFonts w:eastAsia="Calibri"/>
          <w:bCs/>
          <w:szCs w:val="24"/>
          <w:lang w:val="en-IN"/>
        </w:rPr>
        <w:pPrChange w:id="2047" w:author="mananarora1571@gmail.com" w:date="2021-05-30T15:12:00Z">
          <w:pPr/>
        </w:pPrChange>
      </w:pPr>
      <w:r w:rsidRPr="00DE39BA">
        <w:rPr>
          <w:rFonts w:eastAsia="Calibri"/>
          <w:bCs/>
          <w:szCs w:val="24"/>
          <w:lang w:val="en-IN"/>
        </w:rPr>
        <w:t xml:space="preserve">                    style: const TextStyle(fontSize: 20),</w:t>
      </w:r>
    </w:p>
    <w:p w14:paraId="6857CCE1" w14:textId="77777777" w:rsidR="00947DCB" w:rsidRPr="00DE39BA" w:rsidRDefault="00947DCB" w:rsidP="00F535CA">
      <w:pPr>
        <w:widowControl w:val="0"/>
        <w:rPr>
          <w:rFonts w:eastAsia="Calibri"/>
          <w:bCs/>
          <w:szCs w:val="24"/>
          <w:lang w:val="en-IN"/>
        </w:rPr>
        <w:pPrChange w:id="2048" w:author="mananarora1571@gmail.com" w:date="2021-05-30T15:12:00Z">
          <w:pPr/>
        </w:pPrChange>
      </w:pPr>
      <w:r w:rsidRPr="00DE39BA">
        <w:rPr>
          <w:rFonts w:eastAsia="Calibri"/>
          <w:bCs/>
          <w:szCs w:val="24"/>
          <w:lang w:val="en-IN"/>
        </w:rPr>
        <w:t xml:space="preserve">                    decoration: style.kInputDecoration.copyWith(</w:t>
      </w:r>
    </w:p>
    <w:p w14:paraId="0B5BB6B9" w14:textId="77777777" w:rsidR="00947DCB" w:rsidRPr="00DE39BA" w:rsidRDefault="00947DCB" w:rsidP="00F535CA">
      <w:pPr>
        <w:widowControl w:val="0"/>
        <w:rPr>
          <w:rFonts w:eastAsia="Calibri"/>
          <w:bCs/>
          <w:szCs w:val="24"/>
          <w:lang w:val="en-IN"/>
        </w:rPr>
        <w:pPrChange w:id="2049" w:author="mananarora1571@gmail.com" w:date="2021-05-30T15:12:00Z">
          <w:pPr/>
        </w:pPrChange>
      </w:pPr>
      <w:r w:rsidRPr="00DE39BA">
        <w:rPr>
          <w:rFonts w:eastAsia="Calibri"/>
          <w:bCs/>
          <w:szCs w:val="24"/>
          <w:lang w:val="en-IN"/>
        </w:rPr>
        <w:t xml:space="preserve">                      hintText: 'Enter your Phone Number',</w:t>
      </w:r>
    </w:p>
    <w:p w14:paraId="587D88A9" w14:textId="77777777" w:rsidR="00947DCB" w:rsidRPr="00DE39BA" w:rsidRDefault="00947DCB" w:rsidP="00F535CA">
      <w:pPr>
        <w:widowControl w:val="0"/>
        <w:rPr>
          <w:rFonts w:eastAsia="Calibri"/>
          <w:bCs/>
          <w:szCs w:val="24"/>
          <w:lang w:val="en-IN"/>
        </w:rPr>
        <w:pPrChange w:id="2050" w:author="mananarora1571@gmail.com" w:date="2021-05-30T15:12:00Z">
          <w:pPr/>
        </w:pPrChange>
      </w:pPr>
      <w:r w:rsidRPr="00DE39BA">
        <w:rPr>
          <w:rFonts w:eastAsia="Calibri"/>
          <w:bCs/>
          <w:szCs w:val="24"/>
          <w:lang w:val="en-IN"/>
        </w:rPr>
        <w:t xml:space="preserve">                      labelText: 'Phone Number',</w:t>
      </w:r>
    </w:p>
    <w:p w14:paraId="62F090BC" w14:textId="77777777" w:rsidR="00947DCB" w:rsidRPr="00DE39BA" w:rsidRDefault="00947DCB" w:rsidP="00F535CA">
      <w:pPr>
        <w:widowControl w:val="0"/>
        <w:rPr>
          <w:rFonts w:eastAsia="Calibri"/>
          <w:bCs/>
          <w:szCs w:val="24"/>
          <w:lang w:val="en-IN"/>
        </w:rPr>
        <w:pPrChange w:id="2051" w:author="mananarora1571@gmail.com" w:date="2021-05-30T15:12:00Z">
          <w:pPr/>
        </w:pPrChange>
      </w:pPr>
      <w:r w:rsidRPr="00DE39BA">
        <w:rPr>
          <w:rFonts w:eastAsia="Calibri"/>
          <w:bCs/>
          <w:szCs w:val="24"/>
          <w:lang w:val="en-IN"/>
        </w:rPr>
        <w:t xml:space="preserve">                    ),</w:t>
      </w:r>
    </w:p>
    <w:p w14:paraId="41ED783A" w14:textId="77777777" w:rsidR="00947DCB" w:rsidRPr="00DE39BA" w:rsidRDefault="00947DCB" w:rsidP="00F535CA">
      <w:pPr>
        <w:widowControl w:val="0"/>
        <w:rPr>
          <w:rFonts w:eastAsia="Calibri"/>
          <w:bCs/>
          <w:szCs w:val="24"/>
          <w:lang w:val="en-IN"/>
        </w:rPr>
        <w:pPrChange w:id="2052" w:author="mananarora1571@gmail.com" w:date="2021-05-30T15:12:00Z">
          <w:pPr/>
        </w:pPrChange>
      </w:pPr>
      <w:r w:rsidRPr="00DE39BA">
        <w:rPr>
          <w:rFonts w:eastAsia="Calibri"/>
          <w:bCs/>
          <w:szCs w:val="24"/>
          <w:lang w:val="en-IN"/>
        </w:rPr>
        <w:t xml:space="preserve">                  ),</w:t>
      </w:r>
    </w:p>
    <w:p w14:paraId="4E2A338B" w14:textId="77777777" w:rsidR="00947DCB" w:rsidRPr="00DE39BA" w:rsidRDefault="00947DCB" w:rsidP="00F535CA">
      <w:pPr>
        <w:widowControl w:val="0"/>
        <w:rPr>
          <w:rFonts w:eastAsia="Calibri"/>
          <w:bCs/>
          <w:szCs w:val="24"/>
          <w:lang w:val="en-IN"/>
        </w:rPr>
        <w:pPrChange w:id="2053" w:author="mananarora1571@gmail.com" w:date="2021-05-30T15:12:00Z">
          <w:pPr/>
        </w:pPrChange>
      </w:pPr>
      <w:r w:rsidRPr="00DE39BA">
        <w:rPr>
          <w:rFonts w:eastAsia="Calibri"/>
          <w:bCs/>
          <w:szCs w:val="24"/>
          <w:lang w:val="en-IN"/>
        </w:rPr>
        <w:t xml:space="preserve">                ),</w:t>
      </w:r>
    </w:p>
    <w:p w14:paraId="4408399B" w14:textId="77777777" w:rsidR="00947DCB" w:rsidRPr="00DE39BA" w:rsidRDefault="00947DCB" w:rsidP="00F535CA">
      <w:pPr>
        <w:widowControl w:val="0"/>
        <w:rPr>
          <w:rFonts w:eastAsia="Calibri"/>
          <w:bCs/>
          <w:szCs w:val="24"/>
          <w:lang w:val="en-IN"/>
        </w:rPr>
        <w:pPrChange w:id="2054" w:author="mananarora1571@gmail.com" w:date="2021-05-30T15:12:00Z">
          <w:pPr/>
        </w:pPrChange>
      </w:pPr>
      <w:r w:rsidRPr="00DE39BA">
        <w:rPr>
          <w:rFonts w:eastAsia="Calibri"/>
          <w:bCs/>
          <w:szCs w:val="24"/>
          <w:lang w:val="en-IN"/>
        </w:rPr>
        <w:t xml:space="preserve">                Obx(() {</w:t>
      </w:r>
    </w:p>
    <w:p w14:paraId="0A96CE8C" w14:textId="77777777" w:rsidR="00947DCB" w:rsidRPr="00DE39BA" w:rsidRDefault="00947DCB" w:rsidP="00F535CA">
      <w:pPr>
        <w:widowControl w:val="0"/>
        <w:rPr>
          <w:rFonts w:eastAsia="Calibri"/>
          <w:bCs/>
          <w:szCs w:val="24"/>
          <w:lang w:val="en-IN"/>
        </w:rPr>
        <w:pPrChange w:id="2055" w:author="mananarora1571@gmail.com" w:date="2021-05-30T15:12:00Z">
          <w:pPr/>
        </w:pPrChange>
      </w:pPr>
      <w:r w:rsidRPr="00DE39BA">
        <w:rPr>
          <w:rFonts w:eastAsia="Calibri"/>
          <w:bCs/>
          <w:szCs w:val="24"/>
          <w:lang w:val="en-IN"/>
        </w:rPr>
        <w:t xml:space="preserve">                  if (controller.currentState.value == AppState.loading) {</w:t>
      </w:r>
    </w:p>
    <w:p w14:paraId="567E7F2A" w14:textId="77777777" w:rsidR="00947DCB" w:rsidRPr="00DE39BA" w:rsidRDefault="00947DCB" w:rsidP="00F535CA">
      <w:pPr>
        <w:widowControl w:val="0"/>
        <w:rPr>
          <w:rFonts w:eastAsia="Calibri"/>
          <w:bCs/>
          <w:szCs w:val="24"/>
          <w:lang w:val="en-IN"/>
        </w:rPr>
        <w:pPrChange w:id="2056" w:author="mananarora1571@gmail.com" w:date="2021-05-30T15:12:00Z">
          <w:pPr/>
        </w:pPrChange>
      </w:pPr>
      <w:r w:rsidRPr="00DE39BA">
        <w:rPr>
          <w:rFonts w:eastAsia="Calibri"/>
          <w:bCs/>
          <w:szCs w:val="24"/>
          <w:lang w:val="en-IN"/>
        </w:rPr>
        <w:t xml:space="preserve">                    return const Center(child: CircularProgressIndicator());</w:t>
      </w:r>
    </w:p>
    <w:p w14:paraId="4DE151D6" w14:textId="77777777" w:rsidR="00947DCB" w:rsidRPr="00DE39BA" w:rsidRDefault="00947DCB" w:rsidP="00F535CA">
      <w:pPr>
        <w:widowControl w:val="0"/>
        <w:rPr>
          <w:rFonts w:eastAsia="Calibri"/>
          <w:bCs/>
          <w:szCs w:val="24"/>
          <w:lang w:val="en-IN"/>
        </w:rPr>
        <w:pPrChange w:id="2057" w:author="mananarora1571@gmail.com" w:date="2021-05-30T15:12:00Z">
          <w:pPr/>
        </w:pPrChange>
      </w:pPr>
      <w:r w:rsidRPr="00DE39BA">
        <w:rPr>
          <w:rFonts w:eastAsia="Calibri"/>
          <w:bCs/>
          <w:szCs w:val="24"/>
          <w:lang w:val="en-IN"/>
        </w:rPr>
        <w:t xml:space="preserve">                  } else if (controller.currentState.value == AppState.loaded) {</w:t>
      </w:r>
    </w:p>
    <w:p w14:paraId="580D67F1" w14:textId="77777777" w:rsidR="00947DCB" w:rsidRPr="00DE39BA" w:rsidRDefault="00947DCB" w:rsidP="00F535CA">
      <w:pPr>
        <w:widowControl w:val="0"/>
        <w:rPr>
          <w:rFonts w:eastAsia="Calibri"/>
          <w:bCs/>
          <w:szCs w:val="24"/>
          <w:lang w:val="en-IN"/>
        </w:rPr>
        <w:pPrChange w:id="2058" w:author="mananarora1571@gmail.com" w:date="2021-05-30T15:12:00Z">
          <w:pPr/>
        </w:pPrChange>
      </w:pPr>
      <w:r w:rsidRPr="00DE39BA">
        <w:rPr>
          <w:rFonts w:eastAsia="Calibri"/>
          <w:bCs/>
          <w:szCs w:val="24"/>
          <w:lang w:val="en-IN"/>
        </w:rPr>
        <w:t xml:space="preserve">                    Future.delayed(</w:t>
      </w:r>
    </w:p>
    <w:p w14:paraId="1559634B" w14:textId="77777777" w:rsidR="00947DCB" w:rsidRPr="00DE39BA" w:rsidRDefault="00947DCB" w:rsidP="00F535CA">
      <w:pPr>
        <w:widowControl w:val="0"/>
        <w:rPr>
          <w:rFonts w:eastAsia="Calibri"/>
          <w:bCs/>
          <w:szCs w:val="24"/>
          <w:lang w:val="en-IN"/>
        </w:rPr>
        <w:pPrChange w:id="2059" w:author="mananarora1571@gmail.com" w:date="2021-05-30T15:12:00Z">
          <w:pPr/>
        </w:pPrChange>
      </w:pPr>
      <w:r w:rsidRPr="00DE39BA">
        <w:rPr>
          <w:rFonts w:eastAsia="Calibri"/>
          <w:bCs/>
          <w:szCs w:val="24"/>
          <w:lang w:val="en-IN"/>
        </w:rPr>
        <w:t xml:space="preserve">                      Duration.zero,</w:t>
      </w:r>
    </w:p>
    <w:p w14:paraId="2142E673" w14:textId="77777777" w:rsidR="00947DCB" w:rsidRPr="00DE39BA" w:rsidRDefault="00947DCB" w:rsidP="00F535CA">
      <w:pPr>
        <w:widowControl w:val="0"/>
        <w:rPr>
          <w:rFonts w:eastAsia="Calibri"/>
          <w:bCs/>
          <w:szCs w:val="24"/>
          <w:lang w:val="en-IN"/>
        </w:rPr>
        <w:pPrChange w:id="2060" w:author="mananarora1571@gmail.com" w:date="2021-05-30T15:12:00Z">
          <w:pPr/>
        </w:pPrChange>
      </w:pPr>
      <w:r w:rsidRPr="00DE39BA">
        <w:rPr>
          <w:rFonts w:eastAsia="Calibri"/>
          <w:bCs/>
          <w:szCs w:val="24"/>
          <w:lang w:val="en-IN"/>
        </w:rPr>
        <w:t xml:space="preserve">                      () {</w:t>
      </w:r>
    </w:p>
    <w:p w14:paraId="1E8F9814" w14:textId="77777777" w:rsidR="00947DCB" w:rsidRPr="00DE39BA" w:rsidRDefault="00947DCB" w:rsidP="00F535CA">
      <w:pPr>
        <w:widowControl w:val="0"/>
        <w:rPr>
          <w:rFonts w:eastAsia="Calibri"/>
          <w:bCs/>
          <w:szCs w:val="24"/>
          <w:lang w:val="en-IN"/>
        </w:rPr>
        <w:pPrChange w:id="2061" w:author="mananarora1571@gmail.com" w:date="2021-05-30T15:12:00Z">
          <w:pPr/>
        </w:pPrChange>
      </w:pPr>
      <w:r w:rsidRPr="00DE39BA">
        <w:rPr>
          <w:rFonts w:eastAsia="Calibri"/>
          <w:bCs/>
          <w:szCs w:val="24"/>
          <w:lang w:val="en-IN"/>
        </w:rPr>
        <w:t xml:space="preserve">                        Get.offAllNamed(Routes.MAP);</w:t>
      </w:r>
    </w:p>
    <w:p w14:paraId="05CA09FE" w14:textId="77777777" w:rsidR="00947DCB" w:rsidRPr="00DE39BA" w:rsidRDefault="00947DCB" w:rsidP="00F535CA">
      <w:pPr>
        <w:widowControl w:val="0"/>
        <w:rPr>
          <w:rFonts w:eastAsia="Calibri"/>
          <w:bCs/>
          <w:szCs w:val="24"/>
          <w:lang w:val="en-IN"/>
        </w:rPr>
        <w:pPrChange w:id="2062" w:author="mananarora1571@gmail.com" w:date="2021-05-30T15:12:00Z">
          <w:pPr/>
        </w:pPrChange>
      </w:pPr>
      <w:r w:rsidRPr="00DE39BA">
        <w:rPr>
          <w:rFonts w:eastAsia="Calibri"/>
          <w:bCs/>
          <w:szCs w:val="24"/>
          <w:lang w:val="en-IN"/>
        </w:rPr>
        <w:t xml:space="preserve">                      },</w:t>
      </w:r>
    </w:p>
    <w:p w14:paraId="32EDF6C4" w14:textId="77777777" w:rsidR="00947DCB" w:rsidRPr="00DE39BA" w:rsidRDefault="00947DCB" w:rsidP="00F535CA">
      <w:pPr>
        <w:widowControl w:val="0"/>
        <w:rPr>
          <w:rFonts w:eastAsia="Calibri"/>
          <w:bCs/>
          <w:szCs w:val="24"/>
          <w:lang w:val="en-IN"/>
        </w:rPr>
        <w:pPrChange w:id="2063" w:author="mananarora1571@gmail.com" w:date="2021-05-30T15:12:00Z">
          <w:pPr/>
        </w:pPrChange>
      </w:pPr>
      <w:r w:rsidRPr="00DE39BA">
        <w:rPr>
          <w:rFonts w:eastAsia="Calibri"/>
          <w:bCs/>
          <w:szCs w:val="24"/>
          <w:lang w:val="en-IN"/>
        </w:rPr>
        <w:t xml:space="preserve">                    );</w:t>
      </w:r>
    </w:p>
    <w:p w14:paraId="6E209E75" w14:textId="77777777" w:rsidR="00947DCB" w:rsidRPr="00DE39BA" w:rsidRDefault="00947DCB" w:rsidP="00F535CA">
      <w:pPr>
        <w:widowControl w:val="0"/>
        <w:rPr>
          <w:rFonts w:eastAsia="Calibri"/>
          <w:bCs/>
          <w:szCs w:val="24"/>
          <w:lang w:val="en-IN"/>
        </w:rPr>
        <w:pPrChange w:id="2064" w:author="mananarora1571@gmail.com" w:date="2021-05-30T15:12:00Z">
          <w:pPr/>
        </w:pPrChange>
      </w:pPr>
      <w:r w:rsidRPr="00DE39BA">
        <w:rPr>
          <w:rFonts w:eastAsia="Calibri"/>
          <w:bCs/>
          <w:szCs w:val="24"/>
          <w:lang w:val="en-IN"/>
        </w:rPr>
        <w:t xml:space="preserve">                    return const SizedBox.shrink();</w:t>
      </w:r>
    </w:p>
    <w:p w14:paraId="746BE5DD" w14:textId="77777777" w:rsidR="00947DCB" w:rsidRPr="00DE39BA" w:rsidRDefault="00947DCB" w:rsidP="00F535CA">
      <w:pPr>
        <w:widowControl w:val="0"/>
        <w:rPr>
          <w:rFonts w:eastAsia="Calibri"/>
          <w:bCs/>
          <w:szCs w:val="24"/>
          <w:lang w:val="en-IN"/>
        </w:rPr>
        <w:pPrChange w:id="2065" w:author="mananarora1571@gmail.com" w:date="2021-05-30T15:12:00Z">
          <w:pPr/>
        </w:pPrChange>
      </w:pPr>
      <w:r w:rsidRPr="00DE39BA">
        <w:rPr>
          <w:rFonts w:eastAsia="Calibri"/>
          <w:bCs/>
          <w:szCs w:val="24"/>
          <w:lang w:val="en-IN"/>
        </w:rPr>
        <w:t xml:space="preserve">                  } else {</w:t>
      </w:r>
    </w:p>
    <w:p w14:paraId="6A5E36C2" w14:textId="77777777" w:rsidR="00947DCB" w:rsidRPr="00DE39BA" w:rsidRDefault="00947DCB" w:rsidP="00F535CA">
      <w:pPr>
        <w:widowControl w:val="0"/>
        <w:rPr>
          <w:rFonts w:eastAsia="Calibri"/>
          <w:bCs/>
          <w:szCs w:val="24"/>
          <w:lang w:val="en-IN"/>
        </w:rPr>
        <w:pPrChange w:id="2066" w:author="mananarora1571@gmail.com" w:date="2021-05-30T15:12:00Z">
          <w:pPr/>
        </w:pPrChange>
      </w:pPr>
      <w:r w:rsidRPr="00DE39BA">
        <w:rPr>
          <w:rFonts w:eastAsia="Calibri"/>
          <w:bCs/>
          <w:szCs w:val="24"/>
          <w:lang w:val="en-IN"/>
        </w:rPr>
        <w:t xml:space="preserve">                    return Text(controller.data);</w:t>
      </w:r>
    </w:p>
    <w:p w14:paraId="3B67AAD6" w14:textId="77777777" w:rsidR="00947DCB" w:rsidRPr="00DE39BA" w:rsidRDefault="00947DCB" w:rsidP="00F535CA">
      <w:pPr>
        <w:widowControl w:val="0"/>
        <w:rPr>
          <w:rFonts w:eastAsia="Calibri"/>
          <w:bCs/>
          <w:szCs w:val="24"/>
          <w:lang w:val="en-IN"/>
        </w:rPr>
        <w:pPrChange w:id="2067" w:author="mananarora1571@gmail.com" w:date="2021-05-30T15:12:00Z">
          <w:pPr/>
        </w:pPrChange>
      </w:pPr>
      <w:r w:rsidRPr="00DE39BA">
        <w:rPr>
          <w:rFonts w:eastAsia="Calibri"/>
          <w:bCs/>
          <w:szCs w:val="24"/>
          <w:lang w:val="en-IN"/>
        </w:rPr>
        <w:t xml:space="preserve">                  }</w:t>
      </w:r>
    </w:p>
    <w:p w14:paraId="13119EF9" w14:textId="77777777" w:rsidR="00947DCB" w:rsidRPr="00DE39BA" w:rsidRDefault="00947DCB" w:rsidP="00F535CA">
      <w:pPr>
        <w:widowControl w:val="0"/>
        <w:rPr>
          <w:rFonts w:eastAsia="Calibri"/>
          <w:bCs/>
          <w:szCs w:val="24"/>
          <w:lang w:val="en-IN"/>
        </w:rPr>
        <w:pPrChange w:id="2068" w:author="mananarora1571@gmail.com" w:date="2021-05-30T15:12:00Z">
          <w:pPr/>
        </w:pPrChange>
      </w:pPr>
      <w:r w:rsidRPr="00DE39BA">
        <w:rPr>
          <w:rFonts w:eastAsia="Calibri"/>
          <w:bCs/>
          <w:szCs w:val="24"/>
          <w:lang w:val="en-IN"/>
        </w:rPr>
        <w:t xml:space="preserve">                }),</w:t>
      </w:r>
    </w:p>
    <w:p w14:paraId="260C7805" w14:textId="77777777" w:rsidR="00947DCB" w:rsidRPr="00DE39BA" w:rsidRDefault="00947DCB" w:rsidP="00F535CA">
      <w:pPr>
        <w:widowControl w:val="0"/>
        <w:rPr>
          <w:rFonts w:eastAsia="Calibri"/>
          <w:bCs/>
          <w:szCs w:val="24"/>
          <w:lang w:val="en-IN"/>
        </w:rPr>
        <w:pPrChange w:id="2069" w:author="mananarora1571@gmail.com" w:date="2021-05-30T15:12:00Z">
          <w:pPr/>
        </w:pPrChange>
      </w:pPr>
      <w:r w:rsidRPr="00DE39BA">
        <w:rPr>
          <w:rFonts w:eastAsia="Calibri"/>
          <w:bCs/>
          <w:szCs w:val="24"/>
          <w:lang w:val="en-IN"/>
        </w:rPr>
        <w:t xml:space="preserve">                Button(</w:t>
      </w:r>
    </w:p>
    <w:p w14:paraId="47652F2F" w14:textId="77777777" w:rsidR="00947DCB" w:rsidRPr="00DE39BA" w:rsidRDefault="00947DCB" w:rsidP="00F535CA">
      <w:pPr>
        <w:widowControl w:val="0"/>
        <w:rPr>
          <w:rFonts w:eastAsia="Calibri"/>
          <w:bCs/>
          <w:szCs w:val="24"/>
          <w:lang w:val="en-IN"/>
        </w:rPr>
        <w:pPrChange w:id="2070" w:author="mananarora1571@gmail.com" w:date="2021-05-30T15:12:00Z">
          <w:pPr/>
        </w:pPrChange>
      </w:pPr>
      <w:r w:rsidRPr="00DE39BA">
        <w:rPr>
          <w:rFonts w:eastAsia="Calibri"/>
          <w:bCs/>
          <w:szCs w:val="24"/>
          <w:lang w:val="en-IN"/>
        </w:rPr>
        <w:t xml:space="preserve">                  isTextOnly: false,</w:t>
      </w:r>
    </w:p>
    <w:p w14:paraId="0FCFEFF9" w14:textId="77777777" w:rsidR="00947DCB" w:rsidRPr="00DE39BA" w:rsidRDefault="00947DCB" w:rsidP="00F535CA">
      <w:pPr>
        <w:widowControl w:val="0"/>
        <w:rPr>
          <w:rFonts w:eastAsia="Calibri"/>
          <w:bCs/>
          <w:szCs w:val="24"/>
          <w:lang w:val="en-IN"/>
        </w:rPr>
        <w:pPrChange w:id="2071" w:author="mananarora1571@gmail.com" w:date="2021-05-30T15:12:00Z">
          <w:pPr/>
        </w:pPrChange>
      </w:pPr>
      <w:r w:rsidRPr="00DE39BA">
        <w:rPr>
          <w:rFonts w:eastAsia="Calibri"/>
          <w:bCs/>
          <w:szCs w:val="24"/>
          <w:lang w:val="en-IN"/>
        </w:rPr>
        <w:lastRenderedPageBreak/>
        <w:t xml:space="preserve">                  text: 'Sign Up',</w:t>
      </w:r>
    </w:p>
    <w:p w14:paraId="3735EB64" w14:textId="77777777" w:rsidR="00947DCB" w:rsidRPr="00DE39BA" w:rsidRDefault="00947DCB" w:rsidP="00F535CA">
      <w:pPr>
        <w:widowControl w:val="0"/>
        <w:rPr>
          <w:rFonts w:eastAsia="Calibri"/>
          <w:bCs/>
          <w:szCs w:val="24"/>
          <w:lang w:val="en-IN"/>
        </w:rPr>
        <w:pPrChange w:id="2072" w:author="mananarora1571@gmail.com" w:date="2021-05-30T15:12:00Z">
          <w:pPr/>
        </w:pPrChange>
      </w:pPr>
      <w:r w:rsidRPr="00DE39BA">
        <w:rPr>
          <w:rFonts w:eastAsia="Calibri"/>
          <w:bCs/>
          <w:szCs w:val="24"/>
          <w:lang w:val="en-IN"/>
        </w:rPr>
        <w:t xml:space="preserve">                  icon: Icons.lock_open,</w:t>
      </w:r>
    </w:p>
    <w:p w14:paraId="2A941D31" w14:textId="77777777" w:rsidR="00947DCB" w:rsidRPr="00DE39BA" w:rsidRDefault="00947DCB" w:rsidP="00F535CA">
      <w:pPr>
        <w:widowControl w:val="0"/>
        <w:rPr>
          <w:rFonts w:eastAsia="Calibri"/>
          <w:bCs/>
          <w:szCs w:val="24"/>
          <w:lang w:val="en-IN"/>
        </w:rPr>
        <w:pPrChange w:id="2073" w:author="mananarora1571@gmail.com" w:date="2021-05-30T15:12:00Z">
          <w:pPr/>
        </w:pPrChange>
      </w:pPr>
      <w:r w:rsidRPr="00DE39BA">
        <w:rPr>
          <w:rFonts w:eastAsia="Calibri"/>
          <w:bCs/>
          <w:szCs w:val="24"/>
          <w:lang w:val="en-IN"/>
        </w:rPr>
        <w:t xml:space="preserve">                  onPressed: () async {</w:t>
      </w:r>
    </w:p>
    <w:p w14:paraId="0F30ADAE" w14:textId="77777777" w:rsidR="00947DCB" w:rsidRPr="00DE39BA" w:rsidRDefault="00947DCB" w:rsidP="00F535CA">
      <w:pPr>
        <w:widowControl w:val="0"/>
        <w:rPr>
          <w:rFonts w:eastAsia="Calibri"/>
          <w:bCs/>
          <w:szCs w:val="24"/>
          <w:lang w:val="en-IN"/>
        </w:rPr>
        <w:pPrChange w:id="2074" w:author="mananarora1571@gmail.com" w:date="2021-05-30T15:12:00Z">
          <w:pPr/>
        </w:pPrChange>
      </w:pPr>
      <w:r w:rsidRPr="00DE39BA">
        <w:rPr>
          <w:rFonts w:eastAsia="Calibri"/>
          <w:bCs/>
          <w:szCs w:val="24"/>
          <w:lang w:val="en-IN"/>
        </w:rPr>
        <w:t xml:space="preserve">                    if (_formKey.currentState.validate()) {</w:t>
      </w:r>
    </w:p>
    <w:p w14:paraId="5983AD9F" w14:textId="77777777" w:rsidR="00947DCB" w:rsidRPr="00DE39BA" w:rsidRDefault="00947DCB" w:rsidP="00F535CA">
      <w:pPr>
        <w:widowControl w:val="0"/>
        <w:rPr>
          <w:rFonts w:eastAsia="Calibri"/>
          <w:bCs/>
          <w:szCs w:val="24"/>
          <w:lang w:val="en-IN"/>
        </w:rPr>
        <w:pPrChange w:id="2075" w:author="mananarora1571@gmail.com" w:date="2021-05-30T15:12:00Z">
          <w:pPr/>
        </w:pPrChange>
      </w:pPr>
      <w:r w:rsidRPr="00DE39BA">
        <w:rPr>
          <w:rFonts w:eastAsia="Calibri"/>
          <w:bCs/>
          <w:szCs w:val="24"/>
          <w:lang w:val="en-IN"/>
        </w:rPr>
        <w:t xml:space="preserve">                      final LocationData locationData =</w:t>
      </w:r>
    </w:p>
    <w:p w14:paraId="2BA89C8E" w14:textId="77777777" w:rsidR="00947DCB" w:rsidRPr="00DE39BA" w:rsidRDefault="00947DCB" w:rsidP="00F535CA">
      <w:pPr>
        <w:widowControl w:val="0"/>
        <w:rPr>
          <w:rFonts w:eastAsia="Calibri"/>
          <w:bCs/>
          <w:szCs w:val="24"/>
          <w:lang w:val="en-IN"/>
        </w:rPr>
        <w:pPrChange w:id="2076" w:author="mananarora1571@gmail.com" w:date="2021-05-30T15:12:00Z">
          <w:pPr/>
        </w:pPrChange>
      </w:pPr>
      <w:r w:rsidRPr="00DE39BA">
        <w:rPr>
          <w:rFonts w:eastAsia="Calibri"/>
          <w:bCs/>
          <w:szCs w:val="24"/>
          <w:lang w:val="en-IN"/>
        </w:rPr>
        <w:t xml:space="preserve">                          await sendLocationData();</w:t>
      </w:r>
    </w:p>
    <w:p w14:paraId="7E8ACDB9" w14:textId="77777777" w:rsidR="00947DCB" w:rsidRPr="00DE39BA" w:rsidRDefault="00947DCB" w:rsidP="00F535CA">
      <w:pPr>
        <w:widowControl w:val="0"/>
        <w:rPr>
          <w:rFonts w:eastAsia="Calibri"/>
          <w:bCs/>
          <w:szCs w:val="24"/>
          <w:lang w:val="en-IN"/>
        </w:rPr>
        <w:pPrChange w:id="2077" w:author="mananarora1571@gmail.com" w:date="2021-05-30T15:12:00Z">
          <w:pPr/>
        </w:pPrChange>
      </w:pPr>
      <w:r w:rsidRPr="00DE39BA">
        <w:rPr>
          <w:rFonts w:eastAsia="Calibri"/>
          <w:bCs/>
          <w:szCs w:val="24"/>
          <w:lang w:val="en-IN"/>
        </w:rPr>
        <w:t xml:space="preserve">                      controller.signUp(</w:t>
      </w:r>
    </w:p>
    <w:p w14:paraId="2E031FC1" w14:textId="77777777" w:rsidR="00947DCB" w:rsidRPr="00DE39BA" w:rsidRDefault="00947DCB" w:rsidP="00F535CA">
      <w:pPr>
        <w:widowControl w:val="0"/>
        <w:rPr>
          <w:rFonts w:eastAsia="Calibri"/>
          <w:bCs/>
          <w:szCs w:val="24"/>
          <w:lang w:val="en-IN"/>
        </w:rPr>
        <w:pPrChange w:id="2078" w:author="mananarora1571@gmail.com" w:date="2021-05-30T15:12:00Z">
          <w:pPr/>
        </w:pPrChange>
      </w:pPr>
      <w:r w:rsidRPr="00DE39BA">
        <w:rPr>
          <w:rFonts w:eastAsia="Calibri"/>
          <w:bCs/>
          <w:szCs w:val="24"/>
          <w:lang w:val="en-IN"/>
        </w:rPr>
        <w:t xml:space="preserve">                        username: _fullName,</w:t>
      </w:r>
    </w:p>
    <w:p w14:paraId="48E5F82B" w14:textId="77777777" w:rsidR="00947DCB" w:rsidRPr="00DE39BA" w:rsidRDefault="00947DCB" w:rsidP="00F535CA">
      <w:pPr>
        <w:widowControl w:val="0"/>
        <w:rPr>
          <w:rFonts w:eastAsia="Calibri"/>
          <w:bCs/>
          <w:szCs w:val="24"/>
          <w:lang w:val="en-IN"/>
        </w:rPr>
        <w:pPrChange w:id="2079" w:author="mananarora1571@gmail.com" w:date="2021-05-30T15:12:00Z">
          <w:pPr/>
        </w:pPrChange>
      </w:pPr>
      <w:r w:rsidRPr="00DE39BA">
        <w:rPr>
          <w:rFonts w:eastAsia="Calibri"/>
          <w:bCs/>
          <w:szCs w:val="24"/>
          <w:lang w:val="en-IN"/>
        </w:rPr>
        <w:t xml:space="preserve">                        phonenum: int.parse(_phoneNum),</w:t>
      </w:r>
    </w:p>
    <w:p w14:paraId="396E6748" w14:textId="77777777" w:rsidR="00947DCB" w:rsidRPr="00DE39BA" w:rsidRDefault="00947DCB" w:rsidP="00F535CA">
      <w:pPr>
        <w:widowControl w:val="0"/>
        <w:rPr>
          <w:rFonts w:eastAsia="Calibri"/>
          <w:bCs/>
          <w:szCs w:val="24"/>
          <w:lang w:val="en-IN"/>
        </w:rPr>
        <w:pPrChange w:id="2080" w:author="mananarora1571@gmail.com" w:date="2021-05-30T15:12:00Z">
          <w:pPr/>
        </w:pPrChange>
      </w:pPr>
      <w:r w:rsidRPr="00DE39BA">
        <w:rPr>
          <w:rFonts w:eastAsia="Calibri"/>
          <w:bCs/>
          <w:szCs w:val="24"/>
          <w:lang w:val="en-IN"/>
        </w:rPr>
        <w:t xml:space="preserve">                        email: _email,</w:t>
      </w:r>
    </w:p>
    <w:p w14:paraId="5B7D10F1" w14:textId="77777777" w:rsidR="00947DCB" w:rsidRPr="00DE39BA" w:rsidRDefault="00947DCB" w:rsidP="00F535CA">
      <w:pPr>
        <w:widowControl w:val="0"/>
        <w:rPr>
          <w:rFonts w:eastAsia="Calibri"/>
          <w:bCs/>
          <w:szCs w:val="24"/>
          <w:lang w:val="en-IN"/>
        </w:rPr>
        <w:pPrChange w:id="2081" w:author="mananarora1571@gmail.com" w:date="2021-05-30T15:12:00Z">
          <w:pPr/>
        </w:pPrChange>
      </w:pPr>
      <w:r w:rsidRPr="00DE39BA">
        <w:rPr>
          <w:rFonts w:eastAsia="Calibri"/>
          <w:bCs/>
          <w:szCs w:val="24"/>
          <w:lang w:val="en-IN"/>
        </w:rPr>
        <w:t xml:space="preserve">                        password: _password,</w:t>
      </w:r>
    </w:p>
    <w:p w14:paraId="67FFDAF2" w14:textId="77777777" w:rsidR="00947DCB" w:rsidRPr="00DE39BA" w:rsidRDefault="00947DCB" w:rsidP="00F535CA">
      <w:pPr>
        <w:widowControl w:val="0"/>
        <w:rPr>
          <w:rFonts w:eastAsia="Calibri"/>
          <w:bCs/>
          <w:szCs w:val="24"/>
          <w:lang w:val="en-IN"/>
        </w:rPr>
        <w:pPrChange w:id="2082" w:author="mananarora1571@gmail.com" w:date="2021-05-30T15:12:00Z">
          <w:pPr/>
        </w:pPrChange>
      </w:pPr>
      <w:r w:rsidRPr="00DE39BA">
        <w:rPr>
          <w:rFonts w:eastAsia="Calibri"/>
          <w:bCs/>
          <w:szCs w:val="24"/>
          <w:lang w:val="en-IN"/>
        </w:rPr>
        <w:t xml:space="preserve">                        longitude: locationData.longitude,</w:t>
      </w:r>
    </w:p>
    <w:p w14:paraId="5D7F573F" w14:textId="77777777" w:rsidR="00947DCB" w:rsidRPr="00DE39BA" w:rsidRDefault="00947DCB" w:rsidP="00F535CA">
      <w:pPr>
        <w:widowControl w:val="0"/>
        <w:rPr>
          <w:rFonts w:eastAsia="Calibri"/>
          <w:bCs/>
          <w:szCs w:val="24"/>
          <w:lang w:val="en-IN"/>
        </w:rPr>
        <w:pPrChange w:id="2083" w:author="mananarora1571@gmail.com" w:date="2021-05-30T15:12:00Z">
          <w:pPr/>
        </w:pPrChange>
      </w:pPr>
      <w:r w:rsidRPr="00DE39BA">
        <w:rPr>
          <w:rFonts w:eastAsia="Calibri"/>
          <w:bCs/>
          <w:szCs w:val="24"/>
          <w:lang w:val="en-IN"/>
        </w:rPr>
        <w:t xml:space="preserve">                        latitude: locationData.latitude,</w:t>
      </w:r>
    </w:p>
    <w:p w14:paraId="7942E3D9" w14:textId="77777777" w:rsidR="00947DCB" w:rsidRPr="00DE39BA" w:rsidRDefault="00947DCB" w:rsidP="00F535CA">
      <w:pPr>
        <w:widowControl w:val="0"/>
        <w:rPr>
          <w:rFonts w:eastAsia="Calibri"/>
          <w:bCs/>
          <w:szCs w:val="24"/>
          <w:lang w:val="en-IN"/>
        </w:rPr>
        <w:pPrChange w:id="2084" w:author="mananarora1571@gmail.com" w:date="2021-05-30T15:12:00Z">
          <w:pPr/>
        </w:pPrChange>
      </w:pPr>
      <w:r w:rsidRPr="00DE39BA">
        <w:rPr>
          <w:rFonts w:eastAsia="Calibri"/>
          <w:bCs/>
          <w:szCs w:val="24"/>
          <w:lang w:val="en-IN"/>
        </w:rPr>
        <w:t xml:space="preserve">                      );</w:t>
      </w:r>
    </w:p>
    <w:p w14:paraId="162C057A" w14:textId="77777777" w:rsidR="00947DCB" w:rsidRPr="00DE39BA" w:rsidRDefault="00947DCB" w:rsidP="00F535CA">
      <w:pPr>
        <w:widowControl w:val="0"/>
        <w:rPr>
          <w:rFonts w:eastAsia="Calibri"/>
          <w:bCs/>
          <w:szCs w:val="24"/>
          <w:lang w:val="en-IN"/>
        </w:rPr>
        <w:pPrChange w:id="2085" w:author="mananarora1571@gmail.com" w:date="2021-05-30T15:12:00Z">
          <w:pPr/>
        </w:pPrChange>
      </w:pPr>
      <w:r w:rsidRPr="00DE39BA">
        <w:rPr>
          <w:rFonts w:eastAsia="Calibri"/>
          <w:bCs/>
          <w:szCs w:val="24"/>
          <w:lang w:val="en-IN"/>
        </w:rPr>
        <w:t xml:space="preserve">                    } else {}</w:t>
      </w:r>
    </w:p>
    <w:p w14:paraId="31DAE6B9" w14:textId="77777777" w:rsidR="00947DCB" w:rsidRPr="00DE39BA" w:rsidRDefault="00947DCB" w:rsidP="00F535CA">
      <w:pPr>
        <w:widowControl w:val="0"/>
        <w:rPr>
          <w:rFonts w:eastAsia="Calibri"/>
          <w:bCs/>
          <w:szCs w:val="24"/>
          <w:lang w:val="en-IN"/>
        </w:rPr>
        <w:pPrChange w:id="2086" w:author="mananarora1571@gmail.com" w:date="2021-05-30T15:12:00Z">
          <w:pPr/>
        </w:pPrChange>
      </w:pPr>
      <w:r w:rsidRPr="00DE39BA">
        <w:rPr>
          <w:rFonts w:eastAsia="Calibri"/>
          <w:bCs/>
          <w:szCs w:val="24"/>
          <w:lang w:val="en-IN"/>
        </w:rPr>
        <w:t xml:space="preserve">                  },</w:t>
      </w:r>
    </w:p>
    <w:p w14:paraId="35D21309" w14:textId="77777777" w:rsidR="00947DCB" w:rsidRPr="00DE39BA" w:rsidRDefault="00947DCB" w:rsidP="00F535CA">
      <w:pPr>
        <w:widowControl w:val="0"/>
        <w:rPr>
          <w:rFonts w:eastAsia="Calibri"/>
          <w:bCs/>
          <w:szCs w:val="24"/>
          <w:lang w:val="en-IN"/>
        </w:rPr>
        <w:pPrChange w:id="2087" w:author="mananarora1571@gmail.com" w:date="2021-05-30T15:12:00Z">
          <w:pPr/>
        </w:pPrChange>
      </w:pPr>
      <w:r w:rsidRPr="00DE39BA">
        <w:rPr>
          <w:rFonts w:eastAsia="Calibri"/>
          <w:bCs/>
          <w:szCs w:val="24"/>
          <w:lang w:val="en-IN"/>
        </w:rPr>
        <w:t xml:space="preserve">                ),</w:t>
      </w:r>
    </w:p>
    <w:p w14:paraId="57311337" w14:textId="77777777" w:rsidR="00947DCB" w:rsidRPr="00DE39BA" w:rsidRDefault="00947DCB" w:rsidP="00F535CA">
      <w:pPr>
        <w:widowControl w:val="0"/>
        <w:rPr>
          <w:rFonts w:eastAsia="Calibri"/>
          <w:bCs/>
          <w:szCs w:val="24"/>
          <w:lang w:val="en-IN"/>
        </w:rPr>
        <w:pPrChange w:id="2088" w:author="mananarora1571@gmail.com" w:date="2021-05-30T15:12:00Z">
          <w:pPr/>
        </w:pPrChange>
      </w:pPr>
      <w:r w:rsidRPr="00DE39BA">
        <w:rPr>
          <w:rFonts w:eastAsia="Calibri"/>
          <w:bCs/>
          <w:szCs w:val="24"/>
          <w:lang w:val="en-IN"/>
        </w:rPr>
        <w:t xml:space="preserve">              ],</w:t>
      </w:r>
    </w:p>
    <w:p w14:paraId="10BB01BF" w14:textId="77777777" w:rsidR="00947DCB" w:rsidRPr="00DE39BA" w:rsidRDefault="00947DCB" w:rsidP="00F535CA">
      <w:pPr>
        <w:widowControl w:val="0"/>
        <w:rPr>
          <w:rFonts w:eastAsia="Calibri"/>
          <w:bCs/>
          <w:szCs w:val="24"/>
          <w:lang w:val="en-IN"/>
        </w:rPr>
        <w:pPrChange w:id="2089" w:author="mananarora1571@gmail.com" w:date="2021-05-30T15:12:00Z">
          <w:pPr/>
        </w:pPrChange>
      </w:pPr>
      <w:r w:rsidRPr="00DE39BA">
        <w:rPr>
          <w:rFonts w:eastAsia="Calibri"/>
          <w:bCs/>
          <w:szCs w:val="24"/>
          <w:lang w:val="en-IN"/>
        </w:rPr>
        <w:t xml:space="preserve">            ),</w:t>
      </w:r>
    </w:p>
    <w:p w14:paraId="713EAAEA" w14:textId="77777777" w:rsidR="00947DCB" w:rsidRPr="00DE39BA" w:rsidRDefault="00947DCB" w:rsidP="00F535CA">
      <w:pPr>
        <w:widowControl w:val="0"/>
        <w:rPr>
          <w:rFonts w:eastAsia="Calibri"/>
          <w:bCs/>
          <w:szCs w:val="24"/>
          <w:lang w:val="en-IN"/>
        </w:rPr>
        <w:pPrChange w:id="2090" w:author="mananarora1571@gmail.com" w:date="2021-05-30T15:12:00Z">
          <w:pPr/>
        </w:pPrChange>
      </w:pPr>
      <w:r w:rsidRPr="00DE39BA">
        <w:rPr>
          <w:rFonts w:eastAsia="Calibri"/>
          <w:bCs/>
          <w:szCs w:val="24"/>
          <w:lang w:val="en-IN"/>
        </w:rPr>
        <w:t xml:space="preserve">          ),</w:t>
      </w:r>
    </w:p>
    <w:p w14:paraId="0C2FCB7F" w14:textId="77777777" w:rsidR="00947DCB" w:rsidRPr="00DE39BA" w:rsidRDefault="00947DCB" w:rsidP="00F535CA">
      <w:pPr>
        <w:widowControl w:val="0"/>
        <w:rPr>
          <w:rFonts w:eastAsia="Calibri"/>
          <w:bCs/>
          <w:szCs w:val="24"/>
          <w:lang w:val="en-IN"/>
        </w:rPr>
        <w:pPrChange w:id="2091" w:author="mananarora1571@gmail.com" w:date="2021-05-30T15:12:00Z">
          <w:pPr/>
        </w:pPrChange>
      </w:pPr>
      <w:r w:rsidRPr="00DE39BA">
        <w:rPr>
          <w:rFonts w:eastAsia="Calibri"/>
          <w:bCs/>
          <w:szCs w:val="24"/>
          <w:lang w:val="en-IN"/>
        </w:rPr>
        <w:t xml:space="preserve">        ),</w:t>
      </w:r>
    </w:p>
    <w:p w14:paraId="209E7D9D" w14:textId="77777777" w:rsidR="00947DCB" w:rsidRPr="00DE39BA" w:rsidRDefault="00947DCB" w:rsidP="00F535CA">
      <w:pPr>
        <w:widowControl w:val="0"/>
        <w:rPr>
          <w:rFonts w:eastAsia="Calibri"/>
          <w:bCs/>
          <w:szCs w:val="24"/>
          <w:lang w:val="en-IN"/>
        </w:rPr>
        <w:pPrChange w:id="2092" w:author="mananarora1571@gmail.com" w:date="2021-05-30T15:12:00Z">
          <w:pPr/>
        </w:pPrChange>
      </w:pPr>
      <w:r w:rsidRPr="00DE39BA">
        <w:rPr>
          <w:rFonts w:eastAsia="Calibri"/>
          <w:bCs/>
          <w:szCs w:val="24"/>
          <w:lang w:val="en-IN"/>
        </w:rPr>
        <w:t xml:space="preserve">      ),</w:t>
      </w:r>
    </w:p>
    <w:p w14:paraId="7B45A588" w14:textId="77777777" w:rsidR="00947DCB" w:rsidRPr="00DE39BA" w:rsidRDefault="00947DCB" w:rsidP="00F535CA">
      <w:pPr>
        <w:widowControl w:val="0"/>
        <w:rPr>
          <w:rFonts w:eastAsia="Calibri"/>
          <w:bCs/>
          <w:szCs w:val="24"/>
          <w:lang w:val="en-IN"/>
        </w:rPr>
        <w:pPrChange w:id="2093" w:author="mananarora1571@gmail.com" w:date="2021-05-30T15:12:00Z">
          <w:pPr/>
        </w:pPrChange>
      </w:pPr>
      <w:r w:rsidRPr="00DE39BA">
        <w:rPr>
          <w:rFonts w:eastAsia="Calibri"/>
          <w:bCs/>
          <w:szCs w:val="24"/>
          <w:lang w:val="en-IN"/>
        </w:rPr>
        <w:t xml:space="preserve">    );</w:t>
      </w:r>
    </w:p>
    <w:p w14:paraId="39EC46C5" w14:textId="77777777" w:rsidR="00947DCB" w:rsidRPr="00DE39BA" w:rsidRDefault="00947DCB" w:rsidP="00F535CA">
      <w:pPr>
        <w:widowControl w:val="0"/>
        <w:rPr>
          <w:rFonts w:eastAsia="Calibri"/>
          <w:bCs/>
          <w:szCs w:val="24"/>
          <w:lang w:val="en-IN"/>
        </w:rPr>
        <w:pPrChange w:id="2094" w:author="mananarora1571@gmail.com" w:date="2021-05-30T15:12:00Z">
          <w:pPr/>
        </w:pPrChange>
      </w:pPr>
      <w:r w:rsidRPr="00DE39BA">
        <w:rPr>
          <w:rFonts w:eastAsia="Calibri"/>
          <w:bCs/>
          <w:szCs w:val="24"/>
          <w:lang w:val="en-IN"/>
        </w:rPr>
        <w:t xml:space="preserve">  }</w:t>
      </w:r>
    </w:p>
    <w:p w14:paraId="15B8C82C" w14:textId="68501A81" w:rsidR="00947DCB" w:rsidRPr="00DE39BA" w:rsidRDefault="00947DCB" w:rsidP="00F535CA">
      <w:pPr>
        <w:widowControl w:val="0"/>
        <w:rPr>
          <w:rFonts w:eastAsia="Calibri"/>
          <w:bCs/>
          <w:szCs w:val="24"/>
          <w:lang w:val="en-IN"/>
        </w:rPr>
        <w:pPrChange w:id="2095" w:author="mananarora1571@gmail.com" w:date="2021-05-30T15:12:00Z">
          <w:pPr/>
        </w:pPrChange>
      </w:pPr>
      <w:r w:rsidRPr="00DE39BA">
        <w:rPr>
          <w:rFonts w:eastAsia="Calibri"/>
          <w:bCs/>
          <w:szCs w:val="24"/>
          <w:lang w:val="en-IN"/>
        </w:rPr>
        <w:t>}</w:t>
      </w:r>
    </w:p>
    <w:p w14:paraId="6415A280" w14:textId="63A983FB" w:rsidR="00947DCB" w:rsidRPr="00DE39BA" w:rsidRDefault="00947DCB" w:rsidP="00F535CA">
      <w:pPr>
        <w:widowControl w:val="0"/>
        <w:rPr>
          <w:rFonts w:eastAsia="Calibri"/>
          <w:bCs/>
          <w:szCs w:val="24"/>
          <w:lang w:val="en-IN"/>
        </w:rPr>
        <w:pPrChange w:id="2096" w:author="mananarora1571@gmail.com" w:date="2021-05-30T15:12:00Z">
          <w:pPr/>
        </w:pPrChange>
      </w:pPr>
    </w:p>
    <w:p w14:paraId="79391E81" w14:textId="5E7C9ADC" w:rsidR="00947DCB" w:rsidRPr="00DE39BA" w:rsidRDefault="00AA4CB4" w:rsidP="00F535CA">
      <w:pPr>
        <w:widowControl w:val="0"/>
        <w:rPr>
          <w:rFonts w:eastAsia="Calibri"/>
          <w:b/>
          <w:szCs w:val="24"/>
          <w:u w:val="single"/>
          <w:lang w:val="en-IN"/>
        </w:rPr>
        <w:pPrChange w:id="2097" w:author="mananarora1571@gmail.com" w:date="2021-05-30T15:12:00Z">
          <w:pPr/>
        </w:pPrChange>
      </w:pPr>
      <w:r w:rsidRPr="00DE39BA">
        <w:rPr>
          <w:rFonts w:eastAsia="Calibri"/>
          <w:b/>
          <w:szCs w:val="24"/>
          <w:u w:val="single"/>
          <w:lang w:val="en-IN"/>
        </w:rPr>
        <w:t>REGISTER_CONTROLLER.DART</w:t>
      </w:r>
    </w:p>
    <w:p w14:paraId="5039E673" w14:textId="77777777" w:rsidR="00947DCB" w:rsidRPr="00DE39BA" w:rsidRDefault="00947DCB" w:rsidP="00F535CA">
      <w:pPr>
        <w:widowControl w:val="0"/>
        <w:rPr>
          <w:rFonts w:eastAsia="Calibri"/>
          <w:bCs/>
          <w:szCs w:val="24"/>
          <w:lang w:val="en-IN"/>
        </w:rPr>
        <w:pPrChange w:id="2098" w:author="mananarora1571@gmail.com" w:date="2021-05-30T15:12:00Z">
          <w:pPr/>
        </w:pPrChange>
      </w:pPr>
      <w:r w:rsidRPr="00DE39BA">
        <w:rPr>
          <w:rFonts w:eastAsia="Calibri"/>
          <w:bCs/>
          <w:szCs w:val="24"/>
          <w:lang w:val="en-IN"/>
        </w:rPr>
        <w:lastRenderedPageBreak/>
        <w:t>import 'package:flutter/foundation.dart';</w:t>
      </w:r>
    </w:p>
    <w:p w14:paraId="584AB141" w14:textId="77777777" w:rsidR="00947DCB" w:rsidRPr="00DE39BA" w:rsidRDefault="00947DCB" w:rsidP="00F535CA">
      <w:pPr>
        <w:widowControl w:val="0"/>
        <w:rPr>
          <w:rFonts w:eastAsia="Calibri"/>
          <w:bCs/>
          <w:szCs w:val="24"/>
          <w:lang w:val="en-IN"/>
        </w:rPr>
        <w:pPrChange w:id="2099" w:author="mananarora1571@gmail.com" w:date="2021-05-30T15:12:00Z">
          <w:pPr/>
        </w:pPrChange>
      </w:pPr>
      <w:r w:rsidRPr="00DE39BA">
        <w:rPr>
          <w:rFonts w:eastAsia="Calibri"/>
          <w:bCs/>
          <w:szCs w:val="24"/>
          <w:lang w:val="en-IN"/>
        </w:rPr>
        <w:t>import 'package:get/get.dart';</w:t>
      </w:r>
    </w:p>
    <w:p w14:paraId="447EDE88" w14:textId="77777777" w:rsidR="00947DCB" w:rsidRPr="00DE39BA" w:rsidRDefault="00947DCB" w:rsidP="00F535CA">
      <w:pPr>
        <w:widowControl w:val="0"/>
        <w:rPr>
          <w:rFonts w:eastAsia="Calibri"/>
          <w:bCs/>
          <w:szCs w:val="24"/>
          <w:lang w:val="en-IN"/>
        </w:rPr>
        <w:pPrChange w:id="2100" w:author="mananarora1571@gmail.com" w:date="2021-05-30T15:12:00Z">
          <w:pPr/>
        </w:pPrChange>
      </w:pPr>
    </w:p>
    <w:p w14:paraId="522BF207" w14:textId="77777777" w:rsidR="00947DCB" w:rsidRPr="00DE39BA" w:rsidRDefault="00947DCB" w:rsidP="00F535CA">
      <w:pPr>
        <w:widowControl w:val="0"/>
        <w:rPr>
          <w:rFonts w:eastAsia="Calibri"/>
          <w:bCs/>
          <w:szCs w:val="24"/>
          <w:lang w:val="en-IN"/>
        </w:rPr>
        <w:pPrChange w:id="2101" w:author="mananarora1571@gmail.com" w:date="2021-05-30T15:12:00Z">
          <w:pPr/>
        </w:pPrChange>
      </w:pPr>
      <w:r w:rsidRPr="00DE39BA">
        <w:rPr>
          <w:rFonts w:eastAsia="Calibri"/>
          <w:bCs/>
          <w:szCs w:val="24"/>
          <w:lang w:val="en-IN"/>
        </w:rPr>
        <w:t>import '../../constants/constants.dart';</w:t>
      </w:r>
    </w:p>
    <w:p w14:paraId="7AF0E296" w14:textId="77777777" w:rsidR="00947DCB" w:rsidRPr="00DE39BA" w:rsidRDefault="00947DCB" w:rsidP="00F535CA">
      <w:pPr>
        <w:widowControl w:val="0"/>
        <w:rPr>
          <w:rFonts w:eastAsia="Calibri"/>
          <w:bCs/>
          <w:szCs w:val="24"/>
          <w:lang w:val="en-IN"/>
        </w:rPr>
        <w:pPrChange w:id="2102" w:author="mananarora1571@gmail.com" w:date="2021-05-30T15:12:00Z">
          <w:pPr/>
        </w:pPrChange>
      </w:pPr>
      <w:r w:rsidRPr="00DE39BA">
        <w:rPr>
          <w:rFonts w:eastAsia="Calibri"/>
          <w:bCs/>
          <w:szCs w:val="24"/>
          <w:lang w:val="en-IN"/>
        </w:rPr>
        <w:t>import '../../data/models/failure_model.dart';</w:t>
      </w:r>
    </w:p>
    <w:p w14:paraId="063191DA" w14:textId="77777777" w:rsidR="00947DCB" w:rsidRPr="00DE39BA" w:rsidRDefault="00947DCB" w:rsidP="00F535CA">
      <w:pPr>
        <w:widowControl w:val="0"/>
        <w:rPr>
          <w:rFonts w:eastAsia="Calibri"/>
          <w:bCs/>
          <w:szCs w:val="24"/>
          <w:lang w:val="en-IN"/>
        </w:rPr>
        <w:pPrChange w:id="2103" w:author="mananarora1571@gmail.com" w:date="2021-05-30T15:12:00Z">
          <w:pPr/>
        </w:pPrChange>
      </w:pPr>
      <w:r w:rsidRPr="00DE39BA">
        <w:rPr>
          <w:rFonts w:eastAsia="Calibri"/>
          <w:bCs/>
          <w:szCs w:val="24"/>
          <w:lang w:val="en-IN"/>
        </w:rPr>
        <w:t>import '../../data/repository/repository.dart';</w:t>
      </w:r>
    </w:p>
    <w:p w14:paraId="36B50753" w14:textId="77777777" w:rsidR="00947DCB" w:rsidRPr="00DE39BA" w:rsidRDefault="00947DCB" w:rsidP="00F535CA">
      <w:pPr>
        <w:widowControl w:val="0"/>
        <w:rPr>
          <w:rFonts w:eastAsia="Calibri"/>
          <w:bCs/>
          <w:szCs w:val="24"/>
          <w:lang w:val="en-IN"/>
        </w:rPr>
        <w:pPrChange w:id="2104" w:author="mananarora1571@gmail.com" w:date="2021-05-30T15:12:00Z">
          <w:pPr/>
        </w:pPrChange>
      </w:pPr>
      <w:r w:rsidRPr="00DE39BA">
        <w:rPr>
          <w:rFonts w:eastAsia="Calibri"/>
          <w:bCs/>
          <w:szCs w:val="24"/>
          <w:lang w:val="en-IN"/>
        </w:rPr>
        <w:t>import '../../services/services.dart';</w:t>
      </w:r>
    </w:p>
    <w:p w14:paraId="59E6DEA8" w14:textId="77777777" w:rsidR="00947DCB" w:rsidRPr="00DE39BA" w:rsidRDefault="00947DCB" w:rsidP="00F535CA">
      <w:pPr>
        <w:widowControl w:val="0"/>
        <w:rPr>
          <w:rFonts w:eastAsia="Calibri"/>
          <w:bCs/>
          <w:szCs w:val="24"/>
          <w:lang w:val="en-IN"/>
        </w:rPr>
        <w:pPrChange w:id="2105" w:author="mananarora1571@gmail.com" w:date="2021-05-30T15:12:00Z">
          <w:pPr/>
        </w:pPrChange>
      </w:pPr>
    </w:p>
    <w:p w14:paraId="08F8B544" w14:textId="77777777" w:rsidR="00947DCB" w:rsidRPr="00DE39BA" w:rsidRDefault="00947DCB" w:rsidP="00F535CA">
      <w:pPr>
        <w:widowControl w:val="0"/>
        <w:rPr>
          <w:rFonts w:eastAsia="Calibri"/>
          <w:bCs/>
          <w:szCs w:val="24"/>
          <w:lang w:val="en-IN"/>
        </w:rPr>
        <w:pPrChange w:id="2106" w:author="mananarora1571@gmail.com" w:date="2021-05-30T15:12:00Z">
          <w:pPr/>
        </w:pPrChange>
      </w:pPr>
      <w:r w:rsidRPr="00DE39BA">
        <w:rPr>
          <w:rFonts w:eastAsia="Calibri"/>
          <w:bCs/>
          <w:szCs w:val="24"/>
          <w:lang w:val="en-IN"/>
        </w:rPr>
        <w:t>class RegisterController extends GetxController {</w:t>
      </w:r>
    </w:p>
    <w:p w14:paraId="484EAA33" w14:textId="77777777" w:rsidR="00947DCB" w:rsidRPr="00DE39BA" w:rsidRDefault="00947DCB" w:rsidP="00F535CA">
      <w:pPr>
        <w:widowControl w:val="0"/>
        <w:rPr>
          <w:rFonts w:eastAsia="Calibri"/>
          <w:bCs/>
          <w:szCs w:val="24"/>
          <w:lang w:val="en-IN"/>
        </w:rPr>
        <w:pPrChange w:id="2107" w:author="mananarora1571@gmail.com" w:date="2021-05-30T15:12:00Z">
          <w:pPr/>
        </w:pPrChange>
      </w:pPr>
      <w:r w:rsidRPr="00DE39BA">
        <w:rPr>
          <w:rFonts w:eastAsia="Calibri"/>
          <w:bCs/>
          <w:szCs w:val="24"/>
          <w:lang w:val="en-IN"/>
        </w:rPr>
        <w:t xml:space="preserve">  Repository authRepository;</w:t>
      </w:r>
    </w:p>
    <w:p w14:paraId="0CE43EB9" w14:textId="77777777" w:rsidR="00947DCB" w:rsidRPr="00DE39BA" w:rsidRDefault="00947DCB" w:rsidP="00F535CA">
      <w:pPr>
        <w:widowControl w:val="0"/>
        <w:rPr>
          <w:rFonts w:eastAsia="Calibri"/>
          <w:bCs/>
          <w:szCs w:val="24"/>
          <w:lang w:val="en-IN"/>
        </w:rPr>
        <w:pPrChange w:id="2108" w:author="mananarora1571@gmail.com" w:date="2021-05-30T15:12:00Z">
          <w:pPr/>
        </w:pPrChange>
      </w:pPr>
      <w:r w:rsidRPr="00DE39BA">
        <w:rPr>
          <w:rFonts w:eastAsia="Calibri"/>
          <w:bCs/>
          <w:szCs w:val="24"/>
          <w:lang w:val="en-IN"/>
        </w:rPr>
        <w:t xml:space="preserve">  RegisterController({@required this.authRepository});</w:t>
      </w:r>
    </w:p>
    <w:p w14:paraId="2B46EAAB" w14:textId="77777777" w:rsidR="00947DCB" w:rsidRPr="00DE39BA" w:rsidRDefault="00947DCB" w:rsidP="00F535CA">
      <w:pPr>
        <w:widowControl w:val="0"/>
        <w:rPr>
          <w:rFonts w:eastAsia="Calibri"/>
          <w:bCs/>
          <w:szCs w:val="24"/>
          <w:lang w:val="en-IN"/>
        </w:rPr>
        <w:pPrChange w:id="2109" w:author="mananarora1571@gmail.com" w:date="2021-05-30T15:12:00Z">
          <w:pPr/>
        </w:pPrChange>
      </w:pPr>
    </w:p>
    <w:p w14:paraId="5AA56315" w14:textId="77777777" w:rsidR="00947DCB" w:rsidRPr="00DE39BA" w:rsidRDefault="00947DCB" w:rsidP="00F535CA">
      <w:pPr>
        <w:widowControl w:val="0"/>
        <w:rPr>
          <w:rFonts w:eastAsia="Calibri"/>
          <w:bCs/>
          <w:szCs w:val="24"/>
          <w:lang w:val="en-IN"/>
        </w:rPr>
        <w:pPrChange w:id="2110" w:author="mananarora1571@gmail.com" w:date="2021-05-30T15:12:00Z">
          <w:pPr/>
        </w:pPrChange>
      </w:pPr>
      <w:r w:rsidRPr="00DE39BA">
        <w:rPr>
          <w:rFonts w:eastAsia="Calibri"/>
          <w:bCs/>
          <w:szCs w:val="24"/>
          <w:lang w:val="en-IN"/>
        </w:rPr>
        <w:t xml:space="preserve">  final currentState = AppState.initial.obs;</w:t>
      </w:r>
    </w:p>
    <w:p w14:paraId="15D708FA" w14:textId="77777777" w:rsidR="00947DCB" w:rsidRPr="00DE39BA" w:rsidRDefault="00947DCB" w:rsidP="00F535CA">
      <w:pPr>
        <w:widowControl w:val="0"/>
        <w:rPr>
          <w:rFonts w:eastAsia="Calibri"/>
          <w:bCs/>
          <w:szCs w:val="24"/>
          <w:lang w:val="en-IN"/>
        </w:rPr>
        <w:pPrChange w:id="2111" w:author="mananarora1571@gmail.com" w:date="2021-05-30T15:12:00Z">
          <w:pPr/>
        </w:pPrChange>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F535CA">
      <w:pPr>
        <w:widowControl w:val="0"/>
        <w:rPr>
          <w:rFonts w:eastAsia="Calibri"/>
          <w:bCs/>
          <w:szCs w:val="24"/>
          <w:lang w:val="en-IN"/>
        </w:rPr>
        <w:pPrChange w:id="2112" w:author="mananarora1571@gmail.com" w:date="2021-05-30T15:12:00Z">
          <w:pPr/>
        </w:pPrChange>
      </w:pPr>
    </w:p>
    <w:p w14:paraId="510AD416" w14:textId="77777777" w:rsidR="00947DCB" w:rsidRPr="00DE39BA" w:rsidRDefault="00947DCB" w:rsidP="00F535CA">
      <w:pPr>
        <w:widowControl w:val="0"/>
        <w:rPr>
          <w:rFonts w:eastAsia="Calibri"/>
          <w:bCs/>
          <w:szCs w:val="24"/>
          <w:lang w:val="en-IN"/>
        </w:rPr>
        <w:pPrChange w:id="2113" w:author="mananarora1571@gmail.com" w:date="2021-05-30T15:12:00Z">
          <w:pPr/>
        </w:pPrChange>
      </w:pPr>
      <w:r w:rsidRPr="00DE39BA">
        <w:rPr>
          <w:rFonts w:eastAsia="Calibri"/>
          <w:bCs/>
          <w:szCs w:val="24"/>
          <w:lang w:val="en-IN"/>
        </w:rPr>
        <w:t xml:space="preserve">  Future&lt;void&gt; signUp({</w:t>
      </w:r>
    </w:p>
    <w:p w14:paraId="27772E07" w14:textId="77777777" w:rsidR="00947DCB" w:rsidRPr="00DE39BA" w:rsidRDefault="00947DCB" w:rsidP="00F535CA">
      <w:pPr>
        <w:widowControl w:val="0"/>
        <w:rPr>
          <w:rFonts w:eastAsia="Calibri"/>
          <w:bCs/>
          <w:szCs w:val="24"/>
          <w:lang w:val="en-IN"/>
        </w:rPr>
        <w:pPrChange w:id="2114" w:author="mananarora1571@gmail.com" w:date="2021-05-30T15:12:00Z">
          <w:pPr/>
        </w:pPrChange>
      </w:pPr>
      <w:r w:rsidRPr="00DE39BA">
        <w:rPr>
          <w:rFonts w:eastAsia="Calibri"/>
          <w:bCs/>
          <w:szCs w:val="24"/>
          <w:lang w:val="en-IN"/>
        </w:rPr>
        <w:t xml:space="preserve">    @required String email,</w:t>
      </w:r>
    </w:p>
    <w:p w14:paraId="222D9AD0" w14:textId="77777777" w:rsidR="00947DCB" w:rsidRPr="00DE39BA" w:rsidRDefault="00947DCB" w:rsidP="00F535CA">
      <w:pPr>
        <w:widowControl w:val="0"/>
        <w:rPr>
          <w:rFonts w:eastAsia="Calibri"/>
          <w:bCs/>
          <w:szCs w:val="24"/>
          <w:lang w:val="en-IN"/>
        </w:rPr>
        <w:pPrChange w:id="2115" w:author="mananarora1571@gmail.com" w:date="2021-05-30T15:12:00Z">
          <w:pPr/>
        </w:pPrChange>
      </w:pPr>
      <w:r w:rsidRPr="00DE39BA">
        <w:rPr>
          <w:rFonts w:eastAsia="Calibri"/>
          <w:bCs/>
          <w:szCs w:val="24"/>
          <w:lang w:val="en-IN"/>
        </w:rPr>
        <w:t xml:space="preserve">    @required String password,</w:t>
      </w:r>
    </w:p>
    <w:p w14:paraId="4A98CFFD" w14:textId="77777777" w:rsidR="00947DCB" w:rsidRPr="00DE39BA" w:rsidRDefault="00947DCB" w:rsidP="00F535CA">
      <w:pPr>
        <w:widowControl w:val="0"/>
        <w:rPr>
          <w:rFonts w:eastAsia="Calibri"/>
          <w:bCs/>
          <w:szCs w:val="24"/>
          <w:lang w:val="en-IN"/>
        </w:rPr>
        <w:pPrChange w:id="2116" w:author="mananarora1571@gmail.com" w:date="2021-05-30T15:12:00Z">
          <w:pPr/>
        </w:pPrChange>
      </w:pPr>
      <w:r w:rsidRPr="00DE39BA">
        <w:rPr>
          <w:rFonts w:eastAsia="Calibri"/>
          <w:bCs/>
          <w:szCs w:val="24"/>
          <w:lang w:val="en-IN"/>
        </w:rPr>
        <w:t xml:space="preserve">    @required int phonenum,</w:t>
      </w:r>
    </w:p>
    <w:p w14:paraId="6370001D" w14:textId="77777777" w:rsidR="00947DCB" w:rsidRPr="00DE39BA" w:rsidRDefault="00947DCB" w:rsidP="00F535CA">
      <w:pPr>
        <w:widowControl w:val="0"/>
        <w:rPr>
          <w:rFonts w:eastAsia="Calibri"/>
          <w:bCs/>
          <w:szCs w:val="24"/>
          <w:lang w:val="en-IN"/>
        </w:rPr>
        <w:pPrChange w:id="2117" w:author="mananarora1571@gmail.com" w:date="2021-05-30T15:12:00Z">
          <w:pPr/>
        </w:pPrChange>
      </w:pPr>
      <w:r w:rsidRPr="00DE39BA">
        <w:rPr>
          <w:rFonts w:eastAsia="Calibri"/>
          <w:bCs/>
          <w:szCs w:val="24"/>
          <w:lang w:val="en-IN"/>
        </w:rPr>
        <w:t xml:space="preserve">    @required String username,</w:t>
      </w:r>
    </w:p>
    <w:p w14:paraId="5AC14541" w14:textId="77777777" w:rsidR="00947DCB" w:rsidRPr="00DE39BA" w:rsidRDefault="00947DCB" w:rsidP="00F535CA">
      <w:pPr>
        <w:widowControl w:val="0"/>
        <w:rPr>
          <w:rFonts w:eastAsia="Calibri"/>
          <w:bCs/>
          <w:szCs w:val="24"/>
          <w:lang w:val="en-IN"/>
        </w:rPr>
        <w:pPrChange w:id="2118" w:author="mananarora1571@gmail.com" w:date="2021-05-30T15:12:00Z">
          <w:pPr/>
        </w:pPrChange>
      </w:pPr>
      <w:r w:rsidRPr="00DE39BA">
        <w:rPr>
          <w:rFonts w:eastAsia="Calibri"/>
          <w:bCs/>
          <w:szCs w:val="24"/>
          <w:lang w:val="en-IN"/>
        </w:rPr>
        <w:t xml:space="preserve">    @required double latitude,</w:t>
      </w:r>
    </w:p>
    <w:p w14:paraId="438ABDF5" w14:textId="77777777" w:rsidR="00947DCB" w:rsidRPr="00DE39BA" w:rsidRDefault="00947DCB" w:rsidP="00F535CA">
      <w:pPr>
        <w:widowControl w:val="0"/>
        <w:rPr>
          <w:rFonts w:eastAsia="Calibri"/>
          <w:bCs/>
          <w:szCs w:val="24"/>
          <w:lang w:val="en-IN"/>
        </w:rPr>
        <w:pPrChange w:id="2119" w:author="mananarora1571@gmail.com" w:date="2021-05-30T15:12:00Z">
          <w:pPr/>
        </w:pPrChange>
      </w:pPr>
      <w:r w:rsidRPr="00DE39BA">
        <w:rPr>
          <w:rFonts w:eastAsia="Calibri"/>
          <w:bCs/>
          <w:szCs w:val="24"/>
          <w:lang w:val="en-IN"/>
        </w:rPr>
        <w:t xml:space="preserve">    @required double longitude,</w:t>
      </w:r>
    </w:p>
    <w:p w14:paraId="3CA636B2" w14:textId="77777777" w:rsidR="00947DCB" w:rsidRPr="00DE39BA" w:rsidRDefault="00947DCB" w:rsidP="00F535CA">
      <w:pPr>
        <w:widowControl w:val="0"/>
        <w:rPr>
          <w:rFonts w:eastAsia="Calibri"/>
          <w:bCs/>
          <w:szCs w:val="24"/>
          <w:lang w:val="en-IN"/>
        </w:rPr>
        <w:pPrChange w:id="2120" w:author="mananarora1571@gmail.com" w:date="2021-05-30T15:12:00Z">
          <w:pPr/>
        </w:pPrChange>
      </w:pPr>
      <w:r w:rsidRPr="00DE39BA">
        <w:rPr>
          <w:rFonts w:eastAsia="Calibri"/>
          <w:bCs/>
          <w:szCs w:val="24"/>
          <w:lang w:val="en-IN"/>
        </w:rPr>
        <w:t xml:space="preserve">  }) async {</w:t>
      </w:r>
    </w:p>
    <w:p w14:paraId="4F8D2A92" w14:textId="77777777" w:rsidR="00947DCB" w:rsidRPr="00DE39BA" w:rsidRDefault="00947DCB" w:rsidP="00F535CA">
      <w:pPr>
        <w:widowControl w:val="0"/>
        <w:rPr>
          <w:rFonts w:eastAsia="Calibri"/>
          <w:bCs/>
          <w:szCs w:val="24"/>
          <w:lang w:val="en-IN"/>
        </w:rPr>
        <w:pPrChange w:id="2121" w:author="mananarora1571@gmail.com" w:date="2021-05-30T15:12:00Z">
          <w:pPr/>
        </w:pPrChange>
      </w:pPr>
      <w:r w:rsidRPr="00DE39BA">
        <w:rPr>
          <w:rFonts w:eastAsia="Calibri"/>
          <w:bCs/>
          <w:szCs w:val="24"/>
          <w:lang w:val="en-IN"/>
        </w:rPr>
        <w:t xml:space="preserve">    try {</w:t>
      </w:r>
    </w:p>
    <w:p w14:paraId="75A7100F" w14:textId="77777777" w:rsidR="00947DCB" w:rsidRPr="00DE39BA" w:rsidRDefault="00947DCB" w:rsidP="00F535CA">
      <w:pPr>
        <w:widowControl w:val="0"/>
        <w:rPr>
          <w:rFonts w:eastAsia="Calibri"/>
          <w:bCs/>
          <w:szCs w:val="24"/>
          <w:lang w:val="en-IN"/>
        </w:rPr>
        <w:pPrChange w:id="2122" w:author="mananarora1571@gmail.com" w:date="2021-05-30T15:12:00Z">
          <w:pPr/>
        </w:pPrChange>
      </w:pPr>
      <w:r w:rsidRPr="00DE39BA">
        <w:rPr>
          <w:rFonts w:eastAsia="Calibri"/>
          <w:bCs/>
          <w:szCs w:val="24"/>
          <w:lang w:val="en-IN"/>
        </w:rPr>
        <w:t xml:space="preserve">      currentState.value = AppState.loading;</w:t>
      </w:r>
    </w:p>
    <w:p w14:paraId="251FF44E" w14:textId="77777777" w:rsidR="00947DCB" w:rsidRPr="00DE39BA" w:rsidRDefault="00947DCB" w:rsidP="00F535CA">
      <w:pPr>
        <w:widowControl w:val="0"/>
        <w:rPr>
          <w:rFonts w:eastAsia="Calibri"/>
          <w:bCs/>
          <w:szCs w:val="24"/>
          <w:lang w:val="en-IN"/>
        </w:rPr>
        <w:pPrChange w:id="2123" w:author="mananarora1571@gmail.com" w:date="2021-05-30T15:12:00Z">
          <w:pPr/>
        </w:pPrChange>
      </w:pPr>
      <w:r w:rsidRPr="00DE39BA">
        <w:rPr>
          <w:rFonts w:eastAsia="Calibri"/>
          <w:bCs/>
          <w:szCs w:val="24"/>
          <w:lang w:val="en-IN"/>
        </w:rPr>
        <w:t xml:space="preserve">      final _storage = StorageService().instance;</w:t>
      </w:r>
    </w:p>
    <w:p w14:paraId="55EC1AB1" w14:textId="77777777" w:rsidR="00947DCB" w:rsidRPr="00DE39BA" w:rsidRDefault="00947DCB" w:rsidP="00F535CA">
      <w:pPr>
        <w:widowControl w:val="0"/>
        <w:rPr>
          <w:rFonts w:eastAsia="Calibri"/>
          <w:bCs/>
          <w:szCs w:val="24"/>
          <w:lang w:val="en-IN"/>
        </w:rPr>
        <w:pPrChange w:id="2124" w:author="mananarora1571@gmail.com" w:date="2021-05-30T15:12:00Z">
          <w:pPr/>
        </w:pPrChange>
      </w:pPr>
      <w:r w:rsidRPr="00DE39BA">
        <w:rPr>
          <w:rFonts w:eastAsia="Calibri"/>
          <w:bCs/>
          <w:szCs w:val="24"/>
          <w:lang w:val="en-IN"/>
        </w:rPr>
        <w:t xml:space="preserve">      final body = await authRepository.signUp(</w:t>
      </w:r>
    </w:p>
    <w:p w14:paraId="5DC8E7A5" w14:textId="77777777" w:rsidR="00947DCB" w:rsidRPr="00DE39BA" w:rsidRDefault="00947DCB" w:rsidP="00F535CA">
      <w:pPr>
        <w:widowControl w:val="0"/>
        <w:rPr>
          <w:rFonts w:eastAsia="Calibri"/>
          <w:bCs/>
          <w:szCs w:val="24"/>
          <w:lang w:val="en-IN"/>
        </w:rPr>
        <w:pPrChange w:id="2125" w:author="mananarora1571@gmail.com" w:date="2021-05-30T15:12:00Z">
          <w:pPr/>
        </w:pPrChange>
      </w:pPr>
      <w:r w:rsidRPr="00DE39BA">
        <w:rPr>
          <w:rFonts w:eastAsia="Calibri"/>
          <w:bCs/>
          <w:szCs w:val="24"/>
          <w:lang w:val="en-IN"/>
        </w:rPr>
        <w:lastRenderedPageBreak/>
        <w:t xml:space="preserve">        username: username,</w:t>
      </w:r>
    </w:p>
    <w:p w14:paraId="7F6B7BA1" w14:textId="77777777" w:rsidR="00947DCB" w:rsidRPr="00DE39BA" w:rsidRDefault="00947DCB" w:rsidP="00F535CA">
      <w:pPr>
        <w:widowControl w:val="0"/>
        <w:rPr>
          <w:rFonts w:eastAsia="Calibri"/>
          <w:bCs/>
          <w:szCs w:val="24"/>
          <w:lang w:val="en-IN"/>
        </w:rPr>
        <w:pPrChange w:id="2126" w:author="mananarora1571@gmail.com" w:date="2021-05-30T15:12:00Z">
          <w:pPr/>
        </w:pPrChange>
      </w:pPr>
      <w:r w:rsidRPr="00DE39BA">
        <w:rPr>
          <w:rFonts w:eastAsia="Calibri"/>
          <w:bCs/>
          <w:szCs w:val="24"/>
          <w:lang w:val="en-IN"/>
        </w:rPr>
        <w:t xml:space="preserve">        phonenum: phonenum,</w:t>
      </w:r>
    </w:p>
    <w:p w14:paraId="5972D5C2" w14:textId="77777777" w:rsidR="00947DCB" w:rsidRPr="00DE39BA" w:rsidRDefault="00947DCB" w:rsidP="00F535CA">
      <w:pPr>
        <w:widowControl w:val="0"/>
        <w:rPr>
          <w:rFonts w:eastAsia="Calibri"/>
          <w:bCs/>
          <w:szCs w:val="24"/>
          <w:lang w:val="en-IN"/>
        </w:rPr>
        <w:pPrChange w:id="2127" w:author="mananarora1571@gmail.com" w:date="2021-05-30T15:12:00Z">
          <w:pPr/>
        </w:pPrChange>
      </w:pPr>
      <w:r w:rsidRPr="00DE39BA">
        <w:rPr>
          <w:rFonts w:eastAsia="Calibri"/>
          <w:bCs/>
          <w:szCs w:val="24"/>
          <w:lang w:val="en-IN"/>
        </w:rPr>
        <w:t xml:space="preserve">        longitude: longitude,</w:t>
      </w:r>
    </w:p>
    <w:p w14:paraId="257F6080" w14:textId="77777777" w:rsidR="00947DCB" w:rsidRPr="00DE39BA" w:rsidRDefault="00947DCB" w:rsidP="00F535CA">
      <w:pPr>
        <w:widowControl w:val="0"/>
        <w:rPr>
          <w:rFonts w:eastAsia="Calibri"/>
          <w:bCs/>
          <w:szCs w:val="24"/>
          <w:lang w:val="en-IN"/>
        </w:rPr>
        <w:pPrChange w:id="2128" w:author="mananarora1571@gmail.com" w:date="2021-05-30T15:12:00Z">
          <w:pPr/>
        </w:pPrChange>
      </w:pPr>
      <w:r w:rsidRPr="00DE39BA">
        <w:rPr>
          <w:rFonts w:eastAsia="Calibri"/>
          <w:bCs/>
          <w:szCs w:val="24"/>
          <w:lang w:val="en-IN"/>
        </w:rPr>
        <w:t xml:space="preserve">        latitude: latitude,</w:t>
      </w:r>
    </w:p>
    <w:p w14:paraId="22A5CCFE" w14:textId="77777777" w:rsidR="00947DCB" w:rsidRPr="00DE39BA" w:rsidRDefault="00947DCB" w:rsidP="00F535CA">
      <w:pPr>
        <w:widowControl w:val="0"/>
        <w:rPr>
          <w:rFonts w:eastAsia="Calibri"/>
          <w:bCs/>
          <w:szCs w:val="24"/>
          <w:lang w:val="en-IN"/>
        </w:rPr>
        <w:pPrChange w:id="2129" w:author="mananarora1571@gmail.com" w:date="2021-05-30T15:12:00Z">
          <w:pPr/>
        </w:pPrChange>
      </w:pPr>
      <w:r w:rsidRPr="00DE39BA">
        <w:rPr>
          <w:rFonts w:eastAsia="Calibri"/>
          <w:bCs/>
          <w:szCs w:val="24"/>
          <w:lang w:val="en-IN"/>
        </w:rPr>
        <w:t xml:space="preserve">        email: email,</w:t>
      </w:r>
    </w:p>
    <w:p w14:paraId="4DB5F27B" w14:textId="77777777" w:rsidR="00947DCB" w:rsidRPr="00DE39BA" w:rsidRDefault="00947DCB" w:rsidP="00F535CA">
      <w:pPr>
        <w:widowControl w:val="0"/>
        <w:rPr>
          <w:rFonts w:eastAsia="Calibri"/>
          <w:bCs/>
          <w:szCs w:val="24"/>
          <w:lang w:val="en-IN"/>
        </w:rPr>
        <w:pPrChange w:id="2130" w:author="mananarora1571@gmail.com" w:date="2021-05-30T15:12:00Z">
          <w:pPr/>
        </w:pPrChange>
      </w:pPr>
      <w:r w:rsidRPr="00DE39BA">
        <w:rPr>
          <w:rFonts w:eastAsia="Calibri"/>
          <w:bCs/>
          <w:szCs w:val="24"/>
          <w:lang w:val="en-IN"/>
        </w:rPr>
        <w:t xml:space="preserve">        password: password,</w:t>
      </w:r>
    </w:p>
    <w:p w14:paraId="58243A17" w14:textId="77777777" w:rsidR="00947DCB" w:rsidRPr="00DE39BA" w:rsidRDefault="00947DCB" w:rsidP="00F535CA">
      <w:pPr>
        <w:widowControl w:val="0"/>
        <w:rPr>
          <w:rFonts w:eastAsia="Calibri"/>
          <w:bCs/>
          <w:szCs w:val="24"/>
          <w:lang w:val="en-IN"/>
        </w:rPr>
        <w:pPrChange w:id="2131" w:author="mananarora1571@gmail.com" w:date="2021-05-30T15:12:00Z">
          <w:pPr/>
        </w:pPrChange>
      </w:pPr>
      <w:r w:rsidRPr="00DE39BA">
        <w:rPr>
          <w:rFonts w:eastAsia="Calibri"/>
          <w:bCs/>
          <w:szCs w:val="24"/>
          <w:lang w:val="en-IN"/>
        </w:rPr>
        <w:t xml:space="preserve">      );</w:t>
      </w:r>
    </w:p>
    <w:p w14:paraId="00D5634B" w14:textId="77777777" w:rsidR="00947DCB" w:rsidRPr="00DE39BA" w:rsidRDefault="00947DCB" w:rsidP="00F535CA">
      <w:pPr>
        <w:widowControl w:val="0"/>
        <w:rPr>
          <w:rFonts w:eastAsia="Calibri"/>
          <w:bCs/>
          <w:szCs w:val="24"/>
          <w:lang w:val="en-IN"/>
        </w:rPr>
        <w:pPrChange w:id="2132" w:author="mananarora1571@gmail.com" w:date="2021-05-30T15:12:00Z">
          <w:pPr/>
        </w:pPrChange>
      </w:pPr>
      <w:r w:rsidRPr="00DE39BA">
        <w:rPr>
          <w:rFonts w:eastAsia="Calibri"/>
          <w:bCs/>
          <w:szCs w:val="24"/>
          <w:lang w:val="en-IN"/>
        </w:rPr>
        <w:t xml:space="preserve">      _storage.box.write(storageKey, body["access_token"]);</w:t>
      </w:r>
    </w:p>
    <w:p w14:paraId="154EED0B" w14:textId="77777777" w:rsidR="00947DCB" w:rsidRPr="00DE39BA" w:rsidRDefault="00947DCB" w:rsidP="00F535CA">
      <w:pPr>
        <w:widowControl w:val="0"/>
        <w:rPr>
          <w:rFonts w:eastAsia="Calibri"/>
          <w:bCs/>
          <w:szCs w:val="24"/>
          <w:lang w:val="en-IN"/>
        </w:rPr>
        <w:pPrChange w:id="2133" w:author="mananarora1571@gmail.com" w:date="2021-05-30T15:12:00Z">
          <w:pPr/>
        </w:pPrChange>
      </w:pPr>
      <w:r w:rsidRPr="00DE39BA">
        <w:rPr>
          <w:rFonts w:eastAsia="Calibri"/>
          <w:bCs/>
          <w:szCs w:val="24"/>
          <w:lang w:val="en-IN"/>
        </w:rPr>
        <w:t xml:space="preserve">      currentState.value = AppState.loaded;</w:t>
      </w:r>
    </w:p>
    <w:p w14:paraId="0FE88CB3" w14:textId="77777777" w:rsidR="00947DCB" w:rsidRPr="00DE39BA" w:rsidRDefault="00947DCB" w:rsidP="00F535CA">
      <w:pPr>
        <w:widowControl w:val="0"/>
        <w:rPr>
          <w:rFonts w:eastAsia="Calibri"/>
          <w:bCs/>
          <w:szCs w:val="24"/>
          <w:lang w:val="en-IN"/>
        </w:rPr>
        <w:pPrChange w:id="2134" w:author="mananarora1571@gmail.com" w:date="2021-05-30T15:12:00Z">
          <w:pPr/>
        </w:pPrChange>
      </w:pPr>
      <w:r w:rsidRPr="00DE39BA">
        <w:rPr>
          <w:rFonts w:eastAsia="Calibri"/>
          <w:bCs/>
          <w:szCs w:val="24"/>
          <w:lang w:val="en-IN"/>
        </w:rPr>
        <w:t xml:space="preserve">    } on Failure catch (f) {</w:t>
      </w:r>
    </w:p>
    <w:p w14:paraId="676A7BDD" w14:textId="77777777" w:rsidR="00947DCB" w:rsidRPr="00DE39BA" w:rsidRDefault="00947DCB" w:rsidP="00F535CA">
      <w:pPr>
        <w:widowControl w:val="0"/>
        <w:rPr>
          <w:rFonts w:eastAsia="Calibri"/>
          <w:bCs/>
          <w:szCs w:val="24"/>
          <w:lang w:val="en-IN"/>
        </w:rPr>
        <w:pPrChange w:id="2135" w:author="mananarora1571@gmail.com" w:date="2021-05-30T15:12:00Z">
          <w:pPr/>
        </w:pPrChange>
      </w:pPr>
      <w:r w:rsidRPr="00DE39BA">
        <w:rPr>
          <w:rFonts w:eastAsia="Calibri"/>
          <w:bCs/>
          <w:szCs w:val="24"/>
          <w:lang w:val="en-IN"/>
        </w:rPr>
        <w:t xml:space="preserve">      data = f.toString();</w:t>
      </w:r>
    </w:p>
    <w:p w14:paraId="7B1EC4C1" w14:textId="77777777" w:rsidR="00947DCB" w:rsidRPr="00DE39BA" w:rsidRDefault="00947DCB" w:rsidP="00F535CA">
      <w:pPr>
        <w:widowControl w:val="0"/>
        <w:rPr>
          <w:rFonts w:eastAsia="Calibri"/>
          <w:bCs/>
          <w:szCs w:val="24"/>
          <w:lang w:val="en-IN"/>
        </w:rPr>
        <w:pPrChange w:id="2136" w:author="mananarora1571@gmail.com" w:date="2021-05-30T15:12:00Z">
          <w:pPr/>
        </w:pPrChange>
      </w:pPr>
      <w:r w:rsidRPr="00DE39BA">
        <w:rPr>
          <w:rFonts w:eastAsia="Calibri"/>
          <w:bCs/>
          <w:szCs w:val="24"/>
          <w:lang w:val="en-IN"/>
        </w:rPr>
        <w:t xml:space="preserve">      currentState.value = AppState.failure;</w:t>
      </w:r>
    </w:p>
    <w:p w14:paraId="666F252F" w14:textId="77777777" w:rsidR="00947DCB" w:rsidRPr="00DE39BA" w:rsidRDefault="00947DCB" w:rsidP="00F535CA">
      <w:pPr>
        <w:widowControl w:val="0"/>
        <w:rPr>
          <w:rFonts w:eastAsia="Calibri"/>
          <w:bCs/>
          <w:szCs w:val="24"/>
          <w:lang w:val="en-IN"/>
        </w:rPr>
        <w:pPrChange w:id="2137" w:author="mananarora1571@gmail.com" w:date="2021-05-30T15:12:00Z">
          <w:pPr/>
        </w:pPrChange>
      </w:pPr>
      <w:r w:rsidRPr="00DE39BA">
        <w:rPr>
          <w:rFonts w:eastAsia="Calibri"/>
          <w:bCs/>
          <w:szCs w:val="24"/>
          <w:lang w:val="en-IN"/>
        </w:rPr>
        <w:t xml:space="preserve">    }</w:t>
      </w:r>
    </w:p>
    <w:p w14:paraId="50F26CB1" w14:textId="77777777" w:rsidR="00947DCB" w:rsidRPr="00DE39BA" w:rsidRDefault="00947DCB" w:rsidP="00F535CA">
      <w:pPr>
        <w:widowControl w:val="0"/>
        <w:rPr>
          <w:rFonts w:eastAsia="Calibri"/>
          <w:bCs/>
          <w:szCs w:val="24"/>
          <w:lang w:val="en-IN"/>
        </w:rPr>
        <w:pPrChange w:id="2138" w:author="mananarora1571@gmail.com" w:date="2021-05-30T15:12:00Z">
          <w:pPr/>
        </w:pPrChange>
      </w:pPr>
      <w:r w:rsidRPr="00DE39BA">
        <w:rPr>
          <w:rFonts w:eastAsia="Calibri"/>
          <w:bCs/>
          <w:szCs w:val="24"/>
          <w:lang w:val="en-IN"/>
        </w:rPr>
        <w:t xml:space="preserve">  }</w:t>
      </w:r>
    </w:p>
    <w:p w14:paraId="43A9FC19" w14:textId="6CBB825C" w:rsidR="00947DCB" w:rsidRPr="00DE39BA" w:rsidRDefault="00947DCB" w:rsidP="00F535CA">
      <w:pPr>
        <w:widowControl w:val="0"/>
        <w:rPr>
          <w:rFonts w:eastAsia="Calibri"/>
          <w:bCs/>
          <w:szCs w:val="24"/>
          <w:lang w:val="en-IN"/>
        </w:rPr>
        <w:pPrChange w:id="2139" w:author="mananarora1571@gmail.com" w:date="2021-05-30T15:12:00Z">
          <w:pPr/>
        </w:pPrChange>
      </w:pPr>
      <w:r w:rsidRPr="00DE39BA">
        <w:rPr>
          <w:rFonts w:eastAsia="Calibri"/>
          <w:bCs/>
          <w:szCs w:val="24"/>
          <w:lang w:val="en-IN"/>
        </w:rPr>
        <w:t>}</w:t>
      </w:r>
    </w:p>
    <w:p w14:paraId="7B921407" w14:textId="2E175505" w:rsidR="00947DCB" w:rsidRPr="00DE39BA" w:rsidRDefault="00947DCB" w:rsidP="00F535CA">
      <w:pPr>
        <w:widowControl w:val="0"/>
        <w:rPr>
          <w:rFonts w:eastAsia="Calibri"/>
          <w:bCs/>
          <w:szCs w:val="24"/>
          <w:lang w:val="en-IN"/>
        </w:rPr>
        <w:pPrChange w:id="2140" w:author="mananarora1571@gmail.com" w:date="2021-05-30T15:12:00Z">
          <w:pPr/>
        </w:pPrChange>
      </w:pPr>
    </w:p>
    <w:p w14:paraId="502559B0" w14:textId="5C0B399F" w:rsidR="00947DCB" w:rsidRPr="00DE39BA" w:rsidRDefault="00AA4CB4" w:rsidP="00F535CA">
      <w:pPr>
        <w:widowControl w:val="0"/>
        <w:rPr>
          <w:rFonts w:eastAsia="Calibri"/>
          <w:b/>
          <w:szCs w:val="24"/>
          <w:u w:val="single"/>
          <w:lang w:val="en-IN"/>
        </w:rPr>
        <w:pPrChange w:id="2141" w:author="mananarora1571@gmail.com" w:date="2021-05-30T15:12:00Z">
          <w:pPr/>
        </w:pPrChange>
      </w:pPr>
      <w:r w:rsidRPr="00DE39BA">
        <w:rPr>
          <w:rFonts w:eastAsia="Calibri"/>
          <w:b/>
          <w:szCs w:val="24"/>
          <w:u w:val="single"/>
          <w:lang w:val="en-IN"/>
        </w:rPr>
        <w:t>REGISTER_BINDING.DART</w:t>
      </w:r>
    </w:p>
    <w:p w14:paraId="5765E64F" w14:textId="77777777" w:rsidR="00947DCB" w:rsidRPr="00DE39BA" w:rsidRDefault="00947DCB" w:rsidP="00F535CA">
      <w:pPr>
        <w:widowControl w:val="0"/>
        <w:rPr>
          <w:rFonts w:eastAsia="Calibri"/>
          <w:bCs/>
          <w:szCs w:val="24"/>
          <w:lang w:val="en-IN"/>
        </w:rPr>
        <w:pPrChange w:id="2142" w:author="mananarora1571@gmail.com" w:date="2021-05-30T15:12:00Z">
          <w:pPr/>
        </w:pPrChange>
      </w:pPr>
      <w:r w:rsidRPr="00DE39BA">
        <w:rPr>
          <w:rFonts w:eastAsia="Calibri"/>
          <w:bCs/>
          <w:szCs w:val="24"/>
          <w:lang w:val="en-IN"/>
        </w:rPr>
        <w:t>import 'package:get/get.dart';</w:t>
      </w:r>
    </w:p>
    <w:p w14:paraId="7B4151B7" w14:textId="77777777" w:rsidR="00947DCB" w:rsidRPr="00DE39BA" w:rsidRDefault="00947DCB" w:rsidP="00F535CA">
      <w:pPr>
        <w:widowControl w:val="0"/>
        <w:rPr>
          <w:rFonts w:eastAsia="Calibri"/>
          <w:bCs/>
          <w:szCs w:val="24"/>
          <w:lang w:val="en-IN"/>
        </w:rPr>
        <w:pPrChange w:id="2143" w:author="mananarora1571@gmail.com" w:date="2021-05-30T15:12:00Z">
          <w:pPr/>
        </w:pPrChange>
      </w:pPr>
    </w:p>
    <w:p w14:paraId="13E8E4B3" w14:textId="77777777" w:rsidR="00947DCB" w:rsidRPr="00DE39BA" w:rsidRDefault="00947DCB" w:rsidP="00F535CA">
      <w:pPr>
        <w:widowControl w:val="0"/>
        <w:rPr>
          <w:rFonts w:eastAsia="Calibri"/>
          <w:bCs/>
          <w:szCs w:val="24"/>
          <w:lang w:val="en-IN"/>
        </w:rPr>
        <w:pPrChange w:id="2144" w:author="mananarora1571@gmail.com" w:date="2021-05-30T15:12:00Z">
          <w:pPr/>
        </w:pPrChange>
      </w:pPr>
      <w:r w:rsidRPr="00DE39BA">
        <w:rPr>
          <w:rFonts w:eastAsia="Calibri"/>
          <w:bCs/>
          <w:szCs w:val="24"/>
          <w:lang w:val="en-IN"/>
        </w:rPr>
        <w:t>import '../../data/providers/api_client.dart';</w:t>
      </w:r>
    </w:p>
    <w:p w14:paraId="689A6D62" w14:textId="77777777" w:rsidR="00947DCB" w:rsidRPr="00DE39BA" w:rsidRDefault="00947DCB" w:rsidP="00F535CA">
      <w:pPr>
        <w:widowControl w:val="0"/>
        <w:rPr>
          <w:rFonts w:eastAsia="Calibri"/>
          <w:bCs/>
          <w:szCs w:val="24"/>
          <w:lang w:val="en-IN"/>
        </w:rPr>
        <w:pPrChange w:id="2145" w:author="mananarora1571@gmail.com" w:date="2021-05-30T15:12:00Z">
          <w:pPr/>
        </w:pPrChange>
      </w:pPr>
      <w:r w:rsidRPr="00DE39BA">
        <w:rPr>
          <w:rFonts w:eastAsia="Calibri"/>
          <w:bCs/>
          <w:szCs w:val="24"/>
          <w:lang w:val="en-IN"/>
        </w:rPr>
        <w:t>import '../../data/repository/repository.dart';</w:t>
      </w:r>
    </w:p>
    <w:p w14:paraId="076337F3" w14:textId="77777777" w:rsidR="00947DCB" w:rsidRPr="00DE39BA" w:rsidRDefault="00947DCB" w:rsidP="00F535CA">
      <w:pPr>
        <w:widowControl w:val="0"/>
        <w:rPr>
          <w:rFonts w:eastAsia="Calibri"/>
          <w:bCs/>
          <w:szCs w:val="24"/>
          <w:lang w:val="en-IN"/>
        </w:rPr>
        <w:pPrChange w:id="2146" w:author="mananarora1571@gmail.com" w:date="2021-05-30T15:12:00Z">
          <w:pPr/>
        </w:pPrChange>
      </w:pPr>
      <w:r w:rsidRPr="00DE39BA">
        <w:rPr>
          <w:rFonts w:eastAsia="Calibri"/>
          <w:bCs/>
          <w:szCs w:val="24"/>
          <w:lang w:val="en-IN"/>
        </w:rPr>
        <w:t>import 'register_controller.dart';</w:t>
      </w:r>
    </w:p>
    <w:p w14:paraId="0466159C" w14:textId="77777777" w:rsidR="00947DCB" w:rsidRPr="00DE39BA" w:rsidRDefault="00947DCB" w:rsidP="00F535CA">
      <w:pPr>
        <w:widowControl w:val="0"/>
        <w:rPr>
          <w:rFonts w:eastAsia="Calibri"/>
          <w:bCs/>
          <w:szCs w:val="24"/>
          <w:lang w:val="en-IN"/>
        </w:rPr>
        <w:pPrChange w:id="2147" w:author="mananarora1571@gmail.com" w:date="2021-05-30T15:12:00Z">
          <w:pPr/>
        </w:pPrChange>
      </w:pPr>
    </w:p>
    <w:p w14:paraId="5B57BB37" w14:textId="77777777" w:rsidR="00947DCB" w:rsidRPr="00DE39BA" w:rsidRDefault="00947DCB" w:rsidP="00F535CA">
      <w:pPr>
        <w:widowControl w:val="0"/>
        <w:rPr>
          <w:rFonts w:eastAsia="Calibri"/>
          <w:bCs/>
          <w:szCs w:val="24"/>
          <w:lang w:val="en-IN"/>
        </w:rPr>
        <w:pPrChange w:id="2148" w:author="mananarora1571@gmail.com" w:date="2021-05-30T15:12:00Z">
          <w:pPr/>
        </w:pPrChange>
      </w:pPr>
      <w:r w:rsidRPr="00DE39BA">
        <w:rPr>
          <w:rFonts w:eastAsia="Calibri"/>
          <w:bCs/>
          <w:szCs w:val="24"/>
          <w:lang w:val="en-IN"/>
        </w:rPr>
        <w:t>class RegisterBinding extends Bindings {</w:t>
      </w:r>
    </w:p>
    <w:p w14:paraId="4FB61A00" w14:textId="77777777" w:rsidR="00947DCB" w:rsidRPr="00DE39BA" w:rsidRDefault="00947DCB" w:rsidP="00F535CA">
      <w:pPr>
        <w:widowControl w:val="0"/>
        <w:rPr>
          <w:rFonts w:eastAsia="Calibri"/>
          <w:bCs/>
          <w:szCs w:val="24"/>
          <w:lang w:val="en-IN"/>
        </w:rPr>
        <w:pPrChange w:id="2149" w:author="mananarora1571@gmail.com" w:date="2021-05-30T15:12:00Z">
          <w:pPr/>
        </w:pPrChange>
      </w:pPr>
      <w:r w:rsidRPr="00DE39BA">
        <w:rPr>
          <w:rFonts w:eastAsia="Calibri"/>
          <w:bCs/>
          <w:szCs w:val="24"/>
          <w:lang w:val="en-IN"/>
        </w:rPr>
        <w:t xml:space="preserve">  @override</w:t>
      </w:r>
    </w:p>
    <w:p w14:paraId="181056DB" w14:textId="77777777" w:rsidR="00947DCB" w:rsidRPr="00DE39BA" w:rsidRDefault="00947DCB" w:rsidP="00F535CA">
      <w:pPr>
        <w:widowControl w:val="0"/>
        <w:rPr>
          <w:rFonts w:eastAsia="Calibri"/>
          <w:bCs/>
          <w:szCs w:val="24"/>
          <w:lang w:val="en-IN"/>
        </w:rPr>
        <w:pPrChange w:id="2150" w:author="mananarora1571@gmail.com" w:date="2021-05-30T15:12:00Z">
          <w:pPr/>
        </w:pPrChange>
      </w:pPr>
      <w:r w:rsidRPr="00DE39BA">
        <w:rPr>
          <w:rFonts w:eastAsia="Calibri"/>
          <w:bCs/>
          <w:szCs w:val="24"/>
          <w:lang w:val="en-IN"/>
        </w:rPr>
        <w:t xml:space="preserve">  void dependencies() {</w:t>
      </w:r>
    </w:p>
    <w:p w14:paraId="45E0D5C4" w14:textId="77777777" w:rsidR="00947DCB" w:rsidRPr="00DE39BA" w:rsidRDefault="00947DCB" w:rsidP="00F535CA">
      <w:pPr>
        <w:widowControl w:val="0"/>
        <w:rPr>
          <w:rFonts w:eastAsia="Calibri"/>
          <w:bCs/>
          <w:szCs w:val="24"/>
          <w:lang w:val="en-IN"/>
        </w:rPr>
        <w:pPrChange w:id="2151" w:author="mananarora1571@gmail.com" w:date="2021-05-30T15:12:00Z">
          <w:pPr/>
        </w:pPrChange>
      </w:pPr>
      <w:r w:rsidRPr="00DE39BA">
        <w:rPr>
          <w:rFonts w:eastAsia="Calibri"/>
          <w:bCs/>
          <w:szCs w:val="24"/>
          <w:lang w:val="en-IN"/>
        </w:rPr>
        <w:t xml:space="preserve">    Get.lazyPut&lt;RegisterController&gt;(</w:t>
      </w:r>
    </w:p>
    <w:p w14:paraId="5D75A19C" w14:textId="77777777" w:rsidR="00947DCB" w:rsidRPr="00DE39BA" w:rsidRDefault="00947DCB" w:rsidP="00F535CA">
      <w:pPr>
        <w:widowControl w:val="0"/>
        <w:rPr>
          <w:rFonts w:eastAsia="Calibri"/>
          <w:bCs/>
          <w:szCs w:val="24"/>
          <w:lang w:val="en-IN"/>
        </w:rPr>
        <w:pPrChange w:id="2152" w:author="mananarora1571@gmail.com" w:date="2021-05-30T15:12:00Z">
          <w:pPr/>
        </w:pPrChange>
      </w:pPr>
      <w:r w:rsidRPr="00DE39BA">
        <w:rPr>
          <w:rFonts w:eastAsia="Calibri"/>
          <w:bCs/>
          <w:szCs w:val="24"/>
          <w:lang w:val="en-IN"/>
        </w:rPr>
        <w:lastRenderedPageBreak/>
        <w:t xml:space="preserve">      () =&gt; RegisterController(</w:t>
      </w:r>
    </w:p>
    <w:p w14:paraId="04C5BC9C" w14:textId="77777777" w:rsidR="00947DCB" w:rsidRPr="00DE39BA" w:rsidRDefault="00947DCB" w:rsidP="00F535CA">
      <w:pPr>
        <w:widowControl w:val="0"/>
        <w:rPr>
          <w:rFonts w:eastAsia="Calibri"/>
          <w:bCs/>
          <w:szCs w:val="24"/>
          <w:lang w:val="en-IN"/>
        </w:rPr>
        <w:pPrChange w:id="2153" w:author="mananarora1571@gmail.com" w:date="2021-05-30T15:12:00Z">
          <w:pPr/>
        </w:pPrChange>
      </w:pPr>
      <w:r w:rsidRPr="00DE39BA">
        <w:rPr>
          <w:rFonts w:eastAsia="Calibri"/>
          <w:bCs/>
          <w:szCs w:val="24"/>
          <w:lang w:val="en-IN"/>
        </w:rPr>
        <w:t xml:space="preserve">        authRepository: Repository(</w:t>
      </w:r>
    </w:p>
    <w:p w14:paraId="30E16578" w14:textId="77777777" w:rsidR="00947DCB" w:rsidRPr="00DE39BA" w:rsidRDefault="00947DCB" w:rsidP="00F535CA">
      <w:pPr>
        <w:widowControl w:val="0"/>
        <w:rPr>
          <w:rFonts w:eastAsia="Calibri"/>
          <w:bCs/>
          <w:szCs w:val="24"/>
          <w:lang w:val="en-IN"/>
        </w:rPr>
        <w:pPrChange w:id="2154" w:author="mananarora1571@gmail.com" w:date="2021-05-30T15:12:00Z">
          <w:pPr/>
        </w:pPrChange>
      </w:pPr>
      <w:r w:rsidRPr="00DE39BA">
        <w:rPr>
          <w:rFonts w:eastAsia="Calibri"/>
          <w:bCs/>
          <w:szCs w:val="24"/>
          <w:lang w:val="en-IN"/>
        </w:rPr>
        <w:t xml:space="preserve">          apiClient: ApiClient(),</w:t>
      </w:r>
    </w:p>
    <w:p w14:paraId="51FE7A4B" w14:textId="77777777" w:rsidR="00947DCB" w:rsidRPr="00DE39BA" w:rsidRDefault="00947DCB" w:rsidP="00F535CA">
      <w:pPr>
        <w:widowControl w:val="0"/>
        <w:rPr>
          <w:rFonts w:eastAsia="Calibri"/>
          <w:bCs/>
          <w:szCs w:val="24"/>
          <w:lang w:val="en-IN"/>
        </w:rPr>
        <w:pPrChange w:id="2155" w:author="mananarora1571@gmail.com" w:date="2021-05-30T15:12:00Z">
          <w:pPr/>
        </w:pPrChange>
      </w:pPr>
      <w:r w:rsidRPr="00DE39BA">
        <w:rPr>
          <w:rFonts w:eastAsia="Calibri"/>
          <w:bCs/>
          <w:szCs w:val="24"/>
          <w:lang w:val="en-IN"/>
        </w:rPr>
        <w:t xml:space="preserve">        ),</w:t>
      </w:r>
    </w:p>
    <w:p w14:paraId="2AA676F3" w14:textId="77777777" w:rsidR="00947DCB" w:rsidRPr="00DE39BA" w:rsidRDefault="00947DCB" w:rsidP="00F535CA">
      <w:pPr>
        <w:widowControl w:val="0"/>
        <w:rPr>
          <w:rFonts w:eastAsia="Calibri"/>
          <w:bCs/>
          <w:szCs w:val="24"/>
          <w:lang w:val="en-IN"/>
        </w:rPr>
        <w:pPrChange w:id="2156" w:author="mananarora1571@gmail.com" w:date="2021-05-30T15:12:00Z">
          <w:pPr/>
        </w:pPrChange>
      </w:pPr>
      <w:r w:rsidRPr="00DE39BA">
        <w:rPr>
          <w:rFonts w:eastAsia="Calibri"/>
          <w:bCs/>
          <w:szCs w:val="24"/>
          <w:lang w:val="en-IN"/>
        </w:rPr>
        <w:t xml:space="preserve">      ),</w:t>
      </w:r>
    </w:p>
    <w:p w14:paraId="4F2E0ABD" w14:textId="77777777" w:rsidR="00947DCB" w:rsidRPr="00DE39BA" w:rsidRDefault="00947DCB" w:rsidP="00F535CA">
      <w:pPr>
        <w:widowControl w:val="0"/>
        <w:rPr>
          <w:rFonts w:eastAsia="Calibri"/>
          <w:bCs/>
          <w:szCs w:val="24"/>
          <w:lang w:val="en-IN"/>
        </w:rPr>
        <w:pPrChange w:id="2157" w:author="mananarora1571@gmail.com" w:date="2021-05-30T15:12:00Z">
          <w:pPr/>
        </w:pPrChange>
      </w:pPr>
      <w:r w:rsidRPr="00DE39BA">
        <w:rPr>
          <w:rFonts w:eastAsia="Calibri"/>
          <w:bCs/>
          <w:szCs w:val="24"/>
          <w:lang w:val="en-IN"/>
        </w:rPr>
        <w:t xml:space="preserve">    );</w:t>
      </w:r>
    </w:p>
    <w:p w14:paraId="345ED2EC" w14:textId="77777777" w:rsidR="00947DCB" w:rsidRPr="00DE39BA" w:rsidRDefault="00947DCB" w:rsidP="00F535CA">
      <w:pPr>
        <w:widowControl w:val="0"/>
        <w:rPr>
          <w:rFonts w:eastAsia="Calibri"/>
          <w:bCs/>
          <w:szCs w:val="24"/>
          <w:lang w:val="en-IN"/>
        </w:rPr>
        <w:pPrChange w:id="2158" w:author="mananarora1571@gmail.com" w:date="2021-05-30T15:12:00Z">
          <w:pPr/>
        </w:pPrChange>
      </w:pPr>
      <w:r w:rsidRPr="00DE39BA">
        <w:rPr>
          <w:rFonts w:eastAsia="Calibri"/>
          <w:bCs/>
          <w:szCs w:val="24"/>
          <w:lang w:val="en-IN"/>
        </w:rPr>
        <w:t xml:space="preserve">  }</w:t>
      </w:r>
    </w:p>
    <w:p w14:paraId="21CBA657" w14:textId="6E7396EC" w:rsidR="00947DCB" w:rsidRPr="00DE39BA" w:rsidRDefault="00947DCB" w:rsidP="00F535CA">
      <w:pPr>
        <w:widowControl w:val="0"/>
        <w:rPr>
          <w:rFonts w:eastAsia="Calibri"/>
          <w:bCs/>
          <w:szCs w:val="24"/>
          <w:lang w:val="en-IN"/>
        </w:rPr>
        <w:pPrChange w:id="2159" w:author="mananarora1571@gmail.com" w:date="2021-05-30T15:12:00Z">
          <w:pPr/>
        </w:pPrChange>
      </w:pPr>
      <w:r w:rsidRPr="00DE39BA">
        <w:rPr>
          <w:rFonts w:eastAsia="Calibri"/>
          <w:bCs/>
          <w:szCs w:val="24"/>
          <w:lang w:val="en-IN"/>
        </w:rPr>
        <w:t>}</w:t>
      </w:r>
    </w:p>
    <w:p w14:paraId="6371C010" w14:textId="1DE2080C" w:rsidR="00947DCB" w:rsidRPr="00DE39BA" w:rsidRDefault="00947DCB" w:rsidP="00F535CA">
      <w:pPr>
        <w:widowControl w:val="0"/>
        <w:rPr>
          <w:rFonts w:eastAsia="Calibri"/>
          <w:bCs/>
          <w:szCs w:val="24"/>
          <w:lang w:val="en-IN"/>
        </w:rPr>
        <w:pPrChange w:id="2160" w:author="mananarora1571@gmail.com" w:date="2021-05-30T15:12:00Z">
          <w:pPr/>
        </w:pPrChange>
      </w:pPr>
    </w:p>
    <w:p w14:paraId="5B04DEDA" w14:textId="33EC99EB" w:rsidR="003D1230" w:rsidRDefault="00947DCB" w:rsidP="00F535CA">
      <w:pPr>
        <w:widowControl w:val="0"/>
        <w:jc w:val="center"/>
        <w:rPr>
          <w:rFonts w:eastAsia="Calibri"/>
          <w:b/>
          <w:szCs w:val="24"/>
          <w:u w:val="single"/>
          <w:lang w:val="en-IN"/>
        </w:rPr>
        <w:pPrChange w:id="2161" w:author="mananarora1571@gmail.com" w:date="2021-05-30T15:12:00Z">
          <w:pPr>
            <w:jc w:val="center"/>
          </w:pPr>
        </w:pPrChange>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6E898B90" w:rsidR="0056445B" w:rsidRPr="0056445B" w:rsidRDefault="0056445B" w:rsidP="00F535CA">
      <w:pPr>
        <w:pStyle w:val="Caption"/>
        <w:widowControl w:val="0"/>
        <w:jc w:val="center"/>
        <w:rPr>
          <w:b/>
          <w:i w:val="0"/>
          <w:color w:val="auto"/>
          <w:sz w:val="24"/>
          <w:szCs w:val="24"/>
        </w:rPr>
        <w:pPrChange w:id="2162"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163" w:author="abhay mendiratta" w:date="2021-05-21T21:47:00Z">
        <w:r w:rsidR="004D55D9">
          <w:rPr>
            <w:b/>
            <w:i w:val="0"/>
            <w:color w:val="auto"/>
            <w:sz w:val="24"/>
            <w:szCs w:val="24"/>
          </w:rPr>
          <w:t>3</w:t>
        </w:r>
      </w:ins>
      <w:ins w:id="2164" w:author="Pranav Taneja" w:date="2021-05-18T23:38:00Z">
        <w:del w:id="2165" w:author="abhay mendiratta" w:date="2021-05-21T21:47:00Z">
          <w:r w:rsidR="005F6557" w:rsidDel="004D55D9">
            <w:rPr>
              <w:b/>
              <w:i w:val="0"/>
              <w:color w:val="auto"/>
              <w:sz w:val="24"/>
              <w:szCs w:val="24"/>
            </w:rPr>
            <w:delText>2</w:delText>
          </w:r>
        </w:del>
      </w:ins>
      <w:del w:id="2166"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F535CA">
      <w:pPr>
        <w:widowControl w:val="0"/>
        <w:rPr>
          <w:rFonts w:eastAsia="Calibri"/>
          <w:b/>
          <w:szCs w:val="24"/>
          <w:u w:val="single"/>
          <w:lang w:val="en-IN"/>
        </w:rPr>
        <w:pPrChange w:id="2167" w:author="mananarora1571@gmail.com" w:date="2021-05-30T15:12:00Z">
          <w:pPr/>
        </w:pPrChange>
      </w:pPr>
    </w:p>
    <w:p w14:paraId="62925F60" w14:textId="3760F3E9" w:rsidR="00947DCB" w:rsidRPr="00DE39BA" w:rsidRDefault="00947DCB" w:rsidP="00F535CA">
      <w:pPr>
        <w:widowControl w:val="0"/>
        <w:rPr>
          <w:rFonts w:eastAsia="Calibri"/>
          <w:bCs/>
          <w:szCs w:val="24"/>
          <w:lang w:val="en-IN"/>
        </w:rPr>
        <w:pPrChange w:id="2168" w:author="mananarora1571@gmail.com" w:date="2021-05-30T15:12:00Z">
          <w:pPr/>
        </w:pPrChange>
      </w:pPr>
    </w:p>
    <w:p w14:paraId="1D79F3F5" w14:textId="1A14ACD5" w:rsidR="00947DCB" w:rsidRPr="00DE39BA" w:rsidRDefault="00AA4CB4" w:rsidP="00F535CA">
      <w:pPr>
        <w:widowControl w:val="0"/>
        <w:rPr>
          <w:rFonts w:eastAsia="Calibri"/>
          <w:b/>
          <w:szCs w:val="24"/>
          <w:u w:val="single"/>
          <w:lang w:val="en-IN"/>
        </w:rPr>
        <w:pPrChange w:id="2169" w:author="mananarora1571@gmail.com" w:date="2021-05-30T15:12:00Z">
          <w:pPr/>
        </w:pPrChange>
      </w:pPr>
      <w:r w:rsidRPr="00DE39BA">
        <w:rPr>
          <w:rFonts w:eastAsia="Calibri"/>
          <w:b/>
          <w:szCs w:val="24"/>
          <w:u w:val="single"/>
          <w:lang w:val="en-IN"/>
        </w:rPr>
        <w:t>MAP_VIEW.DART</w:t>
      </w:r>
    </w:p>
    <w:p w14:paraId="15246BF5" w14:textId="77777777" w:rsidR="00947DCB" w:rsidRPr="00DE39BA" w:rsidRDefault="00947DCB" w:rsidP="00F535CA">
      <w:pPr>
        <w:widowControl w:val="0"/>
        <w:rPr>
          <w:rFonts w:eastAsia="Calibri"/>
          <w:bCs/>
          <w:szCs w:val="24"/>
          <w:lang w:val="en-IN"/>
        </w:rPr>
        <w:pPrChange w:id="2170" w:author="mananarora1571@gmail.com" w:date="2021-05-30T15:12:00Z">
          <w:pPr/>
        </w:pPrChange>
      </w:pPr>
      <w:r w:rsidRPr="00DE39BA">
        <w:rPr>
          <w:rFonts w:eastAsia="Calibri"/>
          <w:bCs/>
          <w:szCs w:val="24"/>
          <w:lang w:val="en-IN"/>
        </w:rPr>
        <w:t>import 'dart:async';</w:t>
      </w:r>
    </w:p>
    <w:p w14:paraId="314E5FBC" w14:textId="77777777" w:rsidR="00947DCB" w:rsidRPr="00DE39BA" w:rsidRDefault="00947DCB" w:rsidP="00F535CA">
      <w:pPr>
        <w:widowControl w:val="0"/>
        <w:rPr>
          <w:rFonts w:eastAsia="Calibri"/>
          <w:bCs/>
          <w:szCs w:val="24"/>
          <w:lang w:val="en-IN"/>
        </w:rPr>
        <w:pPrChange w:id="2171" w:author="mananarora1571@gmail.com" w:date="2021-05-30T15:12:00Z">
          <w:pPr/>
        </w:pPrChange>
      </w:pPr>
    </w:p>
    <w:p w14:paraId="26BB7EF3" w14:textId="77777777" w:rsidR="00947DCB" w:rsidRPr="00DE39BA" w:rsidRDefault="00947DCB" w:rsidP="00F535CA">
      <w:pPr>
        <w:widowControl w:val="0"/>
        <w:rPr>
          <w:rFonts w:eastAsia="Calibri"/>
          <w:bCs/>
          <w:szCs w:val="24"/>
          <w:lang w:val="en-IN"/>
        </w:rPr>
        <w:pPrChange w:id="2172" w:author="mananarora1571@gmail.com" w:date="2021-05-30T15:12:00Z">
          <w:pPr/>
        </w:pPrChange>
      </w:pPr>
      <w:r w:rsidRPr="00DE39BA">
        <w:rPr>
          <w:rFonts w:eastAsia="Calibri"/>
          <w:bCs/>
          <w:szCs w:val="24"/>
          <w:lang w:val="en-IN"/>
        </w:rPr>
        <w:t>import 'package:flutter/material.dart';</w:t>
      </w:r>
    </w:p>
    <w:p w14:paraId="0201E6FB" w14:textId="77777777" w:rsidR="00947DCB" w:rsidRPr="00DE39BA" w:rsidRDefault="00947DCB" w:rsidP="00F535CA">
      <w:pPr>
        <w:widowControl w:val="0"/>
        <w:rPr>
          <w:rFonts w:eastAsia="Calibri"/>
          <w:bCs/>
          <w:szCs w:val="24"/>
          <w:lang w:val="en-IN"/>
        </w:rPr>
        <w:pPrChange w:id="2173" w:author="mananarora1571@gmail.com" w:date="2021-05-30T15:12:00Z">
          <w:pPr/>
        </w:pPrChange>
      </w:pPr>
      <w:r w:rsidRPr="00DE39BA">
        <w:rPr>
          <w:rFonts w:eastAsia="Calibri"/>
          <w:bCs/>
          <w:szCs w:val="24"/>
          <w:lang w:val="en-IN"/>
        </w:rPr>
        <w:t>import 'package:flutter/services.dart' show rootBundle;</w:t>
      </w:r>
    </w:p>
    <w:p w14:paraId="1E06CF3A" w14:textId="77777777" w:rsidR="00947DCB" w:rsidRPr="00DE39BA" w:rsidRDefault="00947DCB" w:rsidP="00F535CA">
      <w:pPr>
        <w:widowControl w:val="0"/>
        <w:rPr>
          <w:rFonts w:eastAsia="Calibri"/>
          <w:bCs/>
          <w:szCs w:val="24"/>
          <w:lang w:val="en-IN"/>
        </w:rPr>
        <w:pPrChange w:id="2174" w:author="mananarora1571@gmail.com" w:date="2021-05-30T15:12:00Z">
          <w:pPr/>
        </w:pPrChange>
      </w:pPr>
      <w:r w:rsidRPr="00DE39BA">
        <w:rPr>
          <w:rFonts w:eastAsia="Calibri"/>
          <w:bCs/>
          <w:szCs w:val="24"/>
          <w:lang w:val="en-IN"/>
        </w:rPr>
        <w:t>import 'package:get/get.dart';</w:t>
      </w:r>
    </w:p>
    <w:p w14:paraId="0648A5B7" w14:textId="77777777" w:rsidR="00947DCB" w:rsidRPr="00DE39BA" w:rsidRDefault="00947DCB" w:rsidP="00F535CA">
      <w:pPr>
        <w:widowControl w:val="0"/>
        <w:rPr>
          <w:rFonts w:eastAsia="Calibri"/>
          <w:bCs/>
          <w:szCs w:val="24"/>
          <w:lang w:val="en-IN"/>
        </w:rPr>
        <w:pPrChange w:id="2175" w:author="mananarora1571@gmail.com" w:date="2021-05-30T15:12:00Z">
          <w:pPr/>
        </w:pPrChange>
      </w:pPr>
      <w:r w:rsidRPr="00DE39BA">
        <w:rPr>
          <w:rFonts w:eastAsia="Calibri"/>
          <w:bCs/>
          <w:szCs w:val="24"/>
          <w:lang w:val="en-IN"/>
        </w:rPr>
        <w:t>import 'package:get_storage/get_storage.dart';</w:t>
      </w:r>
    </w:p>
    <w:p w14:paraId="2C0A0618" w14:textId="77777777" w:rsidR="00947DCB" w:rsidRPr="00DE39BA" w:rsidRDefault="00947DCB" w:rsidP="00F535CA">
      <w:pPr>
        <w:widowControl w:val="0"/>
        <w:rPr>
          <w:rFonts w:eastAsia="Calibri"/>
          <w:bCs/>
          <w:szCs w:val="24"/>
          <w:lang w:val="en-IN"/>
        </w:rPr>
        <w:pPrChange w:id="2176" w:author="mananarora1571@gmail.com" w:date="2021-05-30T15:12:00Z">
          <w:pPr/>
        </w:pPrChange>
      </w:pPr>
      <w:r w:rsidRPr="00DE39BA">
        <w:rPr>
          <w:rFonts w:eastAsia="Calibri"/>
          <w:bCs/>
          <w:szCs w:val="24"/>
          <w:lang w:val="en-IN"/>
        </w:rPr>
        <w:t>import 'package:google_maps_flutter/google_maps_flutter.dart';</w:t>
      </w:r>
    </w:p>
    <w:p w14:paraId="17988B6E" w14:textId="77777777" w:rsidR="00947DCB" w:rsidRPr="00DE39BA" w:rsidRDefault="00947DCB" w:rsidP="00F535CA">
      <w:pPr>
        <w:widowControl w:val="0"/>
        <w:rPr>
          <w:rFonts w:eastAsia="Calibri"/>
          <w:bCs/>
          <w:szCs w:val="24"/>
          <w:lang w:val="en-IN"/>
        </w:rPr>
        <w:pPrChange w:id="2177" w:author="mananarora1571@gmail.com" w:date="2021-05-30T15:12:00Z">
          <w:pPr/>
        </w:pPrChange>
      </w:pPr>
    </w:p>
    <w:p w14:paraId="5229C417" w14:textId="77777777" w:rsidR="00947DCB" w:rsidRPr="00DE39BA" w:rsidRDefault="00947DCB" w:rsidP="00F535CA">
      <w:pPr>
        <w:widowControl w:val="0"/>
        <w:rPr>
          <w:rFonts w:eastAsia="Calibri"/>
          <w:bCs/>
          <w:szCs w:val="24"/>
          <w:lang w:val="en-IN"/>
        </w:rPr>
        <w:pPrChange w:id="2178" w:author="mananarora1571@gmail.com" w:date="2021-05-30T15:12:00Z">
          <w:pPr/>
        </w:pPrChange>
      </w:pPr>
      <w:r w:rsidRPr="00DE39BA">
        <w:rPr>
          <w:rFonts w:eastAsia="Calibri"/>
          <w:bCs/>
          <w:szCs w:val="24"/>
          <w:lang w:val="en-IN"/>
        </w:rPr>
        <w:t>import '../../constants/constants.dart';</w:t>
      </w:r>
    </w:p>
    <w:p w14:paraId="27548AFC" w14:textId="77777777" w:rsidR="00947DCB" w:rsidRPr="00DE39BA" w:rsidRDefault="00947DCB" w:rsidP="00F535CA">
      <w:pPr>
        <w:widowControl w:val="0"/>
        <w:rPr>
          <w:rFonts w:eastAsia="Calibri"/>
          <w:bCs/>
          <w:szCs w:val="24"/>
          <w:lang w:val="en-IN"/>
        </w:rPr>
        <w:pPrChange w:id="2179" w:author="mananarora1571@gmail.com" w:date="2021-05-30T15:12:00Z">
          <w:pPr/>
        </w:pPrChange>
      </w:pPr>
      <w:r w:rsidRPr="00DE39BA">
        <w:rPr>
          <w:rFonts w:eastAsia="Calibri"/>
          <w:bCs/>
          <w:szCs w:val="24"/>
          <w:lang w:val="en-IN"/>
        </w:rPr>
        <w:t>import '../../routes/app_pages.dart';</w:t>
      </w:r>
    </w:p>
    <w:p w14:paraId="7164BD36" w14:textId="77777777" w:rsidR="00947DCB" w:rsidRPr="00DE39BA" w:rsidRDefault="00947DCB" w:rsidP="00F535CA">
      <w:pPr>
        <w:widowControl w:val="0"/>
        <w:rPr>
          <w:rFonts w:eastAsia="Calibri"/>
          <w:bCs/>
          <w:szCs w:val="24"/>
          <w:lang w:val="en-IN"/>
        </w:rPr>
        <w:pPrChange w:id="2180" w:author="mananarora1571@gmail.com" w:date="2021-05-30T15:12:00Z">
          <w:pPr/>
        </w:pPrChange>
      </w:pPr>
      <w:r w:rsidRPr="00DE39BA">
        <w:rPr>
          <w:rFonts w:eastAsia="Calibri"/>
          <w:bCs/>
          <w:szCs w:val="24"/>
          <w:lang w:val="en-IN"/>
        </w:rPr>
        <w:lastRenderedPageBreak/>
        <w:t>import 'map_controller.dart';</w:t>
      </w:r>
    </w:p>
    <w:p w14:paraId="40BBAE63" w14:textId="77777777" w:rsidR="00947DCB" w:rsidRPr="00DE39BA" w:rsidRDefault="00947DCB" w:rsidP="00F535CA">
      <w:pPr>
        <w:widowControl w:val="0"/>
        <w:rPr>
          <w:rFonts w:eastAsia="Calibri"/>
          <w:bCs/>
          <w:szCs w:val="24"/>
          <w:lang w:val="en-IN"/>
        </w:rPr>
        <w:pPrChange w:id="2181" w:author="mananarora1571@gmail.com" w:date="2021-05-30T15:12:00Z">
          <w:pPr/>
        </w:pPrChange>
      </w:pPr>
    </w:p>
    <w:p w14:paraId="7B1DE9D9" w14:textId="77777777" w:rsidR="00947DCB" w:rsidRPr="00DE39BA" w:rsidRDefault="00947DCB" w:rsidP="00F535CA">
      <w:pPr>
        <w:widowControl w:val="0"/>
        <w:rPr>
          <w:rFonts w:eastAsia="Calibri"/>
          <w:bCs/>
          <w:szCs w:val="24"/>
          <w:lang w:val="en-IN"/>
        </w:rPr>
        <w:pPrChange w:id="2182" w:author="mananarora1571@gmail.com" w:date="2021-05-30T15:12:00Z">
          <w:pPr/>
        </w:pPrChange>
      </w:pPr>
      <w:r w:rsidRPr="00DE39BA">
        <w:rPr>
          <w:rFonts w:eastAsia="Calibri"/>
          <w:bCs/>
          <w:szCs w:val="24"/>
          <w:lang w:val="en-IN"/>
        </w:rPr>
        <w:t>class MapView extends GetView&lt;MapController&gt; {</w:t>
      </w:r>
    </w:p>
    <w:p w14:paraId="45A11A86" w14:textId="77777777" w:rsidR="00947DCB" w:rsidRPr="00DE39BA" w:rsidRDefault="00947DCB" w:rsidP="00F535CA">
      <w:pPr>
        <w:widowControl w:val="0"/>
        <w:rPr>
          <w:rFonts w:eastAsia="Calibri"/>
          <w:bCs/>
          <w:szCs w:val="24"/>
          <w:lang w:val="en-IN"/>
        </w:rPr>
        <w:pPrChange w:id="2183" w:author="mananarora1571@gmail.com" w:date="2021-05-30T15:12:00Z">
          <w:pPr/>
        </w:pPrChange>
      </w:pPr>
      <w:r w:rsidRPr="00DE39BA">
        <w:rPr>
          <w:rFonts w:eastAsia="Calibri"/>
          <w:bCs/>
          <w:szCs w:val="24"/>
          <w:lang w:val="en-IN"/>
        </w:rPr>
        <w:t xml:space="preserve">  final Completer&lt;GoogleMapController&gt; _controller = Completer();</w:t>
      </w:r>
    </w:p>
    <w:p w14:paraId="508367B6" w14:textId="77777777" w:rsidR="00947DCB" w:rsidRPr="00DE39BA" w:rsidRDefault="00947DCB" w:rsidP="00F535CA">
      <w:pPr>
        <w:widowControl w:val="0"/>
        <w:rPr>
          <w:rFonts w:eastAsia="Calibri"/>
          <w:bCs/>
          <w:szCs w:val="24"/>
          <w:lang w:val="en-IN"/>
        </w:rPr>
        <w:pPrChange w:id="2184" w:author="mananarora1571@gmail.com" w:date="2021-05-30T15:12:00Z">
          <w:pPr/>
        </w:pPrChange>
      </w:pPr>
      <w:r w:rsidRPr="00DE39BA">
        <w:rPr>
          <w:rFonts w:eastAsia="Calibri"/>
          <w:bCs/>
          <w:szCs w:val="24"/>
          <w:lang w:val="en-IN"/>
        </w:rPr>
        <w:t xml:space="preserve">  @override</w:t>
      </w:r>
    </w:p>
    <w:p w14:paraId="5C2E9392" w14:textId="77777777" w:rsidR="00947DCB" w:rsidRPr="00DE39BA" w:rsidRDefault="00947DCB" w:rsidP="00F535CA">
      <w:pPr>
        <w:widowControl w:val="0"/>
        <w:rPr>
          <w:rFonts w:eastAsia="Calibri"/>
          <w:bCs/>
          <w:szCs w:val="24"/>
          <w:lang w:val="en-IN"/>
        </w:rPr>
        <w:pPrChange w:id="2185" w:author="mananarora1571@gmail.com" w:date="2021-05-30T15:12:00Z">
          <w:pPr/>
        </w:pPrChange>
      </w:pPr>
      <w:r w:rsidRPr="00DE39BA">
        <w:rPr>
          <w:rFonts w:eastAsia="Calibri"/>
          <w:bCs/>
          <w:szCs w:val="24"/>
          <w:lang w:val="en-IN"/>
        </w:rPr>
        <w:t xml:space="preserve">  Widget build(BuildContext context) {</w:t>
      </w:r>
    </w:p>
    <w:p w14:paraId="01E03BCF" w14:textId="77777777" w:rsidR="00947DCB" w:rsidRPr="00DE39BA" w:rsidRDefault="00947DCB" w:rsidP="00F535CA">
      <w:pPr>
        <w:widowControl w:val="0"/>
        <w:rPr>
          <w:rFonts w:eastAsia="Calibri"/>
          <w:bCs/>
          <w:szCs w:val="24"/>
          <w:lang w:val="en-IN"/>
        </w:rPr>
        <w:pPrChange w:id="2186" w:author="mananarora1571@gmail.com" w:date="2021-05-30T15:12:00Z">
          <w:pPr/>
        </w:pPrChange>
      </w:pPr>
      <w:r w:rsidRPr="00DE39BA">
        <w:rPr>
          <w:rFonts w:eastAsia="Calibri"/>
          <w:bCs/>
          <w:szCs w:val="24"/>
          <w:lang w:val="en-IN"/>
        </w:rPr>
        <w:t xml:space="preserve">    GoogleMapController mapController;</w:t>
      </w:r>
    </w:p>
    <w:p w14:paraId="126319AB" w14:textId="77777777" w:rsidR="00947DCB" w:rsidRPr="00DE39BA" w:rsidRDefault="00947DCB" w:rsidP="00F535CA">
      <w:pPr>
        <w:widowControl w:val="0"/>
        <w:rPr>
          <w:rFonts w:eastAsia="Calibri"/>
          <w:bCs/>
          <w:szCs w:val="24"/>
          <w:lang w:val="en-IN"/>
        </w:rPr>
        <w:pPrChange w:id="2187" w:author="mananarora1571@gmail.com" w:date="2021-05-30T15:12:00Z">
          <w:pPr/>
        </w:pPrChange>
      </w:pPr>
      <w:r w:rsidRPr="00DE39BA">
        <w:rPr>
          <w:rFonts w:eastAsia="Calibri"/>
          <w:bCs/>
          <w:szCs w:val="24"/>
          <w:lang w:val="en-IN"/>
        </w:rPr>
        <w:t xml:space="preserve">    String _mapStyle;</w:t>
      </w:r>
    </w:p>
    <w:p w14:paraId="7EDC61B4" w14:textId="77777777" w:rsidR="00947DCB" w:rsidRPr="00DE39BA" w:rsidRDefault="00947DCB" w:rsidP="00F535CA">
      <w:pPr>
        <w:widowControl w:val="0"/>
        <w:rPr>
          <w:rFonts w:eastAsia="Calibri"/>
          <w:bCs/>
          <w:szCs w:val="24"/>
          <w:lang w:val="en-IN"/>
        </w:rPr>
        <w:pPrChange w:id="2188" w:author="mananarora1571@gmail.com" w:date="2021-05-30T15:12:00Z">
          <w:pPr/>
        </w:pPrChange>
      </w:pPr>
      <w:r w:rsidRPr="00DE39BA">
        <w:rPr>
          <w:rFonts w:eastAsia="Calibri"/>
          <w:bCs/>
          <w:szCs w:val="24"/>
          <w:lang w:val="en-IN"/>
        </w:rPr>
        <w:t xml:space="preserve">    rootBundle.loadString('assets/map_style.txt').then((string) {</w:t>
      </w:r>
    </w:p>
    <w:p w14:paraId="679D2A27" w14:textId="77777777" w:rsidR="00947DCB" w:rsidRPr="00DE39BA" w:rsidRDefault="00947DCB" w:rsidP="00F535CA">
      <w:pPr>
        <w:widowControl w:val="0"/>
        <w:rPr>
          <w:rFonts w:eastAsia="Calibri"/>
          <w:bCs/>
          <w:szCs w:val="24"/>
          <w:lang w:val="en-IN"/>
        </w:rPr>
        <w:pPrChange w:id="2189" w:author="mananarora1571@gmail.com" w:date="2021-05-30T15:12:00Z">
          <w:pPr/>
        </w:pPrChange>
      </w:pPr>
      <w:r w:rsidRPr="00DE39BA">
        <w:rPr>
          <w:rFonts w:eastAsia="Calibri"/>
          <w:bCs/>
          <w:szCs w:val="24"/>
          <w:lang w:val="en-IN"/>
        </w:rPr>
        <w:t xml:space="preserve">      _mapStyle = string;</w:t>
      </w:r>
    </w:p>
    <w:p w14:paraId="13670C70" w14:textId="77777777" w:rsidR="00947DCB" w:rsidRPr="00DE39BA" w:rsidRDefault="00947DCB" w:rsidP="00F535CA">
      <w:pPr>
        <w:widowControl w:val="0"/>
        <w:rPr>
          <w:rFonts w:eastAsia="Calibri"/>
          <w:bCs/>
          <w:szCs w:val="24"/>
          <w:lang w:val="en-IN"/>
        </w:rPr>
        <w:pPrChange w:id="2190" w:author="mananarora1571@gmail.com" w:date="2021-05-30T15:12:00Z">
          <w:pPr/>
        </w:pPrChange>
      </w:pPr>
      <w:r w:rsidRPr="00DE39BA">
        <w:rPr>
          <w:rFonts w:eastAsia="Calibri"/>
          <w:bCs/>
          <w:szCs w:val="24"/>
          <w:lang w:val="en-IN"/>
        </w:rPr>
        <w:t xml:space="preserve">    });</w:t>
      </w:r>
    </w:p>
    <w:p w14:paraId="7354D83C" w14:textId="77777777" w:rsidR="00947DCB" w:rsidRPr="00DE39BA" w:rsidRDefault="00947DCB" w:rsidP="00F535CA">
      <w:pPr>
        <w:widowControl w:val="0"/>
        <w:rPr>
          <w:rFonts w:eastAsia="Calibri"/>
          <w:bCs/>
          <w:szCs w:val="24"/>
          <w:lang w:val="en-IN"/>
        </w:rPr>
        <w:pPrChange w:id="2191" w:author="mananarora1571@gmail.com" w:date="2021-05-30T15:12:00Z">
          <w:pPr/>
        </w:pPrChange>
      </w:pPr>
      <w:r w:rsidRPr="00DE39BA">
        <w:rPr>
          <w:rFonts w:eastAsia="Calibri"/>
          <w:bCs/>
          <w:szCs w:val="24"/>
          <w:lang w:val="en-IN"/>
        </w:rPr>
        <w:t xml:space="preserve">    return Scaffold(</w:t>
      </w:r>
    </w:p>
    <w:p w14:paraId="18F874CE" w14:textId="77777777" w:rsidR="00947DCB" w:rsidRPr="00DE39BA" w:rsidRDefault="00947DCB" w:rsidP="00F535CA">
      <w:pPr>
        <w:widowControl w:val="0"/>
        <w:rPr>
          <w:rFonts w:eastAsia="Calibri"/>
          <w:bCs/>
          <w:szCs w:val="24"/>
          <w:lang w:val="en-IN"/>
        </w:rPr>
        <w:pPrChange w:id="2192" w:author="mananarora1571@gmail.com" w:date="2021-05-30T15:12:00Z">
          <w:pPr/>
        </w:pPrChange>
      </w:pPr>
      <w:r w:rsidRPr="00DE39BA">
        <w:rPr>
          <w:rFonts w:eastAsia="Calibri"/>
          <w:bCs/>
          <w:szCs w:val="24"/>
          <w:lang w:val="en-IN"/>
        </w:rPr>
        <w:t xml:space="preserve">      appBar: AppBar(</w:t>
      </w:r>
    </w:p>
    <w:p w14:paraId="0EA5B1D2" w14:textId="77777777" w:rsidR="00947DCB" w:rsidRPr="00DE39BA" w:rsidRDefault="00947DCB" w:rsidP="00F535CA">
      <w:pPr>
        <w:widowControl w:val="0"/>
        <w:rPr>
          <w:rFonts w:eastAsia="Calibri"/>
          <w:bCs/>
          <w:szCs w:val="24"/>
          <w:lang w:val="en-IN"/>
        </w:rPr>
        <w:pPrChange w:id="2193" w:author="mananarora1571@gmail.com" w:date="2021-05-30T15:12:00Z">
          <w:pPr/>
        </w:pPrChange>
      </w:pPr>
      <w:r w:rsidRPr="00DE39BA">
        <w:rPr>
          <w:rFonts w:eastAsia="Calibri"/>
          <w:bCs/>
          <w:szCs w:val="24"/>
          <w:lang w:val="en-IN"/>
        </w:rPr>
        <w:t xml:space="preserve">        title: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F535CA">
      <w:pPr>
        <w:widowControl w:val="0"/>
        <w:rPr>
          <w:rFonts w:eastAsia="Calibri"/>
          <w:bCs/>
          <w:szCs w:val="24"/>
          <w:lang w:val="en-IN"/>
        </w:rPr>
        <w:pPrChange w:id="2194" w:author="mananarora1571@gmail.com" w:date="2021-05-30T15:12:00Z">
          <w:pPr/>
        </w:pPrChange>
      </w:pPr>
      <w:r w:rsidRPr="00DE39BA">
        <w:rPr>
          <w:rFonts w:eastAsia="Calibri"/>
          <w:bCs/>
          <w:szCs w:val="24"/>
          <w:lang w:val="en-IN"/>
        </w:rPr>
        <w:t xml:space="preserve">        centerTitle: true,</w:t>
      </w:r>
    </w:p>
    <w:p w14:paraId="6AB8F03F" w14:textId="77777777" w:rsidR="00947DCB" w:rsidRPr="00DE39BA" w:rsidRDefault="00947DCB" w:rsidP="00F535CA">
      <w:pPr>
        <w:widowControl w:val="0"/>
        <w:rPr>
          <w:rFonts w:eastAsia="Calibri"/>
          <w:bCs/>
          <w:szCs w:val="24"/>
          <w:lang w:val="en-IN"/>
        </w:rPr>
        <w:pPrChange w:id="2195" w:author="mananarora1571@gmail.com" w:date="2021-05-30T15:12:00Z">
          <w:pPr/>
        </w:pPrChange>
      </w:pPr>
      <w:r w:rsidRPr="00DE39BA">
        <w:rPr>
          <w:rFonts w:eastAsia="Calibri"/>
          <w:bCs/>
          <w:szCs w:val="24"/>
          <w:lang w:val="en-IN"/>
        </w:rPr>
        <w:t xml:space="preserve">        actions: [</w:t>
      </w:r>
    </w:p>
    <w:p w14:paraId="53E57EFF" w14:textId="77777777" w:rsidR="00947DCB" w:rsidRPr="00DE39BA" w:rsidRDefault="00947DCB" w:rsidP="00F535CA">
      <w:pPr>
        <w:widowControl w:val="0"/>
        <w:rPr>
          <w:rFonts w:eastAsia="Calibri"/>
          <w:bCs/>
          <w:szCs w:val="24"/>
          <w:lang w:val="en-IN"/>
        </w:rPr>
        <w:pPrChange w:id="2196" w:author="mananarora1571@gmail.com" w:date="2021-05-30T15:12:00Z">
          <w:pPr/>
        </w:pPrChange>
      </w:pPr>
      <w:r w:rsidRPr="00DE39BA">
        <w:rPr>
          <w:rFonts w:eastAsia="Calibri"/>
          <w:bCs/>
          <w:szCs w:val="24"/>
          <w:lang w:val="en-IN"/>
        </w:rPr>
        <w:t xml:space="preserve">          IconButton(</w:t>
      </w:r>
    </w:p>
    <w:p w14:paraId="2645DBDF" w14:textId="77777777" w:rsidR="00947DCB" w:rsidRPr="00DE39BA" w:rsidRDefault="00947DCB" w:rsidP="00F535CA">
      <w:pPr>
        <w:widowControl w:val="0"/>
        <w:rPr>
          <w:rFonts w:eastAsia="Calibri"/>
          <w:bCs/>
          <w:szCs w:val="24"/>
          <w:lang w:val="en-IN"/>
        </w:rPr>
        <w:pPrChange w:id="2197" w:author="mananarora1571@gmail.com" w:date="2021-05-30T15:12:00Z">
          <w:pPr/>
        </w:pPrChange>
      </w:pPr>
      <w:r w:rsidRPr="00DE39BA">
        <w:rPr>
          <w:rFonts w:eastAsia="Calibri"/>
          <w:bCs/>
          <w:szCs w:val="24"/>
          <w:lang w:val="en-IN"/>
        </w:rPr>
        <w:t xml:space="preserve">            icon: const Icon(Icons.login),</w:t>
      </w:r>
    </w:p>
    <w:p w14:paraId="6110CEAE" w14:textId="77777777" w:rsidR="00947DCB" w:rsidRPr="00DE39BA" w:rsidRDefault="00947DCB" w:rsidP="00F535CA">
      <w:pPr>
        <w:widowControl w:val="0"/>
        <w:rPr>
          <w:rFonts w:eastAsia="Calibri"/>
          <w:bCs/>
          <w:szCs w:val="24"/>
          <w:lang w:val="en-IN"/>
        </w:rPr>
        <w:pPrChange w:id="2198" w:author="mananarora1571@gmail.com" w:date="2021-05-30T15:12:00Z">
          <w:pPr/>
        </w:pPrChange>
      </w:pPr>
      <w:r w:rsidRPr="00DE39BA">
        <w:rPr>
          <w:rFonts w:eastAsia="Calibri"/>
          <w:bCs/>
          <w:szCs w:val="24"/>
          <w:lang w:val="en-IN"/>
        </w:rPr>
        <w:t xml:space="preserve">            onPressed: () async {</w:t>
      </w:r>
    </w:p>
    <w:p w14:paraId="5CD5CCCA" w14:textId="77777777" w:rsidR="00947DCB" w:rsidRPr="00DE39BA" w:rsidRDefault="00947DCB" w:rsidP="00F535CA">
      <w:pPr>
        <w:widowControl w:val="0"/>
        <w:rPr>
          <w:rFonts w:eastAsia="Calibri"/>
          <w:bCs/>
          <w:szCs w:val="24"/>
          <w:lang w:val="en-IN"/>
        </w:rPr>
        <w:pPrChange w:id="2199" w:author="mananarora1571@gmail.com" w:date="2021-05-30T15:12:00Z">
          <w:pPr/>
        </w:pPrChange>
      </w:pPr>
      <w:r w:rsidRPr="00DE39BA">
        <w:rPr>
          <w:rFonts w:eastAsia="Calibri"/>
          <w:bCs/>
          <w:szCs w:val="24"/>
          <w:lang w:val="en-IN"/>
        </w:rPr>
        <w:t xml:space="preserve">              final GetStorage box = GetStorage();</w:t>
      </w:r>
    </w:p>
    <w:p w14:paraId="111E4A96" w14:textId="77777777" w:rsidR="00947DCB" w:rsidRPr="00DE39BA" w:rsidRDefault="00947DCB" w:rsidP="00F535CA">
      <w:pPr>
        <w:widowControl w:val="0"/>
        <w:rPr>
          <w:rFonts w:eastAsia="Calibri"/>
          <w:bCs/>
          <w:szCs w:val="24"/>
          <w:lang w:val="en-IN"/>
        </w:rPr>
        <w:pPrChange w:id="2200" w:author="mananarora1571@gmail.com" w:date="2021-05-30T15:12:00Z">
          <w:pPr/>
        </w:pPrChange>
      </w:pPr>
      <w:r w:rsidRPr="00DE39BA">
        <w:rPr>
          <w:rFonts w:eastAsia="Calibri"/>
          <w:bCs/>
          <w:szCs w:val="24"/>
          <w:lang w:val="en-IN"/>
        </w:rPr>
        <w:t xml:space="preserve">              await box.remove("_accessToken");</w:t>
      </w:r>
    </w:p>
    <w:p w14:paraId="522010DE" w14:textId="77777777" w:rsidR="00947DCB" w:rsidRPr="00DE39BA" w:rsidRDefault="00947DCB" w:rsidP="00F535CA">
      <w:pPr>
        <w:widowControl w:val="0"/>
        <w:rPr>
          <w:rFonts w:eastAsia="Calibri"/>
          <w:bCs/>
          <w:szCs w:val="24"/>
          <w:lang w:val="en-IN"/>
        </w:rPr>
        <w:pPrChange w:id="2201" w:author="mananarora1571@gmail.com" w:date="2021-05-30T15:12:00Z">
          <w:pPr/>
        </w:pPrChange>
      </w:pPr>
      <w:r w:rsidRPr="00DE39BA">
        <w:rPr>
          <w:rFonts w:eastAsia="Calibri"/>
          <w:bCs/>
          <w:szCs w:val="24"/>
          <w:lang w:val="en-IN"/>
        </w:rPr>
        <w:t xml:space="preserve">              Get.offAllNamed(Routes.LOGIN);</w:t>
      </w:r>
    </w:p>
    <w:p w14:paraId="3333ED37" w14:textId="77777777" w:rsidR="00947DCB" w:rsidRPr="00DE39BA" w:rsidRDefault="00947DCB" w:rsidP="00F535CA">
      <w:pPr>
        <w:widowControl w:val="0"/>
        <w:rPr>
          <w:rFonts w:eastAsia="Calibri"/>
          <w:bCs/>
          <w:szCs w:val="24"/>
          <w:lang w:val="en-IN"/>
        </w:rPr>
        <w:pPrChange w:id="2202" w:author="mananarora1571@gmail.com" w:date="2021-05-30T15:12:00Z">
          <w:pPr/>
        </w:pPrChange>
      </w:pPr>
      <w:r w:rsidRPr="00DE39BA">
        <w:rPr>
          <w:rFonts w:eastAsia="Calibri"/>
          <w:bCs/>
          <w:szCs w:val="24"/>
          <w:lang w:val="en-IN"/>
        </w:rPr>
        <w:t xml:space="preserve">            },</w:t>
      </w:r>
    </w:p>
    <w:p w14:paraId="6A202547" w14:textId="77777777" w:rsidR="00947DCB" w:rsidRPr="00DE39BA" w:rsidRDefault="00947DCB" w:rsidP="00F535CA">
      <w:pPr>
        <w:widowControl w:val="0"/>
        <w:rPr>
          <w:rFonts w:eastAsia="Calibri"/>
          <w:bCs/>
          <w:szCs w:val="24"/>
          <w:lang w:val="en-IN"/>
        </w:rPr>
        <w:pPrChange w:id="2203" w:author="mananarora1571@gmail.com" w:date="2021-05-30T15:12:00Z">
          <w:pPr/>
        </w:pPrChange>
      </w:pPr>
      <w:r w:rsidRPr="00DE39BA">
        <w:rPr>
          <w:rFonts w:eastAsia="Calibri"/>
          <w:bCs/>
          <w:szCs w:val="24"/>
          <w:lang w:val="en-IN"/>
        </w:rPr>
        <w:t xml:space="preserve">          ),</w:t>
      </w:r>
    </w:p>
    <w:p w14:paraId="6E430DE0" w14:textId="77777777" w:rsidR="00947DCB" w:rsidRPr="00DE39BA" w:rsidRDefault="00947DCB" w:rsidP="00F535CA">
      <w:pPr>
        <w:widowControl w:val="0"/>
        <w:rPr>
          <w:rFonts w:eastAsia="Calibri"/>
          <w:bCs/>
          <w:szCs w:val="24"/>
          <w:lang w:val="en-IN"/>
        </w:rPr>
        <w:pPrChange w:id="2204" w:author="mananarora1571@gmail.com" w:date="2021-05-30T15:12:00Z">
          <w:pPr/>
        </w:pPrChange>
      </w:pPr>
      <w:r w:rsidRPr="00DE39BA">
        <w:rPr>
          <w:rFonts w:eastAsia="Calibri"/>
          <w:bCs/>
          <w:szCs w:val="24"/>
          <w:lang w:val="en-IN"/>
        </w:rPr>
        <w:t xml:space="preserve">        ],</w:t>
      </w:r>
    </w:p>
    <w:p w14:paraId="1D783899" w14:textId="77777777" w:rsidR="00947DCB" w:rsidRPr="00DE39BA" w:rsidRDefault="00947DCB" w:rsidP="00F535CA">
      <w:pPr>
        <w:widowControl w:val="0"/>
        <w:rPr>
          <w:rFonts w:eastAsia="Calibri"/>
          <w:bCs/>
          <w:szCs w:val="24"/>
          <w:lang w:val="en-IN"/>
        </w:rPr>
        <w:pPrChange w:id="2205" w:author="mananarora1571@gmail.com" w:date="2021-05-30T15:12:00Z">
          <w:pPr/>
        </w:pPrChange>
      </w:pPr>
      <w:r w:rsidRPr="00DE39BA">
        <w:rPr>
          <w:rFonts w:eastAsia="Calibri"/>
          <w:bCs/>
          <w:szCs w:val="24"/>
          <w:lang w:val="en-IN"/>
        </w:rPr>
        <w:t xml:space="preserve">      ),</w:t>
      </w:r>
    </w:p>
    <w:p w14:paraId="2820008D" w14:textId="77777777" w:rsidR="00947DCB" w:rsidRPr="00DE39BA" w:rsidRDefault="00947DCB" w:rsidP="00F535CA">
      <w:pPr>
        <w:widowControl w:val="0"/>
        <w:rPr>
          <w:rFonts w:eastAsia="Calibri"/>
          <w:bCs/>
          <w:szCs w:val="24"/>
          <w:lang w:val="en-IN"/>
        </w:rPr>
        <w:pPrChange w:id="2206" w:author="mananarora1571@gmail.com" w:date="2021-05-30T15:12:00Z">
          <w:pPr/>
        </w:pPrChange>
      </w:pPr>
      <w:r w:rsidRPr="00DE39BA">
        <w:rPr>
          <w:rFonts w:eastAsia="Calibri"/>
          <w:bCs/>
          <w:szCs w:val="24"/>
          <w:lang w:val="en-IN"/>
        </w:rPr>
        <w:t xml:space="preserve">      body: SafeArea(</w:t>
      </w:r>
    </w:p>
    <w:p w14:paraId="6EC1F930" w14:textId="77777777" w:rsidR="00947DCB" w:rsidRPr="00DE39BA" w:rsidRDefault="00947DCB" w:rsidP="00F535CA">
      <w:pPr>
        <w:widowControl w:val="0"/>
        <w:rPr>
          <w:rFonts w:eastAsia="Calibri"/>
          <w:bCs/>
          <w:szCs w:val="24"/>
          <w:lang w:val="en-IN"/>
        </w:rPr>
        <w:pPrChange w:id="2207" w:author="mananarora1571@gmail.com" w:date="2021-05-30T15:12:00Z">
          <w:pPr/>
        </w:pPrChange>
      </w:pPr>
      <w:r w:rsidRPr="00DE39BA">
        <w:rPr>
          <w:rFonts w:eastAsia="Calibri"/>
          <w:bCs/>
          <w:szCs w:val="24"/>
          <w:lang w:val="en-IN"/>
        </w:rPr>
        <w:lastRenderedPageBreak/>
        <w:t xml:space="preserve">        // child: Obx(</w:t>
      </w:r>
    </w:p>
    <w:p w14:paraId="228189B8" w14:textId="77777777" w:rsidR="00947DCB" w:rsidRPr="00DE39BA" w:rsidRDefault="00947DCB" w:rsidP="00F535CA">
      <w:pPr>
        <w:widowControl w:val="0"/>
        <w:rPr>
          <w:rFonts w:eastAsia="Calibri"/>
          <w:bCs/>
          <w:szCs w:val="24"/>
          <w:lang w:val="en-IN"/>
        </w:rPr>
        <w:pPrChange w:id="2208" w:author="mananarora1571@gmail.com" w:date="2021-05-30T15:12:00Z">
          <w:pPr/>
        </w:pPrChange>
      </w:pPr>
      <w:r w:rsidRPr="00DE39BA">
        <w:rPr>
          <w:rFonts w:eastAsia="Calibri"/>
          <w:bCs/>
          <w:szCs w:val="24"/>
          <w:lang w:val="en-IN"/>
        </w:rPr>
        <w:t xml:space="preserve">        //   () =&gt; !controller.isLoaded.value</w:t>
      </w:r>
    </w:p>
    <w:p w14:paraId="5E8D253E" w14:textId="77777777" w:rsidR="00947DCB" w:rsidRPr="00DE39BA" w:rsidRDefault="00947DCB" w:rsidP="00F535CA">
      <w:pPr>
        <w:widowControl w:val="0"/>
        <w:rPr>
          <w:rFonts w:eastAsia="Calibri"/>
          <w:bCs/>
          <w:szCs w:val="24"/>
          <w:lang w:val="en-IN"/>
        </w:rPr>
        <w:pPrChange w:id="2209" w:author="mananarora1571@gmail.com" w:date="2021-05-30T15:12:00Z">
          <w:pPr/>
        </w:pPrChange>
      </w:pPr>
      <w:r w:rsidRPr="00DE39BA">
        <w:rPr>
          <w:rFonts w:eastAsia="Calibri"/>
          <w:bCs/>
          <w:szCs w:val="24"/>
          <w:lang w:val="en-IN"/>
        </w:rPr>
        <w:t xml:space="preserve">        //       ? const Center(child: CircularProgressIndicator())</w:t>
      </w:r>
    </w:p>
    <w:p w14:paraId="67DAADB6" w14:textId="77777777" w:rsidR="00947DCB" w:rsidRPr="00DE39BA" w:rsidRDefault="00947DCB" w:rsidP="00F535CA">
      <w:pPr>
        <w:widowControl w:val="0"/>
        <w:rPr>
          <w:rFonts w:eastAsia="Calibri"/>
          <w:bCs/>
          <w:szCs w:val="24"/>
          <w:lang w:val="en-IN"/>
        </w:rPr>
        <w:pPrChange w:id="2210" w:author="mananarora1571@gmail.com" w:date="2021-05-30T15:12:00Z">
          <w:pPr/>
        </w:pPrChange>
      </w:pPr>
      <w:r w:rsidRPr="00DE39BA">
        <w:rPr>
          <w:rFonts w:eastAsia="Calibri"/>
          <w:bCs/>
          <w:szCs w:val="24"/>
          <w:lang w:val="en-IN"/>
        </w:rPr>
        <w:t xml:space="preserve">        //       : GoogleMap(</w:t>
      </w:r>
    </w:p>
    <w:p w14:paraId="4B47186D" w14:textId="77777777" w:rsidR="00947DCB" w:rsidRPr="00DE39BA" w:rsidRDefault="00947DCB" w:rsidP="00F535CA">
      <w:pPr>
        <w:widowControl w:val="0"/>
        <w:rPr>
          <w:rFonts w:eastAsia="Calibri"/>
          <w:bCs/>
          <w:szCs w:val="24"/>
          <w:lang w:val="en-IN"/>
        </w:rPr>
        <w:pPrChange w:id="2211" w:author="mananarora1571@gmail.com" w:date="2021-05-30T15:12:00Z">
          <w:pPr/>
        </w:pPrChange>
      </w:pPr>
      <w:r w:rsidRPr="00DE39BA">
        <w:rPr>
          <w:rFonts w:eastAsia="Calibri"/>
          <w:bCs/>
          <w:szCs w:val="24"/>
          <w:lang w:val="en-IN"/>
        </w:rPr>
        <w:t xml:space="preserve">        //           initialCameraPosition: CameraPosition(</w:t>
      </w:r>
    </w:p>
    <w:p w14:paraId="0180EA5D" w14:textId="77777777" w:rsidR="00947DCB" w:rsidRPr="00DE39BA" w:rsidRDefault="00947DCB" w:rsidP="00F535CA">
      <w:pPr>
        <w:widowControl w:val="0"/>
        <w:rPr>
          <w:rFonts w:eastAsia="Calibri"/>
          <w:bCs/>
          <w:szCs w:val="24"/>
          <w:lang w:val="en-IN"/>
        </w:rPr>
        <w:pPrChange w:id="2212" w:author="mananarora1571@gmail.com" w:date="2021-05-30T15:12:00Z">
          <w:pPr/>
        </w:pPrChange>
      </w:pPr>
      <w:r w:rsidRPr="00DE39BA">
        <w:rPr>
          <w:rFonts w:eastAsia="Calibri"/>
          <w:bCs/>
          <w:szCs w:val="24"/>
          <w:lang w:val="en-IN"/>
        </w:rPr>
        <w:t xml:space="preserve">        //             target: LatLng(</w:t>
      </w:r>
    </w:p>
    <w:p w14:paraId="49ABA051" w14:textId="77777777" w:rsidR="00947DCB" w:rsidRPr="00DE39BA" w:rsidRDefault="00947DCB" w:rsidP="00F535CA">
      <w:pPr>
        <w:widowControl w:val="0"/>
        <w:rPr>
          <w:rFonts w:eastAsia="Calibri"/>
          <w:bCs/>
          <w:szCs w:val="24"/>
          <w:lang w:val="en-IN"/>
        </w:rPr>
        <w:pPrChange w:id="2213" w:author="mananarora1571@gmail.com" w:date="2021-05-30T15:12:00Z">
          <w:pPr/>
        </w:pPrChange>
      </w:pPr>
      <w:r w:rsidRPr="00DE39BA">
        <w:rPr>
          <w:rFonts w:eastAsia="Calibri"/>
          <w:bCs/>
          <w:szCs w:val="24"/>
          <w:lang w:val="en-IN"/>
        </w:rPr>
        <w:t xml:space="preserve">        //               controller.locationData.latitude,</w:t>
      </w:r>
    </w:p>
    <w:p w14:paraId="5832158C" w14:textId="77777777" w:rsidR="00947DCB" w:rsidRPr="00DE39BA" w:rsidRDefault="00947DCB" w:rsidP="00F535CA">
      <w:pPr>
        <w:widowControl w:val="0"/>
        <w:rPr>
          <w:rFonts w:eastAsia="Calibri"/>
          <w:bCs/>
          <w:szCs w:val="24"/>
          <w:lang w:val="en-IN"/>
        </w:rPr>
        <w:pPrChange w:id="2214" w:author="mananarora1571@gmail.com" w:date="2021-05-30T15:12:00Z">
          <w:pPr/>
        </w:pPrChange>
      </w:pPr>
      <w:r w:rsidRPr="00DE39BA">
        <w:rPr>
          <w:rFonts w:eastAsia="Calibri"/>
          <w:bCs/>
          <w:szCs w:val="24"/>
          <w:lang w:val="en-IN"/>
        </w:rPr>
        <w:t xml:space="preserve">        //               controller.locationData.longitude,</w:t>
      </w:r>
    </w:p>
    <w:p w14:paraId="1471842A" w14:textId="77777777" w:rsidR="00947DCB" w:rsidRPr="00DE39BA" w:rsidRDefault="00947DCB" w:rsidP="00F535CA">
      <w:pPr>
        <w:widowControl w:val="0"/>
        <w:rPr>
          <w:rFonts w:eastAsia="Calibri"/>
          <w:bCs/>
          <w:szCs w:val="24"/>
          <w:lang w:val="en-IN"/>
        </w:rPr>
        <w:pPrChange w:id="2215" w:author="mananarora1571@gmail.com" w:date="2021-05-30T15:12:00Z">
          <w:pPr/>
        </w:pPrChange>
      </w:pPr>
      <w:r w:rsidRPr="00DE39BA">
        <w:rPr>
          <w:rFonts w:eastAsia="Calibri"/>
          <w:bCs/>
          <w:szCs w:val="24"/>
          <w:lang w:val="en-IN"/>
        </w:rPr>
        <w:t xml:space="preserve">        //             ),</w:t>
      </w:r>
    </w:p>
    <w:p w14:paraId="61E7ECBD" w14:textId="77777777" w:rsidR="00947DCB" w:rsidRPr="00DE39BA" w:rsidRDefault="00947DCB" w:rsidP="00F535CA">
      <w:pPr>
        <w:widowControl w:val="0"/>
        <w:rPr>
          <w:rFonts w:eastAsia="Calibri"/>
          <w:bCs/>
          <w:szCs w:val="24"/>
          <w:lang w:val="en-IN"/>
        </w:rPr>
        <w:pPrChange w:id="2216" w:author="mananarora1571@gmail.com" w:date="2021-05-30T15:12:00Z">
          <w:pPr/>
        </w:pPrChange>
      </w:pPr>
      <w:r w:rsidRPr="00DE39BA">
        <w:rPr>
          <w:rFonts w:eastAsia="Calibri"/>
          <w:bCs/>
          <w:szCs w:val="24"/>
          <w:lang w:val="en-IN"/>
        </w:rPr>
        <w:t xml:space="preserve">        //             zoom: 17,</w:t>
      </w:r>
    </w:p>
    <w:p w14:paraId="1971F251" w14:textId="77777777" w:rsidR="00947DCB" w:rsidRPr="00DE39BA" w:rsidRDefault="00947DCB" w:rsidP="00F535CA">
      <w:pPr>
        <w:widowControl w:val="0"/>
        <w:rPr>
          <w:rFonts w:eastAsia="Calibri"/>
          <w:bCs/>
          <w:szCs w:val="24"/>
          <w:lang w:val="en-IN"/>
        </w:rPr>
        <w:pPrChange w:id="2217" w:author="mananarora1571@gmail.com" w:date="2021-05-30T15:12:00Z">
          <w:pPr/>
        </w:pPrChange>
      </w:pPr>
      <w:r w:rsidRPr="00DE39BA">
        <w:rPr>
          <w:rFonts w:eastAsia="Calibri"/>
          <w:bCs/>
          <w:szCs w:val="24"/>
          <w:lang w:val="en-IN"/>
        </w:rPr>
        <w:t xml:space="preserve">        //           ),</w:t>
      </w:r>
    </w:p>
    <w:p w14:paraId="4369D73B" w14:textId="77777777" w:rsidR="00947DCB" w:rsidRPr="00DE39BA" w:rsidRDefault="00947DCB" w:rsidP="00F535CA">
      <w:pPr>
        <w:widowControl w:val="0"/>
        <w:rPr>
          <w:rFonts w:eastAsia="Calibri"/>
          <w:bCs/>
          <w:szCs w:val="24"/>
          <w:lang w:val="en-IN"/>
        </w:rPr>
        <w:pPrChange w:id="2218" w:author="mananarora1571@gmail.com" w:date="2021-05-30T15:12:00Z">
          <w:pPr/>
        </w:pPrChange>
      </w:pPr>
      <w:r w:rsidRPr="00DE39BA">
        <w:rPr>
          <w:rFonts w:eastAsia="Calibri"/>
          <w:bCs/>
          <w:szCs w:val="24"/>
          <w:lang w:val="en-IN"/>
        </w:rPr>
        <w:t xml:space="preserve">        //           onMapCreated: (GoogleMapController controller) {</w:t>
      </w:r>
    </w:p>
    <w:p w14:paraId="4E72C90D" w14:textId="77777777" w:rsidR="00947DCB" w:rsidRPr="00DE39BA" w:rsidRDefault="00947DCB" w:rsidP="00F535CA">
      <w:pPr>
        <w:widowControl w:val="0"/>
        <w:rPr>
          <w:rFonts w:eastAsia="Calibri"/>
          <w:bCs/>
          <w:szCs w:val="24"/>
          <w:lang w:val="en-IN"/>
        </w:rPr>
        <w:pPrChange w:id="2219" w:author="mananarora1571@gmail.com" w:date="2021-05-30T15:12:00Z">
          <w:pPr/>
        </w:pPrChange>
      </w:pPr>
      <w:r w:rsidRPr="00DE39BA">
        <w:rPr>
          <w:rFonts w:eastAsia="Calibri"/>
          <w:bCs/>
          <w:szCs w:val="24"/>
          <w:lang w:val="en-IN"/>
        </w:rPr>
        <w:t xml:space="preserve">        //             _controller.complete(controller);</w:t>
      </w:r>
    </w:p>
    <w:p w14:paraId="2497D0AA" w14:textId="77777777" w:rsidR="00947DCB" w:rsidRPr="00DE39BA" w:rsidRDefault="00947DCB" w:rsidP="00F535CA">
      <w:pPr>
        <w:widowControl w:val="0"/>
        <w:rPr>
          <w:rFonts w:eastAsia="Calibri"/>
          <w:bCs/>
          <w:szCs w:val="24"/>
          <w:lang w:val="en-IN"/>
        </w:rPr>
        <w:pPrChange w:id="2220" w:author="mananarora1571@gmail.com" w:date="2021-05-30T15:12:00Z">
          <w:pPr/>
        </w:pPrChange>
      </w:pPr>
      <w:r w:rsidRPr="00DE39BA">
        <w:rPr>
          <w:rFonts w:eastAsia="Calibri"/>
          <w:bCs/>
          <w:szCs w:val="24"/>
          <w:lang w:val="en-IN"/>
        </w:rPr>
        <w:t xml:space="preserve">        //             mapController = controller;</w:t>
      </w:r>
    </w:p>
    <w:p w14:paraId="6F2CD489" w14:textId="77777777" w:rsidR="00947DCB" w:rsidRPr="00DE39BA" w:rsidRDefault="00947DCB" w:rsidP="00F535CA">
      <w:pPr>
        <w:widowControl w:val="0"/>
        <w:rPr>
          <w:rFonts w:eastAsia="Calibri"/>
          <w:bCs/>
          <w:szCs w:val="24"/>
          <w:lang w:val="en-IN"/>
        </w:rPr>
        <w:pPrChange w:id="2221" w:author="mananarora1571@gmail.com" w:date="2021-05-30T15:12:00Z">
          <w:pPr/>
        </w:pPrChange>
      </w:pPr>
      <w:r w:rsidRPr="00DE39BA">
        <w:rPr>
          <w:rFonts w:eastAsia="Calibri"/>
          <w:bCs/>
          <w:szCs w:val="24"/>
          <w:lang w:val="en-IN"/>
        </w:rPr>
        <w:t xml:space="preserve">        //             mapController.setMapStyle(_mapStyle);</w:t>
      </w:r>
    </w:p>
    <w:p w14:paraId="25E27040" w14:textId="77777777" w:rsidR="00947DCB" w:rsidRPr="00DE39BA" w:rsidRDefault="00947DCB" w:rsidP="00F535CA">
      <w:pPr>
        <w:widowControl w:val="0"/>
        <w:rPr>
          <w:rFonts w:eastAsia="Calibri"/>
          <w:bCs/>
          <w:szCs w:val="24"/>
          <w:lang w:val="en-IN"/>
        </w:rPr>
        <w:pPrChange w:id="2222" w:author="mananarora1571@gmail.com" w:date="2021-05-30T15:12:00Z">
          <w:pPr/>
        </w:pPrChange>
      </w:pPr>
      <w:r w:rsidRPr="00DE39BA">
        <w:rPr>
          <w:rFonts w:eastAsia="Calibri"/>
          <w:bCs/>
          <w:szCs w:val="24"/>
          <w:lang w:val="en-IN"/>
        </w:rPr>
        <w:t xml:space="preserve">        //           },</w:t>
      </w:r>
    </w:p>
    <w:p w14:paraId="7AF9110D" w14:textId="77777777" w:rsidR="00947DCB" w:rsidRPr="00DE39BA" w:rsidRDefault="00947DCB" w:rsidP="00F535CA">
      <w:pPr>
        <w:widowControl w:val="0"/>
        <w:rPr>
          <w:rFonts w:eastAsia="Calibri"/>
          <w:bCs/>
          <w:szCs w:val="24"/>
          <w:lang w:val="en-IN"/>
        </w:rPr>
        <w:pPrChange w:id="2223" w:author="mananarora1571@gmail.com" w:date="2021-05-30T15:12:00Z">
          <w:pPr/>
        </w:pPrChange>
      </w:pPr>
      <w:r w:rsidRPr="00DE39BA">
        <w:rPr>
          <w:rFonts w:eastAsia="Calibri"/>
          <w:bCs/>
          <w:szCs w:val="24"/>
          <w:lang w:val="en-IN"/>
        </w:rPr>
        <w:t xml:space="preserve">        //           circles: Set&lt;Circle&gt;.of(controller.circleList.values),</w:t>
      </w:r>
    </w:p>
    <w:p w14:paraId="40101CB4" w14:textId="77777777" w:rsidR="00947DCB" w:rsidRPr="00DE39BA" w:rsidRDefault="00947DCB" w:rsidP="00F535CA">
      <w:pPr>
        <w:widowControl w:val="0"/>
        <w:rPr>
          <w:rFonts w:eastAsia="Calibri"/>
          <w:bCs/>
          <w:szCs w:val="24"/>
          <w:lang w:val="en-IN"/>
        </w:rPr>
        <w:pPrChange w:id="2224" w:author="mananarora1571@gmail.com" w:date="2021-05-30T15:12:00Z">
          <w:pPr/>
        </w:pPrChange>
      </w:pPr>
      <w:r w:rsidRPr="00DE39BA">
        <w:rPr>
          <w:rFonts w:eastAsia="Calibri"/>
          <w:bCs/>
          <w:szCs w:val="24"/>
          <w:lang w:val="en-IN"/>
        </w:rPr>
        <w:t xml:space="preserve">        //           myLocationEnabled: true,</w:t>
      </w:r>
    </w:p>
    <w:p w14:paraId="4529FE55" w14:textId="77777777" w:rsidR="00947DCB" w:rsidRPr="00DE39BA" w:rsidRDefault="00947DCB" w:rsidP="00F535CA">
      <w:pPr>
        <w:widowControl w:val="0"/>
        <w:rPr>
          <w:rFonts w:eastAsia="Calibri"/>
          <w:bCs/>
          <w:szCs w:val="24"/>
          <w:lang w:val="en-IN"/>
        </w:rPr>
        <w:pPrChange w:id="2225" w:author="mananarora1571@gmail.com" w:date="2021-05-30T15:12:00Z">
          <w:pPr/>
        </w:pPrChange>
      </w:pPr>
      <w:r w:rsidRPr="00DE39BA">
        <w:rPr>
          <w:rFonts w:eastAsia="Calibri"/>
          <w:bCs/>
          <w:szCs w:val="24"/>
          <w:lang w:val="en-IN"/>
        </w:rPr>
        <w:t xml:space="preserve">        //           onLongPress: (argument) {</w:t>
      </w:r>
    </w:p>
    <w:p w14:paraId="770ECDA8" w14:textId="77777777" w:rsidR="00947DCB" w:rsidRPr="00DE39BA" w:rsidRDefault="00947DCB" w:rsidP="00F535CA">
      <w:pPr>
        <w:widowControl w:val="0"/>
        <w:rPr>
          <w:rFonts w:eastAsia="Calibri"/>
          <w:bCs/>
          <w:szCs w:val="24"/>
          <w:lang w:val="en-IN"/>
        </w:rPr>
        <w:pPrChange w:id="2226" w:author="mananarora1571@gmail.com" w:date="2021-05-30T15:12:00Z">
          <w:pPr/>
        </w:pPrChange>
      </w:pPr>
      <w:r w:rsidRPr="00DE39BA">
        <w:rPr>
          <w:rFonts w:eastAsia="Calibri"/>
          <w:bCs/>
          <w:szCs w:val="24"/>
          <w:lang w:val="en-IN"/>
        </w:rPr>
        <w:t xml:space="preserve">        //             controller.isLoaded.value = false;</w:t>
      </w:r>
    </w:p>
    <w:p w14:paraId="0DF48A83" w14:textId="77777777" w:rsidR="00947DCB" w:rsidRPr="00DE39BA" w:rsidRDefault="00947DCB" w:rsidP="00F535CA">
      <w:pPr>
        <w:widowControl w:val="0"/>
        <w:rPr>
          <w:rFonts w:eastAsia="Calibri"/>
          <w:bCs/>
          <w:szCs w:val="24"/>
          <w:lang w:val="en-IN"/>
        </w:rPr>
        <w:pPrChange w:id="2227" w:author="mananarora1571@gmail.com" w:date="2021-05-30T15:12:00Z">
          <w:pPr/>
        </w:pPrChange>
      </w:pPr>
      <w:r w:rsidRPr="00DE39BA">
        <w:rPr>
          <w:rFonts w:eastAsia="Calibri"/>
          <w:bCs/>
          <w:szCs w:val="24"/>
          <w:lang w:val="en-IN"/>
        </w:rPr>
        <w:t xml:space="preserve">        //             controller.getHotspotList();</w:t>
      </w:r>
    </w:p>
    <w:p w14:paraId="79728D64" w14:textId="77777777" w:rsidR="00947DCB" w:rsidRPr="00DE39BA" w:rsidRDefault="00947DCB" w:rsidP="00F535CA">
      <w:pPr>
        <w:widowControl w:val="0"/>
        <w:rPr>
          <w:rFonts w:eastAsia="Calibri"/>
          <w:bCs/>
          <w:szCs w:val="24"/>
          <w:lang w:val="en-IN"/>
        </w:rPr>
        <w:pPrChange w:id="2228" w:author="mananarora1571@gmail.com" w:date="2021-05-30T15:12:00Z">
          <w:pPr/>
        </w:pPrChange>
      </w:pPr>
      <w:r w:rsidRPr="00DE39BA">
        <w:rPr>
          <w:rFonts w:eastAsia="Calibri"/>
          <w:bCs/>
          <w:szCs w:val="24"/>
          <w:lang w:val="en-IN"/>
        </w:rPr>
        <w:t xml:space="preserve">        //           },</w:t>
      </w:r>
    </w:p>
    <w:p w14:paraId="3AA7324F" w14:textId="77777777" w:rsidR="00947DCB" w:rsidRPr="00DE39BA" w:rsidRDefault="00947DCB" w:rsidP="00F535CA">
      <w:pPr>
        <w:widowControl w:val="0"/>
        <w:rPr>
          <w:rFonts w:eastAsia="Calibri"/>
          <w:bCs/>
          <w:szCs w:val="24"/>
          <w:lang w:val="en-IN"/>
        </w:rPr>
        <w:pPrChange w:id="2229" w:author="mananarora1571@gmail.com" w:date="2021-05-30T15:12:00Z">
          <w:pPr/>
        </w:pPrChange>
      </w:pPr>
      <w:r w:rsidRPr="00DE39BA">
        <w:rPr>
          <w:rFonts w:eastAsia="Calibri"/>
          <w:bCs/>
          <w:szCs w:val="24"/>
          <w:lang w:val="en-IN"/>
        </w:rPr>
        <w:t xml:space="preserve">        //         ),</w:t>
      </w:r>
    </w:p>
    <w:p w14:paraId="3B41D9A4" w14:textId="77777777" w:rsidR="00947DCB" w:rsidRPr="00DE39BA" w:rsidRDefault="00947DCB" w:rsidP="00F535CA">
      <w:pPr>
        <w:widowControl w:val="0"/>
        <w:rPr>
          <w:rFonts w:eastAsia="Calibri"/>
          <w:bCs/>
          <w:szCs w:val="24"/>
          <w:lang w:val="en-IN"/>
        </w:rPr>
        <w:pPrChange w:id="2230" w:author="mananarora1571@gmail.com" w:date="2021-05-30T15:12:00Z">
          <w:pPr/>
        </w:pPrChange>
      </w:pPr>
      <w:r w:rsidRPr="00DE39BA">
        <w:rPr>
          <w:rFonts w:eastAsia="Calibri"/>
          <w:bCs/>
          <w:szCs w:val="24"/>
          <w:lang w:val="en-IN"/>
        </w:rPr>
        <w:t xml:space="preserve">        // ),</w:t>
      </w:r>
    </w:p>
    <w:p w14:paraId="6847335B" w14:textId="77777777" w:rsidR="00947DCB" w:rsidRPr="00DE39BA" w:rsidRDefault="00947DCB" w:rsidP="00F535CA">
      <w:pPr>
        <w:widowControl w:val="0"/>
        <w:rPr>
          <w:rFonts w:eastAsia="Calibri"/>
          <w:bCs/>
          <w:szCs w:val="24"/>
          <w:lang w:val="en-IN"/>
        </w:rPr>
        <w:pPrChange w:id="2231" w:author="mananarora1571@gmail.com" w:date="2021-05-30T15:12:00Z">
          <w:pPr/>
        </w:pPrChange>
      </w:pPr>
      <w:r w:rsidRPr="00DE39BA">
        <w:rPr>
          <w:rFonts w:eastAsia="Calibri"/>
          <w:bCs/>
          <w:szCs w:val="24"/>
          <w:lang w:val="en-IN"/>
        </w:rPr>
        <w:t xml:space="preserve">        child: Obx(() {</w:t>
      </w:r>
    </w:p>
    <w:p w14:paraId="0E8A0E8A" w14:textId="77777777" w:rsidR="00947DCB" w:rsidRPr="00DE39BA" w:rsidRDefault="00947DCB" w:rsidP="00F535CA">
      <w:pPr>
        <w:widowControl w:val="0"/>
        <w:rPr>
          <w:rFonts w:eastAsia="Calibri"/>
          <w:bCs/>
          <w:szCs w:val="24"/>
          <w:lang w:val="en-IN"/>
        </w:rPr>
        <w:pPrChange w:id="2232" w:author="mananarora1571@gmail.com" w:date="2021-05-30T15:12:00Z">
          <w:pPr/>
        </w:pPrChange>
      </w:pPr>
      <w:r w:rsidRPr="00DE39BA">
        <w:rPr>
          <w:rFonts w:eastAsia="Calibri"/>
          <w:bCs/>
          <w:szCs w:val="24"/>
          <w:lang w:val="en-IN"/>
        </w:rPr>
        <w:t xml:space="preserve">          if (controller.currentState.value == AppState.initial) {</w:t>
      </w:r>
    </w:p>
    <w:p w14:paraId="615C8DDC" w14:textId="77777777" w:rsidR="00947DCB" w:rsidRPr="00DE39BA" w:rsidRDefault="00947DCB" w:rsidP="00F535CA">
      <w:pPr>
        <w:widowControl w:val="0"/>
        <w:rPr>
          <w:rFonts w:eastAsia="Calibri"/>
          <w:bCs/>
          <w:szCs w:val="24"/>
          <w:lang w:val="en-IN"/>
        </w:rPr>
        <w:pPrChange w:id="2233" w:author="mananarora1571@gmail.com" w:date="2021-05-30T15:12:00Z">
          <w:pPr/>
        </w:pPrChange>
      </w:pPr>
      <w:r w:rsidRPr="00DE39BA">
        <w:rPr>
          <w:rFonts w:eastAsia="Calibri"/>
          <w:bCs/>
          <w:szCs w:val="24"/>
          <w:lang w:val="en-IN"/>
        </w:rPr>
        <w:t xml:space="preserve">            return Text(controller.data);</w:t>
      </w:r>
    </w:p>
    <w:p w14:paraId="36BB26EF" w14:textId="77777777" w:rsidR="00947DCB" w:rsidRPr="00DE39BA" w:rsidRDefault="00947DCB" w:rsidP="00F535CA">
      <w:pPr>
        <w:widowControl w:val="0"/>
        <w:rPr>
          <w:rFonts w:eastAsia="Calibri"/>
          <w:bCs/>
          <w:szCs w:val="24"/>
          <w:lang w:val="en-IN"/>
        </w:rPr>
        <w:pPrChange w:id="2234" w:author="mananarora1571@gmail.com" w:date="2021-05-30T15:12:00Z">
          <w:pPr/>
        </w:pPrChange>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F535CA">
      <w:pPr>
        <w:widowControl w:val="0"/>
        <w:rPr>
          <w:rFonts w:eastAsia="Calibri"/>
          <w:bCs/>
          <w:szCs w:val="24"/>
          <w:lang w:val="en-IN"/>
        </w:rPr>
        <w:pPrChange w:id="2235" w:author="mananarora1571@gmail.com" w:date="2021-05-30T15:12:00Z">
          <w:pPr/>
        </w:pPrChange>
      </w:pPr>
      <w:r w:rsidRPr="00DE39BA">
        <w:rPr>
          <w:rFonts w:eastAsia="Calibri"/>
          <w:bCs/>
          <w:szCs w:val="24"/>
          <w:lang w:val="en-IN"/>
        </w:rPr>
        <w:t xml:space="preserve">            return const CircularProgressIndicator();</w:t>
      </w:r>
    </w:p>
    <w:p w14:paraId="338A7DDF" w14:textId="77777777" w:rsidR="00947DCB" w:rsidRPr="00DE39BA" w:rsidRDefault="00947DCB" w:rsidP="00F535CA">
      <w:pPr>
        <w:widowControl w:val="0"/>
        <w:rPr>
          <w:rFonts w:eastAsia="Calibri"/>
          <w:bCs/>
          <w:szCs w:val="24"/>
          <w:lang w:val="en-IN"/>
        </w:rPr>
        <w:pPrChange w:id="2236" w:author="mananarora1571@gmail.com" w:date="2021-05-30T15:12:00Z">
          <w:pPr/>
        </w:pPrChange>
      </w:pPr>
      <w:r w:rsidRPr="00DE39BA">
        <w:rPr>
          <w:rFonts w:eastAsia="Calibri"/>
          <w:bCs/>
          <w:szCs w:val="24"/>
          <w:lang w:val="en-IN"/>
        </w:rPr>
        <w:t xml:space="preserve">          } else if (controller.currentState.value == AppState.loaded) {</w:t>
      </w:r>
    </w:p>
    <w:p w14:paraId="630B95A6" w14:textId="77777777" w:rsidR="00947DCB" w:rsidRPr="00DE39BA" w:rsidRDefault="00947DCB" w:rsidP="00F535CA">
      <w:pPr>
        <w:widowControl w:val="0"/>
        <w:rPr>
          <w:rFonts w:eastAsia="Calibri"/>
          <w:bCs/>
          <w:szCs w:val="24"/>
          <w:lang w:val="en-IN"/>
        </w:rPr>
        <w:pPrChange w:id="2237" w:author="mananarora1571@gmail.com" w:date="2021-05-30T15:12:00Z">
          <w:pPr/>
        </w:pPrChange>
      </w:pPr>
      <w:r w:rsidRPr="00DE39BA">
        <w:rPr>
          <w:rFonts w:eastAsia="Calibri"/>
          <w:bCs/>
          <w:szCs w:val="24"/>
          <w:lang w:val="en-IN"/>
        </w:rPr>
        <w:t xml:space="preserve">            return GoogleMap(</w:t>
      </w:r>
    </w:p>
    <w:p w14:paraId="4E78DFA4" w14:textId="77777777" w:rsidR="00947DCB" w:rsidRPr="00DE39BA" w:rsidRDefault="00947DCB" w:rsidP="00F535CA">
      <w:pPr>
        <w:widowControl w:val="0"/>
        <w:rPr>
          <w:rFonts w:eastAsia="Calibri"/>
          <w:bCs/>
          <w:szCs w:val="24"/>
          <w:lang w:val="en-IN"/>
        </w:rPr>
        <w:pPrChange w:id="2238" w:author="mananarora1571@gmail.com" w:date="2021-05-30T15:12:00Z">
          <w:pPr/>
        </w:pPrChange>
      </w:pPr>
      <w:r w:rsidRPr="00DE39BA">
        <w:rPr>
          <w:rFonts w:eastAsia="Calibri"/>
          <w:bCs/>
          <w:szCs w:val="24"/>
          <w:lang w:val="en-IN"/>
        </w:rPr>
        <w:t xml:space="preserve">              initialCameraPosition: CameraPosition(</w:t>
      </w:r>
    </w:p>
    <w:p w14:paraId="0E28645B" w14:textId="77777777" w:rsidR="00947DCB" w:rsidRPr="00DE39BA" w:rsidRDefault="00947DCB" w:rsidP="00F535CA">
      <w:pPr>
        <w:widowControl w:val="0"/>
        <w:rPr>
          <w:rFonts w:eastAsia="Calibri"/>
          <w:bCs/>
          <w:szCs w:val="24"/>
          <w:lang w:val="en-IN"/>
        </w:rPr>
        <w:pPrChange w:id="2239" w:author="mananarora1571@gmail.com" w:date="2021-05-30T15:12:00Z">
          <w:pPr/>
        </w:pPrChange>
      </w:pPr>
      <w:r w:rsidRPr="00DE39BA">
        <w:rPr>
          <w:rFonts w:eastAsia="Calibri"/>
          <w:bCs/>
          <w:szCs w:val="24"/>
          <w:lang w:val="en-IN"/>
        </w:rPr>
        <w:t xml:space="preserve">                target: LatLng(</w:t>
      </w:r>
    </w:p>
    <w:p w14:paraId="3E9EBF5D" w14:textId="77777777" w:rsidR="00947DCB" w:rsidRPr="00DE39BA" w:rsidRDefault="00947DCB" w:rsidP="00F535CA">
      <w:pPr>
        <w:widowControl w:val="0"/>
        <w:rPr>
          <w:rFonts w:eastAsia="Calibri"/>
          <w:bCs/>
          <w:szCs w:val="24"/>
          <w:lang w:val="en-IN"/>
        </w:rPr>
        <w:pPrChange w:id="2240" w:author="mananarora1571@gmail.com" w:date="2021-05-30T15:12:00Z">
          <w:pPr/>
        </w:pPrChange>
      </w:pPr>
      <w:r w:rsidRPr="00DE39BA">
        <w:rPr>
          <w:rFonts w:eastAsia="Calibri"/>
          <w:bCs/>
          <w:szCs w:val="24"/>
          <w:lang w:val="en-IN"/>
        </w:rPr>
        <w:t xml:space="preserve">                  controller.locationData.latitude,</w:t>
      </w:r>
    </w:p>
    <w:p w14:paraId="6B20377D" w14:textId="77777777" w:rsidR="00947DCB" w:rsidRPr="00DE39BA" w:rsidRDefault="00947DCB" w:rsidP="00F535CA">
      <w:pPr>
        <w:widowControl w:val="0"/>
        <w:rPr>
          <w:rFonts w:eastAsia="Calibri"/>
          <w:bCs/>
          <w:szCs w:val="24"/>
          <w:lang w:val="en-IN"/>
        </w:rPr>
        <w:pPrChange w:id="2241" w:author="mananarora1571@gmail.com" w:date="2021-05-30T15:12:00Z">
          <w:pPr/>
        </w:pPrChange>
      </w:pPr>
      <w:r w:rsidRPr="00DE39BA">
        <w:rPr>
          <w:rFonts w:eastAsia="Calibri"/>
          <w:bCs/>
          <w:szCs w:val="24"/>
          <w:lang w:val="en-IN"/>
        </w:rPr>
        <w:t xml:space="preserve">                  controller.locationData.longitude,</w:t>
      </w:r>
    </w:p>
    <w:p w14:paraId="4DFD950B" w14:textId="77777777" w:rsidR="00947DCB" w:rsidRPr="00DE39BA" w:rsidRDefault="00947DCB" w:rsidP="00F535CA">
      <w:pPr>
        <w:widowControl w:val="0"/>
        <w:rPr>
          <w:rFonts w:eastAsia="Calibri"/>
          <w:bCs/>
          <w:szCs w:val="24"/>
          <w:lang w:val="en-IN"/>
        </w:rPr>
        <w:pPrChange w:id="2242" w:author="mananarora1571@gmail.com" w:date="2021-05-30T15:12:00Z">
          <w:pPr/>
        </w:pPrChange>
      </w:pPr>
      <w:r w:rsidRPr="00DE39BA">
        <w:rPr>
          <w:rFonts w:eastAsia="Calibri"/>
          <w:bCs/>
          <w:szCs w:val="24"/>
          <w:lang w:val="en-IN"/>
        </w:rPr>
        <w:t xml:space="preserve">                ),</w:t>
      </w:r>
    </w:p>
    <w:p w14:paraId="144BB0B9" w14:textId="77777777" w:rsidR="00947DCB" w:rsidRPr="00DE39BA" w:rsidRDefault="00947DCB" w:rsidP="00F535CA">
      <w:pPr>
        <w:widowControl w:val="0"/>
        <w:rPr>
          <w:rFonts w:eastAsia="Calibri"/>
          <w:bCs/>
          <w:szCs w:val="24"/>
          <w:lang w:val="en-IN"/>
        </w:rPr>
        <w:pPrChange w:id="2243" w:author="mananarora1571@gmail.com" w:date="2021-05-30T15:12:00Z">
          <w:pPr/>
        </w:pPrChange>
      </w:pPr>
      <w:r w:rsidRPr="00DE39BA">
        <w:rPr>
          <w:rFonts w:eastAsia="Calibri"/>
          <w:bCs/>
          <w:szCs w:val="24"/>
          <w:lang w:val="en-IN"/>
        </w:rPr>
        <w:t xml:space="preserve">                zoom: 17,</w:t>
      </w:r>
    </w:p>
    <w:p w14:paraId="36C767FF" w14:textId="77777777" w:rsidR="00947DCB" w:rsidRPr="00DE39BA" w:rsidRDefault="00947DCB" w:rsidP="00F535CA">
      <w:pPr>
        <w:widowControl w:val="0"/>
        <w:rPr>
          <w:rFonts w:eastAsia="Calibri"/>
          <w:bCs/>
          <w:szCs w:val="24"/>
          <w:lang w:val="en-IN"/>
        </w:rPr>
        <w:pPrChange w:id="2244" w:author="mananarora1571@gmail.com" w:date="2021-05-30T15:12:00Z">
          <w:pPr/>
        </w:pPrChange>
      </w:pPr>
      <w:r w:rsidRPr="00DE39BA">
        <w:rPr>
          <w:rFonts w:eastAsia="Calibri"/>
          <w:bCs/>
          <w:szCs w:val="24"/>
          <w:lang w:val="en-IN"/>
        </w:rPr>
        <w:t xml:space="preserve">              ),</w:t>
      </w:r>
    </w:p>
    <w:p w14:paraId="1AED83B8" w14:textId="77777777" w:rsidR="00947DCB" w:rsidRPr="00DE39BA" w:rsidRDefault="00947DCB" w:rsidP="00F535CA">
      <w:pPr>
        <w:widowControl w:val="0"/>
        <w:rPr>
          <w:rFonts w:eastAsia="Calibri"/>
          <w:bCs/>
          <w:szCs w:val="24"/>
          <w:lang w:val="en-IN"/>
        </w:rPr>
        <w:pPrChange w:id="2245" w:author="mananarora1571@gmail.com" w:date="2021-05-30T15:12:00Z">
          <w:pPr/>
        </w:pPrChange>
      </w:pPr>
      <w:r w:rsidRPr="00DE39BA">
        <w:rPr>
          <w:rFonts w:eastAsia="Calibri"/>
          <w:bCs/>
          <w:szCs w:val="24"/>
          <w:lang w:val="en-IN"/>
        </w:rPr>
        <w:t xml:space="preserve">              onMapCreated: (GoogleMapController controller) {</w:t>
      </w:r>
    </w:p>
    <w:p w14:paraId="24E2FAC5" w14:textId="77777777" w:rsidR="00947DCB" w:rsidRPr="00DE39BA" w:rsidRDefault="00947DCB" w:rsidP="00F535CA">
      <w:pPr>
        <w:widowControl w:val="0"/>
        <w:rPr>
          <w:rFonts w:eastAsia="Calibri"/>
          <w:bCs/>
          <w:szCs w:val="24"/>
          <w:lang w:val="en-IN"/>
        </w:rPr>
        <w:pPrChange w:id="2246" w:author="mananarora1571@gmail.com" w:date="2021-05-30T15:12:00Z">
          <w:pPr/>
        </w:pPrChange>
      </w:pPr>
      <w:r w:rsidRPr="00DE39BA">
        <w:rPr>
          <w:rFonts w:eastAsia="Calibri"/>
          <w:bCs/>
          <w:szCs w:val="24"/>
          <w:lang w:val="en-IN"/>
        </w:rPr>
        <w:t xml:space="preserve">                _controller.complete(controller);</w:t>
      </w:r>
    </w:p>
    <w:p w14:paraId="32BB11A3" w14:textId="77777777" w:rsidR="00947DCB" w:rsidRPr="00DE39BA" w:rsidRDefault="00947DCB" w:rsidP="00F535CA">
      <w:pPr>
        <w:widowControl w:val="0"/>
        <w:rPr>
          <w:rFonts w:eastAsia="Calibri"/>
          <w:bCs/>
          <w:szCs w:val="24"/>
          <w:lang w:val="en-IN"/>
        </w:rPr>
        <w:pPrChange w:id="2247" w:author="mananarora1571@gmail.com" w:date="2021-05-30T15:12:00Z">
          <w:pPr/>
        </w:pPrChange>
      </w:pPr>
      <w:r w:rsidRPr="00DE39BA">
        <w:rPr>
          <w:rFonts w:eastAsia="Calibri"/>
          <w:bCs/>
          <w:szCs w:val="24"/>
          <w:lang w:val="en-IN"/>
        </w:rPr>
        <w:t xml:space="preserve">                mapController = controller;</w:t>
      </w:r>
    </w:p>
    <w:p w14:paraId="4DA06B49" w14:textId="77777777" w:rsidR="00947DCB" w:rsidRPr="00DE39BA" w:rsidRDefault="00947DCB" w:rsidP="00F535CA">
      <w:pPr>
        <w:widowControl w:val="0"/>
        <w:rPr>
          <w:rFonts w:eastAsia="Calibri"/>
          <w:bCs/>
          <w:szCs w:val="24"/>
          <w:lang w:val="en-IN"/>
        </w:rPr>
        <w:pPrChange w:id="2248" w:author="mananarora1571@gmail.com" w:date="2021-05-30T15:12:00Z">
          <w:pPr/>
        </w:pPrChange>
      </w:pPr>
      <w:r w:rsidRPr="00DE39BA">
        <w:rPr>
          <w:rFonts w:eastAsia="Calibri"/>
          <w:bCs/>
          <w:szCs w:val="24"/>
          <w:lang w:val="en-IN"/>
        </w:rPr>
        <w:t xml:space="preserve">                mapController.setMapStyle(_mapStyle);</w:t>
      </w:r>
    </w:p>
    <w:p w14:paraId="1E40BDE4" w14:textId="77777777" w:rsidR="00947DCB" w:rsidRPr="00DE39BA" w:rsidRDefault="00947DCB" w:rsidP="00F535CA">
      <w:pPr>
        <w:widowControl w:val="0"/>
        <w:rPr>
          <w:rFonts w:eastAsia="Calibri"/>
          <w:bCs/>
          <w:szCs w:val="24"/>
          <w:lang w:val="en-IN"/>
        </w:rPr>
        <w:pPrChange w:id="2249" w:author="mananarora1571@gmail.com" w:date="2021-05-30T15:12:00Z">
          <w:pPr/>
        </w:pPrChange>
      </w:pPr>
      <w:r w:rsidRPr="00DE39BA">
        <w:rPr>
          <w:rFonts w:eastAsia="Calibri"/>
          <w:bCs/>
          <w:szCs w:val="24"/>
          <w:lang w:val="en-IN"/>
        </w:rPr>
        <w:t xml:space="preserve">              },</w:t>
      </w:r>
    </w:p>
    <w:p w14:paraId="34C19CA9" w14:textId="77777777" w:rsidR="00947DCB" w:rsidRPr="00DE39BA" w:rsidRDefault="00947DCB" w:rsidP="00F535CA">
      <w:pPr>
        <w:widowControl w:val="0"/>
        <w:rPr>
          <w:rFonts w:eastAsia="Calibri"/>
          <w:bCs/>
          <w:szCs w:val="24"/>
          <w:lang w:val="en-IN"/>
        </w:rPr>
        <w:pPrChange w:id="2250" w:author="mananarora1571@gmail.com" w:date="2021-05-30T15:12:00Z">
          <w:pPr/>
        </w:pPrChange>
      </w:pPr>
      <w:r w:rsidRPr="00DE39BA">
        <w:rPr>
          <w:rFonts w:eastAsia="Calibri"/>
          <w:bCs/>
          <w:szCs w:val="24"/>
          <w:lang w:val="en-IN"/>
        </w:rPr>
        <w:t xml:space="preserve">              circles: Set&lt;Circle&gt;.of(controller.circleList.values),</w:t>
      </w:r>
    </w:p>
    <w:p w14:paraId="02A3C827" w14:textId="77777777" w:rsidR="00947DCB" w:rsidRPr="00DE39BA" w:rsidRDefault="00947DCB" w:rsidP="00F535CA">
      <w:pPr>
        <w:widowControl w:val="0"/>
        <w:rPr>
          <w:rFonts w:eastAsia="Calibri"/>
          <w:bCs/>
          <w:szCs w:val="24"/>
          <w:lang w:val="en-IN"/>
        </w:rPr>
        <w:pPrChange w:id="2251" w:author="mananarora1571@gmail.com" w:date="2021-05-30T15:12:00Z">
          <w:pPr/>
        </w:pPrChange>
      </w:pPr>
      <w:r w:rsidRPr="00DE39BA">
        <w:rPr>
          <w:rFonts w:eastAsia="Calibri"/>
          <w:bCs/>
          <w:szCs w:val="24"/>
          <w:lang w:val="en-IN"/>
        </w:rPr>
        <w:t xml:space="preserve">              myLocationEnabled: true,</w:t>
      </w:r>
    </w:p>
    <w:p w14:paraId="604241F4" w14:textId="77777777" w:rsidR="00947DCB" w:rsidRPr="00DE39BA" w:rsidRDefault="00947DCB" w:rsidP="00F535CA">
      <w:pPr>
        <w:widowControl w:val="0"/>
        <w:rPr>
          <w:rFonts w:eastAsia="Calibri"/>
          <w:bCs/>
          <w:szCs w:val="24"/>
          <w:lang w:val="en-IN"/>
        </w:rPr>
        <w:pPrChange w:id="2252" w:author="mananarora1571@gmail.com" w:date="2021-05-30T15:12:00Z">
          <w:pPr/>
        </w:pPrChange>
      </w:pPr>
      <w:r w:rsidRPr="00DE39BA">
        <w:rPr>
          <w:rFonts w:eastAsia="Calibri"/>
          <w:bCs/>
          <w:szCs w:val="24"/>
          <w:lang w:val="en-IN"/>
        </w:rPr>
        <w:t xml:space="preserve">              // onLongPress: (argument) {</w:t>
      </w:r>
    </w:p>
    <w:p w14:paraId="68E919EA" w14:textId="77777777" w:rsidR="00947DCB" w:rsidRPr="00DE39BA" w:rsidRDefault="00947DCB" w:rsidP="00F535CA">
      <w:pPr>
        <w:widowControl w:val="0"/>
        <w:rPr>
          <w:rFonts w:eastAsia="Calibri"/>
          <w:bCs/>
          <w:szCs w:val="24"/>
          <w:lang w:val="en-IN"/>
        </w:rPr>
        <w:pPrChange w:id="2253" w:author="mananarora1571@gmail.com" w:date="2021-05-30T15:12:00Z">
          <w:pPr/>
        </w:pPrChange>
      </w:pPr>
      <w:r w:rsidRPr="00DE39BA">
        <w:rPr>
          <w:rFonts w:eastAsia="Calibri"/>
          <w:bCs/>
          <w:szCs w:val="24"/>
          <w:lang w:val="en-IN"/>
        </w:rPr>
        <w:t xml:space="preserve">              //   controller.isLoaded.value = false;</w:t>
      </w:r>
    </w:p>
    <w:p w14:paraId="5194028B" w14:textId="77777777" w:rsidR="00947DCB" w:rsidRPr="00DE39BA" w:rsidRDefault="00947DCB" w:rsidP="00F535CA">
      <w:pPr>
        <w:widowControl w:val="0"/>
        <w:rPr>
          <w:rFonts w:eastAsia="Calibri"/>
          <w:bCs/>
          <w:szCs w:val="24"/>
          <w:lang w:val="en-IN"/>
        </w:rPr>
        <w:pPrChange w:id="2254" w:author="mananarora1571@gmail.com" w:date="2021-05-30T15:12:00Z">
          <w:pPr/>
        </w:pPrChange>
      </w:pPr>
      <w:r w:rsidRPr="00DE39BA">
        <w:rPr>
          <w:rFonts w:eastAsia="Calibri"/>
          <w:bCs/>
          <w:szCs w:val="24"/>
          <w:lang w:val="en-IN"/>
        </w:rPr>
        <w:t xml:space="preserve">              //   controller.getHotspotList();</w:t>
      </w:r>
    </w:p>
    <w:p w14:paraId="363274D9" w14:textId="77777777" w:rsidR="00947DCB" w:rsidRPr="00DE39BA" w:rsidRDefault="00947DCB" w:rsidP="00F535CA">
      <w:pPr>
        <w:widowControl w:val="0"/>
        <w:rPr>
          <w:rFonts w:eastAsia="Calibri"/>
          <w:bCs/>
          <w:szCs w:val="24"/>
          <w:lang w:val="en-IN"/>
        </w:rPr>
        <w:pPrChange w:id="2255" w:author="mananarora1571@gmail.com" w:date="2021-05-30T15:12:00Z">
          <w:pPr/>
        </w:pPrChange>
      </w:pPr>
      <w:r w:rsidRPr="00DE39BA">
        <w:rPr>
          <w:rFonts w:eastAsia="Calibri"/>
          <w:bCs/>
          <w:szCs w:val="24"/>
          <w:lang w:val="en-IN"/>
        </w:rPr>
        <w:t xml:space="preserve">              // },</w:t>
      </w:r>
    </w:p>
    <w:p w14:paraId="48B98751" w14:textId="77777777" w:rsidR="00947DCB" w:rsidRPr="00DE39BA" w:rsidRDefault="00947DCB" w:rsidP="00F535CA">
      <w:pPr>
        <w:widowControl w:val="0"/>
        <w:rPr>
          <w:rFonts w:eastAsia="Calibri"/>
          <w:bCs/>
          <w:szCs w:val="24"/>
          <w:lang w:val="en-IN"/>
        </w:rPr>
        <w:pPrChange w:id="2256" w:author="mananarora1571@gmail.com" w:date="2021-05-30T15:12:00Z">
          <w:pPr/>
        </w:pPrChange>
      </w:pPr>
      <w:r w:rsidRPr="00DE39BA">
        <w:rPr>
          <w:rFonts w:eastAsia="Calibri"/>
          <w:bCs/>
          <w:szCs w:val="24"/>
          <w:lang w:val="en-IN"/>
        </w:rPr>
        <w:t xml:space="preserve">            );</w:t>
      </w:r>
    </w:p>
    <w:p w14:paraId="10890A24" w14:textId="77777777" w:rsidR="00947DCB" w:rsidRPr="00DE39BA" w:rsidRDefault="00947DCB" w:rsidP="00F535CA">
      <w:pPr>
        <w:widowControl w:val="0"/>
        <w:rPr>
          <w:rFonts w:eastAsia="Calibri"/>
          <w:bCs/>
          <w:szCs w:val="24"/>
          <w:lang w:val="en-IN"/>
        </w:rPr>
        <w:pPrChange w:id="2257" w:author="mananarora1571@gmail.com" w:date="2021-05-30T15:12:00Z">
          <w:pPr/>
        </w:pPrChange>
      </w:pPr>
      <w:r w:rsidRPr="00DE39BA">
        <w:rPr>
          <w:rFonts w:eastAsia="Calibri"/>
          <w:bCs/>
          <w:szCs w:val="24"/>
          <w:lang w:val="en-IN"/>
        </w:rPr>
        <w:t xml:space="preserve">          } else {</w:t>
      </w:r>
    </w:p>
    <w:p w14:paraId="7456C724" w14:textId="77777777" w:rsidR="00947DCB" w:rsidRPr="00DE39BA" w:rsidRDefault="00947DCB" w:rsidP="00F535CA">
      <w:pPr>
        <w:widowControl w:val="0"/>
        <w:rPr>
          <w:rFonts w:eastAsia="Calibri"/>
          <w:bCs/>
          <w:szCs w:val="24"/>
          <w:lang w:val="en-IN"/>
        </w:rPr>
        <w:pPrChange w:id="2258" w:author="mananarora1571@gmail.com" w:date="2021-05-30T15:12:00Z">
          <w:pPr/>
        </w:pPrChange>
      </w:pPr>
      <w:r w:rsidRPr="00DE39BA">
        <w:rPr>
          <w:rFonts w:eastAsia="Calibri"/>
          <w:bCs/>
          <w:szCs w:val="24"/>
          <w:lang w:val="en-IN"/>
        </w:rPr>
        <w:t xml:space="preserve">            return Text(controller.data);</w:t>
      </w:r>
    </w:p>
    <w:p w14:paraId="40229588" w14:textId="77777777" w:rsidR="00947DCB" w:rsidRPr="00DE39BA" w:rsidRDefault="00947DCB" w:rsidP="00F535CA">
      <w:pPr>
        <w:widowControl w:val="0"/>
        <w:rPr>
          <w:rFonts w:eastAsia="Calibri"/>
          <w:bCs/>
          <w:szCs w:val="24"/>
          <w:lang w:val="en-IN"/>
        </w:rPr>
        <w:pPrChange w:id="2259" w:author="mananarora1571@gmail.com" w:date="2021-05-30T15:12:00Z">
          <w:pPr/>
        </w:pPrChange>
      </w:pPr>
      <w:r w:rsidRPr="00DE39BA">
        <w:rPr>
          <w:rFonts w:eastAsia="Calibri"/>
          <w:bCs/>
          <w:szCs w:val="24"/>
          <w:lang w:val="en-IN"/>
        </w:rPr>
        <w:t xml:space="preserve">          }</w:t>
      </w:r>
    </w:p>
    <w:p w14:paraId="09CF5A27" w14:textId="77777777" w:rsidR="00947DCB" w:rsidRPr="00DE39BA" w:rsidRDefault="00947DCB" w:rsidP="00F535CA">
      <w:pPr>
        <w:widowControl w:val="0"/>
        <w:rPr>
          <w:rFonts w:eastAsia="Calibri"/>
          <w:bCs/>
          <w:szCs w:val="24"/>
          <w:lang w:val="en-IN"/>
        </w:rPr>
        <w:pPrChange w:id="2260" w:author="mananarora1571@gmail.com" w:date="2021-05-30T15:12:00Z">
          <w:pPr/>
        </w:pPrChange>
      </w:pPr>
      <w:r w:rsidRPr="00DE39BA">
        <w:rPr>
          <w:rFonts w:eastAsia="Calibri"/>
          <w:bCs/>
          <w:szCs w:val="24"/>
          <w:lang w:val="en-IN"/>
        </w:rPr>
        <w:t xml:space="preserve">        }),</w:t>
      </w:r>
    </w:p>
    <w:p w14:paraId="72C2322D" w14:textId="77777777" w:rsidR="00947DCB" w:rsidRPr="00DE39BA" w:rsidRDefault="00947DCB" w:rsidP="00F535CA">
      <w:pPr>
        <w:widowControl w:val="0"/>
        <w:rPr>
          <w:rFonts w:eastAsia="Calibri"/>
          <w:bCs/>
          <w:szCs w:val="24"/>
          <w:lang w:val="en-IN"/>
        </w:rPr>
        <w:pPrChange w:id="2261" w:author="mananarora1571@gmail.com" w:date="2021-05-30T15:12:00Z">
          <w:pPr/>
        </w:pPrChange>
      </w:pPr>
      <w:r w:rsidRPr="00DE39BA">
        <w:rPr>
          <w:rFonts w:eastAsia="Calibri"/>
          <w:bCs/>
          <w:szCs w:val="24"/>
          <w:lang w:val="en-IN"/>
        </w:rPr>
        <w:lastRenderedPageBreak/>
        <w:t xml:space="preserve">      ),</w:t>
      </w:r>
    </w:p>
    <w:p w14:paraId="1F0BE867" w14:textId="77777777" w:rsidR="00947DCB" w:rsidRPr="00DE39BA" w:rsidRDefault="00947DCB" w:rsidP="00F535CA">
      <w:pPr>
        <w:widowControl w:val="0"/>
        <w:rPr>
          <w:rFonts w:eastAsia="Calibri"/>
          <w:bCs/>
          <w:szCs w:val="24"/>
          <w:lang w:val="en-IN"/>
        </w:rPr>
        <w:pPrChange w:id="2262" w:author="mananarora1571@gmail.com" w:date="2021-05-30T15:12:00Z">
          <w:pPr/>
        </w:pPrChange>
      </w:pPr>
      <w:r w:rsidRPr="00DE39BA">
        <w:rPr>
          <w:rFonts w:eastAsia="Calibri"/>
          <w:bCs/>
          <w:szCs w:val="24"/>
          <w:lang w:val="en-IN"/>
        </w:rPr>
        <w:t xml:space="preserve">    );</w:t>
      </w:r>
    </w:p>
    <w:p w14:paraId="26DF7B3B" w14:textId="77777777" w:rsidR="00947DCB" w:rsidRPr="00DE39BA" w:rsidRDefault="00947DCB" w:rsidP="00F535CA">
      <w:pPr>
        <w:widowControl w:val="0"/>
        <w:rPr>
          <w:rFonts w:eastAsia="Calibri"/>
          <w:bCs/>
          <w:szCs w:val="24"/>
          <w:lang w:val="en-IN"/>
        </w:rPr>
        <w:pPrChange w:id="2263" w:author="mananarora1571@gmail.com" w:date="2021-05-30T15:12:00Z">
          <w:pPr/>
        </w:pPrChange>
      </w:pPr>
      <w:r w:rsidRPr="00DE39BA">
        <w:rPr>
          <w:rFonts w:eastAsia="Calibri"/>
          <w:bCs/>
          <w:szCs w:val="24"/>
          <w:lang w:val="en-IN"/>
        </w:rPr>
        <w:t xml:space="preserve">  }</w:t>
      </w:r>
    </w:p>
    <w:p w14:paraId="20365ABA" w14:textId="6EFBB7D6" w:rsidR="00947DCB" w:rsidRPr="00DE39BA" w:rsidRDefault="00947DCB" w:rsidP="00F535CA">
      <w:pPr>
        <w:widowControl w:val="0"/>
        <w:rPr>
          <w:rFonts w:eastAsia="Calibri"/>
          <w:bCs/>
          <w:szCs w:val="24"/>
          <w:lang w:val="en-IN"/>
        </w:rPr>
        <w:pPrChange w:id="2264" w:author="mananarora1571@gmail.com" w:date="2021-05-30T15:12:00Z">
          <w:pPr/>
        </w:pPrChange>
      </w:pPr>
      <w:r w:rsidRPr="00DE39BA">
        <w:rPr>
          <w:rFonts w:eastAsia="Calibri"/>
          <w:bCs/>
          <w:szCs w:val="24"/>
          <w:lang w:val="en-IN"/>
        </w:rPr>
        <w:t>}</w:t>
      </w:r>
    </w:p>
    <w:p w14:paraId="49C88647" w14:textId="1E8EA4D2" w:rsidR="00947DCB" w:rsidRPr="00DE39BA" w:rsidRDefault="00AA4CB4" w:rsidP="00F535CA">
      <w:pPr>
        <w:widowControl w:val="0"/>
        <w:rPr>
          <w:rFonts w:eastAsia="Calibri"/>
          <w:b/>
          <w:szCs w:val="24"/>
          <w:u w:val="single"/>
          <w:lang w:val="en-IN"/>
        </w:rPr>
        <w:pPrChange w:id="2265" w:author="mananarora1571@gmail.com" w:date="2021-05-30T15:12:00Z">
          <w:pPr/>
        </w:pPrChange>
      </w:pPr>
      <w:r w:rsidRPr="00DE39BA">
        <w:rPr>
          <w:rFonts w:eastAsia="Calibri"/>
          <w:b/>
          <w:szCs w:val="24"/>
          <w:u w:val="single"/>
          <w:lang w:val="en-IN"/>
        </w:rPr>
        <w:t>MAP_CONTROLLER.DART</w:t>
      </w:r>
    </w:p>
    <w:p w14:paraId="75CD1B32" w14:textId="77777777" w:rsidR="00947DCB" w:rsidRPr="00DE39BA" w:rsidRDefault="00947DCB" w:rsidP="00F535CA">
      <w:pPr>
        <w:widowControl w:val="0"/>
        <w:rPr>
          <w:rFonts w:eastAsia="Calibri"/>
          <w:bCs/>
          <w:szCs w:val="24"/>
          <w:lang w:val="en-IN"/>
        </w:rPr>
        <w:pPrChange w:id="2266" w:author="mananarora1571@gmail.com" w:date="2021-05-30T15:12:00Z">
          <w:pPr/>
        </w:pPrChange>
      </w:pPr>
      <w:r w:rsidRPr="00DE39BA">
        <w:rPr>
          <w:rFonts w:eastAsia="Calibri"/>
          <w:bCs/>
          <w:szCs w:val="24"/>
          <w:lang w:val="en-IN"/>
        </w:rPr>
        <w:t>import 'dart:async';</w:t>
      </w:r>
    </w:p>
    <w:p w14:paraId="58994F2A" w14:textId="77777777" w:rsidR="00947DCB" w:rsidRPr="00DE39BA" w:rsidRDefault="00947DCB" w:rsidP="00F535CA">
      <w:pPr>
        <w:widowControl w:val="0"/>
        <w:rPr>
          <w:rFonts w:eastAsia="Calibri"/>
          <w:bCs/>
          <w:szCs w:val="24"/>
          <w:lang w:val="en-IN"/>
        </w:rPr>
        <w:pPrChange w:id="2267" w:author="mananarora1571@gmail.com" w:date="2021-05-30T15:12:00Z">
          <w:pPr/>
        </w:pPrChange>
      </w:pPr>
      <w:r w:rsidRPr="00DE39BA">
        <w:rPr>
          <w:rFonts w:eastAsia="Calibri"/>
          <w:bCs/>
          <w:szCs w:val="24"/>
          <w:lang w:val="en-IN"/>
        </w:rPr>
        <w:t>import 'dart:collection';</w:t>
      </w:r>
    </w:p>
    <w:p w14:paraId="0C7EDDCB" w14:textId="77777777" w:rsidR="00947DCB" w:rsidRPr="00DE39BA" w:rsidRDefault="00947DCB" w:rsidP="00F535CA">
      <w:pPr>
        <w:widowControl w:val="0"/>
        <w:rPr>
          <w:rFonts w:eastAsia="Calibri"/>
          <w:bCs/>
          <w:szCs w:val="24"/>
          <w:lang w:val="en-IN"/>
        </w:rPr>
        <w:pPrChange w:id="2268" w:author="mananarora1571@gmail.com" w:date="2021-05-30T15:12:00Z">
          <w:pPr/>
        </w:pPrChange>
      </w:pPr>
    </w:p>
    <w:p w14:paraId="7A0F7EEC" w14:textId="77777777" w:rsidR="00947DCB" w:rsidRPr="00DE39BA" w:rsidRDefault="00947DCB" w:rsidP="00F535CA">
      <w:pPr>
        <w:widowControl w:val="0"/>
        <w:rPr>
          <w:rFonts w:eastAsia="Calibri"/>
          <w:bCs/>
          <w:szCs w:val="24"/>
          <w:lang w:val="en-IN"/>
        </w:rPr>
        <w:pPrChange w:id="2269" w:author="mananarora1571@gmail.com" w:date="2021-05-30T15:12:00Z">
          <w:pPr/>
        </w:pPrChange>
      </w:pPr>
      <w:r w:rsidRPr="00DE39BA">
        <w:rPr>
          <w:rFonts w:eastAsia="Calibri"/>
          <w:bCs/>
          <w:szCs w:val="24"/>
          <w:lang w:val="en-IN"/>
        </w:rPr>
        <w:t>import 'package:flutter/material.dart';</w:t>
      </w:r>
    </w:p>
    <w:p w14:paraId="3F851D32" w14:textId="77777777" w:rsidR="00947DCB" w:rsidRPr="00DE39BA" w:rsidRDefault="00947DCB" w:rsidP="00F535CA">
      <w:pPr>
        <w:widowControl w:val="0"/>
        <w:rPr>
          <w:rFonts w:eastAsia="Calibri"/>
          <w:bCs/>
          <w:szCs w:val="24"/>
          <w:lang w:val="en-IN"/>
        </w:rPr>
        <w:pPrChange w:id="2270" w:author="mananarora1571@gmail.com" w:date="2021-05-30T15:12:00Z">
          <w:pPr/>
        </w:pPrChange>
      </w:pPr>
      <w:r w:rsidRPr="00DE39BA">
        <w:rPr>
          <w:rFonts w:eastAsia="Calibri"/>
          <w:bCs/>
          <w:szCs w:val="24"/>
          <w:lang w:val="en-IN"/>
        </w:rPr>
        <w:t>import 'package:get/get.dart';</w:t>
      </w:r>
    </w:p>
    <w:p w14:paraId="70BDCB92" w14:textId="77777777" w:rsidR="00947DCB" w:rsidRPr="00DE39BA" w:rsidRDefault="00947DCB" w:rsidP="00F535CA">
      <w:pPr>
        <w:widowControl w:val="0"/>
        <w:rPr>
          <w:rFonts w:eastAsia="Calibri"/>
          <w:bCs/>
          <w:szCs w:val="24"/>
          <w:lang w:val="en-IN"/>
        </w:rPr>
        <w:pPrChange w:id="2271" w:author="mananarora1571@gmail.com" w:date="2021-05-30T15:12:00Z">
          <w:pPr/>
        </w:pPrChange>
      </w:pPr>
      <w:r w:rsidRPr="00DE39BA">
        <w:rPr>
          <w:rFonts w:eastAsia="Calibri"/>
          <w:bCs/>
          <w:szCs w:val="24"/>
          <w:lang w:val="en-IN"/>
        </w:rPr>
        <w:t>import 'package:google_maps_flutter/google_maps_flutter.dart';</w:t>
      </w:r>
    </w:p>
    <w:p w14:paraId="3C379A06" w14:textId="77777777" w:rsidR="00947DCB" w:rsidRPr="00DE39BA" w:rsidRDefault="00947DCB" w:rsidP="00F535CA">
      <w:pPr>
        <w:widowControl w:val="0"/>
        <w:rPr>
          <w:rFonts w:eastAsia="Calibri"/>
          <w:bCs/>
          <w:szCs w:val="24"/>
          <w:lang w:val="en-IN"/>
        </w:rPr>
        <w:pPrChange w:id="2272" w:author="mananarora1571@gmail.com" w:date="2021-05-30T15:12:00Z">
          <w:pPr/>
        </w:pPrChange>
      </w:pPr>
      <w:r w:rsidRPr="00DE39BA">
        <w:rPr>
          <w:rFonts w:eastAsia="Calibri"/>
          <w:bCs/>
          <w:szCs w:val="24"/>
          <w:lang w:val="en-IN"/>
        </w:rPr>
        <w:t>import 'package:location/location.dart';</w:t>
      </w:r>
    </w:p>
    <w:p w14:paraId="3C1CA6EE" w14:textId="77777777" w:rsidR="00947DCB" w:rsidRPr="00DE39BA" w:rsidRDefault="00947DCB" w:rsidP="00F535CA">
      <w:pPr>
        <w:widowControl w:val="0"/>
        <w:rPr>
          <w:rFonts w:eastAsia="Calibri"/>
          <w:bCs/>
          <w:szCs w:val="24"/>
          <w:lang w:val="en-IN"/>
        </w:rPr>
        <w:pPrChange w:id="2273" w:author="mananarora1571@gmail.com" w:date="2021-05-30T15:12:00Z">
          <w:pPr/>
        </w:pPrChange>
      </w:pPr>
    </w:p>
    <w:p w14:paraId="323CCEA1" w14:textId="77777777" w:rsidR="00947DCB" w:rsidRPr="00DE39BA" w:rsidRDefault="00947DCB" w:rsidP="00F535CA">
      <w:pPr>
        <w:widowControl w:val="0"/>
        <w:rPr>
          <w:rFonts w:eastAsia="Calibri"/>
          <w:bCs/>
          <w:szCs w:val="24"/>
          <w:lang w:val="en-IN"/>
        </w:rPr>
        <w:pPrChange w:id="2274" w:author="mananarora1571@gmail.com" w:date="2021-05-30T15:12:00Z">
          <w:pPr/>
        </w:pPrChange>
      </w:pPr>
      <w:r w:rsidRPr="00DE39BA">
        <w:rPr>
          <w:rFonts w:eastAsia="Calibri"/>
          <w:bCs/>
          <w:szCs w:val="24"/>
          <w:lang w:val="en-IN"/>
        </w:rPr>
        <w:t>import '../../constants/constants.dart';</w:t>
      </w:r>
    </w:p>
    <w:p w14:paraId="61CFCBFB" w14:textId="77777777" w:rsidR="00947DCB" w:rsidRPr="00DE39BA" w:rsidRDefault="00947DCB" w:rsidP="00F535CA">
      <w:pPr>
        <w:widowControl w:val="0"/>
        <w:rPr>
          <w:rFonts w:eastAsia="Calibri"/>
          <w:bCs/>
          <w:szCs w:val="24"/>
          <w:lang w:val="en-IN"/>
        </w:rPr>
        <w:pPrChange w:id="2275" w:author="mananarora1571@gmail.com" w:date="2021-05-30T15:12:00Z">
          <w:pPr/>
        </w:pPrChange>
      </w:pPr>
      <w:r w:rsidRPr="00DE39BA">
        <w:rPr>
          <w:rFonts w:eastAsia="Calibri"/>
          <w:bCs/>
          <w:szCs w:val="24"/>
          <w:lang w:val="en-IN"/>
        </w:rPr>
        <w:t>import '../../data/models/failure_model.dart';</w:t>
      </w:r>
    </w:p>
    <w:p w14:paraId="7BD13FAF" w14:textId="77777777" w:rsidR="00947DCB" w:rsidRPr="00DE39BA" w:rsidRDefault="00947DCB" w:rsidP="00F535CA">
      <w:pPr>
        <w:widowControl w:val="0"/>
        <w:rPr>
          <w:rFonts w:eastAsia="Calibri"/>
          <w:bCs/>
          <w:szCs w:val="24"/>
          <w:lang w:val="en-IN"/>
        </w:rPr>
        <w:pPrChange w:id="2276" w:author="mananarora1571@gmail.com" w:date="2021-05-30T15:12:00Z">
          <w:pPr/>
        </w:pPrChange>
      </w:pPr>
      <w:r w:rsidRPr="00DE39BA">
        <w:rPr>
          <w:rFonts w:eastAsia="Calibri"/>
          <w:bCs/>
          <w:szCs w:val="24"/>
          <w:lang w:val="en-IN"/>
        </w:rPr>
        <w:t>import '../../data/models/hotspot_model.dart';</w:t>
      </w:r>
    </w:p>
    <w:p w14:paraId="2585252C" w14:textId="77777777" w:rsidR="00947DCB" w:rsidRPr="00DE39BA" w:rsidRDefault="00947DCB" w:rsidP="00F535CA">
      <w:pPr>
        <w:widowControl w:val="0"/>
        <w:rPr>
          <w:rFonts w:eastAsia="Calibri"/>
          <w:bCs/>
          <w:szCs w:val="24"/>
          <w:lang w:val="en-IN"/>
        </w:rPr>
        <w:pPrChange w:id="2277" w:author="mananarora1571@gmail.com" w:date="2021-05-30T15:12:00Z">
          <w:pPr/>
        </w:pPrChange>
      </w:pPr>
      <w:r w:rsidRPr="00DE39BA">
        <w:rPr>
          <w:rFonts w:eastAsia="Calibri"/>
          <w:bCs/>
          <w:szCs w:val="24"/>
          <w:lang w:val="en-IN"/>
        </w:rPr>
        <w:t>import '../../data/repository/repository.dart';</w:t>
      </w:r>
    </w:p>
    <w:p w14:paraId="7FEFC18D" w14:textId="77777777" w:rsidR="00947DCB" w:rsidRPr="00DE39BA" w:rsidRDefault="00947DCB" w:rsidP="00F535CA">
      <w:pPr>
        <w:widowControl w:val="0"/>
        <w:rPr>
          <w:rFonts w:eastAsia="Calibri"/>
          <w:bCs/>
          <w:szCs w:val="24"/>
          <w:lang w:val="en-IN"/>
        </w:rPr>
        <w:pPrChange w:id="2278" w:author="mananarora1571@gmail.com" w:date="2021-05-30T15:12:00Z">
          <w:pPr/>
        </w:pPrChange>
      </w:pPr>
      <w:r w:rsidRPr="00DE39BA">
        <w:rPr>
          <w:rFonts w:eastAsia="Calibri"/>
          <w:bCs/>
          <w:szCs w:val="24"/>
          <w:lang w:val="en-IN"/>
        </w:rPr>
        <w:t>import '../../services/services.dart';</w:t>
      </w:r>
    </w:p>
    <w:p w14:paraId="2BE143BF" w14:textId="77777777" w:rsidR="00947DCB" w:rsidRPr="00DE39BA" w:rsidRDefault="00947DCB" w:rsidP="00F535CA">
      <w:pPr>
        <w:widowControl w:val="0"/>
        <w:rPr>
          <w:rFonts w:eastAsia="Calibri"/>
          <w:bCs/>
          <w:szCs w:val="24"/>
          <w:lang w:val="en-IN"/>
        </w:rPr>
        <w:pPrChange w:id="2279" w:author="mananarora1571@gmail.com" w:date="2021-05-30T15:12:00Z">
          <w:pPr/>
        </w:pPrChange>
      </w:pPr>
      <w:r w:rsidRPr="00DE39BA">
        <w:rPr>
          <w:rFonts w:eastAsia="Calibri"/>
          <w:bCs/>
          <w:szCs w:val="24"/>
          <w:lang w:val="en-IN"/>
        </w:rPr>
        <w:t>import '../../shared/info_dialog.dart';</w:t>
      </w:r>
    </w:p>
    <w:p w14:paraId="7BF0C43C" w14:textId="77777777" w:rsidR="00947DCB" w:rsidRPr="00DE39BA" w:rsidRDefault="00947DCB" w:rsidP="00F535CA">
      <w:pPr>
        <w:widowControl w:val="0"/>
        <w:rPr>
          <w:rFonts w:eastAsia="Calibri"/>
          <w:bCs/>
          <w:szCs w:val="24"/>
          <w:lang w:val="en-IN"/>
        </w:rPr>
        <w:pPrChange w:id="2280" w:author="mananarora1571@gmail.com" w:date="2021-05-30T15:12:00Z">
          <w:pPr/>
        </w:pPrChange>
      </w:pPr>
      <w:r w:rsidRPr="00DE39BA">
        <w:rPr>
          <w:rFonts w:eastAsia="Calibri"/>
          <w:bCs/>
          <w:szCs w:val="24"/>
          <w:lang w:val="en-IN"/>
        </w:rPr>
        <w:t>import '../../shared/location_data_sender.dart';</w:t>
      </w:r>
    </w:p>
    <w:p w14:paraId="5EA5276F" w14:textId="77777777" w:rsidR="00947DCB" w:rsidRPr="00DE39BA" w:rsidRDefault="00947DCB" w:rsidP="00F535CA">
      <w:pPr>
        <w:widowControl w:val="0"/>
        <w:rPr>
          <w:rFonts w:eastAsia="Calibri"/>
          <w:bCs/>
          <w:szCs w:val="24"/>
          <w:lang w:val="en-IN"/>
        </w:rPr>
        <w:pPrChange w:id="2281" w:author="mananarora1571@gmail.com" w:date="2021-05-30T15:12:00Z">
          <w:pPr/>
        </w:pPrChange>
      </w:pPr>
    </w:p>
    <w:p w14:paraId="00E6AE10" w14:textId="77777777" w:rsidR="00947DCB" w:rsidRPr="00DE39BA" w:rsidRDefault="00947DCB" w:rsidP="00F535CA">
      <w:pPr>
        <w:widowControl w:val="0"/>
        <w:rPr>
          <w:rFonts w:eastAsia="Calibri"/>
          <w:bCs/>
          <w:szCs w:val="24"/>
          <w:lang w:val="en-IN"/>
        </w:rPr>
        <w:pPrChange w:id="2282" w:author="mananarora1571@gmail.com" w:date="2021-05-30T15:12:00Z">
          <w:pPr/>
        </w:pPrChange>
      </w:pPr>
      <w:r w:rsidRPr="00DE39BA">
        <w:rPr>
          <w:rFonts w:eastAsia="Calibri"/>
          <w:bCs/>
          <w:szCs w:val="24"/>
          <w:lang w:val="en-IN"/>
        </w:rPr>
        <w:t>class MapController extends GetxController {</w:t>
      </w:r>
    </w:p>
    <w:p w14:paraId="2CB03C08" w14:textId="77777777" w:rsidR="00947DCB" w:rsidRPr="00DE39BA" w:rsidRDefault="00947DCB" w:rsidP="00F535CA">
      <w:pPr>
        <w:widowControl w:val="0"/>
        <w:rPr>
          <w:rFonts w:eastAsia="Calibri"/>
          <w:bCs/>
          <w:szCs w:val="24"/>
          <w:lang w:val="en-IN"/>
        </w:rPr>
        <w:pPrChange w:id="2283" w:author="mananarora1571@gmail.com" w:date="2021-05-30T15:12:00Z">
          <w:pPr/>
        </w:pPrChange>
      </w:pPr>
      <w:r w:rsidRPr="00DE39BA">
        <w:rPr>
          <w:rFonts w:eastAsia="Calibri"/>
          <w:bCs/>
          <w:szCs w:val="24"/>
          <w:lang w:val="en-IN"/>
        </w:rPr>
        <w:t xml:space="preserve">  final Repository repository;</w:t>
      </w:r>
    </w:p>
    <w:p w14:paraId="7FFBDCCA" w14:textId="77777777" w:rsidR="00947DCB" w:rsidRPr="00DE39BA" w:rsidRDefault="00947DCB" w:rsidP="00F535CA">
      <w:pPr>
        <w:widowControl w:val="0"/>
        <w:rPr>
          <w:rFonts w:eastAsia="Calibri"/>
          <w:bCs/>
          <w:szCs w:val="24"/>
          <w:lang w:val="en-IN"/>
        </w:rPr>
        <w:pPrChange w:id="2284" w:author="mananarora1571@gmail.com" w:date="2021-05-30T15:12:00Z">
          <w:pPr/>
        </w:pPrChange>
      </w:pPr>
      <w:r w:rsidRPr="00DE39BA">
        <w:rPr>
          <w:rFonts w:eastAsia="Calibri"/>
          <w:bCs/>
          <w:szCs w:val="24"/>
          <w:lang w:val="en-IN"/>
        </w:rPr>
        <w:t xml:space="preserve">  MapController({@required this.repository});</w:t>
      </w:r>
    </w:p>
    <w:p w14:paraId="7C522D93" w14:textId="77777777" w:rsidR="00947DCB" w:rsidRPr="00DE39BA" w:rsidRDefault="00947DCB" w:rsidP="00F535CA">
      <w:pPr>
        <w:widowControl w:val="0"/>
        <w:rPr>
          <w:rFonts w:eastAsia="Calibri"/>
          <w:bCs/>
          <w:szCs w:val="24"/>
          <w:lang w:val="en-IN"/>
        </w:rPr>
        <w:pPrChange w:id="2285" w:author="mananarora1571@gmail.com" w:date="2021-05-30T15:12:00Z">
          <w:pPr/>
        </w:pPrChange>
      </w:pPr>
      <w:r w:rsidRPr="00DE39BA">
        <w:rPr>
          <w:rFonts w:eastAsia="Calibri"/>
          <w:bCs/>
          <w:szCs w:val="24"/>
          <w:lang w:val="en-IN"/>
        </w:rPr>
        <w:t xml:space="preserve">  final currentState = AppState.initial.obs;</w:t>
      </w:r>
    </w:p>
    <w:p w14:paraId="77AB501E" w14:textId="77777777" w:rsidR="00947DCB" w:rsidRPr="00DE39BA" w:rsidRDefault="00947DCB" w:rsidP="00F535CA">
      <w:pPr>
        <w:widowControl w:val="0"/>
        <w:rPr>
          <w:rFonts w:eastAsia="Calibri"/>
          <w:bCs/>
          <w:szCs w:val="24"/>
          <w:lang w:val="en-IN"/>
        </w:rPr>
        <w:pPrChange w:id="2286" w:author="mananarora1571@gmail.com" w:date="2021-05-30T15:12:00Z">
          <w:pPr/>
        </w:pPrChange>
      </w:pPr>
      <w:r w:rsidRPr="00DE39BA">
        <w:rPr>
          <w:rFonts w:eastAsia="Calibri"/>
          <w:bCs/>
          <w:szCs w:val="24"/>
          <w:lang w:val="en-IN"/>
        </w:rPr>
        <w:t xml:space="preserve">  String data = 'Initial';</w:t>
      </w:r>
    </w:p>
    <w:p w14:paraId="022D8883" w14:textId="77777777" w:rsidR="00947DCB" w:rsidRPr="00DE39BA" w:rsidRDefault="00947DCB" w:rsidP="00F535CA">
      <w:pPr>
        <w:widowControl w:val="0"/>
        <w:rPr>
          <w:rFonts w:eastAsia="Calibri"/>
          <w:bCs/>
          <w:szCs w:val="24"/>
          <w:lang w:val="en-IN"/>
        </w:rPr>
        <w:pPrChange w:id="2287" w:author="mananarora1571@gmail.com" w:date="2021-05-30T15:12:00Z">
          <w:pPr/>
        </w:pPrChange>
      </w:pPr>
    </w:p>
    <w:p w14:paraId="27DAB593" w14:textId="77777777" w:rsidR="00947DCB" w:rsidRPr="00DE39BA" w:rsidRDefault="00947DCB" w:rsidP="00F535CA">
      <w:pPr>
        <w:widowControl w:val="0"/>
        <w:rPr>
          <w:rFonts w:eastAsia="Calibri"/>
          <w:bCs/>
          <w:szCs w:val="24"/>
          <w:lang w:val="en-IN"/>
        </w:rPr>
        <w:pPrChange w:id="2288" w:author="mananarora1571@gmail.com" w:date="2021-05-30T15:12:00Z">
          <w:pPr/>
        </w:pPrChange>
      </w:pPr>
      <w:r w:rsidRPr="00DE39BA">
        <w:rPr>
          <w:rFonts w:eastAsia="Calibri"/>
          <w:bCs/>
          <w:szCs w:val="24"/>
          <w:lang w:val="en-IN"/>
        </w:rPr>
        <w:lastRenderedPageBreak/>
        <w:t xml:space="preserve">  LocationData locationData;</w:t>
      </w:r>
    </w:p>
    <w:p w14:paraId="0C7493C9" w14:textId="77777777" w:rsidR="00947DCB" w:rsidRPr="00DE39BA" w:rsidRDefault="00947DCB" w:rsidP="00F535CA">
      <w:pPr>
        <w:widowControl w:val="0"/>
        <w:rPr>
          <w:rFonts w:eastAsia="Calibri"/>
          <w:bCs/>
          <w:szCs w:val="24"/>
          <w:lang w:val="en-IN"/>
        </w:rPr>
        <w:pPrChange w:id="2289" w:author="mananarora1571@gmail.com" w:date="2021-05-30T15:12:00Z">
          <w:pPr/>
        </w:pPrChange>
      </w:pPr>
      <w:r w:rsidRPr="00DE39BA">
        <w:rPr>
          <w:rFonts w:eastAsia="Calibri"/>
          <w:bCs/>
          <w:szCs w:val="24"/>
          <w:lang w:val="en-IN"/>
        </w:rPr>
        <w:t xml:space="preserve">  final circleList = HashMap&lt;CircleId, Circle&gt;();</w:t>
      </w:r>
    </w:p>
    <w:p w14:paraId="6F564628" w14:textId="77777777" w:rsidR="00947DCB" w:rsidRPr="00DE39BA" w:rsidRDefault="00947DCB" w:rsidP="00F535CA">
      <w:pPr>
        <w:widowControl w:val="0"/>
        <w:rPr>
          <w:rFonts w:eastAsia="Calibri"/>
          <w:bCs/>
          <w:szCs w:val="24"/>
          <w:lang w:val="en-IN"/>
        </w:rPr>
        <w:pPrChange w:id="2290" w:author="mananarora1571@gmail.com" w:date="2021-05-30T15:12:00Z">
          <w:pPr/>
        </w:pPrChange>
      </w:pPr>
      <w:r w:rsidRPr="00DE39BA">
        <w:rPr>
          <w:rFonts w:eastAsia="Calibri"/>
          <w:bCs/>
          <w:szCs w:val="24"/>
          <w:lang w:val="en-IN"/>
        </w:rPr>
        <w:t xml:space="preserve">  HotSpotModel hotspotList;</w:t>
      </w:r>
    </w:p>
    <w:p w14:paraId="5BCE58F3" w14:textId="77777777" w:rsidR="00947DCB" w:rsidRPr="00DE39BA" w:rsidRDefault="00947DCB" w:rsidP="00F535CA">
      <w:pPr>
        <w:widowControl w:val="0"/>
        <w:rPr>
          <w:rFonts w:eastAsia="Calibri"/>
          <w:bCs/>
          <w:szCs w:val="24"/>
          <w:lang w:val="en-IN"/>
        </w:rPr>
        <w:pPrChange w:id="2291" w:author="mananarora1571@gmail.com" w:date="2021-05-30T15:12:00Z">
          <w:pPr/>
        </w:pPrChange>
      </w:pPr>
    </w:p>
    <w:p w14:paraId="16375C30" w14:textId="77777777" w:rsidR="00947DCB" w:rsidRPr="00DE39BA" w:rsidRDefault="00947DCB" w:rsidP="00F535CA">
      <w:pPr>
        <w:widowControl w:val="0"/>
        <w:rPr>
          <w:rFonts w:eastAsia="Calibri"/>
          <w:bCs/>
          <w:szCs w:val="24"/>
          <w:lang w:val="en-IN"/>
        </w:rPr>
        <w:pPrChange w:id="2292" w:author="mananarora1571@gmail.com" w:date="2021-05-30T15:12:00Z">
          <w:pPr/>
        </w:pPrChange>
      </w:pPr>
      <w:r w:rsidRPr="00DE39BA">
        <w:rPr>
          <w:rFonts w:eastAsia="Calibri"/>
          <w:bCs/>
          <w:szCs w:val="24"/>
          <w:lang w:val="en-IN"/>
        </w:rPr>
        <w:t xml:space="preserve">  @override</w:t>
      </w:r>
    </w:p>
    <w:p w14:paraId="64D86538" w14:textId="77777777" w:rsidR="00947DCB" w:rsidRPr="00DE39BA" w:rsidRDefault="00947DCB" w:rsidP="00F535CA">
      <w:pPr>
        <w:widowControl w:val="0"/>
        <w:rPr>
          <w:rFonts w:eastAsia="Calibri"/>
          <w:bCs/>
          <w:szCs w:val="24"/>
          <w:lang w:val="en-IN"/>
        </w:rPr>
        <w:pPrChange w:id="2293" w:author="mananarora1571@gmail.com" w:date="2021-05-30T15:12:00Z">
          <w:pPr/>
        </w:pPrChange>
      </w:pPr>
      <w:r w:rsidRPr="00DE39BA">
        <w:rPr>
          <w:rFonts w:eastAsia="Calibri"/>
          <w:bCs/>
          <w:szCs w:val="24"/>
          <w:lang w:val="en-IN"/>
        </w:rPr>
        <w:t xml:space="preserve">  Future&lt;void&gt; onInit() async {</w:t>
      </w:r>
    </w:p>
    <w:p w14:paraId="5CAFEFA2" w14:textId="77777777" w:rsidR="00947DCB" w:rsidRPr="00DE39BA" w:rsidRDefault="00947DCB" w:rsidP="00F535CA">
      <w:pPr>
        <w:widowControl w:val="0"/>
        <w:rPr>
          <w:rFonts w:eastAsia="Calibri"/>
          <w:bCs/>
          <w:szCs w:val="24"/>
          <w:lang w:val="en-IN"/>
        </w:rPr>
        <w:pPrChange w:id="2294" w:author="mananarora1571@gmail.com" w:date="2021-05-30T15:12:00Z">
          <w:pPr/>
        </w:pPrChange>
      </w:pPr>
      <w:r w:rsidRPr="00DE39BA">
        <w:rPr>
          <w:rFonts w:eastAsia="Calibri"/>
          <w:bCs/>
          <w:szCs w:val="24"/>
          <w:lang w:val="en-IN"/>
        </w:rPr>
        <w:t xml:space="preserve">    await getHotspotList();</w:t>
      </w:r>
    </w:p>
    <w:p w14:paraId="6488EEF8" w14:textId="77777777" w:rsidR="00947DCB" w:rsidRPr="00DE39BA" w:rsidRDefault="00947DCB" w:rsidP="00F535CA">
      <w:pPr>
        <w:widowControl w:val="0"/>
        <w:rPr>
          <w:rFonts w:eastAsia="Calibri"/>
          <w:bCs/>
          <w:szCs w:val="24"/>
          <w:lang w:val="en-IN"/>
        </w:rPr>
        <w:pPrChange w:id="2295" w:author="mananarora1571@gmail.com" w:date="2021-05-30T15:12:00Z">
          <w:pPr/>
        </w:pPrChange>
      </w:pPr>
      <w:r w:rsidRPr="00DE39BA">
        <w:rPr>
          <w:rFonts w:eastAsia="Calibri"/>
          <w:bCs/>
          <w:szCs w:val="24"/>
          <w:lang w:val="en-IN"/>
        </w:rPr>
        <w:t xml:space="preserve">    super.onInit();</w:t>
      </w:r>
    </w:p>
    <w:p w14:paraId="7444871E" w14:textId="77777777" w:rsidR="00947DCB" w:rsidRPr="00DE39BA" w:rsidRDefault="00947DCB" w:rsidP="00F535CA">
      <w:pPr>
        <w:widowControl w:val="0"/>
        <w:rPr>
          <w:rFonts w:eastAsia="Calibri"/>
          <w:bCs/>
          <w:szCs w:val="24"/>
          <w:lang w:val="en-IN"/>
        </w:rPr>
        <w:pPrChange w:id="2296" w:author="mananarora1571@gmail.com" w:date="2021-05-30T15:12:00Z">
          <w:pPr/>
        </w:pPrChange>
      </w:pPr>
      <w:r w:rsidRPr="00DE39BA">
        <w:rPr>
          <w:rFonts w:eastAsia="Calibri"/>
          <w:bCs/>
          <w:szCs w:val="24"/>
          <w:lang w:val="en-IN"/>
        </w:rPr>
        <w:t xml:space="preserve">  }</w:t>
      </w:r>
    </w:p>
    <w:p w14:paraId="040080BD" w14:textId="77777777" w:rsidR="00947DCB" w:rsidRPr="00DE39BA" w:rsidRDefault="00947DCB" w:rsidP="00F535CA">
      <w:pPr>
        <w:widowControl w:val="0"/>
        <w:rPr>
          <w:rFonts w:eastAsia="Calibri"/>
          <w:bCs/>
          <w:szCs w:val="24"/>
          <w:lang w:val="en-IN"/>
        </w:rPr>
        <w:pPrChange w:id="2297" w:author="mananarora1571@gmail.com" w:date="2021-05-30T15:12:00Z">
          <w:pPr/>
        </w:pPrChange>
      </w:pPr>
    </w:p>
    <w:p w14:paraId="2257896F" w14:textId="77777777" w:rsidR="00947DCB" w:rsidRPr="00DE39BA" w:rsidRDefault="00947DCB" w:rsidP="00F535CA">
      <w:pPr>
        <w:widowControl w:val="0"/>
        <w:rPr>
          <w:rFonts w:eastAsia="Calibri"/>
          <w:bCs/>
          <w:szCs w:val="24"/>
          <w:lang w:val="en-IN"/>
        </w:rPr>
        <w:pPrChange w:id="2298" w:author="mananarora1571@gmail.com" w:date="2021-05-30T15:12:00Z">
          <w:pPr/>
        </w:pPrChange>
      </w:pPr>
      <w:r w:rsidRPr="00DE39BA">
        <w:rPr>
          <w:rFonts w:eastAsia="Calibri"/>
          <w:bCs/>
          <w:szCs w:val="24"/>
          <w:lang w:val="en-IN"/>
        </w:rPr>
        <w:t xml:space="preserve">  Future&lt;void&gt; getHotspotList() async {</w:t>
      </w:r>
    </w:p>
    <w:p w14:paraId="134038B3" w14:textId="77777777" w:rsidR="00947DCB" w:rsidRPr="00DE39BA" w:rsidRDefault="00947DCB" w:rsidP="00F535CA">
      <w:pPr>
        <w:widowControl w:val="0"/>
        <w:rPr>
          <w:rFonts w:eastAsia="Calibri"/>
          <w:bCs/>
          <w:szCs w:val="24"/>
          <w:lang w:val="en-IN"/>
        </w:rPr>
        <w:pPrChange w:id="2299" w:author="mananarora1571@gmail.com" w:date="2021-05-30T15:12:00Z">
          <w:pPr/>
        </w:pPrChange>
      </w:pPr>
      <w:r w:rsidRPr="00DE39BA">
        <w:rPr>
          <w:rFonts w:eastAsia="Calibri"/>
          <w:bCs/>
          <w:szCs w:val="24"/>
          <w:lang w:val="en-IN"/>
        </w:rPr>
        <w:t xml:space="preserve">    currentState.value = AppState.loading;</w:t>
      </w:r>
    </w:p>
    <w:p w14:paraId="21CBE88C" w14:textId="77777777" w:rsidR="00947DCB" w:rsidRPr="00DE39BA" w:rsidRDefault="00947DCB" w:rsidP="00F535CA">
      <w:pPr>
        <w:widowControl w:val="0"/>
        <w:rPr>
          <w:rFonts w:eastAsia="Calibri"/>
          <w:bCs/>
          <w:szCs w:val="24"/>
          <w:lang w:val="en-IN"/>
        </w:rPr>
        <w:pPrChange w:id="2300" w:author="mananarora1571@gmail.com" w:date="2021-05-30T15:12:00Z">
          <w:pPr/>
        </w:pPrChange>
      </w:pPr>
    </w:p>
    <w:p w14:paraId="26A4FB35" w14:textId="77777777" w:rsidR="00947DCB" w:rsidRPr="00DE39BA" w:rsidRDefault="00947DCB" w:rsidP="00F535CA">
      <w:pPr>
        <w:widowControl w:val="0"/>
        <w:rPr>
          <w:rFonts w:eastAsia="Calibri"/>
          <w:bCs/>
          <w:szCs w:val="24"/>
          <w:lang w:val="en-IN"/>
        </w:rPr>
        <w:pPrChange w:id="2301" w:author="mananarora1571@gmail.com" w:date="2021-05-30T15:12:00Z">
          <w:pPr/>
        </w:pPrChange>
      </w:pPr>
      <w:r w:rsidRPr="00DE39BA">
        <w:rPr>
          <w:rFonts w:eastAsia="Calibri"/>
          <w:bCs/>
          <w:szCs w:val="24"/>
          <w:lang w:val="en-IN"/>
        </w:rPr>
        <w:t xml:space="preserve">    locationData = await sendLocationData();</w:t>
      </w:r>
    </w:p>
    <w:p w14:paraId="2245EA83" w14:textId="77777777" w:rsidR="00947DCB" w:rsidRPr="00DE39BA" w:rsidRDefault="00947DCB" w:rsidP="00F535CA">
      <w:pPr>
        <w:widowControl w:val="0"/>
        <w:rPr>
          <w:rFonts w:eastAsia="Calibri"/>
          <w:bCs/>
          <w:szCs w:val="24"/>
          <w:lang w:val="en-IN"/>
        </w:rPr>
        <w:pPrChange w:id="2302" w:author="mananarora1571@gmail.com" w:date="2021-05-30T15:12:00Z">
          <w:pPr/>
        </w:pPrChange>
      </w:pPr>
    </w:p>
    <w:p w14:paraId="6F42574A" w14:textId="77777777" w:rsidR="00947DCB" w:rsidRPr="00DE39BA" w:rsidRDefault="00947DCB" w:rsidP="00F535CA">
      <w:pPr>
        <w:widowControl w:val="0"/>
        <w:rPr>
          <w:rFonts w:eastAsia="Calibri"/>
          <w:bCs/>
          <w:szCs w:val="24"/>
          <w:lang w:val="en-IN"/>
        </w:rPr>
        <w:pPrChange w:id="2303" w:author="mananarora1571@gmail.com" w:date="2021-05-30T15:12:00Z">
          <w:pPr/>
        </w:pPrChange>
      </w:pPr>
      <w:r w:rsidRPr="00DE39BA">
        <w:rPr>
          <w:rFonts w:eastAsia="Calibri"/>
          <w:bCs/>
          <w:szCs w:val="24"/>
          <w:lang w:val="en-IN"/>
        </w:rPr>
        <w:t xml:space="preserve">    if (!locationData.isNullOrBlank) {</w:t>
      </w:r>
    </w:p>
    <w:p w14:paraId="5F1B9875" w14:textId="77777777" w:rsidR="00947DCB" w:rsidRPr="00DE39BA" w:rsidRDefault="00947DCB" w:rsidP="00F535CA">
      <w:pPr>
        <w:widowControl w:val="0"/>
        <w:rPr>
          <w:rFonts w:eastAsia="Calibri"/>
          <w:bCs/>
          <w:szCs w:val="24"/>
          <w:lang w:val="en-IN"/>
        </w:rPr>
        <w:pPrChange w:id="2304" w:author="mananarora1571@gmail.com" w:date="2021-05-30T15:12:00Z">
          <w:pPr/>
        </w:pPrChange>
      </w:pPr>
      <w:r w:rsidRPr="00DE39BA">
        <w:rPr>
          <w:rFonts w:eastAsia="Calibri"/>
          <w:bCs/>
          <w:szCs w:val="24"/>
          <w:lang w:val="en-IN"/>
        </w:rPr>
        <w:t xml:space="preserve">      try {</w:t>
      </w:r>
    </w:p>
    <w:p w14:paraId="40B4B3F8" w14:textId="77777777" w:rsidR="00947DCB" w:rsidRPr="00DE39BA" w:rsidRDefault="00947DCB" w:rsidP="00F535CA">
      <w:pPr>
        <w:widowControl w:val="0"/>
        <w:rPr>
          <w:rFonts w:eastAsia="Calibri"/>
          <w:bCs/>
          <w:szCs w:val="24"/>
          <w:lang w:val="en-IN"/>
        </w:rPr>
        <w:pPrChange w:id="2305" w:author="mananarora1571@gmail.com" w:date="2021-05-30T15:12:00Z">
          <w:pPr/>
        </w:pPrChange>
      </w:pPr>
      <w:r w:rsidRPr="00DE39BA">
        <w:rPr>
          <w:rFonts w:eastAsia="Calibri"/>
          <w:bCs/>
          <w:szCs w:val="24"/>
          <w:lang w:val="en-IN"/>
        </w:rPr>
        <w:t xml:space="preserve">        final _storage = StorageService().instance;</w:t>
      </w:r>
    </w:p>
    <w:p w14:paraId="6F690769" w14:textId="77777777" w:rsidR="00947DCB" w:rsidRPr="00DE39BA" w:rsidRDefault="00947DCB" w:rsidP="00F535CA">
      <w:pPr>
        <w:widowControl w:val="0"/>
        <w:rPr>
          <w:rFonts w:eastAsia="Calibri"/>
          <w:bCs/>
          <w:szCs w:val="24"/>
          <w:lang w:val="en-IN"/>
        </w:rPr>
        <w:pPrChange w:id="2306" w:author="mananarora1571@gmail.com" w:date="2021-05-30T15:12:00Z">
          <w:pPr/>
        </w:pPrChange>
      </w:pPr>
      <w:r w:rsidRPr="00DE39BA">
        <w:rPr>
          <w:rFonts w:eastAsia="Calibri"/>
          <w:bCs/>
          <w:szCs w:val="24"/>
          <w:lang w:val="en-IN"/>
        </w:rPr>
        <w:t xml:space="preserve">        final body = await repository.getHotSpotZones(</w:t>
      </w:r>
    </w:p>
    <w:p w14:paraId="2B4E2A93" w14:textId="77777777" w:rsidR="00947DCB" w:rsidRPr="00DE39BA" w:rsidRDefault="00947DCB" w:rsidP="00F535CA">
      <w:pPr>
        <w:widowControl w:val="0"/>
        <w:rPr>
          <w:rFonts w:eastAsia="Calibri"/>
          <w:bCs/>
          <w:szCs w:val="24"/>
          <w:lang w:val="en-IN"/>
        </w:rPr>
        <w:pPrChange w:id="2307" w:author="mananarora1571@gmail.com" w:date="2021-05-30T15:12:00Z">
          <w:pPr/>
        </w:pPrChange>
      </w:pPr>
      <w:r w:rsidRPr="00DE39BA">
        <w:rPr>
          <w:rFonts w:eastAsia="Calibri"/>
          <w:bCs/>
          <w:szCs w:val="24"/>
          <w:lang w:val="en-IN"/>
        </w:rPr>
        <w:t xml:space="preserve">          latitude: locationData.latitude,</w:t>
      </w:r>
    </w:p>
    <w:p w14:paraId="70C424BD" w14:textId="77777777" w:rsidR="00947DCB" w:rsidRPr="00DE39BA" w:rsidRDefault="00947DCB" w:rsidP="00F535CA">
      <w:pPr>
        <w:widowControl w:val="0"/>
        <w:rPr>
          <w:rFonts w:eastAsia="Calibri"/>
          <w:bCs/>
          <w:szCs w:val="24"/>
          <w:lang w:val="en-IN"/>
        </w:rPr>
        <w:pPrChange w:id="2308" w:author="mananarora1571@gmail.com" w:date="2021-05-30T15:12:00Z">
          <w:pPr/>
        </w:pPrChange>
      </w:pPr>
      <w:r w:rsidRPr="00DE39BA">
        <w:rPr>
          <w:rFonts w:eastAsia="Calibri"/>
          <w:bCs/>
          <w:szCs w:val="24"/>
          <w:lang w:val="en-IN"/>
        </w:rPr>
        <w:t xml:space="preserve">          longitude: locationData.longitude,</w:t>
      </w:r>
    </w:p>
    <w:p w14:paraId="2FC2509C" w14:textId="77777777" w:rsidR="00947DCB" w:rsidRPr="00DE39BA" w:rsidRDefault="00947DCB" w:rsidP="00F535CA">
      <w:pPr>
        <w:widowControl w:val="0"/>
        <w:rPr>
          <w:rFonts w:eastAsia="Calibri"/>
          <w:bCs/>
          <w:szCs w:val="24"/>
          <w:lang w:val="en-IN"/>
        </w:rPr>
        <w:pPrChange w:id="2309" w:author="mananarora1571@gmail.com" w:date="2021-05-30T15:12:00Z">
          <w:pPr/>
        </w:pPrChange>
      </w:pPr>
      <w:r w:rsidRPr="00DE39BA">
        <w:rPr>
          <w:rFonts w:eastAsia="Calibri"/>
          <w:bCs/>
          <w:szCs w:val="24"/>
          <w:lang w:val="en-IN"/>
        </w:rPr>
        <w:t xml:space="preserve">          accessToken: await _storage.box.read(storageKey),</w:t>
      </w:r>
    </w:p>
    <w:p w14:paraId="4C9B4484" w14:textId="77777777" w:rsidR="00947DCB" w:rsidRPr="00DE39BA" w:rsidRDefault="00947DCB" w:rsidP="00F535CA">
      <w:pPr>
        <w:widowControl w:val="0"/>
        <w:rPr>
          <w:rFonts w:eastAsia="Calibri"/>
          <w:bCs/>
          <w:szCs w:val="24"/>
          <w:lang w:val="en-IN"/>
        </w:rPr>
        <w:pPrChange w:id="2310" w:author="mananarora1571@gmail.com" w:date="2021-05-30T15:12:00Z">
          <w:pPr/>
        </w:pPrChange>
      </w:pPr>
      <w:r w:rsidRPr="00DE39BA">
        <w:rPr>
          <w:rFonts w:eastAsia="Calibri"/>
          <w:bCs/>
          <w:szCs w:val="24"/>
          <w:lang w:val="en-IN"/>
        </w:rPr>
        <w:t xml:space="preserve">        );</w:t>
      </w:r>
    </w:p>
    <w:p w14:paraId="7BA05F9B" w14:textId="77777777" w:rsidR="00947DCB" w:rsidRPr="00DE39BA" w:rsidRDefault="00947DCB" w:rsidP="00F535CA">
      <w:pPr>
        <w:widowControl w:val="0"/>
        <w:rPr>
          <w:rFonts w:eastAsia="Calibri"/>
          <w:bCs/>
          <w:szCs w:val="24"/>
          <w:lang w:val="en-IN"/>
        </w:rPr>
        <w:pPrChange w:id="2311" w:author="mananarora1571@gmail.com" w:date="2021-05-30T15:12:00Z">
          <w:pPr/>
        </w:pPrChange>
      </w:pPr>
      <w:r w:rsidRPr="00DE39BA">
        <w:rPr>
          <w:rFonts w:eastAsia="Calibri"/>
          <w:bCs/>
          <w:szCs w:val="24"/>
          <w:lang w:val="en-IN"/>
        </w:rPr>
        <w:t xml:space="preserve">        hotspotList = HotSpotModel.fromJson(body as Map&lt;String, dynamic&gt;);</w:t>
      </w:r>
    </w:p>
    <w:p w14:paraId="5280AD7A" w14:textId="77777777" w:rsidR="00947DCB" w:rsidRPr="00DE39BA" w:rsidRDefault="00947DCB" w:rsidP="00F535CA">
      <w:pPr>
        <w:widowControl w:val="0"/>
        <w:rPr>
          <w:rFonts w:eastAsia="Calibri"/>
          <w:bCs/>
          <w:szCs w:val="24"/>
          <w:lang w:val="en-IN"/>
        </w:rPr>
        <w:pPrChange w:id="2312" w:author="mananarora1571@gmail.com" w:date="2021-05-30T15:12:00Z">
          <w:pPr/>
        </w:pPrChange>
      </w:pPr>
      <w:r w:rsidRPr="00DE39BA">
        <w:rPr>
          <w:rFonts w:eastAsia="Calibri"/>
          <w:bCs/>
          <w:szCs w:val="24"/>
          <w:lang w:val="en-IN"/>
        </w:rPr>
        <w:t xml:space="preserve">        _storage.box.write(storageKey, body["access_token"]);</w:t>
      </w:r>
    </w:p>
    <w:p w14:paraId="2D8BF804" w14:textId="77777777" w:rsidR="00947DCB" w:rsidRPr="00DE39BA" w:rsidRDefault="00947DCB" w:rsidP="00F535CA">
      <w:pPr>
        <w:widowControl w:val="0"/>
        <w:rPr>
          <w:rFonts w:eastAsia="Calibri"/>
          <w:bCs/>
          <w:szCs w:val="24"/>
          <w:lang w:val="en-IN"/>
        </w:rPr>
        <w:pPrChange w:id="2313" w:author="mananarora1571@gmail.com" w:date="2021-05-30T15:12:00Z">
          <w:pPr/>
        </w:pPrChange>
      </w:pPr>
      <w:r w:rsidRPr="00DE39BA">
        <w:rPr>
          <w:rFonts w:eastAsia="Calibri"/>
          <w:bCs/>
          <w:szCs w:val="24"/>
          <w:lang w:val="en-IN"/>
        </w:rPr>
        <w:t xml:space="preserve">      } on Failure catch (f) {</w:t>
      </w:r>
    </w:p>
    <w:p w14:paraId="6DB66AFF" w14:textId="77777777" w:rsidR="00947DCB" w:rsidRPr="00DE39BA" w:rsidRDefault="00947DCB" w:rsidP="00F535CA">
      <w:pPr>
        <w:widowControl w:val="0"/>
        <w:rPr>
          <w:rFonts w:eastAsia="Calibri"/>
          <w:bCs/>
          <w:szCs w:val="24"/>
          <w:lang w:val="en-IN"/>
        </w:rPr>
        <w:pPrChange w:id="2314" w:author="mananarora1571@gmail.com" w:date="2021-05-30T15:12:00Z">
          <w:pPr/>
        </w:pPrChange>
      </w:pPr>
      <w:r w:rsidRPr="00DE39BA">
        <w:rPr>
          <w:rFonts w:eastAsia="Calibri"/>
          <w:bCs/>
          <w:szCs w:val="24"/>
          <w:lang w:val="en-IN"/>
        </w:rPr>
        <w:t xml:space="preserve">        data = f.toString();</w:t>
      </w:r>
    </w:p>
    <w:p w14:paraId="0A33A5A9" w14:textId="77777777" w:rsidR="00947DCB" w:rsidRPr="00DE39BA" w:rsidRDefault="00947DCB" w:rsidP="00F535CA">
      <w:pPr>
        <w:widowControl w:val="0"/>
        <w:rPr>
          <w:rFonts w:eastAsia="Calibri"/>
          <w:bCs/>
          <w:szCs w:val="24"/>
          <w:lang w:val="en-IN"/>
        </w:rPr>
        <w:pPrChange w:id="2315" w:author="mananarora1571@gmail.com" w:date="2021-05-30T15:12:00Z">
          <w:pPr/>
        </w:pPrChange>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F535CA">
      <w:pPr>
        <w:widowControl w:val="0"/>
        <w:rPr>
          <w:rFonts w:eastAsia="Calibri"/>
          <w:bCs/>
          <w:szCs w:val="24"/>
          <w:lang w:val="en-IN"/>
        </w:rPr>
        <w:pPrChange w:id="2316" w:author="mananarora1571@gmail.com" w:date="2021-05-30T15:12:00Z">
          <w:pPr/>
        </w:pPrChange>
      </w:pPr>
      <w:r w:rsidRPr="00DE39BA">
        <w:rPr>
          <w:rFonts w:eastAsia="Calibri"/>
          <w:bCs/>
          <w:szCs w:val="24"/>
          <w:lang w:val="en-IN"/>
        </w:rPr>
        <w:t xml:space="preserve">      }</w:t>
      </w:r>
    </w:p>
    <w:p w14:paraId="5CE9648B" w14:textId="77777777" w:rsidR="00947DCB" w:rsidRPr="00DE39BA" w:rsidRDefault="00947DCB" w:rsidP="00F535CA">
      <w:pPr>
        <w:widowControl w:val="0"/>
        <w:rPr>
          <w:rFonts w:eastAsia="Calibri"/>
          <w:bCs/>
          <w:szCs w:val="24"/>
          <w:lang w:val="en-IN"/>
        </w:rPr>
        <w:pPrChange w:id="2317" w:author="mananarora1571@gmail.com" w:date="2021-05-30T15:12:00Z">
          <w:pPr/>
        </w:pPrChange>
      </w:pPr>
    </w:p>
    <w:p w14:paraId="00C305F0" w14:textId="77777777" w:rsidR="00947DCB" w:rsidRPr="00DE39BA" w:rsidRDefault="00947DCB" w:rsidP="00F535CA">
      <w:pPr>
        <w:widowControl w:val="0"/>
        <w:rPr>
          <w:rFonts w:eastAsia="Calibri"/>
          <w:bCs/>
          <w:szCs w:val="24"/>
          <w:lang w:val="en-IN"/>
        </w:rPr>
        <w:pPrChange w:id="2318" w:author="mananarora1571@gmail.com" w:date="2021-05-30T15:12:00Z">
          <w:pPr/>
        </w:pPrChange>
      </w:pPr>
      <w:r w:rsidRPr="00DE39BA">
        <w:rPr>
          <w:rFonts w:eastAsia="Calibri"/>
          <w:bCs/>
          <w:szCs w:val="24"/>
          <w:lang w:val="en-IN"/>
        </w:rPr>
        <w:t xml:space="preserve">      for (final CoronaHotspot element in hotspotList.coronaHotspot) {</w:t>
      </w:r>
    </w:p>
    <w:p w14:paraId="54C768B5" w14:textId="77777777" w:rsidR="00947DCB" w:rsidRPr="00DE39BA" w:rsidRDefault="00947DCB" w:rsidP="00F535CA">
      <w:pPr>
        <w:widowControl w:val="0"/>
        <w:rPr>
          <w:rFonts w:eastAsia="Calibri"/>
          <w:bCs/>
          <w:szCs w:val="24"/>
          <w:lang w:val="en-IN"/>
        </w:rPr>
        <w:pPrChange w:id="2319" w:author="mananarora1571@gmail.com" w:date="2021-05-30T15:12:00Z">
          <w:pPr/>
        </w:pPrChange>
      </w:pPr>
      <w:r w:rsidRPr="00DE39BA">
        <w:rPr>
          <w:rFonts w:eastAsia="Calibri"/>
          <w:bCs/>
          <w:szCs w:val="24"/>
          <w:lang w:val="en-IN"/>
        </w:rPr>
        <w:t xml:space="preserve">        final CircleId circleId =</w:t>
      </w:r>
    </w:p>
    <w:p w14:paraId="0108BB28" w14:textId="77777777" w:rsidR="00947DCB" w:rsidRPr="00DE39BA" w:rsidRDefault="00947DCB" w:rsidP="00F535CA">
      <w:pPr>
        <w:widowControl w:val="0"/>
        <w:rPr>
          <w:rFonts w:eastAsia="Calibri"/>
          <w:bCs/>
          <w:szCs w:val="24"/>
          <w:lang w:val="en-IN"/>
        </w:rPr>
        <w:pPrChange w:id="2320" w:author="mananarora1571@gmail.com" w:date="2021-05-30T15:12:00Z">
          <w:pPr/>
        </w:pPrChange>
      </w:pPr>
      <w:r w:rsidRPr="00DE39BA">
        <w:rPr>
          <w:rFonts w:eastAsia="Calibri"/>
          <w:bCs/>
          <w:szCs w:val="24"/>
          <w:lang w:val="en-IN"/>
        </w:rPr>
        <w:t xml:space="preserve">            CircleId(hotspotList.coronaHotspot.indexOf(element).toString());</w:t>
      </w:r>
    </w:p>
    <w:p w14:paraId="47008C7A" w14:textId="77777777" w:rsidR="00947DCB" w:rsidRPr="00DE39BA" w:rsidRDefault="00947DCB" w:rsidP="00F535CA">
      <w:pPr>
        <w:widowControl w:val="0"/>
        <w:rPr>
          <w:rFonts w:eastAsia="Calibri"/>
          <w:bCs/>
          <w:szCs w:val="24"/>
          <w:lang w:val="en-IN"/>
        </w:rPr>
        <w:pPrChange w:id="2321" w:author="mananarora1571@gmail.com" w:date="2021-05-30T15:12:00Z">
          <w:pPr/>
        </w:pPrChange>
      </w:pPr>
      <w:r w:rsidRPr="00DE39BA">
        <w:rPr>
          <w:rFonts w:eastAsia="Calibri"/>
          <w:bCs/>
          <w:szCs w:val="24"/>
          <w:lang w:val="en-IN"/>
        </w:rPr>
        <w:t xml:space="preserve">        circleList[circleId] = Circle(</w:t>
      </w:r>
    </w:p>
    <w:p w14:paraId="7B19FED5" w14:textId="77777777" w:rsidR="00947DCB" w:rsidRPr="00DE39BA" w:rsidRDefault="00947DCB" w:rsidP="00F535CA">
      <w:pPr>
        <w:widowControl w:val="0"/>
        <w:rPr>
          <w:rFonts w:eastAsia="Calibri"/>
          <w:bCs/>
          <w:szCs w:val="24"/>
          <w:lang w:val="en-IN"/>
        </w:rPr>
        <w:pPrChange w:id="2322" w:author="mananarora1571@gmail.com" w:date="2021-05-30T15:12:00Z">
          <w:pPr/>
        </w:pPrChange>
      </w:pPr>
      <w:r w:rsidRPr="00DE39BA">
        <w:rPr>
          <w:rFonts w:eastAsia="Calibri"/>
          <w:bCs/>
          <w:szCs w:val="24"/>
          <w:lang w:val="en-IN"/>
        </w:rPr>
        <w:t xml:space="preserve">          circleId: circleId,</w:t>
      </w:r>
    </w:p>
    <w:p w14:paraId="2F5226DE" w14:textId="77777777" w:rsidR="00947DCB" w:rsidRPr="00DE39BA" w:rsidRDefault="00947DCB" w:rsidP="00F535CA">
      <w:pPr>
        <w:widowControl w:val="0"/>
        <w:rPr>
          <w:rFonts w:eastAsia="Calibri"/>
          <w:bCs/>
          <w:szCs w:val="24"/>
          <w:lang w:val="en-IN"/>
        </w:rPr>
        <w:pPrChange w:id="2323" w:author="mananarora1571@gmail.com" w:date="2021-05-30T15:12:00Z">
          <w:pPr/>
        </w:pPrChange>
      </w:pPr>
      <w:r w:rsidRPr="00DE39BA">
        <w:rPr>
          <w:rFonts w:eastAsia="Calibri"/>
          <w:bCs/>
          <w:szCs w:val="24"/>
          <w:lang w:val="en-IN"/>
        </w:rPr>
        <w:t xml:space="preserve">          center: LatLng(</w:t>
      </w:r>
    </w:p>
    <w:p w14:paraId="7DA9E54A" w14:textId="77777777" w:rsidR="00947DCB" w:rsidRPr="00DE39BA" w:rsidRDefault="00947DCB" w:rsidP="00F535CA">
      <w:pPr>
        <w:widowControl w:val="0"/>
        <w:rPr>
          <w:rFonts w:eastAsia="Calibri"/>
          <w:bCs/>
          <w:szCs w:val="24"/>
          <w:lang w:val="en-IN"/>
        </w:rPr>
        <w:pPrChange w:id="2324" w:author="mananarora1571@gmail.com" w:date="2021-05-30T15:12:00Z">
          <w:pPr/>
        </w:pPrChange>
      </w:pPr>
      <w:r w:rsidRPr="00DE39BA">
        <w:rPr>
          <w:rFonts w:eastAsia="Calibri"/>
          <w:bCs/>
          <w:szCs w:val="24"/>
          <w:lang w:val="en-IN"/>
        </w:rPr>
        <w:t xml:space="preserve">            element.lat,</w:t>
      </w:r>
    </w:p>
    <w:p w14:paraId="79CE557E" w14:textId="77777777" w:rsidR="00947DCB" w:rsidRPr="00DE39BA" w:rsidRDefault="00947DCB" w:rsidP="00F535CA">
      <w:pPr>
        <w:widowControl w:val="0"/>
        <w:rPr>
          <w:rFonts w:eastAsia="Calibri"/>
          <w:bCs/>
          <w:szCs w:val="24"/>
          <w:lang w:val="en-IN"/>
        </w:rPr>
        <w:pPrChange w:id="2325" w:author="mananarora1571@gmail.com" w:date="2021-05-30T15:12:00Z">
          <w:pPr/>
        </w:pPrChange>
      </w:pPr>
      <w:r w:rsidRPr="00DE39BA">
        <w:rPr>
          <w:rFonts w:eastAsia="Calibri"/>
          <w:bCs/>
          <w:szCs w:val="24"/>
          <w:lang w:val="en-IN"/>
        </w:rPr>
        <w:t xml:space="preserve">            element.long,</w:t>
      </w:r>
    </w:p>
    <w:p w14:paraId="7BB2CEA9" w14:textId="77777777" w:rsidR="00947DCB" w:rsidRPr="00DE39BA" w:rsidRDefault="00947DCB" w:rsidP="00F535CA">
      <w:pPr>
        <w:widowControl w:val="0"/>
        <w:rPr>
          <w:rFonts w:eastAsia="Calibri"/>
          <w:bCs/>
          <w:szCs w:val="24"/>
          <w:lang w:val="en-IN"/>
        </w:rPr>
        <w:pPrChange w:id="2326" w:author="mananarora1571@gmail.com" w:date="2021-05-30T15:12:00Z">
          <w:pPr/>
        </w:pPrChange>
      </w:pPr>
      <w:r w:rsidRPr="00DE39BA">
        <w:rPr>
          <w:rFonts w:eastAsia="Calibri"/>
          <w:bCs/>
          <w:szCs w:val="24"/>
          <w:lang w:val="en-IN"/>
        </w:rPr>
        <w:t xml:space="preserve">          ),</w:t>
      </w:r>
    </w:p>
    <w:p w14:paraId="15AF2E65" w14:textId="77777777" w:rsidR="00947DCB" w:rsidRPr="00DE39BA" w:rsidRDefault="00947DCB" w:rsidP="00F535CA">
      <w:pPr>
        <w:widowControl w:val="0"/>
        <w:rPr>
          <w:rFonts w:eastAsia="Calibri"/>
          <w:bCs/>
          <w:szCs w:val="24"/>
          <w:lang w:val="en-IN"/>
        </w:rPr>
        <w:pPrChange w:id="2327" w:author="mananarora1571@gmail.com" w:date="2021-05-30T15:12:00Z">
          <w:pPr/>
        </w:pPrChange>
      </w:pPr>
      <w:r w:rsidRPr="00DE39BA">
        <w:rPr>
          <w:rFonts w:eastAsia="Calibri"/>
          <w:bCs/>
          <w:szCs w:val="24"/>
          <w:lang w:val="en-IN"/>
        </w:rPr>
        <w:t xml:space="preserve">          radius: element.active / 5,</w:t>
      </w:r>
    </w:p>
    <w:p w14:paraId="7C939C0C" w14:textId="77777777" w:rsidR="00947DCB" w:rsidRPr="00DE39BA" w:rsidRDefault="00947DCB" w:rsidP="00F535CA">
      <w:pPr>
        <w:widowControl w:val="0"/>
        <w:rPr>
          <w:rFonts w:eastAsia="Calibri"/>
          <w:bCs/>
          <w:szCs w:val="24"/>
          <w:lang w:val="en-IN"/>
        </w:rPr>
        <w:pPrChange w:id="2328" w:author="mananarora1571@gmail.com" w:date="2021-05-30T15:12:00Z">
          <w:pPr/>
        </w:pPrChange>
      </w:pPr>
      <w:r w:rsidRPr="00DE39BA">
        <w:rPr>
          <w:rFonts w:eastAsia="Calibri"/>
          <w:bCs/>
          <w:szCs w:val="24"/>
          <w:lang w:val="en-IN"/>
        </w:rPr>
        <w:t xml:space="preserve">          fillColor: Colors.redAccent.withOpacity(element.death / 100),</w:t>
      </w:r>
    </w:p>
    <w:p w14:paraId="45D683E0" w14:textId="77777777" w:rsidR="00947DCB" w:rsidRPr="00DE39BA" w:rsidRDefault="00947DCB" w:rsidP="00F535CA">
      <w:pPr>
        <w:widowControl w:val="0"/>
        <w:rPr>
          <w:rFonts w:eastAsia="Calibri"/>
          <w:bCs/>
          <w:szCs w:val="24"/>
          <w:lang w:val="en-IN"/>
        </w:rPr>
        <w:pPrChange w:id="2329" w:author="mananarora1571@gmail.com" w:date="2021-05-30T15:12:00Z">
          <w:pPr/>
        </w:pPrChange>
      </w:pPr>
      <w:r w:rsidRPr="00DE39BA">
        <w:rPr>
          <w:rFonts w:eastAsia="Calibri"/>
          <w:bCs/>
          <w:szCs w:val="24"/>
          <w:lang w:val="en-IN"/>
        </w:rPr>
        <w:t xml:space="preserve">          strokeColor: Colors.redAccent.withOpacity(0.2),</w:t>
      </w:r>
    </w:p>
    <w:p w14:paraId="518E0A9B" w14:textId="77777777" w:rsidR="00947DCB" w:rsidRPr="00DE39BA" w:rsidRDefault="00947DCB" w:rsidP="00F535CA">
      <w:pPr>
        <w:widowControl w:val="0"/>
        <w:rPr>
          <w:rFonts w:eastAsia="Calibri"/>
          <w:bCs/>
          <w:szCs w:val="24"/>
          <w:lang w:val="en-IN"/>
        </w:rPr>
        <w:pPrChange w:id="2330" w:author="mananarora1571@gmail.com" w:date="2021-05-30T15:12:00Z">
          <w:pPr/>
        </w:pPrChange>
      </w:pPr>
      <w:r w:rsidRPr="00DE39BA">
        <w:rPr>
          <w:rFonts w:eastAsia="Calibri"/>
          <w:bCs/>
          <w:szCs w:val="24"/>
          <w:lang w:val="en-IN"/>
        </w:rPr>
        <w:t xml:space="preserve">          // strokeWidth: 20,</w:t>
      </w:r>
    </w:p>
    <w:p w14:paraId="5139BB2B" w14:textId="77777777" w:rsidR="00947DCB" w:rsidRPr="00DE39BA" w:rsidRDefault="00947DCB" w:rsidP="00F535CA">
      <w:pPr>
        <w:widowControl w:val="0"/>
        <w:rPr>
          <w:rFonts w:eastAsia="Calibri"/>
          <w:bCs/>
          <w:szCs w:val="24"/>
          <w:lang w:val="en-IN"/>
        </w:rPr>
        <w:pPrChange w:id="2331" w:author="mananarora1571@gmail.com" w:date="2021-05-30T15:12:00Z">
          <w:pPr/>
        </w:pPrChange>
      </w:pPr>
      <w:r w:rsidRPr="00DE39BA">
        <w:rPr>
          <w:rFonts w:eastAsia="Calibri"/>
          <w:bCs/>
          <w:szCs w:val="24"/>
          <w:lang w:val="en-IN"/>
        </w:rPr>
        <w:t xml:space="preserve">          consumeTapEvents: true,</w:t>
      </w:r>
    </w:p>
    <w:p w14:paraId="2ECE38D0" w14:textId="77777777" w:rsidR="00947DCB" w:rsidRPr="00DE39BA" w:rsidRDefault="00947DCB" w:rsidP="00F535CA">
      <w:pPr>
        <w:widowControl w:val="0"/>
        <w:rPr>
          <w:rFonts w:eastAsia="Calibri"/>
          <w:bCs/>
          <w:szCs w:val="24"/>
          <w:lang w:val="en-IN"/>
        </w:rPr>
        <w:pPrChange w:id="2332" w:author="mananarora1571@gmail.com" w:date="2021-05-30T15:12:00Z">
          <w:pPr/>
        </w:pPrChange>
      </w:pPr>
      <w:r w:rsidRPr="00DE39BA">
        <w:rPr>
          <w:rFonts w:eastAsia="Calibri"/>
          <w:bCs/>
          <w:szCs w:val="24"/>
          <w:lang w:val="en-IN"/>
        </w:rPr>
        <w:t xml:space="preserve">          onTap: () async {</w:t>
      </w:r>
    </w:p>
    <w:p w14:paraId="38665563" w14:textId="77777777" w:rsidR="00947DCB" w:rsidRPr="00DE39BA" w:rsidRDefault="00947DCB" w:rsidP="00F535CA">
      <w:pPr>
        <w:widowControl w:val="0"/>
        <w:rPr>
          <w:rFonts w:eastAsia="Calibri"/>
          <w:bCs/>
          <w:szCs w:val="24"/>
          <w:lang w:val="en-IN"/>
        </w:rPr>
        <w:pPrChange w:id="2333" w:author="mananarora1571@gmail.com" w:date="2021-05-30T15:12:00Z">
          <w:pPr/>
        </w:pPrChange>
      </w:pPr>
      <w:r w:rsidRPr="00DE39BA">
        <w:rPr>
          <w:rFonts w:eastAsia="Calibri"/>
          <w:bCs/>
          <w:szCs w:val="24"/>
          <w:lang w:val="en-IN"/>
        </w:rPr>
        <w:t xml:space="preserve">            Get.defaultDialog(</w:t>
      </w:r>
    </w:p>
    <w:p w14:paraId="48E677ED" w14:textId="77777777" w:rsidR="00947DCB" w:rsidRPr="00DE39BA" w:rsidRDefault="00947DCB" w:rsidP="00F535CA">
      <w:pPr>
        <w:widowControl w:val="0"/>
        <w:rPr>
          <w:rFonts w:eastAsia="Calibri"/>
          <w:bCs/>
          <w:szCs w:val="24"/>
          <w:lang w:val="en-IN"/>
        </w:rPr>
        <w:pPrChange w:id="2334" w:author="mananarora1571@gmail.com" w:date="2021-05-30T15:12:00Z">
          <w:pPr/>
        </w:pPrChange>
      </w:pPr>
      <w:r w:rsidRPr="00DE39BA">
        <w:rPr>
          <w:rFonts w:eastAsia="Calibri"/>
          <w:bCs/>
          <w:szCs w:val="24"/>
          <w:lang w:val="en-IN"/>
        </w:rPr>
        <w:t xml:space="preserve">              title: '${element.lat},${element.long}',</w:t>
      </w:r>
    </w:p>
    <w:p w14:paraId="4C93AB72" w14:textId="77777777" w:rsidR="00947DCB" w:rsidRPr="00DE39BA" w:rsidRDefault="00947DCB" w:rsidP="00F535CA">
      <w:pPr>
        <w:widowControl w:val="0"/>
        <w:rPr>
          <w:rFonts w:eastAsia="Calibri"/>
          <w:bCs/>
          <w:szCs w:val="24"/>
          <w:lang w:val="en-IN"/>
        </w:rPr>
        <w:pPrChange w:id="2335" w:author="mananarora1571@gmail.com" w:date="2021-05-30T15:12:00Z">
          <w:pPr/>
        </w:pPrChange>
      </w:pPr>
      <w:r w:rsidRPr="00DE39BA">
        <w:rPr>
          <w:rFonts w:eastAsia="Calibri"/>
          <w:bCs/>
          <w:szCs w:val="24"/>
          <w:lang w:val="en-IN"/>
        </w:rPr>
        <w:t xml:space="preserve">              content: Column(</w:t>
      </w:r>
    </w:p>
    <w:p w14:paraId="582500EA" w14:textId="77777777" w:rsidR="00947DCB" w:rsidRPr="00DE39BA" w:rsidRDefault="00947DCB" w:rsidP="00F535CA">
      <w:pPr>
        <w:widowControl w:val="0"/>
        <w:rPr>
          <w:rFonts w:eastAsia="Calibri"/>
          <w:bCs/>
          <w:szCs w:val="24"/>
          <w:lang w:val="en-IN"/>
        </w:rPr>
        <w:pPrChange w:id="2336" w:author="mananarora1571@gmail.com" w:date="2021-05-30T15:12:00Z">
          <w:pPr/>
        </w:pPrChange>
      </w:pPr>
      <w:r w:rsidRPr="00DE39BA">
        <w:rPr>
          <w:rFonts w:eastAsia="Calibri"/>
          <w:bCs/>
          <w:szCs w:val="24"/>
          <w:lang w:val="en-IN"/>
        </w:rPr>
        <w:t xml:space="preserve">                children: [</w:t>
      </w:r>
    </w:p>
    <w:p w14:paraId="1EA0FC4F" w14:textId="77777777" w:rsidR="00947DCB" w:rsidRPr="00DE39BA" w:rsidRDefault="00947DCB" w:rsidP="00F535CA">
      <w:pPr>
        <w:widowControl w:val="0"/>
        <w:rPr>
          <w:rFonts w:eastAsia="Calibri"/>
          <w:bCs/>
          <w:szCs w:val="24"/>
          <w:lang w:val="en-IN"/>
        </w:rPr>
        <w:pPrChange w:id="2337" w:author="mananarora1571@gmail.com" w:date="2021-05-30T15:12:00Z">
          <w:pPr/>
        </w:pPrChange>
      </w:pPr>
      <w:r w:rsidRPr="00DE39BA">
        <w:rPr>
          <w:rFonts w:eastAsia="Calibri"/>
          <w:bCs/>
          <w:szCs w:val="24"/>
          <w:lang w:val="en-IN"/>
        </w:rPr>
        <w:t xml:space="preserve">                  InfoDialog(</w:t>
      </w:r>
    </w:p>
    <w:p w14:paraId="20FC1A60" w14:textId="77777777" w:rsidR="00947DCB" w:rsidRPr="00DE39BA" w:rsidRDefault="00947DCB" w:rsidP="00F535CA">
      <w:pPr>
        <w:widowControl w:val="0"/>
        <w:rPr>
          <w:rFonts w:eastAsia="Calibri"/>
          <w:bCs/>
          <w:szCs w:val="24"/>
          <w:lang w:val="en-IN"/>
        </w:rPr>
        <w:pPrChange w:id="2338" w:author="mananarora1571@gmail.com" w:date="2021-05-30T15:12:00Z">
          <w:pPr/>
        </w:pPrChange>
      </w:pPr>
      <w:r w:rsidRPr="00DE39BA">
        <w:rPr>
          <w:rFonts w:eastAsia="Calibri"/>
          <w:bCs/>
          <w:szCs w:val="24"/>
          <w:lang w:val="en-IN"/>
        </w:rPr>
        <w:t xml:space="preserve">                    title: "Active",</w:t>
      </w:r>
    </w:p>
    <w:p w14:paraId="028C86C8" w14:textId="77777777" w:rsidR="00947DCB" w:rsidRPr="00DE39BA" w:rsidRDefault="00947DCB" w:rsidP="00F535CA">
      <w:pPr>
        <w:widowControl w:val="0"/>
        <w:rPr>
          <w:rFonts w:eastAsia="Calibri"/>
          <w:bCs/>
          <w:szCs w:val="24"/>
          <w:lang w:val="en-IN"/>
        </w:rPr>
        <w:pPrChange w:id="2339" w:author="mananarora1571@gmail.com" w:date="2021-05-30T15:12:00Z">
          <w:pPr/>
        </w:pPrChange>
      </w:pPr>
      <w:r w:rsidRPr="00DE39BA">
        <w:rPr>
          <w:rFonts w:eastAsia="Calibri"/>
          <w:bCs/>
          <w:szCs w:val="24"/>
          <w:lang w:val="en-IN"/>
        </w:rPr>
        <w:t xml:space="preserve">                    imagePath: "031-medical-mask.svg",</w:t>
      </w:r>
    </w:p>
    <w:p w14:paraId="641B5915" w14:textId="77777777" w:rsidR="00947DCB" w:rsidRPr="00DE39BA" w:rsidRDefault="00947DCB" w:rsidP="00F535CA">
      <w:pPr>
        <w:widowControl w:val="0"/>
        <w:rPr>
          <w:rFonts w:eastAsia="Calibri"/>
          <w:bCs/>
          <w:szCs w:val="24"/>
          <w:lang w:val="en-IN"/>
        </w:rPr>
        <w:pPrChange w:id="2340" w:author="mananarora1571@gmail.com" w:date="2021-05-30T15:12:00Z">
          <w:pPr/>
        </w:pPrChange>
      </w:pPr>
      <w:r w:rsidRPr="00DE39BA">
        <w:rPr>
          <w:rFonts w:eastAsia="Calibri"/>
          <w:bCs/>
          <w:szCs w:val="24"/>
          <w:lang w:val="en-IN"/>
        </w:rPr>
        <w:t xml:space="preserve">                    hotspotInfo: element.active,</w:t>
      </w:r>
    </w:p>
    <w:p w14:paraId="08355DD7" w14:textId="77777777" w:rsidR="00947DCB" w:rsidRPr="00DE39BA" w:rsidRDefault="00947DCB" w:rsidP="00F535CA">
      <w:pPr>
        <w:widowControl w:val="0"/>
        <w:rPr>
          <w:rFonts w:eastAsia="Calibri"/>
          <w:bCs/>
          <w:szCs w:val="24"/>
          <w:lang w:val="en-IN"/>
        </w:rPr>
        <w:pPrChange w:id="2341" w:author="mananarora1571@gmail.com" w:date="2021-05-30T15:12:00Z">
          <w:pPr/>
        </w:pPrChange>
      </w:pPr>
      <w:r w:rsidRPr="00DE39BA">
        <w:rPr>
          <w:rFonts w:eastAsia="Calibri"/>
          <w:bCs/>
          <w:szCs w:val="24"/>
          <w:lang w:val="en-IN"/>
        </w:rPr>
        <w:t xml:space="preserve">                  ),</w:t>
      </w:r>
    </w:p>
    <w:p w14:paraId="025DB81B" w14:textId="77777777" w:rsidR="00947DCB" w:rsidRPr="00DE39BA" w:rsidRDefault="00947DCB" w:rsidP="00F535CA">
      <w:pPr>
        <w:widowControl w:val="0"/>
        <w:rPr>
          <w:rFonts w:eastAsia="Calibri"/>
          <w:bCs/>
          <w:szCs w:val="24"/>
          <w:lang w:val="en-IN"/>
        </w:rPr>
        <w:pPrChange w:id="2342" w:author="mananarora1571@gmail.com" w:date="2021-05-30T15:12:00Z">
          <w:pPr/>
        </w:pPrChange>
      </w:pPr>
      <w:r w:rsidRPr="00DE39BA">
        <w:rPr>
          <w:rFonts w:eastAsia="Calibri"/>
          <w:bCs/>
          <w:szCs w:val="24"/>
          <w:lang w:val="en-IN"/>
        </w:rPr>
        <w:lastRenderedPageBreak/>
        <w:t xml:space="preserve">                  InfoDialog(</w:t>
      </w:r>
    </w:p>
    <w:p w14:paraId="606CA3B9" w14:textId="77777777" w:rsidR="00947DCB" w:rsidRPr="00DE39BA" w:rsidRDefault="00947DCB" w:rsidP="00F535CA">
      <w:pPr>
        <w:widowControl w:val="0"/>
        <w:rPr>
          <w:rFonts w:eastAsia="Calibri"/>
          <w:bCs/>
          <w:szCs w:val="24"/>
          <w:lang w:val="en-IN"/>
        </w:rPr>
        <w:pPrChange w:id="2343" w:author="mananarora1571@gmail.com" w:date="2021-05-30T15:12:00Z">
          <w:pPr/>
        </w:pPrChange>
      </w:pPr>
      <w:r w:rsidRPr="00DE39BA">
        <w:rPr>
          <w:rFonts w:eastAsia="Calibri"/>
          <w:bCs/>
          <w:szCs w:val="24"/>
          <w:lang w:val="en-IN"/>
        </w:rPr>
        <w:t xml:space="preserve">                    title: "Dead",</w:t>
      </w:r>
    </w:p>
    <w:p w14:paraId="42D1C7BA" w14:textId="77777777" w:rsidR="00947DCB" w:rsidRPr="00DE39BA" w:rsidRDefault="00947DCB" w:rsidP="00F535CA">
      <w:pPr>
        <w:widowControl w:val="0"/>
        <w:rPr>
          <w:rFonts w:eastAsia="Calibri"/>
          <w:bCs/>
          <w:szCs w:val="24"/>
          <w:lang w:val="en-IN"/>
        </w:rPr>
        <w:pPrChange w:id="2344" w:author="mananarora1571@gmail.com" w:date="2021-05-30T15:12:00Z">
          <w:pPr/>
        </w:pPrChange>
      </w:pPr>
      <w:r w:rsidRPr="00DE39BA">
        <w:rPr>
          <w:rFonts w:eastAsia="Calibri"/>
          <w:bCs/>
          <w:szCs w:val="24"/>
          <w:lang w:val="en-IN"/>
        </w:rPr>
        <w:t xml:space="preserve">                    imagePath: "025-No.svg",</w:t>
      </w:r>
    </w:p>
    <w:p w14:paraId="04E7FB0C" w14:textId="77777777" w:rsidR="00947DCB" w:rsidRPr="00DE39BA" w:rsidRDefault="00947DCB" w:rsidP="00F535CA">
      <w:pPr>
        <w:widowControl w:val="0"/>
        <w:rPr>
          <w:rFonts w:eastAsia="Calibri"/>
          <w:bCs/>
          <w:szCs w:val="24"/>
          <w:lang w:val="en-IN"/>
        </w:rPr>
        <w:pPrChange w:id="2345" w:author="mananarora1571@gmail.com" w:date="2021-05-30T15:12:00Z">
          <w:pPr/>
        </w:pPrChange>
      </w:pPr>
      <w:r w:rsidRPr="00DE39BA">
        <w:rPr>
          <w:rFonts w:eastAsia="Calibri"/>
          <w:bCs/>
          <w:szCs w:val="24"/>
          <w:lang w:val="en-IN"/>
        </w:rPr>
        <w:t xml:space="preserve">                    hotspotInfo: element.death,</w:t>
      </w:r>
    </w:p>
    <w:p w14:paraId="5296B1FB" w14:textId="77777777" w:rsidR="00947DCB" w:rsidRPr="00DE39BA" w:rsidRDefault="00947DCB" w:rsidP="00F535CA">
      <w:pPr>
        <w:widowControl w:val="0"/>
        <w:rPr>
          <w:rFonts w:eastAsia="Calibri"/>
          <w:bCs/>
          <w:szCs w:val="24"/>
          <w:lang w:val="en-IN"/>
        </w:rPr>
        <w:pPrChange w:id="2346" w:author="mananarora1571@gmail.com" w:date="2021-05-30T15:12:00Z">
          <w:pPr/>
        </w:pPrChange>
      </w:pPr>
      <w:r w:rsidRPr="00DE39BA">
        <w:rPr>
          <w:rFonts w:eastAsia="Calibri"/>
          <w:bCs/>
          <w:szCs w:val="24"/>
          <w:lang w:val="en-IN"/>
        </w:rPr>
        <w:t xml:space="preserve">                  ),</w:t>
      </w:r>
    </w:p>
    <w:p w14:paraId="7A36D3FB" w14:textId="77777777" w:rsidR="00947DCB" w:rsidRPr="00DE39BA" w:rsidRDefault="00947DCB" w:rsidP="00F535CA">
      <w:pPr>
        <w:widowControl w:val="0"/>
        <w:rPr>
          <w:rFonts w:eastAsia="Calibri"/>
          <w:bCs/>
          <w:szCs w:val="24"/>
          <w:lang w:val="en-IN"/>
        </w:rPr>
        <w:pPrChange w:id="2347" w:author="mananarora1571@gmail.com" w:date="2021-05-30T15:12:00Z">
          <w:pPr/>
        </w:pPrChange>
      </w:pPr>
      <w:r w:rsidRPr="00DE39BA">
        <w:rPr>
          <w:rFonts w:eastAsia="Calibri"/>
          <w:bCs/>
          <w:szCs w:val="24"/>
          <w:lang w:val="en-IN"/>
        </w:rPr>
        <w:t xml:space="preserve">                  InfoDialog(</w:t>
      </w:r>
    </w:p>
    <w:p w14:paraId="246F304F" w14:textId="77777777" w:rsidR="00947DCB" w:rsidRPr="00DE39BA" w:rsidRDefault="00947DCB" w:rsidP="00F535CA">
      <w:pPr>
        <w:widowControl w:val="0"/>
        <w:rPr>
          <w:rFonts w:eastAsia="Calibri"/>
          <w:bCs/>
          <w:szCs w:val="24"/>
          <w:lang w:val="en-IN"/>
        </w:rPr>
        <w:pPrChange w:id="2348" w:author="mananarora1571@gmail.com" w:date="2021-05-30T15:12:00Z">
          <w:pPr/>
        </w:pPrChange>
      </w:pPr>
      <w:r w:rsidRPr="00DE39BA">
        <w:rPr>
          <w:rFonts w:eastAsia="Calibri"/>
          <w:bCs/>
          <w:szCs w:val="24"/>
          <w:lang w:val="en-IN"/>
        </w:rPr>
        <w:t xml:space="preserve">                    title: "Recovered",</w:t>
      </w:r>
    </w:p>
    <w:p w14:paraId="589CFE5F" w14:textId="77777777" w:rsidR="00947DCB" w:rsidRPr="00DE39BA" w:rsidRDefault="00947DCB" w:rsidP="00F535CA">
      <w:pPr>
        <w:widowControl w:val="0"/>
        <w:rPr>
          <w:rFonts w:eastAsia="Calibri"/>
          <w:bCs/>
          <w:szCs w:val="24"/>
          <w:lang w:val="en-IN"/>
        </w:rPr>
        <w:pPrChange w:id="2349" w:author="mananarora1571@gmail.com" w:date="2021-05-30T15:12:00Z">
          <w:pPr/>
        </w:pPrChange>
      </w:pPr>
      <w:r w:rsidRPr="00DE39BA">
        <w:rPr>
          <w:rFonts w:eastAsia="Calibri"/>
          <w:bCs/>
          <w:szCs w:val="24"/>
          <w:lang w:val="en-IN"/>
        </w:rPr>
        <w:t xml:space="preserve">                    imagePath: "044-immunity.svg",</w:t>
      </w:r>
    </w:p>
    <w:p w14:paraId="19D75AC8" w14:textId="77777777" w:rsidR="00947DCB" w:rsidRPr="00DE39BA" w:rsidRDefault="00947DCB" w:rsidP="00F535CA">
      <w:pPr>
        <w:widowControl w:val="0"/>
        <w:rPr>
          <w:rFonts w:eastAsia="Calibri"/>
          <w:bCs/>
          <w:szCs w:val="24"/>
          <w:lang w:val="en-IN"/>
        </w:rPr>
        <w:pPrChange w:id="2350" w:author="mananarora1571@gmail.com" w:date="2021-05-30T15:12:00Z">
          <w:pPr/>
        </w:pPrChange>
      </w:pPr>
      <w:r w:rsidRPr="00DE39BA">
        <w:rPr>
          <w:rFonts w:eastAsia="Calibri"/>
          <w:bCs/>
          <w:szCs w:val="24"/>
          <w:lang w:val="en-IN"/>
        </w:rPr>
        <w:t xml:space="preserve">                    hotspotInfo: element.recovered,</w:t>
      </w:r>
    </w:p>
    <w:p w14:paraId="75C25D14" w14:textId="77777777" w:rsidR="00947DCB" w:rsidRPr="00DE39BA" w:rsidRDefault="00947DCB" w:rsidP="00F535CA">
      <w:pPr>
        <w:widowControl w:val="0"/>
        <w:rPr>
          <w:rFonts w:eastAsia="Calibri"/>
          <w:bCs/>
          <w:szCs w:val="24"/>
          <w:lang w:val="en-IN"/>
        </w:rPr>
        <w:pPrChange w:id="2351" w:author="mananarora1571@gmail.com" w:date="2021-05-30T15:12:00Z">
          <w:pPr/>
        </w:pPrChange>
      </w:pPr>
      <w:r w:rsidRPr="00DE39BA">
        <w:rPr>
          <w:rFonts w:eastAsia="Calibri"/>
          <w:bCs/>
          <w:szCs w:val="24"/>
          <w:lang w:val="en-IN"/>
        </w:rPr>
        <w:t xml:space="preserve">                  ),</w:t>
      </w:r>
    </w:p>
    <w:p w14:paraId="3C79D1D6" w14:textId="77777777" w:rsidR="00947DCB" w:rsidRPr="00DE39BA" w:rsidRDefault="00947DCB" w:rsidP="00F535CA">
      <w:pPr>
        <w:widowControl w:val="0"/>
        <w:rPr>
          <w:rFonts w:eastAsia="Calibri"/>
          <w:bCs/>
          <w:szCs w:val="24"/>
          <w:lang w:val="en-IN"/>
        </w:rPr>
        <w:pPrChange w:id="2352" w:author="mananarora1571@gmail.com" w:date="2021-05-30T15:12:00Z">
          <w:pPr/>
        </w:pPrChange>
      </w:pPr>
      <w:r w:rsidRPr="00DE39BA">
        <w:rPr>
          <w:rFonts w:eastAsia="Calibri"/>
          <w:bCs/>
          <w:szCs w:val="24"/>
          <w:lang w:val="en-IN"/>
        </w:rPr>
        <w:t xml:space="preserve">                ],</w:t>
      </w:r>
    </w:p>
    <w:p w14:paraId="2873C51A" w14:textId="77777777" w:rsidR="00947DCB" w:rsidRPr="00DE39BA" w:rsidRDefault="00947DCB" w:rsidP="00F535CA">
      <w:pPr>
        <w:widowControl w:val="0"/>
        <w:rPr>
          <w:rFonts w:eastAsia="Calibri"/>
          <w:bCs/>
          <w:szCs w:val="24"/>
          <w:lang w:val="en-IN"/>
        </w:rPr>
        <w:pPrChange w:id="2353" w:author="mananarora1571@gmail.com" w:date="2021-05-30T15:12:00Z">
          <w:pPr/>
        </w:pPrChange>
      </w:pPr>
      <w:r w:rsidRPr="00DE39BA">
        <w:rPr>
          <w:rFonts w:eastAsia="Calibri"/>
          <w:bCs/>
          <w:szCs w:val="24"/>
          <w:lang w:val="en-IN"/>
        </w:rPr>
        <w:t xml:space="preserve">              ),</w:t>
      </w:r>
    </w:p>
    <w:p w14:paraId="7C5D3F6C" w14:textId="77777777" w:rsidR="00947DCB" w:rsidRPr="00DE39BA" w:rsidRDefault="00947DCB" w:rsidP="00F535CA">
      <w:pPr>
        <w:widowControl w:val="0"/>
        <w:rPr>
          <w:rFonts w:eastAsia="Calibri"/>
          <w:bCs/>
          <w:szCs w:val="24"/>
          <w:lang w:val="en-IN"/>
        </w:rPr>
        <w:pPrChange w:id="2354" w:author="mananarora1571@gmail.com" w:date="2021-05-30T15:12:00Z">
          <w:pPr/>
        </w:pPrChange>
      </w:pPr>
      <w:r w:rsidRPr="00DE39BA">
        <w:rPr>
          <w:rFonts w:eastAsia="Calibri"/>
          <w:bCs/>
          <w:szCs w:val="24"/>
          <w:lang w:val="en-IN"/>
        </w:rPr>
        <w:t xml:space="preserve">            );</w:t>
      </w:r>
    </w:p>
    <w:p w14:paraId="20570F4B" w14:textId="77777777" w:rsidR="00947DCB" w:rsidRPr="00DE39BA" w:rsidRDefault="00947DCB" w:rsidP="00F535CA">
      <w:pPr>
        <w:widowControl w:val="0"/>
        <w:rPr>
          <w:rFonts w:eastAsia="Calibri"/>
          <w:bCs/>
          <w:szCs w:val="24"/>
          <w:lang w:val="en-IN"/>
        </w:rPr>
        <w:pPrChange w:id="2355" w:author="mananarora1571@gmail.com" w:date="2021-05-30T15:12:00Z">
          <w:pPr/>
        </w:pPrChange>
      </w:pPr>
      <w:r w:rsidRPr="00DE39BA">
        <w:rPr>
          <w:rFonts w:eastAsia="Calibri"/>
          <w:bCs/>
          <w:szCs w:val="24"/>
          <w:lang w:val="en-IN"/>
        </w:rPr>
        <w:t xml:space="preserve">          },</w:t>
      </w:r>
    </w:p>
    <w:p w14:paraId="46F269DE" w14:textId="77777777" w:rsidR="00947DCB" w:rsidRPr="00DE39BA" w:rsidRDefault="00947DCB" w:rsidP="00F535CA">
      <w:pPr>
        <w:widowControl w:val="0"/>
        <w:rPr>
          <w:rFonts w:eastAsia="Calibri"/>
          <w:bCs/>
          <w:szCs w:val="24"/>
          <w:lang w:val="en-IN"/>
        </w:rPr>
        <w:pPrChange w:id="2356" w:author="mananarora1571@gmail.com" w:date="2021-05-30T15:12:00Z">
          <w:pPr/>
        </w:pPrChange>
      </w:pPr>
      <w:r w:rsidRPr="00DE39BA">
        <w:rPr>
          <w:rFonts w:eastAsia="Calibri"/>
          <w:bCs/>
          <w:szCs w:val="24"/>
          <w:lang w:val="en-IN"/>
        </w:rPr>
        <w:t xml:space="preserve">        );</w:t>
      </w:r>
    </w:p>
    <w:p w14:paraId="5CD43746" w14:textId="77777777" w:rsidR="00947DCB" w:rsidRPr="00DE39BA" w:rsidRDefault="00947DCB" w:rsidP="00F535CA">
      <w:pPr>
        <w:widowControl w:val="0"/>
        <w:rPr>
          <w:rFonts w:eastAsia="Calibri"/>
          <w:bCs/>
          <w:szCs w:val="24"/>
          <w:lang w:val="en-IN"/>
        </w:rPr>
        <w:pPrChange w:id="2357" w:author="mananarora1571@gmail.com" w:date="2021-05-30T15:12:00Z">
          <w:pPr/>
        </w:pPrChange>
      </w:pPr>
      <w:r w:rsidRPr="00DE39BA">
        <w:rPr>
          <w:rFonts w:eastAsia="Calibri"/>
          <w:bCs/>
          <w:szCs w:val="24"/>
          <w:lang w:val="en-IN"/>
        </w:rPr>
        <w:t xml:space="preserve">      }</w:t>
      </w:r>
    </w:p>
    <w:p w14:paraId="54595929" w14:textId="77777777" w:rsidR="00947DCB" w:rsidRPr="00DE39BA" w:rsidRDefault="00947DCB" w:rsidP="00F535CA">
      <w:pPr>
        <w:widowControl w:val="0"/>
        <w:rPr>
          <w:rFonts w:eastAsia="Calibri"/>
          <w:bCs/>
          <w:szCs w:val="24"/>
          <w:lang w:val="en-IN"/>
        </w:rPr>
        <w:pPrChange w:id="2358" w:author="mananarora1571@gmail.com" w:date="2021-05-30T15:12:00Z">
          <w:pPr/>
        </w:pPrChange>
      </w:pPr>
    </w:p>
    <w:p w14:paraId="02BE66D8" w14:textId="77777777" w:rsidR="00947DCB" w:rsidRPr="00DE39BA" w:rsidRDefault="00947DCB" w:rsidP="00F535CA">
      <w:pPr>
        <w:widowControl w:val="0"/>
        <w:rPr>
          <w:rFonts w:eastAsia="Calibri"/>
          <w:bCs/>
          <w:szCs w:val="24"/>
          <w:lang w:val="en-IN"/>
        </w:rPr>
        <w:pPrChange w:id="2359" w:author="mananarora1571@gmail.com" w:date="2021-05-30T15:12:00Z">
          <w:pPr/>
        </w:pPrChange>
      </w:pPr>
      <w:r w:rsidRPr="00DE39BA">
        <w:rPr>
          <w:rFonts w:eastAsia="Calibri"/>
          <w:bCs/>
          <w:szCs w:val="24"/>
          <w:lang w:val="en-IN"/>
        </w:rPr>
        <w:t xml:space="preserve">      for (final CrowdHotspot element in hotspotList.crowdHotspot) {</w:t>
      </w:r>
    </w:p>
    <w:p w14:paraId="5D7C23FD" w14:textId="77777777" w:rsidR="00947DCB" w:rsidRPr="00DE39BA" w:rsidRDefault="00947DCB" w:rsidP="00F535CA">
      <w:pPr>
        <w:widowControl w:val="0"/>
        <w:rPr>
          <w:rFonts w:eastAsia="Calibri"/>
          <w:bCs/>
          <w:szCs w:val="24"/>
          <w:lang w:val="en-IN"/>
        </w:rPr>
        <w:pPrChange w:id="2360" w:author="mananarora1571@gmail.com" w:date="2021-05-30T15:12:00Z">
          <w:pPr/>
        </w:pPrChange>
      </w:pPr>
      <w:r w:rsidRPr="00DE39BA">
        <w:rPr>
          <w:rFonts w:eastAsia="Calibri"/>
          <w:bCs/>
          <w:szCs w:val="24"/>
          <w:lang w:val="en-IN"/>
        </w:rPr>
        <w:t xml:space="preserve">        final CircleId circleId =</w:t>
      </w:r>
    </w:p>
    <w:p w14:paraId="7E7D919A" w14:textId="77777777" w:rsidR="00947DCB" w:rsidRPr="00DE39BA" w:rsidRDefault="00947DCB" w:rsidP="00F535CA">
      <w:pPr>
        <w:widowControl w:val="0"/>
        <w:rPr>
          <w:rFonts w:eastAsia="Calibri"/>
          <w:bCs/>
          <w:szCs w:val="24"/>
          <w:lang w:val="en-IN"/>
        </w:rPr>
        <w:pPrChange w:id="2361" w:author="mananarora1571@gmail.com" w:date="2021-05-30T15:12:00Z">
          <w:pPr/>
        </w:pPrChange>
      </w:pPr>
      <w:r w:rsidRPr="00DE39BA">
        <w:rPr>
          <w:rFonts w:eastAsia="Calibri"/>
          <w:bCs/>
          <w:szCs w:val="24"/>
          <w:lang w:val="en-IN"/>
        </w:rPr>
        <w:t xml:space="preserve">            CircleId(hotspotList.crowdHotspot.indexOf(element).toString());</w:t>
      </w:r>
    </w:p>
    <w:p w14:paraId="3247B8FB" w14:textId="77777777" w:rsidR="00947DCB" w:rsidRPr="00DE39BA" w:rsidRDefault="00947DCB" w:rsidP="00F535CA">
      <w:pPr>
        <w:widowControl w:val="0"/>
        <w:rPr>
          <w:rFonts w:eastAsia="Calibri"/>
          <w:bCs/>
          <w:szCs w:val="24"/>
          <w:lang w:val="en-IN"/>
        </w:rPr>
        <w:pPrChange w:id="2362" w:author="mananarora1571@gmail.com" w:date="2021-05-30T15:12:00Z">
          <w:pPr/>
        </w:pPrChange>
      </w:pPr>
      <w:r w:rsidRPr="00DE39BA">
        <w:rPr>
          <w:rFonts w:eastAsia="Calibri"/>
          <w:bCs/>
          <w:szCs w:val="24"/>
          <w:lang w:val="en-IN"/>
        </w:rPr>
        <w:t xml:space="preserve">        circleList[circleId] = Circle(</w:t>
      </w:r>
    </w:p>
    <w:p w14:paraId="04904EBA" w14:textId="77777777" w:rsidR="00947DCB" w:rsidRPr="00DE39BA" w:rsidRDefault="00947DCB" w:rsidP="00F535CA">
      <w:pPr>
        <w:widowControl w:val="0"/>
        <w:rPr>
          <w:rFonts w:eastAsia="Calibri"/>
          <w:bCs/>
          <w:szCs w:val="24"/>
          <w:lang w:val="en-IN"/>
        </w:rPr>
        <w:pPrChange w:id="2363" w:author="mananarora1571@gmail.com" w:date="2021-05-30T15:12:00Z">
          <w:pPr/>
        </w:pPrChange>
      </w:pPr>
      <w:r w:rsidRPr="00DE39BA">
        <w:rPr>
          <w:rFonts w:eastAsia="Calibri"/>
          <w:bCs/>
          <w:szCs w:val="24"/>
          <w:lang w:val="en-IN"/>
        </w:rPr>
        <w:t xml:space="preserve">          circleId: circleId,</w:t>
      </w:r>
    </w:p>
    <w:p w14:paraId="2F28EB5F" w14:textId="77777777" w:rsidR="00947DCB" w:rsidRPr="00DE39BA" w:rsidRDefault="00947DCB" w:rsidP="00F535CA">
      <w:pPr>
        <w:widowControl w:val="0"/>
        <w:rPr>
          <w:rFonts w:eastAsia="Calibri"/>
          <w:bCs/>
          <w:szCs w:val="24"/>
          <w:lang w:val="en-IN"/>
        </w:rPr>
        <w:pPrChange w:id="2364" w:author="mananarora1571@gmail.com" w:date="2021-05-30T15:12:00Z">
          <w:pPr/>
        </w:pPrChange>
      </w:pPr>
      <w:r w:rsidRPr="00DE39BA">
        <w:rPr>
          <w:rFonts w:eastAsia="Calibri"/>
          <w:bCs/>
          <w:szCs w:val="24"/>
          <w:lang w:val="en-IN"/>
        </w:rPr>
        <w:t xml:space="preserve">          center: LatLng(</w:t>
      </w:r>
    </w:p>
    <w:p w14:paraId="4FDA5F05" w14:textId="77777777" w:rsidR="00947DCB" w:rsidRPr="00DE39BA" w:rsidRDefault="00947DCB" w:rsidP="00F535CA">
      <w:pPr>
        <w:widowControl w:val="0"/>
        <w:rPr>
          <w:rFonts w:eastAsia="Calibri"/>
          <w:bCs/>
          <w:szCs w:val="24"/>
          <w:lang w:val="en-IN"/>
        </w:rPr>
        <w:pPrChange w:id="2365" w:author="mananarora1571@gmail.com" w:date="2021-05-30T15:12:00Z">
          <w:pPr/>
        </w:pPrChange>
      </w:pPr>
      <w:r w:rsidRPr="00DE39BA">
        <w:rPr>
          <w:rFonts w:eastAsia="Calibri"/>
          <w:bCs/>
          <w:szCs w:val="24"/>
          <w:lang w:val="en-IN"/>
        </w:rPr>
        <w:t xml:space="preserve">            element.lat,</w:t>
      </w:r>
    </w:p>
    <w:p w14:paraId="077C35E9" w14:textId="77777777" w:rsidR="00947DCB" w:rsidRPr="00DE39BA" w:rsidRDefault="00947DCB" w:rsidP="00F535CA">
      <w:pPr>
        <w:widowControl w:val="0"/>
        <w:rPr>
          <w:rFonts w:eastAsia="Calibri"/>
          <w:bCs/>
          <w:szCs w:val="24"/>
          <w:lang w:val="en-IN"/>
        </w:rPr>
        <w:pPrChange w:id="2366" w:author="mananarora1571@gmail.com" w:date="2021-05-30T15:12:00Z">
          <w:pPr/>
        </w:pPrChange>
      </w:pPr>
      <w:r w:rsidRPr="00DE39BA">
        <w:rPr>
          <w:rFonts w:eastAsia="Calibri"/>
          <w:bCs/>
          <w:szCs w:val="24"/>
          <w:lang w:val="en-IN"/>
        </w:rPr>
        <w:t xml:space="preserve">            element.long,</w:t>
      </w:r>
    </w:p>
    <w:p w14:paraId="432CDF1F" w14:textId="77777777" w:rsidR="00947DCB" w:rsidRPr="00DE39BA" w:rsidRDefault="00947DCB" w:rsidP="00F535CA">
      <w:pPr>
        <w:widowControl w:val="0"/>
        <w:rPr>
          <w:rFonts w:eastAsia="Calibri"/>
          <w:bCs/>
          <w:szCs w:val="24"/>
          <w:lang w:val="en-IN"/>
        </w:rPr>
        <w:pPrChange w:id="2367" w:author="mananarora1571@gmail.com" w:date="2021-05-30T15:12:00Z">
          <w:pPr/>
        </w:pPrChange>
      </w:pPr>
      <w:r w:rsidRPr="00DE39BA">
        <w:rPr>
          <w:rFonts w:eastAsia="Calibri"/>
          <w:bCs/>
          <w:szCs w:val="24"/>
          <w:lang w:val="en-IN"/>
        </w:rPr>
        <w:t xml:space="preserve">          ),</w:t>
      </w:r>
    </w:p>
    <w:p w14:paraId="2B7879EF" w14:textId="77777777" w:rsidR="00947DCB" w:rsidRPr="00DE39BA" w:rsidRDefault="00947DCB" w:rsidP="00F535CA">
      <w:pPr>
        <w:widowControl w:val="0"/>
        <w:rPr>
          <w:rFonts w:eastAsia="Calibri"/>
          <w:bCs/>
          <w:szCs w:val="24"/>
          <w:lang w:val="en-IN"/>
        </w:rPr>
        <w:pPrChange w:id="2368" w:author="mananarora1571@gmail.com" w:date="2021-05-30T15:12:00Z">
          <w:pPr/>
        </w:pPrChange>
      </w:pPr>
      <w:r w:rsidRPr="00DE39BA">
        <w:rPr>
          <w:rFonts w:eastAsia="Calibri"/>
          <w:bCs/>
          <w:szCs w:val="24"/>
          <w:lang w:val="en-IN"/>
        </w:rPr>
        <w:t xml:space="preserve">          radius: 40,</w:t>
      </w:r>
    </w:p>
    <w:p w14:paraId="47EA9F37" w14:textId="77777777" w:rsidR="00947DCB" w:rsidRPr="00DE39BA" w:rsidRDefault="00947DCB" w:rsidP="00F535CA">
      <w:pPr>
        <w:widowControl w:val="0"/>
        <w:rPr>
          <w:rFonts w:eastAsia="Calibri"/>
          <w:bCs/>
          <w:szCs w:val="24"/>
          <w:lang w:val="en-IN"/>
        </w:rPr>
        <w:pPrChange w:id="2369" w:author="mananarora1571@gmail.com" w:date="2021-05-30T15:12:00Z">
          <w:pPr/>
        </w:pPrChange>
      </w:pPr>
      <w:r w:rsidRPr="00DE39BA">
        <w:rPr>
          <w:rFonts w:eastAsia="Calibri"/>
          <w:bCs/>
          <w:szCs w:val="24"/>
          <w:lang w:val="en-IN"/>
        </w:rPr>
        <w:lastRenderedPageBreak/>
        <w:t xml:space="preserve">          fillColor: Colors.black.withOpacity(0.5),</w:t>
      </w:r>
    </w:p>
    <w:p w14:paraId="0EEACF35" w14:textId="77777777" w:rsidR="00947DCB" w:rsidRPr="00DE39BA" w:rsidRDefault="00947DCB" w:rsidP="00F535CA">
      <w:pPr>
        <w:widowControl w:val="0"/>
        <w:rPr>
          <w:rFonts w:eastAsia="Calibri"/>
          <w:bCs/>
          <w:szCs w:val="24"/>
          <w:lang w:val="en-IN"/>
        </w:rPr>
        <w:pPrChange w:id="2370" w:author="mananarora1571@gmail.com" w:date="2021-05-30T15:12:00Z">
          <w:pPr/>
        </w:pPrChange>
      </w:pPr>
      <w:r w:rsidRPr="00DE39BA">
        <w:rPr>
          <w:rFonts w:eastAsia="Calibri"/>
          <w:bCs/>
          <w:szCs w:val="24"/>
          <w:lang w:val="en-IN"/>
        </w:rPr>
        <w:t xml:space="preserve">          strokeColor: Colors.black45.withOpacity(0.2),</w:t>
      </w:r>
    </w:p>
    <w:p w14:paraId="611BF001" w14:textId="77777777" w:rsidR="00947DCB" w:rsidRPr="00DE39BA" w:rsidRDefault="00947DCB" w:rsidP="00F535CA">
      <w:pPr>
        <w:widowControl w:val="0"/>
        <w:rPr>
          <w:rFonts w:eastAsia="Calibri"/>
          <w:bCs/>
          <w:szCs w:val="24"/>
          <w:lang w:val="en-IN"/>
        </w:rPr>
        <w:pPrChange w:id="2371" w:author="mananarora1571@gmail.com" w:date="2021-05-30T15:12:00Z">
          <w:pPr/>
        </w:pPrChange>
      </w:pPr>
      <w:r w:rsidRPr="00DE39BA">
        <w:rPr>
          <w:rFonts w:eastAsia="Calibri"/>
          <w:bCs/>
          <w:szCs w:val="24"/>
          <w:lang w:val="en-IN"/>
        </w:rPr>
        <w:t xml:space="preserve">        );</w:t>
      </w:r>
    </w:p>
    <w:p w14:paraId="07D348B5" w14:textId="77777777" w:rsidR="00947DCB" w:rsidRPr="00DE39BA" w:rsidRDefault="00947DCB" w:rsidP="00F535CA">
      <w:pPr>
        <w:widowControl w:val="0"/>
        <w:rPr>
          <w:rFonts w:eastAsia="Calibri"/>
          <w:bCs/>
          <w:szCs w:val="24"/>
          <w:lang w:val="en-IN"/>
        </w:rPr>
        <w:pPrChange w:id="2372" w:author="mananarora1571@gmail.com" w:date="2021-05-30T15:12:00Z">
          <w:pPr/>
        </w:pPrChange>
      </w:pPr>
      <w:r w:rsidRPr="00DE39BA">
        <w:rPr>
          <w:rFonts w:eastAsia="Calibri"/>
          <w:bCs/>
          <w:szCs w:val="24"/>
          <w:lang w:val="en-IN"/>
        </w:rPr>
        <w:t xml:space="preserve">      }</w:t>
      </w:r>
    </w:p>
    <w:p w14:paraId="4F990246" w14:textId="77777777" w:rsidR="00947DCB" w:rsidRPr="00DE39BA" w:rsidRDefault="00947DCB" w:rsidP="00F535CA">
      <w:pPr>
        <w:widowControl w:val="0"/>
        <w:rPr>
          <w:rFonts w:eastAsia="Calibri"/>
          <w:bCs/>
          <w:szCs w:val="24"/>
          <w:lang w:val="en-IN"/>
        </w:rPr>
        <w:pPrChange w:id="2373" w:author="mananarora1571@gmail.com" w:date="2021-05-30T15:12:00Z">
          <w:pPr/>
        </w:pPrChange>
      </w:pPr>
      <w:r w:rsidRPr="00DE39BA">
        <w:rPr>
          <w:rFonts w:eastAsia="Calibri"/>
          <w:bCs/>
          <w:szCs w:val="24"/>
          <w:lang w:val="en-IN"/>
        </w:rPr>
        <w:t xml:space="preserve">      currentState.value = AppState.loaded;</w:t>
      </w:r>
    </w:p>
    <w:p w14:paraId="3BF90BF3" w14:textId="77777777" w:rsidR="00947DCB" w:rsidRPr="00DE39BA" w:rsidRDefault="00947DCB" w:rsidP="00F535CA">
      <w:pPr>
        <w:widowControl w:val="0"/>
        <w:rPr>
          <w:rFonts w:eastAsia="Calibri"/>
          <w:bCs/>
          <w:szCs w:val="24"/>
          <w:lang w:val="en-IN"/>
        </w:rPr>
        <w:pPrChange w:id="2374" w:author="mananarora1571@gmail.com" w:date="2021-05-30T15:12:00Z">
          <w:pPr/>
        </w:pPrChange>
      </w:pPr>
      <w:r w:rsidRPr="00DE39BA">
        <w:rPr>
          <w:rFonts w:eastAsia="Calibri"/>
          <w:bCs/>
          <w:szCs w:val="24"/>
          <w:lang w:val="en-IN"/>
        </w:rPr>
        <w:t xml:space="preserve">    }</w:t>
      </w:r>
    </w:p>
    <w:p w14:paraId="5C4C3EEB" w14:textId="77777777" w:rsidR="00947DCB" w:rsidRPr="00DE39BA" w:rsidRDefault="00947DCB" w:rsidP="00F535CA">
      <w:pPr>
        <w:widowControl w:val="0"/>
        <w:rPr>
          <w:rFonts w:eastAsia="Calibri"/>
          <w:bCs/>
          <w:szCs w:val="24"/>
          <w:lang w:val="en-IN"/>
        </w:rPr>
        <w:pPrChange w:id="2375" w:author="mananarora1571@gmail.com" w:date="2021-05-30T15:12:00Z">
          <w:pPr/>
        </w:pPrChange>
      </w:pPr>
      <w:r w:rsidRPr="00DE39BA">
        <w:rPr>
          <w:rFonts w:eastAsia="Calibri"/>
          <w:bCs/>
          <w:szCs w:val="24"/>
          <w:lang w:val="en-IN"/>
        </w:rPr>
        <w:t xml:space="preserve">  }</w:t>
      </w:r>
    </w:p>
    <w:p w14:paraId="7416AECF" w14:textId="77777777" w:rsidR="00947DCB" w:rsidRPr="00DE39BA" w:rsidRDefault="00947DCB" w:rsidP="00F535CA">
      <w:pPr>
        <w:widowControl w:val="0"/>
        <w:rPr>
          <w:rFonts w:eastAsia="Calibri"/>
          <w:bCs/>
          <w:szCs w:val="24"/>
          <w:lang w:val="en-IN"/>
        </w:rPr>
        <w:pPrChange w:id="2376" w:author="mananarora1571@gmail.com" w:date="2021-05-30T15:12:00Z">
          <w:pPr/>
        </w:pPrChange>
      </w:pPr>
    </w:p>
    <w:p w14:paraId="4E8A5979" w14:textId="39226FE8" w:rsidR="00947DCB" w:rsidRPr="00DE39BA" w:rsidRDefault="00947DCB" w:rsidP="00F535CA">
      <w:pPr>
        <w:widowControl w:val="0"/>
        <w:rPr>
          <w:rFonts w:eastAsia="Calibri"/>
          <w:bCs/>
          <w:szCs w:val="24"/>
          <w:lang w:val="en-IN"/>
        </w:rPr>
        <w:pPrChange w:id="2377" w:author="mananarora1571@gmail.com" w:date="2021-05-30T15:12:00Z">
          <w:pPr/>
        </w:pPrChange>
      </w:pPr>
      <w:r w:rsidRPr="00DE39BA">
        <w:rPr>
          <w:rFonts w:eastAsia="Calibri"/>
          <w:bCs/>
          <w:szCs w:val="24"/>
          <w:lang w:val="en-IN"/>
        </w:rPr>
        <w:t>}</w:t>
      </w:r>
    </w:p>
    <w:p w14:paraId="792BEF65" w14:textId="258BE6E9" w:rsidR="00947DCB" w:rsidRPr="00DE39BA" w:rsidRDefault="00947DCB" w:rsidP="00F535CA">
      <w:pPr>
        <w:widowControl w:val="0"/>
        <w:rPr>
          <w:rFonts w:eastAsia="Calibri"/>
          <w:bCs/>
          <w:szCs w:val="24"/>
          <w:lang w:val="en-IN"/>
        </w:rPr>
        <w:pPrChange w:id="2378" w:author="mananarora1571@gmail.com" w:date="2021-05-30T15:12:00Z">
          <w:pPr/>
        </w:pPrChange>
      </w:pPr>
    </w:p>
    <w:p w14:paraId="03263DCF" w14:textId="4C2E7F9C" w:rsidR="00947DCB" w:rsidRPr="00DE39BA" w:rsidRDefault="00AA4CB4" w:rsidP="00F535CA">
      <w:pPr>
        <w:widowControl w:val="0"/>
        <w:rPr>
          <w:rFonts w:eastAsia="Calibri"/>
          <w:b/>
          <w:szCs w:val="24"/>
          <w:u w:val="single"/>
          <w:lang w:val="en-IN"/>
        </w:rPr>
        <w:pPrChange w:id="2379" w:author="mananarora1571@gmail.com" w:date="2021-05-30T15:12:00Z">
          <w:pPr/>
        </w:pPrChange>
      </w:pPr>
      <w:r w:rsidRPr="00DE39BA">
        <w:rPr>
          <w:rFonts w:eastAsia="Calibri"/>
          <w:b/>
          <w:szCs w:val="24"/>
          <w:u w:val="single"/>
          <w:lang w:val="en-IN"/>
        </w:rPr>
        <w:t>MAP_BINDING.DART</w:t>
      </w:r>
    </w:p>
    <w:p w14:paraId="0A127585" w14:textId="77777777" w:rsidR="00947DCB" w:rsidRPr="00DE39BA" w:rsidRDefault="00947DCB" w:rsidP="00F535CA">
      <w:pPr>
        <w:widowControl w:val="0"/>
        <w:rPr>
          <w:rFonts w:eastAsia="Calibri"/>
          <w:bCs/>
          <w:szCs w:val="24"/>
          <w:lang w:val="en-IN"/>
        </w:rPr>
        <w:pPrChange w:id="2380" w:author="mananarora1571@gmail.com" w:date="2021-05-30T15:12:00Z">
          <w:pPr/>
        </w:pPrChange>
      </w:pPr>
      <w:r w:rsidRPr="00DE39BA">
        <w:rPr>
          <w:rFonts w:eastAsia="Calibri"/>
          <w:bCs/>
          <w:szCs w:val="24"/>
          <w:lang w:val="en-IN"/>
        </w:rPr>
        <w:t>import 'package:get/get.dart';</w:t>
      </w:r>
    </w:p>
    <w:p w14:paraId="013325A5" w14:textId="77777777" w:rsidR="00947DCB" w:rsidRPr="00DE39BA" w:rsidRDefault="00947DCB" w:rsidP="00F535CA">
      <w:pPr>
        <w:widowControl w:val="0"/>
        <w:rPr>
          <w:rFonts w:eastAsia="Calibri"/>
          <w:bCs/>
          <w:szCs w:val="24"/>
          <w:lang w:val="en-IN"/>
        </w:rPr>
        <w:pPrChange w:id="2381" w:author="mananarora1571@gmail.com" w:date="2021-05-30T15:12:00Z">
          <w:pPr/>
        </w:pPrChange>
      </w:pPr>
      <w:r w:rsidRPr="00DE39BA">
        <w:rPr>
          <w:rFonts w:eastAsia="Calibri"/>
          <w:bCs/>
          <w:szCs w:val="24"/>
          <w:lang w:val="en-IN"/>
        </w:rPr>
        <w:t>import '../../data/providers/api_client.dart';</w:t>
      </w:r>
    </w:p>
    <w:p w14:paraId="2237D281" w14:textId="77777777" w:rsidR="00947DCB" w:rsidRPr="00DE39BA" w:rsidRDefault="00947DCB" w:rsidP="00F535CA">
      <w:pPr>
        <w:widowControl w:val="0"/>
        <w:rPr>
          <w:rFonts w:eastAsia="Calibri"/>
          <w:bCs/>
          <w:szCs w:val="24"/>
          <w:lang w:val="en-IN"/>
        </w:rPr>
        <w:pPrChange w:id="2382" w:author="mananarora1571@gmail.com" w:date="2021-05-30T15:12:00Z">
          <w:pPr/>
        </w:pPrChange>
      </w:pPr>
      <w:r w:rsidRPr="00DE39BA">
        <w:rPr>
          <w:rFonts w:eastAsia="Calibri"/>
          <w:bCs/>
          <w:szCs w:val="24"/>
          <w:lang w:val="en-IN"/>
        </w:rPr>
        <w:t>import '../../data/repository/repository.dart';</w:t>
      </w:r>
    </w:p>
    <w:p w14:paraId="5293751B" w14:textId="77777777" w:rsidR="00947DCB" w:rsidRPr="00DE39BA" w:rsidRDefault="00947DCB" w:rsidP="00F535CA">
      <w:pPr>
        <w:widowControl w:val="0"/>
        <w:rPr>
          <w:rFonts w:eastAsia="Calibri"/>
          <w:bCs/>
          <w:szCs w:val="24"/>
          <w:lang w:val="en-IN"/>
        </w:rPr>
        <w:pPrChange w:id="2383" w:author="mananarora1571@gmail.com" w:date="2021-05-30T15:12:00Z">
          <w:pPr/>
        </w:pPrChange>
      </w:pPr>
    </w:p>
    <w:p w14:paraId="7E0074C5" w14:textId="77777777" w:rsidR="00947DCB" w:rsidRPr="00DE39BA" w:rsidRDefault="00947DCB" w:rsidP="00F535CA">
      <w:pPr>
        <w:widowControl w:val="0"/>
        <w:rPr>
          <w:rFonts w:eastAsia="Calibri"/>
          <w:bCs/>
          <w:szCs w:val="24"/>
          <w:lang w:val="en-IN"/>
        </w:rPr>
        <w:pPrChange w:id="2384" w:author="mananarora1571@gmail.com" w:date="2021-05-30T15:12:00Z">
          <w:pPr/>
        </w:pPrChange>
      </w:pPr>
      <w:r w:rsidRPr="00DE39BA">
        <w:rPr>
          <w:rFonts w:eastAsia="Calibri"/>
          <w:bCs/>
          <w:szCs w:val="24"/>
          <w:lang w:val="en-IN"/>
        </w:rPr>
        <w:t>import 'map_controller.dart';</w:t>
      </w:r>
    </w:p>
    <w:p w14:paraId="728C978F" w14:textId="77777777" w:rsidR="00947DCB" w:rsidRPr="00DE39BA" w:rsidRDefault="00947DCB" w:rsidP="00F535CA">
      <w:pPr>
        <w:widowControl w:val="0"/>
        <w:rPr>
          <w:rFonts w:eastAsia="Calibri"/>
          <w:bCs/>
          <w:szCs w:val="24"/>
          <w:lang w:val="en-IN"/>
        </w:rPr>
        <w:pPrChange w:id="2385" w:author="mananarora1571@gmail.com" w:date="2021-05-30T15:12:00Z">
          <w:pPr/>
        </w:pPrChange>
      </w:pPr>
    </w:p>
    <w:p w14:paraId="169F3BAB" w14:textId="77777777" w:rsidR="00947DCB" w:rsidRPr="00DE39BA" w:rsidRDefault="00947DCB" w:rsidP="00F535CA">
      <w:pPr>
        <w:widowControl w:val="0"/>
        <w:rPr>
          <w:rFonts w:eastAsia="Calibri"/>
          <w:bCs/>
          <w:szCs w:val="24"/>
          <w:lang w:val="en-IN"/>
        </w:rPr>
        <w:pPrChange w:id="2386" w:author="mananarora1571@gmail.com" w:date="2021-05-30T15:12:00Z">
          <w:pPr/>
        </w:pPrChange>
      </w:pPr>
      <w:r w:rsidRPr="00DE39BA">
        <w:rPr>
          <w:rFonts w:eastAsia="Calibri"/>
          <w:bCs/>
          <w:szCs w:val="24"/>
          <w:lang w:val="en-IN"/>
        </w:rPr>
        <w:t>class MapBinding extends Bindings {</w:t>
      </w:r>
    </w:p>
    <w:p w14:paraId="75C0C631" w14:textId="77777777" w:rsidR="00947DCB" w:rsidRPr="00DE39BA" w:rsidRDefault="00947DCB" w:rsidP="00F535CA">
      <w:pPr>
        <w:widowControl w:val="0"/>
        <w:rPr>
          <w:rFonts w:eastAsia="Calibri"/>
          <w:bCs/>
          <w:szCs w:val="24"/>
          <w:lang w:val="en-IN"/>
        </w:rPr>
        <w:pPrChange w:id="2387" w:author="mananarora1571@gmail.com" w:date="2021-05-30T15:12:00Z">
          <w:pPr/>
        </w:pPrChange>
      </w:pPr>
      <w:r w:rsidRPr="00DE39BA">
        <w:rPr>
          <w:rFonts w:eastAsia="Calibri"/>
          <w:bCs/>
          <w:szCs w:val="24"/>
          <w:lang w:val="en-IN"/>
        </w:rPr>
        <w:t xml:space="preserve">  @override</w:t>
      </w:r>
    </w:p>
    <w:p w14:paraId="7F80330B" w14:textId="77777777" w:rsidR="00947DCB" w:rsidRPr="00DE39BA" w:rsidRDefault="00947DCB" w:rsidP="00F535CA">
      <w:pPr>
        <w:widowControl w:val="0"/>
        <w:rPr>
          <w:rFonts w:eastAsia="Calibri"/>
          <w:bCs/>
          <w:szCs w:val="24"/>
          <w:lang w:val="en-IN"/>
        </w:rPr>
        <w:pPrChange w:id="2388" w:author="mananarora1571@gmail.com" w:date="2021-05-30T15:12:00Z">
          <w:pPr/>
        </w:pPrChange>
      </w:pPr>
      <w:r w:rsidRPr="00DE39BA">
        <w:rPr>
          <w:rFonts w:eastAsia="Calibri"/>
          <w:bCs/>
          <w:szCs w:val="24"/>
          <w:lang w:val="en-IN"/>
        </w:rPr>
        <w:t xml:space="preserve">  void dependencies() {</w:t>
      </w:r>
    </w:p>
    <w:p w14:paraId="743326E7" w14:textId="77777777" w:rsidR="00947DCB" w:rsidRPr="00DE39BA" w:rsidRDefault="00947DCB" w:rsidP="00F535CA">
      <w:pPr>
        <w:widowControl w:val="0"/>
        <w:rPr>
          <w:rFonts w:eastAsia="Calibri"/>
          <w:bCs/>
          <w:szCs w:val="24"/>
          <w:lang w:val="en-IN"/>
        </w:rPr>
        <w:pPrChange w:id="2389" w:author="mananarora1571@gmail.com" w:date="2021-05-30T15:12:00Z">
          <w:pPr/>
        </w:pPrChange>
      </w:pPr>
      <w:r w:rsidRPr="00DE39BA">
        <w:rPr>
          <w:rFonts w:eastAsia="Calibri"/>
          <w:bCs/>
          <w:szCs w:val="24"/>
          <w:lang w:val="en-IN"/>
        </w:rPr>
        <w:t xml:space="preserve">    Get.lazyPut&lt;MapController&gt;(</w:t>
      </w:r>
    </w:p>
    <w:p w14:paraId="69685A23" w14:textId="77777777" w:rsidR="00947DCB" w:rsidRPr="00DE39BA" w:rsidRDefault="00947DCB" w:rsidP="00F535CA">
      <w:pPr>
        <w:widowControl w:val="0"/>
        <w:rPr>
          <w:rFonts w:eastAsia="Calibri"/>
          <w:bCs/>
          <w:szCs w:val="24"/>
          <w:lang w:val="en-IN"/>
        </w:rPr>
        <w:pPrChange w:id="2390" w:author="mananarora1571@gmail.com" w:date="2021-05-30T15:12:00Z">
          <w:pPr/>
        </w:pPrChange>
      </w:pPr>
      <w:r w:rsidRPr="00DE39BA">
        <w:rPr>
          <w:rFonts w:eastAsia="Calibri"/>
          <w:bCs/>
          <w:szCs w:val="24"/>
          <w:lang w:val="en-IN"/>
        </w:rPr>
        <w:t xml:space="preserve">      () =&gt; MapController(</w:t>
      </w:r>
    </w:p>
    <w:p w14:paraId="6356D20B" w14:textId="77777777" w:rsidR="00947DCB" w:rsidRPr="00DE39BA" w:rsidRDefault="00947DCB" w:rsidP="00F535CA">
      <w:pPr>
        <w:widowControl w:val="0"/>
        <w:rPr>
          <w:rFonts w:eastAsia="Calibri"/>
          <w:bCs/>
          <w:szCs w:val="24"/>
          <w:lang w:val="en-IN"/>
        </w:rPr>
        <w:pPrChange w:id="2391" w:author="mananarora1571@gmail.com" w:date="2021-05-30T15:12:00Z">
          <w:pPr/>
        </w:pPrChange>
      </w:pPr>
      <w:r w:rsidRPr="00DE39BA">
        <w:rPr>
          <w:rFonts w:eastAsia="Calibri"/>
          <w:bCs/>
          <w:szCs w:val="24"/>
          <w:lang w:val="en-IN"/>
        </w:rPr>
        <w:t xml:space="preserve">        repository: Repository(</w:t>
      </w:r>
    </w:p>
    <w:p w14:paraId="14C4EE54" w14:textId="77777777" w:rsidR="00947DCB" w:rsidRPr="00DE39BA" w:rsidRDefault="00947DCB" w:rsidP="00F535CA">
      <w:pPr>
        <w:widowControl w:val="0"/>
        <w:rPr>
          <w:rFonts w:eastAsia="Calibri"/>
          <w:bCs/>
          <w:szCs w:val="24"/>
          <w:lang w:val="en-IN"/>
        </w:rPr>
        <w:pPrChange w:id="2392" w:author="mananarora1571@gmail.com" w:date="2021-05-30T15:12:00Z">
          <w:pPr/>
        </w:pPrChange>
      </w:pPr>
      <w:r w:rsidRPr="00DE39BA">
        <w:rPr>
          <w:rFonts w:eastAsia="Calibri"/>
          <w:bCs/>
          <w:szCs w:val="24"/>
          <w:lang w:val="en-IN"/>
        </w:rPr>
        <w:t xml:space="preserve">          apiClient: ApiClient(),</w:t>
      </w:r>
    </w:p>
    <w:p w14:paraId="61F7C96E" w14:textId="77777777" w:rsidR="00947DCB" w:rsidRPr="00DE39BA" w:rsidRDefault="00947DCB" w:rsidP="00F535CA">
      <w:pPr>
        <w:widowControl w:val="0"/>
        <w:rPr>
          <w:rFonts w:eastAsia="Calibri"/>
          <w:bCs/>
          <w:szCs w:val="24"/>
          <w:lang w:val="en-IN"/>
        </w:rPr>
        <w:pPrChange w:id="2393" w:author="mananarora1571@gmail.com" w:date="2021-05-30T15:12:00Z">
          <w:pPr/>
        </w:pPrChange>
      </w:pPr>
      <w:r w:rsidRPr="00DE39BA">
        <w:rPr>
          <w:rFonts w:eastAsia="Calibri"/>
          <w:bCs/>
          <w:szCs w:val="24"/>
          <w:lang w:val="en-IN"/>
        </w:rPr>
        <w:t xml:space="preserve">        ),</w:t>
      </w:r>
    </w:p>
    <w:p w14:paraId="79F774A6" w14:textId="77777777" w:rsidR="00947DCB" w:rsidRPr="00DE39BA" w:rsidRDefault="00947DCB" w:rsidP="00F535CA">
      <w:pPr>
        <w:widowControl w:val="0"/>
        <w:rPr>
          <w:rFonts w:eastAsia="Calibri"/>
          <w:bCs/>
          <w:szCs w:val="24"/>
          <w:lang w:val="en-IN"/>
        </w:rPr>
        <w:pPrChange w:id="2394" w:author="mananarora1571@gmail.com" w:date="2021-05-30T15:12:00Z">
          <w:pPr/>
        </w:pPrChange>
      </w:pPr>
      <w:r w:rsidRPr="00DE39BA">
        <w:rPr>
          <w:rFonts w:eastAsia="Calibri"/>
          <w:bCs/>
          <w:szCs w:val="24"/>
          <w:lang w:val="en-IN"/>
        </w:rPr>
        <w:t xml:space="preserve">      ),</w:t>
      </w:r>
    </w:p>
    <w:p w14:paraId="2542EF87" w14:textId="77777777" w:rsidR="00947DCB" w:rsidRPr="00DE39BA" w:rsidRDefault="00947DCB" w:rsidP="00F535CA">
      <w:pPr>
        <w:widowControl w:val="0"/>
        <w:rPr>
          <w:rFonts w:eastAsia="Calibri"/>
          <w:bCs/>
          <w:szCs w:val="24"/>
          <w:lang w:val="en-IN"/>
        </w:rPr>
        <w:pPrChange w:id="2395" w:author="mananarora1571@gmail.com" w:date="2021-05-30T15:12:00Z">
          <w:pPr/>
        </w:pPrChange>
      </w:pPr>
      <w:r w:rsidRPr="00DE39BA">
        <w:rPr>
          <w:rFonts w:eastAsia="Calibri"/>
          <w:bCs/>
          <w:szCs w:val="24"/>
          <w:lang w:val="en-IN"/>
        </w:rPr>
        <w:t xml:space="preserve">    );</w:t>
      </w:r>
    </w:p>
    <w:p w14:paraId="13EBE530" w14:textId="77777777" w:rsidR="00947DCB" w:rsidRPr="00DE39BA" w:rsidRDefault="00947DCB" w:rsidP="00F535CA">
      <w:pPr>
        <w:widowControl w:val="0"/>
        <w:rPr>
          <w:rFonts w:eastAsia="Calibri"/>
          <w:bCs/>
          <w:szCs w:val="24"/>
          <w:lang w:val="en-IN"/>
        </w:rPr>
        <w:pPrChange w:id="2396" w:author="mananarora1571@gmail.com" w:date="2021-05-30T15:12:00Z">
          <w:pPr/>
        </w:pPrChange>
      </w:pPr>
      <w:r w:rsidRPr="00DE39BA">
        <w:rPr>
          <w:rFonts w:eastAsia="Calibri"/>
          <w:bCs/>
          <w:szCs w:val="24"/>
          <w:lang w:val="en-IN"/>
        </w:rPr>
        <w:lastRenderedPageBreak/>
        <w:t xml:space="preserve">  }</w:t>
      </w:r>
    </w:p>
    <w:p w14:paraId="0F4B147F" w14:textId="0DF69342" w:rsidR="00947DCB" w:rsidRPr="00DE39BA" w:rsidRDefault="00947DCB" w:rsidP="00F535CA">
      <w:pPr>
        <w:widowControl w:val="0"/>
        <w:rPr>
          <w:rFonts w:eastAsia="Calibri"/>
          <w:bCs/>
          <w:szCs w:val="24"/>
          <w:lang w:val="en-IN"/>
        </w:rPr>
        <w:pPrChange w:id="2397" w:author="mananarora1571@gmail.com" w:date="2021-05-30T15:12:00Z">
          <w:pPr/>
        </w:pPrChange>
      </w:pPr>
      <w:r w:rsidRPr="00DE39BA">
        <w:rPr>
          <w:rFonts w:eastAsia="Calibri"/>
          <w:bCs/>
          <w:szCs w:val="24"/>
          <w:lang w:val="en-IN"/>
        </w:rPr>
        <w:t>}</w:t>
      </w:r>
    </w:p>
    <w:p w14:paraId="477C0BB7" w14:textId="7CDA42EB" w:rsidR="00947DCB" w:rsidRPr="00DE39BA" w:rsidRDefault="00947DCB" w:rsidP="00F535CA">
      <w:pPr>
        <w:widowControl w:val="0"/>
        <w:rPr>
          <w:rFonts w:eastAsia="Calibri"/>
          <w:bCs/>
          <w:szCs w:val="24"/>
          <w:lang w:val="en-IN"/>
        </w:rPr>
        <w:pPrChange w:id="2398" w:author="mananarora1571@gmail.com" w:date="2021-05-30T15:12:00Z">
          <w:pPr/>
        </w:pPrChange>
      </w:pPr>
    </w:p>
    <w:p w14:paraId="7B4E25C0" w14:textId="0D76E55E" w:rsidR="003D1230" w:rsidRDefault="00947DCB" w:rsidP="00F535CA">
      <w:pPr>
        <w:widowControl w:val="0"/>
        <w:jc w:val="center"/>
        <w:rPr>
          <w:rFonts w:eastAsia="Calibri"/>
          <w:b/>
          <w:szCs w:val="24"/>
          <w:u w:val="single"/>
          <w:lang w:val="en-IN"/>
        </w:rPr>
        <w:pPrChange w:id="2399" w:author="mananarora1571@gmail.com" w:date="2021-05-30T15:12:00Z">
          <w:pPr>
            <w:jc w:val="center"/>
          </w:pPr>
        </w:pPrChange>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8C3FE7E" w:rsidR="0056445B" w:rsidRPr="0056445B" w:rsidRDefault="0056445B" w:rsidP="00F535CA">
      <w:pPr>
        <w:pStyle w:val="Caption"/>
        <w:widowControl w:val="0"/>
        <w:jc w:val="center"/>
        <w:rPr>
          <w:b/>
          <w:i w:val="0"/>
          <w:color w:val="auto"/>
          <w:sz w:val="24"/>
          <w:szCs w:val="24"/>
        </w:rPr>
        <w:pPrChange w:id="2400"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401" w:author="abhay mendiratta" w:date="2021-05-21T21:48:00Z">
        <w:r w:rsidR="004D55D9">
          <w:rPr>
            <w:b/>
            <w:i w:val="0"/>
            <w:color w:val="auto"/>
            <w:sz w:val="24"/>
            <w:szCs w:val="24"/>
          </w:rPr>
          <w:t>4</w:t>
        </w:r>
      </w:ins>
      <w:ins w:id="2402" w:author="Pranav Taneja" w:date="2021-05-18T23:38:00Z">
        <w:del w:id="2403" w:author="abhay mendiratta" w:date="2021-05-21T21:48:00Z">
          <w:r w:rsidR="005F6557" w:rsidDel="004D55D9">
            <w:rPr>
              <w:b/>
              <w:i w:val="0"/>
              <w:color w:val="auto"/>
              <w:sz w:val="24"/>
              <w:szCs w:val="24"/>
            </w:rPr>
            <w:delText>3</w:delText>
          </w:r>
        </w:del>
      </w:ins>
      <w:del w:id="2404"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F535CA">
      <w:pPr>
        <w:widowControl w:val="0"/>
        <w:rPr>
          <w:rFonts w:eastAsia="Calibri"/>
          <w:b/>
          <w:szCs w:val="24"/>
          <w:u w:val="single"/>
          <w:lang w:val="en-IN"/>
        </w:rPr>
        <w:pPrChange w:id="2405" w:author="mananarora1571@gmail.com" w:date="2021-05-30T15:12:00Z">
          <w:pPr/>
        </w:pPrChange>
      </w:pPr>
    </w:p>
    <w:p w14:paraId="11381DF7" w14:textId="52F81ABD" w:rsidR="00947DCB" w:rsidRPr="00DE39BA" w:rsidRDefault="00947DCB" w:rsidP="00F535CA">
      <w:pPr>
        <w:widowControl w:val="0"/>
        <w:rPr>
          <w:rFonts w:eastAsia="Calibri"/>
          <w:bCs/>
          <w:szCs w:val="24"/>
          <w:lang w:val="en-IN"/>
        </w:rPr>
        <w:pPrChange w:id="2406" w:author="mananarora1571@gmail.com" w:date="2021-05-30T15:12:00Z">
          <w:pPr/>
        </w:pPrChange>
      </w:pPr>
    </w:p>
    <w:p w14:paraId="1326A6E5" w14:textId="7C5BD7FE" w:rsidR="00947DCB" w:rsidRPr="00DE39BA" w:rsidRDefault="00AA4CB4" w:rsidP="00F535CA">
      <w:pPr>
        <w:widowControl w:val="0"/>
        <w:rPr>
          <w:rFonts w:eastAsia="Calibri"/>
          <w:b/>
          <w:szCs w:val="24"/>
          <w:u w:val="single"/>
          <w:lang w:val="en-IN"/>
        </w:rPr>
        <w:pPrChange w:id="2407" w:author="mananarora1571@gmail.com" w:date="2021-05-30T15:12:00Z">
          <w:pPr/>
        </w:pPrChange>
      </w:pPr>
      <w:r w:rsidRPr="00DE39BA">
        <w:rPr>
          <w:rFonts w:eastAsia="Calibri"/>
          <w:b/>
          <w:szCs w:val="24"/>
          <w:u w:val="single"/>
          <w:lang w:val="en-IN"/>
        </w:rPr>
        <w:t>API_SERVICE.DART</w:t>
      </w:r>
    </w:p>
    <w:p w14:paraId="4E6467D1" w14:textId="77777777" w:rsidR="00947DCB" w:rsidRPr="00DE39BA" w:rsidRDefault="00947DCB" w:rsidP="00F535CA">
      <w:pPr>
        <w:widowControl w:val="0"/>
        <w:rPr>
          <w:rFonts w:eastAsia="Calibri"/>
          <w:bCs/>
          <w:szCs w:val="24"/>
          <w:lang w:val="en-IN"/>
        </w:rPr>
        <w:pPrChange w:id="2408" w:author="mananarora1571@gmail.com" w:date="2021-05-30T15:12:00Z">
          <w:pPr/>
        </w:pPrChange>
      </w:pPr>
      <w:r w:rsidRPr="00DE39BA">
        <w:rPr>
          <w:rFonts w:eastAsia="Calibri"/>
          <w:bCs/>
          <w:szCs w:val="24"/>
          <w:lang w:val="en-IN"/>
        </w:rPr>
        <w:t>import 'package:dio/dio.dart';</w:t>
      </w:r>
    </w:p>
    <w:p w14:paraId="7CEFAB5E" w14:textId="77777777" w:rsidR="00947DCB" w:rsidRPr="00DE39BA" w:rsidRDefault="00947DCB" w:rsidP="00F535CA">
      <w:pPr>
        <w:widowControl w:val="0"/>
        <w:rPr>
          <w:rFonts w:eastAsia="Calibri"/>
          <w:bCs/>
          <w:szCs w:val="24"/>
          <w:lang w:val="en-IN"/>
        </w:rPr>
        <w:pPrChange w:id="2409" w:author="mananarora1571@gmail.com" w:date="2021-05-30T15:12:00Z">
          <w:pPr/>
        </w:pPrChange>
      </w:pPr>
      <w:r w:rsidRPr="00DE39BA">
        <w:rPr>
          <w:rFonts w:eastAsia="Calibri"/>
          <w:bCs/>
          <w:szCs w:val="24"/>
          <w:lang w:val="en-IN"/>
        </w:rPr>
        <w:t>import 'package:get/get.dart';</w:t>
      </w:r>
    </w:p>
    <w:p w14:paraId="118E2B50" w14:textId="77777777" w:rsidR="00947DCB" w:rsidRPr="00DE39BA" w:rsidRDefault="00947DCB" w:rsidP="00F535CA">
      <w:pPr>
        <w:widowControl w:val="0"/>
        <w:rPr>
          <w:rFonts w:eastAsia="Calibri"/>
          <w:bCs/>
          <w:szCs w:val="24"/>
          <w:lang w:val="en-IN"/>
        </w:rPr>
        <w:pPrChange w:id="2410" w:author="mananarora1571@gmail.com" w:date="2021-05-30T15:12:00Z">
          <w:pPr/>
        </w:pPrChange>
      </w:pPr>
    </w:p>
    <w:p w14:paraId="162060C6" w14:textId="77777777" w:rsidR="00947DCB" w:rsidRPr="00DE39BA" w:rsidRDefault="00947DCB" w:rsidP="00F535CA">
      <w:pPr>
        <w:widowControl w:val="0"/>
        <w:rPr>
          <w:rFonts w:eastAsia="Calibri"/>
          <w:bCs/>
          <w:szCs w:val="24"/>
          <w:lang w:val="en-IN"/>
        </w:rPr>
        <w:pPrChange w:id="2411" w:author="mananarora1571@gmail.com" w:date="2021-05-30T15:12:00Z">
          <w:pPr/>
        </w:pPrChange>
      </w:pPr>
      <w:r w:rsidRPr="00DE39BA">
        <w:rPr>
          <w:rFonts w:eastAsia="Calibri"/>
          <w:bCs/>
          <w:szCs w:val="24"/>
          <w:lang w:val="en-IN"/>
        </w:rPr>
        <w:t>import '../constants/api_constants.dart';</w:t>
      </w:r>
    </w:p>
    <w:p w14:paraId="732D550F" w14:textId="77777777" w:rsidR="00947DCB" w:rsidRPr="00DE39BA" w:rsidRDefault="00947DCB" w:rsidP="00F535CA">
      <w:pPr>
        <w:widowControl w:val="0"/>
        <w:rPr>
          <w:rFonts w:eastAsia="Calibri"/>
          <w:bCs/>
          <w:szCs w:val="24"/>
          <w:lang w:val="en-IN"/>
        </w:rPr>
        <w:pPrChange w:id="2412" w:author="mananarora1571@gmail.com" w:date="2021-05-30T15:12:00Z">
          <w:pPr/>
        </w:pPrChange>
      </w:pPr>
    </w:p>
    <w:p w14:paraId="2D250514" w14:textId="77777777" w:rsidR="00947DCB" w:rsidRPr="00DE39BA" w:rsidRDefault="00947DCB" w:rsidP="00F535CA">
      <w:pPr>
        <w:widowControl w:val="0"/>
        <w:rPr>
          <w:rFonts w:eastAsia="Calibri"/>
          <w:bCs/>
          <w:szCs w:val="24"/>
          <w:lang w:val="en-IN"/>
        </w:rPr>
        <w:pPrChange w:id="2413" w:author="mananarora1571@gmail.com" w:date="2021-05-30T15:12:00Z">
          <w:pPr/>
        </w:pPrChange>
      </w:pPr>
      <w:r w:rsidRPr="00DE39BA">
        <w:rPr>
          <w:rFonts w:eastAsia="Calibri"/>
          <w:bCs/>
          <w:szCs w:val="24"/>
          <w:lang w:val="en-IN"/>
        </w:rPr>
        <w:t>class ApiService extends GetxService {</w:t>
      </w:r>
    </w:p>
    <w:p w14:paraId="0040A803" w14:textId="77777777" w:rsidR="00947DCB" w:rsidRPr="00DE39BA" w:rsidRDefault="00947DCB" w:rsidP="00F535CA">
      <w:pPr>
        <w:widowControl w:val="0"/>
        <w:rPr>
          <w:rFonts w:eastAsia="Calibri"/>
          <w:bCs/>
          <w:szCs w:val="24"/>
          <w:lang w:val="en-IN"/>
        </w:rPr>
        <w:pPrChange w:id="2414" w:author="mananarora1571@gmail.com" w:date="2021-05-30T15:12:00Z">
          <w:pPr/>
        </w:pPrChange>
      </w:pPr>
      <w:r w:rsidRPr="00DE39BA">
        <w:rPr>
          <w:rFonts w:eastAsia="Calibri"/>
          <w:bCs/>
          <w:szCs w:val="24"/>
          <w:lang w:val="en-IN"/>
        </w:rPr>
        <w:t xml:space="preserve">  ApiService get instance =&gt; Get.find();</w:t>
      </w:r>
    </w:p>
    <w:p w14:paraId="4B7A231A" w14:textId="77777777" w:rsidR="00947DCB" w:rsidRPr="00DE39BA" w:rsidRDefault="00947DCB" w:rsidP="00F535CA">
      <w:pPr>
        <w:widowControl w:val="0"/>
        <w:rPr>
          <w:rFonts w:eastAsia="Calibri"/>
          <w:bCs/>
          <w:szCs w:val="24"/>
          <w:lang w:val="en-IN"/>
        </w:rPr>
        <w:pPrChange w:id="2415" w:author="mananarora1571@gmail.com" w:date="2021-05-30T15:12:00Z">
          <w:pPr/>
        </w:pPrChange>
      </w:pPr>
    </w:p>
    <w:p w14:paraId="27A17623" w14:textId="77777777" w:rsidR="00947DCB" w:rsidRPr="00DE39BA" w:rsidRDefault="00947DCB" w:rsidP="00F535CA">
      <w:pPr>
        <w:widowControl w:val="0"/>
        <w:rPr>
          <w:rFonts w:eastAsia="Calibri"/>
          <w:bCs/>
          <w:szCs w:val="24"/>
          <w:lang w:val="en-IN"/>
        </w:rPr>
        <w:pPrChange w:id="2416" w:author="mananarora1571@gmail.com" w:date="2021-05-30T15:12:00Z">
          <w:pPr/>
        </w:pPrChange>
      </w:pPr>
      <w:r w:rsidRPr="00DE39BA">
        <w:rPr>
          <w:rFonts w:eastAsia="Calibri"/>
          <w:bCs/>
          <w:szCs w:val="24"/>
          <w:lang w:val="en-IN"/>
        </w:rPr>
        <w:t xml:space="preserve">  final dio = Dio(</w:t>
      </w:r>
    </w:p>
    <w:p w14:paraId="783DEED5" w14:textId="77777777" w:rsidR="00947DCB" w:rsidRPr="00DE39BA" w:rsidRDefault="00947DCB" w:rsidP="00F535CA">
      <w:pPr>
        <w:widowControl w:val="0"/>
        <w:rPr>
          <w:rFonts w:eastAsia="Calibri"/>
          <w:bCs/>
          <w:szCs w:val="24"/>
          <w:lang w:val="en-IN"/>
        </w:rPr>
        <w:pPrChange w:id="2417" w:author="mananarora1571@gmail.com" w:date="2021-05-30T15:12:00Z">
          <w:pPr/>
        </w:pPrChange>
      </w:pPr>
      <w:r w:rsidRPr="00DE39BA">
        <w:rPr>
          <w:rFonts w:eastAsia="Calibri"/>
          <w:bCs/>
          <w:szCs w:val="24"/>
          <w:lang w:val="en-IN"/>
        </w:rPr>
        <w:t xml:space="preserve">    BaseOptions(</w:t>
      </w:r>
    </w:p>
    <w:p w14:paraId="7B006493" w14:textId="77777777" w:rsidR="00947DCB" w:rsidRPr="00DE39BA" w:rsidRDefault="00947DCB" w:rsidP="00F535CA">
      <w:pPr>
        <w:widowControl w:val="0"/>
        <w:rPr>
          <w:rFonts w:eastAsia="Calibri"/>
          <w:bCs/>
          <w:szCs w:val="24"/>
          <w:lang w:val="en-IN"/>
        </w:rPr>
        <w:pPrChange w:id="2418" w:author="mananarora1571@gmail.com" w:date="2021-05-30T15:12:00Z">
          <w:pPr/>
        </w:pPrChange>
      </w:pPr>
      <w:r w:rsidRPr="00DE39BA">
        <w:rPr>
          <w:rFonts w:eastAsia="Calibri"/>
          <w:bCs/>
          <w:szCs w:val="24"/>
          <w:lang w:val="en-IN"/>
        </w:rPr>
        <w:t xml:space="preserve">      baseUrl: baseUrl,</w:t>
      </w:r>
    </w:p>
    <w:p w14:paraId="591F5DB4" w14:textId="77777777" w:rsidR="00947DCB" w:rsidRPr="00DE39BA" w:rsidRDefault="00947DCB" w:rsidP="00F535CA">
      <w:pPr>
        <w:widowControl w:val="0"/>
        <w:rPr>
          <w:rFonts w:eastAsia="Calibri"/>
          <w:bCs/>
          <w:szCs w:val="24"/>
          <w:lang w:val="en-IN"/>
        </w:rPr>
        <w:pPrChange w:id="2419" w:author="mananarora1571@gmail.com" w:date="2021-05-30T15:12:00Z">
          <w:pPr/>
        </w:pPrChange>
      </w:pPr>
      <w:r w:rsidRPr="00DE39BA">
        <w:rPr>
          <w:rFonts w:eastAsia="Calibri"/>
          <w:bCs/>
          <w:szCs w:val="24"/>
          <w:lang w:val="en-IN"/>
        </w:rPr>
        <w:t xml:space="preserve">      connectTimeout: 5000,</w:t>
      </w:r>
    </w:p>
    <w:p w14:paraId="235A9770" w14:textId="77777777" w:rsidR="00947DCB" w:rsidRPr="00DE39BA" w:rsidRDefault="00947DCB" w:rsidP="00F535CA">
      <w:pPr>
        <w:widowControl w:val="0"/>
        <w:rPr>
          <w:rFonts w:eastAsia="Calibri"/>
          <w:bCs/>
          <w:szCs w:val="24"/>
          <w:lang w:val="en-IN"/>
        </w:rPr>
        <w:pPrChange w:id="2420" w:author="mananarora1571@gmail.com" w:date="2021-05-30T15:12:00Z">
          <w:pPr/>
        </w:pPrChange>
      </w:pPr>
      <w:r w:rsidRPr="00DE39BA">
        <w:rPr>
          <w:rFonts w:eastAsia="Calibri"/>
          <w:bCs/>
          <w:szCs w:val="24"/>
          <w:lang w:val="en-IN"/>
        </w:rPr>
        <w:t xml:space="preserve">      receiveTimeout: 3000,</w:t>
      </w:r>
    </w:p>
    <w:p w14:paraId="65705D61" w14:textId="77777777" w:rsidR="00947DCB" w:rsidRPr="00DE39BA" w:rsidRDefault="00947DCB" w:rsidP="00F535CA">
      <w:pPr>
        <w:widowControl w:val="0"/>
        <w:rPr>
          <w:rFonts w:eastAsia="Calibri"/>
          <w:bCs/>
          <w:szCs w:val="24"/>
          <w:lang w:val="en-IN"/>
        </w:rPr>
        <w:pPrChange w:id="2421" w:author="mananarora1571@gmail.com" w:date="2021-05-30T15:12:00Z">
          <w:pPr/>
        </w:pPrChange>
      </w:pPr>
      <w:r w:rsidRPr="00DE39BA">
        <w:rPr>
          <w:rFonts w:eastAsia="Calibri"/>
          <w:bCs/>
          <w:szCs w:val="24"/>
          <w:lang w:val="en-IN"/>
        </w:rPr>
        <w:t xml:space="preserve">    ),</w:t>
      </w:r>
    </w:p>
    <w:p w14:paraId="22BB4D33" w14:textId="77777777" w:rsidR="00947DCB" w:rsidRPr="00DE39BA" w:rsidRDefault="00947DCB" w:rsidP="00F535CA">
      <w:pPr>
        <w:widowControl w:val="0"/>
        <w:rPr>
          <w:rFonts w:eastAsia="Calibri"/>
          <w:bCs/>
          <w:szCs w:val="24"/>
          <w:lang w:val="en-IN"/>
        </w:rPr>
        <w:pPrChange w:id="2422" w:author="mananarora1571@gmail.com" w:date="2021-05-30T15:12:00Z">
          <w:pPr/>
        </w:pPrChange>
      </w:pPr>
      <w:r w:rsidRPr="00DE39BA">
        <w:rPr>
          <w:rFonts w:eastAsia="Calibri"/>
          <w:bCs/>
          <w:szCs w:val="24"/>
          <w:lang w:val="en-IN"/>
        </w:rPr>
        <w:t xml:space="preserve">  );</w:t>
      </w:r>
    </w:p>
    <w:p w14:paraId="4BFE0B8E" w14:textId="76D3C03F" w:rsidR="00947DCB" w:rsidRPr="00DE39BA" w:rsidRDefault="00947DCB" w:rsidP="00F535CA">
      <w:pPr>
        <w:widowControl w:val="0"/>
        <w:rPr>
          <w:rFonts w:eastAsia="Calibri"/>
          <w:bCs/>
          <w:szCs w:val="24"/>
          <w:lang w:val="en-IN"/>
        </w:rPr>
        <w:pPrChange w:id="2423" w:author="mananarora1571@gmail.com" w:date="2021-05-30T15:12:00Z">
          <w:pPr/>
        </w:pPrChange>
      </w:pPr>
      <w:r w:rsidRPr="00DE39BA">
        <w:rPr>
          <w:rFonts w:eastAsia="Calibri"/>
          <w:bCs/>
          <w:szCs w:val="24"/>
          <w:lang w:val="en-IN"/>
        </w:rPr>
        <w:lastRenderedPageBreak/>
        <w:t>}</w:t>
      </w:r>
    </w:p>
    <w:p w14:paraId="3483319D" w14:textId="2054A3E1" w:rsidR="00947DCB" w:rsidRPr="00DE39BA" w:rsidRDefault="00947DCB" w:rsidP="00F535CA">
      <w:pPr>
        <w:widowControl w:val="0"/>
        <w:rPr>
          <w:rFonts w:eastAsia="Calibri"/>
          <w:b/>
          <w:szCs w:val="24"/>
          <w:lang w:val="en-IN"/>
        </w:rPr>
        <w:pPrChange w:id="2424" w:author="mananarora1571@gmail.com" w:date="2021-05-30T15:12:00Z">
          <w:pPr/>
        </w:pPrChange>
      </w:pPr>
      <w:r w:rsidRPr="00DE39BA">
        <w:rPr>
          <w:rFonts w:eastAsia="Calibri"/>
          <w:b/>
          <w:szCs w:val="24"/>
          <w:lang w:val="en-IN"/>
        </w:rPr>
        <w:t>Service_initializer.dart</w:t>
      </w:r>
    </w:p>
    <w:p w14:paraId="58FE655D" w14:textId="77777777" w:rsidR="00947DCB" w:rsidRPr="00DE39BA" w:rsidRDefault="00947DCB" w:rsidP="00F535CA">
      <w:pPr>
        <w:widowControl w:val="0"/>
        <w:rPr>
          <w:rFonts w:eastAsia="Calibri"/>
          <w:bCs/>
          <w:szCs w:val="24"/>
          <w:lang w:val="en-IN"/>
        </w:rPr>
        <w:pPrChange w:id="2425" w:author="mananarora1571@gmail.com" w:date="2021-05-30T15:12:00Z">
          <w:pPr/>
        </w:pPrChange>
      </w:pPr>
      <w:r w:rsidRPr="00DE39BA">
        <w:rPr>
          <w:rFonts w:eastAsia="Calibri"/>
          <w:bCs/>
          <w:szCs w:val="24"/>
          <w:lang w:val="en-IN"/>
        </w:rPr>
        <w:t>import 'package:get/get.dart';</w:t>
      </w:r>
    </w:p>
    <w:p w14:paraId="32837874" w14:textId="77777777" w:rsidR="00947DCB" w:rsidRPr="00DE39BA" w:rsidRDefault="00947DCB" w:rsidP="00F535CA">
      <w:pPr>
        <w:widowControl w:val="0"/>
        <w:rPr>
          <w:rFonts w:eastAsia="Calibri"/>
          <w:bCs/>
          <w:szCs w:val="24"/>
          <w:lang w:val="en-IN"/>
        </w:rPr>
        <w:pPrChange w:id="2426" w:author="mananarora1571@gmail.com" w:date="2021-05-30T15:12:00Z">
          <w:pPr/>
        </w:pPrChange>
      </w:pPr>
    </w:p>
    <w:p w14:paraId="78B0C18B" w14:textId="77777777" w:rsidR="00947DCB" w:rsidRPr="00DE39BA" w:rsidRDefault="00947DCB" w:rsidP="00F535CA">
      <w:pPr>
        <w:widowControl w:val="0"/>
        <w:rPr>
          <w:rFonts w:eastAsia="Calibri"/>
          <w:bCs/>
          <w:szCs w:val="24"/>
          <w:lang w:val="en-IN"/>
        </w:rPr>
        <w:pPrChange w:id="2427" w:author="mananarora1571@gmail.com" w:date="2021-05-30T15:12:00Z">
          <w:pPr/>
        </w:pPrChange>
      </w:pPr>
      <w:r w:rsidRPr="00DE39BA">
        <w:rPr>
          <w:rFonts w:eastAsia="Calibri"/>
          <w:bCs/>
          <w:szCs w:val="24"/>
          <w:lang w:val="en-IN"/>
        </w:rPr>
        <w:t>import 'services.dart';</w:t>
      </w:r>
    </w:p>
    <w:p w14:paraId="2FFDF5AC" w14:textId="77777777" w:rsidR="00947DCB" w:rsidRPr="00DE39BA" w:rsidRDefault="00947DCB" w:rsidP="00F535CA">
      <w:pPr>
        <w:widowControl w:val="0"/>
        <w:rPr>
          <w:rFonts w:eastAsia="Calibri"/>
          <w:bCs/>
          <w:szCs w:val="24"/>
          <w:lang w:val="en-IN"/>
        </w:rPr>
        <w:pPrChange w:id="2428" w:author="mananarora1571@gmail.com" w:date="2021-05-30T15:12:00Z">
          <w:pPr/>
        </w:pPrChange>
      </w:pPr>
    </w:p>
    <w:p w14:paraId="3CC68AD8" w14:textId="77777777" w:rsidR="00947DCB" w:rsidRPr="00DE39BA" w:rsidRDefault="00947DCB" w:rsidP="00F535CA">
      <w:pPr>
        <w:widowControl w:val="0"/>
        <w:rPr>
          <w:rFonts w:eastAsia="Calibri"/>
          <w:bCs/>
          <w:szCs w:val="24"/>
          <w:lang w:val="en-IN"/>
        </w:rPr>
        <w:pPrChange w:id="2429" w:author="mananarora1571@gmail.com" w:date="2021-05-30T15:12:00Z">
          <w:pPr/>
        </w:pPrChange>
      </w:pPr>
      <w:r w:rsidRPr="00DE39BA">
        <w:rPr>
          <w:rFonts w:eastAsia="Calibri"/>
          <w:bCs/>
          <w:szCs w:val="24"/>
          <w:lang w:val="en-IN"/>
        </w:rPr>
        <w:t>Future&lt;void&gt; initServices() async {</w:t>
      </w:r>
    </w:p>
    <w:p w14:paraId="27C965A0" w14:textId="77777777" w:rsidR="00947DCB" w:rsidRPr="00DE39BA" w:rsidRDefault="00947DCB" w:rsidP="00F535CA">
      <w:pPr>
        <w:widowControl w:val="0"/>
        <w:rPr>
          <w:rFonts w:eastAsia="Calibri"/>
          <w:bCs/>
          <w:szCs w:val="24"/>
          <w:lang w:val="en-IN"/>
        </w:rPr>
        <w:pPrChange w:id="2430" w:author="mananarora1571@gmail.com" w:date="2021-05-30T15:12:00Z">
          <w:pPr/>
        </w:pPrChange>
      </w:pPr>
      <w:r w:rsidRPr="00DE39BA">
        <w:rPr>
          <w:rFonts w:eastAsia="Calibri"/>
          <w:bCs/>
          <w:szCs w:val="24"/>
          <w:lang w:val="en-IN"/>
        </w:rPr>
        <w:t xml:space="preserve">  await Get.putAsync(() =&gt; StorageService().initialize());</w:t>
      </w:r>
    </w:p>
    <w:p w14:paraId="744C66D7" w14:textId="77777777" w:rsidR="00947DCB" w:rsidRPr="00DE39BA" w:rsidRDefault="00947DCB" w:rsidP="00F535CA">
      <w:pPr>
        <w:widowControl w:val="0"/>
        <w:rPr>
          <w:rFonts w:eastAsia="Calibri"/>
          <w:bCs/>
          <w:szCs w:val="24"/>
          <w:lang w:val="en-IN"/>
        </w:rPr>
        <w:pPrChange w:id="2431" w:author="mananarora1571@gmail.com" w:date="2021-05-30T15:12:00Z">
          <w:pPr/>
        </w:pPrChange>
      </w:pPr>
      <w:r w:rsidRPr="00DE39BA">
        <w:rPr>
          <w:rFonts w:eastAsia="Calibri"/>
          <w:bCs/>
          <w:szCs w:val="24"/>
          <w:lang w:val="en-IN"/>
        </w:rPr>
        <w:t xml:space="preserve">  Get.put(ApiService());</w:t>
      </w:r>
    </w:p>
    <w:p w14:paraId="6A1FA9C8" w14:textId="00CA05C4" w:rsidR="00947DCB" w:rsidRPr="00DE39BA" w:rsidRDefault="00947DCB" w:rsidP="00F535CA">
      <w:pPr>
        <w:widowControl w:val="0"/>
        <w:rPr>
          <w:rFonts w:eastAsia="Calibri"/>
          <w:bCs/>
          <w:szCs w:val="24"/>
          <w:lang w:val="en-IN"/>
        </w:rPr>
        <w:pPrChange w:id="2432" w:author="mananarora1571@gmail.com" w:date="2021-05-30T15:12:00Z">
          <w:pPr/>
        </w:pPrChange>
      </w:pPr>
      <w:r w:rsidRPr="00DE39BA">
        <w:rPr>
          <w:rFonts w:eastAsia="Calibri"/>
          <w:bCs/>
          <w:szCs w:val="24"/>
          <w:lang w:val="en-IN"/>
        </w:rPr>
        <w:t>}</w:t>
      </w:r>
    </w:p>
    <w:p w14:paraId="614BDAE9" w14:textId="56C9C27D" w:rsidR="00947DCB" w:rsidRPr="00DE39BA" w:rsidRDefault="00947DCB" w:rsidP="00F535CA">
      <w:pPr>
        <w:widowControl w:val="0"/>
        <w:rPr>
          <w:rFonts w:eastAsia="Calibri"/>
          <w:bCs/>
          <w:szCs w:val="24"/>
          <w:lang w:val="en-IN"/>
        </w:rPr>
        <w:pPrChange w:id="2433" w:author="mananarora1571@gmail.com" w:date="2021-05-30T15:12:00Z">
          <w:pPr/>
        </w:pPrChange>
      </w:pPr>
    </w:p>
    <w:p w14:paraId="15370CDB" w14:textId="6C8F314E" w:rsidR="00947DCB" w:rsidRPr="00DE39BA" w:rsidRDefault="00AA4CB4" w:rsidP="00F535CA">
      <w:pPr>
        <w:widowControl w:val="0"/>
        <w:rPr>
          <w:rFonts w:eastAsia="Calibri"/>
          <w:b/>
          <w:szCs w:val="24"/>
          <w:u w:val="single"/>
          <w:lang w:val="en-IN"/>
        </w:rPr>
        <w:pPrChange w:id="2434" w:author="mananarora1571@gmail.com" w:date="2021-05-30T15:12:00Z">
          <w:pPr/>
        </w:pPrChange>
      </w:pPr>
      <w:r w:rsidRPr="00DE39BA">
        <w:rPr>
          <w:rFonts w:eastAsia="Calibri"/>
          <w:b/>
          <w:szCs w:val="24"/>
          <w:u w:val="single"/>
          <w:lang w:val="en-IN"/>
        </w:rPr>
        <w:t>STORAGE_SERVICE.DART</w:t>
      </w:r>
    </w:p>
    <w:p w14:paraId="2E9270EE" w14:textId="77777777" w:rsidR="00947DCB" w:rsidRPr="00DE39BA" w:rsidRDefault="00947DCB" w:rsidP="00F535CA">
      <w:pPr>
        <w:widowControl w:val="0"/>
        <w:rPr>
          <w:rFonts w:eastAsia="Calibri"/>
          <w:bCs/>
          <w:szCs w:val="24"/>
          <w:lang w:val="en-IN"/>
        </w:rPr>
        <w:pPrChange w:id="2435" w:author="mananarora1571@gmail.com" w:date="2021-05-30T15:12:00Z">
          <w:pPr/>
        </w:pPrChange>
      </w:pPr>
      <w:r w:rsidRPr="00DE39BA">
        <w:rPr>
          <w:rFonts w:eastAsia="Calibri"/>
          <w:bCs/>
          <w:szCs w:val="24"/>
          <w:lang w:val="en-IN"/>
        </w:rPr>
        <w:t>import 'package:get/get.dart';</w:t>
      </w:r>
    </w:p>
    <w:p w14:paraId="430320AB" w14:textId="77777777" w:rsidR="00947DCB" w:rsidRPr="00DE39BA" w:rsidRDefault="00947DCB" w:rsidP="00F535CA">
      <w:pPr>
        <w:widowControl w:val="0"/>
        <w:rPr>
          <w:rFonts w:eastAsia="Calibri"/>
          <w:bCs/>
          <w:szCs w:val="24"/>
          <w:lang w:val="en-IN"/>
        </w:rPr>
        <w:pPrChange w:id="2436" w:author="mananarora1571@gmail.com" w:date="2021-05-30T15:12:00Z">
          <w:pPr/>
        </w:pPrChange>
      </w:pPr>
      <w:r w:rsidRPr="00DE39BA">
        <w:rPr>
          <w:rFonts w:eastAsia="Calibri"/>
          <w:bCs/>
          <w:szCs w:val="24"/>
          <w:lang w:val="en-IN"/>
        </w:rPr>
        <w:t>import 'package:get_storage/get_storage.dart';</w:t>
      </w:r>
    </w:p>
    <w:p w14:paraId="6A092187" w14:textId="77777777" w:rsidR="00947DCB" w:rsidRPr="00DE39BA" w:rsidRDefault="00947DCB" w:rsidP="00F535CA">
      <w:pPr>
        <w:widowControl w:val="0"/>
        <w:rPr>
          <w:rFonts w:eastAsia="Calibri"/>
          <w:bCs/>
          <w:szCs w:val="24"/>
          <w:lang w:val="en-IN"/>
        </w:rPr>
        <w:pPrChange w:id="2437" w:author="mananarora1571@gmail.com" w:date="2021-05-30T15:12:00Z">
          <w:pPr/>
        </w:pPrChange>
      </w:pPr>
    </w:p>
    <w:p w14:paraId="7B5816F9" w14:textId="77777777" w:rsidR="00947DCB" w:rsidRPr="00DE39BA" w:rsidRDefault="00947DCB" w:rsidP="00F535CA">
      <w:pPr>
        <w:widowControl w:val="0"/>
        <w:rPr>
          <w:rFonts w:eastAsia="Calibri"/>
          <w:bCs/>
          <w:szCs w:val="24"/>
          <w:lang w:val="en-IN"/>
        </w:rPr>
        <w:pPrChange w:id="2438" w:author="mananarora1571@gmail.com" w:date="2021-05-30T15:12:00Z">
          <w:pPr/>
        </w:pPrChange>
      </w:pPr>
      <w:r w:rsidRPr="00DE39BA">
        <w:rPr>
          <w:rFonts w:eastAsia="Calibri"/>
          <w:bCs/>
          <w:szCs w:val="24"/>
          <w:lang w:val="en-IN"/>
        </w:rPr>
        <w:t>class StorageService extends GetxService {</w:t>
      </w:r>
    </w:p>
    <w:p w14:paraId="7D7653FA" w14:textId="77777777" w:rsidR="00947DCB" w:rsidRPr="00DE39BA" w:rsidRDefault="00947DCB" w:rsidP="00F535CA">
      <w:pPr>
        <w:widowControl w:val="0"/>
        <w:rPr>
          <w:rFonts w:eastAsia="Calibri"/>
          <w:bCs/>
          <w:szCs w:val="24"/>
          <w:lang w:val="en-IN"/>
        </w:rPr>
        <w:pPrChange w:id="2439" w:author="mananarora1571@gmail.com" w:date="2021-05-30T15:12:00Z">
          <w:pPr/>
        </w:pPrChange>
      </w:pPr>
      <w:r w:rsidRPr="00DE39BA">
        <w:rPr>
          <w:rFonts w:eastAsia="Calibri"/>
          <w:bCs/>
          <w:szCs w:val="24"/>
          <w:lang w:val="en-IN"/>
        </w:rPr>
        <w:t xml:space="preserve">  StorageService get instance =&gt; Get.find();</w:t>
      </w:r>
    </w:p>
    <w:p w14:paraId="3F809209" w14:textId="77777777" w:rsidR="00947DCB" w:rsidRPr="00DE39BA" w:rsidRDefault="00947DCB" w:rsidP="00F535CA">
      <w:pPr>
        <w:widowControl w:val="0"/>
        <w:rPr>
          <w:rFonts w:eastAsia="Calibri"/>
          <w:bCs/>
          <w:szCs w:val="24"/>
          <w:lang w:val="en-IN"/>
        </w:rPr>
        <w:pPrChange w:id="2440" w:author="mananarora1571@gmail.com" w:date="2021-05-30T15:12:00Z">
          <w:pPr/>
        </w:pPrChange>
      </w:pPr>
      <w:r w:rsidRPr="00DE39BA">
        <w:rPr>
          <w:rFonts w:eastAsia="Calibri"/>
          <w:bCs/>
          <w:szCs w:val="24"/>
          <w:lang w:val="en-IN"/>
        </w:rPr>
        <w:t xml:space="preserve">  GetStorage box;</w:t>
      </w:r>
    </w:p>
    <w:p w14:paraId="426F329E" w14:textId="77777777" w:rsidR="00947DCB" w:rsidRPr="00DE39BA" w:rsidRDefault="00947DCB" w:rsidP="00F535CA">
      <w:pPr>
        <w:widowControl w:val="0"/>
        <w:rPr>
          <w:rFonts w:eastAsia="Calibri"/>
          <w:bCs/>
          <w:szCs w:val="24"/>
          <w:lang w:val="en-IN"/>
        </w:rPr>
        <w:pPrChange w:id="2441" w:author="mananarora1571@gmail.com" w:date="2021-05-30T15:12:00Z">
          <w:pPr/>
        </w:pPrChange>
      </w:pPr>
    </w:p>
    <w:p w14:paraId="3EF5BEF3" w14:textId="77777777" w:rsidR="00947DCB" w:rsidRPr="00DE39BA" w:rsidRDefault="00947DCB" w:rsidP="00F535CA">
      <w:pPr>
        <w:widowControl w:val="0"/>
        <w:rPr>
          <w:rFonts w:eastAsia="Calibri"/>
          <w:bCs/>
          <w:szCs w:val="24"/>
          <w:lang w:val="en-IN"/>
        </w:rPr>
        <w:pPrChange w:id="2442" w:author="mananarora1571@gmail.com" w:date="2021-05-30T15:12:00Z">
          <w:pPr/>
        </w:pPrChange>
      </w:pPr>
      <w:r w:rsidRPr="00DE39BA">
        <w:rPr>
          <w:rFonts w:eastAsia="Calibri"/>
          <w:bCs/>
          <w:szCs w:val="24"/>
          <w:lang w:val="en-IN"/>
        </w:rPr>
        <w:t xml:space="preserve">  Future&lt;StorageService&gt; initialize() async {</w:t>
      </w:r>
    </w:p>
    <w:p w14:paraId="74AB4B2A" w14:textId="77777777" w:rsidR="00947DCB" w:rsidRPr="00DE39BA" w:rsidRDefault="00947DCB" w:rsidP="00F535CA">
      <w:pPr>
        <w:widowControl w:val="0"/>
        <w:rPr>
          <w:rFonts w:eastAsia="Calibri"/>
          <w:bCs/>
          <w:szCs w:val="24"/>
          <w:lang w:val="en-IN"/>
        </w:rPr>
        <w:pPrChange w:id="2443" w:author="mananarora1571@gmail.com" w:date="2021-05-30T15:12:00Z">
          <w:pPr/>
        </w:pPrChange>
      </w:pPr>
      <w:r w:rsidRPr="00DE39BA">
        <w:rPr>
          <w:rFonts w:eastAsia="Calibri"/>
          <w:bCs/>
          <w:szCs w:val="24"/>
          <w:lang w:val="en-IN"/>
        </w:rPr>
        <w:t xml:space="preserve">    await GetStorage.init();</w:t>
      </w:r>
    </w:p>
    <w:p w14:paraId="6A6F70C2" w14:textId="77777777" w:rsidR="00947DCB" w:rsidRPr="00DE39BA" w:rsidRDefault="00947DCB" w:rsidP="00F535CA">
      <w:pPr>
        <w:widowControl w:val="0"/>
        <w:rPr>
          <w:rFonts w:eastAsia="Calibri"/>
          <w:bCs/>
          <w:szCs w:val="24"/>
          <w:lang w:val="en-IN"/>
        </w:rPr>
        <w:pPrChange w:id="2444" w:author="mananarora1571@gmail.com" w:date="2021-05-30T15:12:00Z">
          <w:pPr/>
        </w:pPrChange>
      </w:pPr>
      <w:r w:rsidRPr="00DE39BA">
        <w:rPr>
          <w:rFonts w:eastAsia="Calibri"/>
          <w:bCs/>
          <w:szCs w:val="24"/>
          <w:lang w:val="en-IN"/>
        </w:rPr>
        <w:t xml:space="preserve">    box = GetStorage();</w:t>
      </w:r>
    </w:p>
    <w:p w14:paraId="5045AEE6" w14:textId="77777777" w:rsidR="00947DCB" w:rsidRPr="00DE39BA" w:rsidRDefault="00947DCB" w:rsidP="00F535CA">
      <w:pPr>
        <w:widowControl w:val="0"/>
        <w:rPr>
          <w:rFonts w:eastAsia="Calibri"/>
          <w:bCs/>
          <w:szCs w:val="24"/>
          <w:lang w:val="en-IN"/>
        </w:rPr>
        <w:pPrChange w:id="2445" w:author="mananarora1571@gmail.com" w:date="2021-05-30T15:12:00Z">
          <w:pPr/>
        </w:pPrChange>
      </w:pPr>
      <w:r w:rsidRPr="00DE39BA">
        <w:rPr>
          <w:rFonts w:eastAsia="Calibri"/>
          <w:bCs/>
          <w:szCs w:val="24"/>
          <w:lang w:val="en-IN"/>
        </w:rPr>
        <w:t xml:space="preserve">    return this;</w:t>
      </w:r>
    </w:p>
    <w:p w14:paraId="1C538107" w14:textId="77777777" w:rsidR="00947DCB" w:rsidRPr="00DE39BA" w:rsidRDefault="00947DCB" w:rsidP="00F535CA">
      <w:pPr>
        <w:widowControl w:val="0"/>
        <w:rPr>
          <w:rFonts w:eastAsia="Calibri"/>
          <w:bCs/>
          <w:szCs w:val="24"/>
          <w:lang w:val="en-IN"/>
        </w:rPr>
        <w:pPrChange w:id="2446" w:author="mananarora1571@gmail.com" w:date="2021-05-30T15:12:00Z">
          <w:pPr/>
        </w:pPrChange>
      </w:pPr>
      <w:r w:rsidRPr="00DE39BA">
        <w:rPr>
          <w:rFonts w:eastAsia="Calibri"/>
          <w:bCs/>
          <w:szCs w:val="24"/>
          <w:lang w:val="en-IN"/>
        </w:rPr>
        <w:t xml:space="preserve">  }</w:t>
      </w:r>
    </w:p>
    <w:p w14:paraId="4A89AA5B" w14:textId="77777777" w:rsidR="00947DCB" w:rsidRPr="00DE39BA" w:rsidRDefault="00947DCB" w:rsidP="00F535CA">
      <w:pPr>
        <w:widowControl w:val="0"/>
        <w:rPr>
          <w:rFonts w:eastAsia="Calibri"/>
          <w:bCs/>
          <w:szCs w:val="24"/>
          <w:lang w:val="en-IN"/>
        </w:rPr>
        <w:pPrChange w:id="2447" w:author="mananarora1571@gmail.com" w:date="2021-05-30T15:12:00Z">
          <w:pPr/>
        </w:pPrChange>
      </w:pPr>
    </w:p>
    <w:p w14:paraId="1E594378" w14:textId="77777777" w:rsidR="00947DCB" w:rsidRPr="00DE39BA" w:rsidRDefault="00947DCB" w:rsidP="00F535CA">
      <w:pPr>
        <w:widowControl w:val="0"/>
        <w:rPr>
          <w:rFonts w:eastAsia="Calibri"/>
          <w:bCs/>
          <w:szCs w:val="24"/>
          <w:lang w:val="en-IN"/>
        </w:rPr>
        <w:pPrChange w:id="2448" w:author="mananarora1571@gmail.com" w:date="2021-05-30T15:12:00Z">
          <w:pPr/>
        </w:pPrChange>
      </w:pPr>
      <w:r w:rsidRPr="00DE39BA">
        <w:rPr>
          <w:rFonts w:eastAsia="Calibri"/>
          <w:bCs/>
          <w:szCs w:val="24"/>
          <w:lang w:val="en-IN"/>
        </w:rPr>
        <w:t xml:space="preserve">  //  GetStorage storageBox() {</w:t>
      </w:r>
    </w:p>
    <w:p w14:paraId="617E2756" w14:textId="77777777" w:rsidR="00947DCB" w:rsidRPr="00DE39BA" w:rsidRDefault="00947DCB" w:rsidP="00F535CA">
      <w:pPr>
        <w:widowControl w:val="0"/>
        <w:rPr>
          <w:rFonts w:eastAsia="Calibri"/>
          <w:bCs/>
          <w:szCs w:val="24"/>
          <w:lang w:val="en-IN"/>
        </w:rPr>
        <w:pPrChange w:id="2449" w:author="mananarora1571@gmail.com" w:date="2021-05-30T15:12:00Z">
          <w:pPr/>
        </w:pPrChange>
      </w:pPr>
      <w:r w:rsidRPr="00DE39BA">
        <w:rPr>
          <w:rFonts w:eastAsia="Calibri"/>
          <w:bCs/>
          <w:szCs w:val="24"/>
          <w:lang w:val="en-IN"/>
        </w:rPr>
        <w:t xml:space="preserve">  //   final GetStorage box = GetStorage();</w:t>
      </w:r>
    </w:p>
    <w:p w14:paraId="3FB7F8CA" w14:textId="77777777" w:rsidR="00947DCB" w:rsidRPr="00DE39BA" w:rsidRDefault="00947DCB" w:rsidP="00F535CA">
      <w:pPr>
        <w:widowControl w:val="0"/>
        <w:rPr>
          <w:rFonts w:eastAsia="Calibri"/>
          <w:bCs/>
          <w:szCs w:val="24"/>
          <w:lang w:val="en-IN"/>
        </w:rPr>
        <w:pPrChange w:id="2450" w:author="mananarora1571@gmail.com" w:date="2021-05-30T15:12:00Z">
          <w:pPr/>
        </w:pPrChange>
      </w:pPr>
      <w:r w:rsidRPr="00DE39BA">
        <w:rPr>
          <w:rFonts w:eastAsia="Calibri"/>
          <w:bCs/>
          <w:szCs w:val="24"/>
          <w:lang w:val="en-IN"/>
        </w:rPr>
        <w:lastRenderedPageBreak/>
        <w:t xml:space="preserve">  //   return box;</w:t>
      </w:r>
    </w:p>
    <w:p w14:paraId="0FD04277" w14:textId="77777777" w:rsidR="00947DCB" w:rsidRPr="00DE39BA" w:rsidRDefault="00947DCB" w:rsidP="00F535CA">
      <w:pPr>
        <w:widowControl w:val="0"/>
        <w:rPr>
          <w:rFonts w:eastAsia="Calibri"/>
          <w:bCs/>
          <w:szCs w:val="24"/>
          <w:lang w:val="en-IN"/>
        </w:rPr>
        <w:pPrChange w:id="2451" w:author="mananarora1571@gmail.com" w:date="2021-05-30T15:12:00Z">
          <w:pPr/>
        </w:pPrChange>
      </w:pPr>
      <w:r w:rsidRPr="00DE39BA">
        <w:rPr>
          <w:rFonts w:eastAsia="Calibri"/>
          <w:bCs/>
          <w:szCs w:val="24"/>
          <w:lang w:val="en-IN"/>
        </w:rPr>
        <w:t xml:space="preserve">  // }</w:t>
      </w:r>
    </w:p>
    <w:p w14:paraId="010F3839" w14:textId="3FEC9848" w:rsidR="001D2111" w:rsidRPr="00DE39BA" w:rsidRDefault="00947DCB" w:rsidP="00F535CA">
      <w:pPr>
        <w:widowControl w:val="0"/>
        <w:rPr>
          <w:rFonts w:eastAsia="Calibri"/>
          <w:bCs/>
          <w:szCs w:val="24"/>
          <w:lang w:val="en-IN"/>
        </w:rPr>
        <w:pPrChange w:id="2452" w:author="mananarora1571@gmail.com" w:date="2021-05-30T15:12:00Z">
          <w:pPr/>
        </w:pPrChange>
      </w:pPr>
      <w:r w:rsidRPr="00DE39BA">
        <w:rPr>
          <w:rFonts w:eastAsia="Calibri"/>
          <w:bCs/>
          <w:szCs w:val="24"/>
          <w:lang w:val="en-IN"/>
        </w:rPr>
        <w:t>}</w:t>
      </w:r>
    </w:p>
    <w:p w14:paraId="0A4D2348" w14:textId="27884D78" w:rsidR="00947DCB" w:rsidRPr="00DE39BA" w:rsidRDefault="00947DCB" w:rsidP="00F535CA">
      <w:pPr>
        <w:widowControl w:val="0"/>
        <w:rPr>
          <w:rFonts w:eastAsia="Calibri"/>
          <w:bCs/>
          <w:szCs w:val="24"/>
          <w:lang w:val="en-IN"/>
        </w:rPr>
        <w:pPrChange w:id="2453" w:author="mananarora1571@gmail.com" w:date="2021-05-30T15:12:00Z">
          <w:pPr/>
        </w:pPrChange>
      </w:pPr>
    </w:p>
    <w:p w14:paraId="3310CF09" w14:textId="26E348F7" w:rsidR="001F12BE" w:rsidRPr="00DE39BA" w:rsidRDefault="001F12BE" w:rsidP="00F535CA">
      <w:pPr>
        <w:widowControl w:val="0"/>
        <w:rPr>
          <w:rFonts w:eastAsia="Calibri"/>
          <w:bCs/>
          <w:szCs w:val="24"/>
          <w:lang w:val="en-IN"/>
        </w:rPr>
        <w:pPrChange w:id="2454" w:author="mananarora1571@gmail.com" w:date="2021-05-30T15:12:00Z">
          <w:pPr/>
        </w:pPrChange>
      </w:pPr>
    </w:p>
    <w:p w14:paraId="7872E426" w14:textId="3727E17E" w:rsidR="001F12BE" w:rsidRPr="00DE39BA" w:rsidRDefault="001F12BE" w:rsidP="00F535CA">
      <w:pPr>
        <w:widowControl w:val="0"/>
        <w:rPr>
          <w:rFonts w:eastAsia="Calibri"/>
          <w:b/>
          <w:sz w:val="32"/>
          <w:szCs w:val="32"/>
          <w:u w:val="single"/>
          <w:lang w:val="en-IN"/>
        </w:rPr>
        <w:pPrChange w:id="2455" w:author="mananarora1571@gmail.com" w:date="2021-05-30T15:12:00Z">
          <w:pPr/>
        </w:pPrChange>
      </w:pPr>
      <w:r w:rsidRPr="00DE39BA">
        <w:rPr>
          <w:rFonts w:eastAsia="Calibri"/>
          <w:b/>
          <w:sz w:val="32"/>
          <w:szCs w:val="32"/>
          <w:u w:val="single"/>
          <w:lang w:val="en-IN"/>
        </w:rPr>
        <w:t>SERVER SIDE CODE</w:t>
      </w:r>
    </w:p>
    <w:p w14:paraId="10026E6D" w14:textId="4853024C" w:rsidR="001F12BE" w:rsidRPr="00DE39BA" w:rsidRDefault="001F12BE" w:rsidP="00F535CA">
      <w:pPr>
        <w:widowControl w:val="0"/>
        <w:rPr>
          <w:rFonts w:eastAsia="Calibri"/>
          <w:b/>
          <w:sz w:val="32"/>
          <w:szCs w:val="32"/>
          <w:u w:val="single"/>
          <w:lang w:val="en-IN"/>
        </w:rPr>
        <w:pPrChange w:id="2456" w:author="mananarora1571@gmail.com" w:date="2021-05-30T15:12:00Z">
          <w:pPr/>
        </w:pPrChange>
      </w:pPr>
    </w:p>
    <w:p w14:paraId="338BE804" w14:textId="4D3D5AE8" w:rsidR="001F12BE" w:rsidRPr="00DE39BA" w:rsidRDefault="001F12BE" w:rsidP="00F535CA">
      <w:pPr>
        <w:widowControl w:val="0"/>
        <w:jc w:val="center"/>
        <w:rPr>
          <w:rFonts w:eastAsia="Calibri"/>
          <w:b/>
          <w:sz w:val="32"/>
          <w:szCs w:val="32"/>
          <w:u w:val="single"/>
          <w:lang w:val="en-IN"/>
        </w:rPr>
        <w:pPrChange w:id="2457" w:author="mananarora1571@gmail.com" w:date="2021-05-30T15:12:00Z">
          <w:pPr>
            <w:jc w:val="center"/>
          </w:pPr>
        </w:pPrChange>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27AFDBCC" w:rsidR="0056445B" w:rsidRPr="0056445B" w:rsidRDefault="0056445B" w:rsidP="00F535CA">
      <w:pPr>
        <w:pStyle w:val="Caption"/>
        <w:widowControl w:val="0"/>
        <w:jc w:val="center"/>
        <w:rPr>
          <w:b/>
          <w:i w:val="0"/>
          <w:color w:val="auto"/>
          <w:sz w:val="24"/>
          <w:szCs w:val="24"/>
        </w:rPr>
        <w:pPrChange w:id="2458"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459" w:author="abhay mendiratta" w:date="2021-05-21T21:48:00Z">
        <w:r w:rsidR="004D55D9">
          <w:rPr>
            <w:b/>
            <w:i w:val="0"/>
            <w:color w:val="auto"/>
            <w:sz w:val="24"/>
            <w:szCs w:val="24"/>
          </w:rPr>
          <w:t>5</w:t>
        </w:r>
      </w:ins>
      <w:ins w:id="2460" w:author="Pranav Taneja" w:date="2021-05-18T23:38:00Z">
        <w:del w:id="2461" w:author="abhay mendiratta" w:date="2021-05-21T21:48:00Z">
          <w:r w:rsidR="005F6557" w:rsidDel="004D55D9">
            <w:rPr>
              <w:b/>
              <w:i w:val="0"/>
              <w:color w:val="auto"/>
              <w:sz w:val="24"/>
              <w:szCs w:val="24"/>
            </w:rPr>
            <w:delText>4</w:delText>
          </w:r>
        </w:del>
      </w:ins>
      <w:del w:id="2462"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F535CA">
      <w:pPr>
        <w:widowControl w:val="0"/>
        <w:jc w:val="center"/>
        <w:rPr>
          <w:rFonts w:eastAsia="Calibri"/>
          <w:b/>
          <w:sz w:val="20"/>
          <w:szCs w:val="20"/>
          <w:lang w:val="en-IN"/>
        </w:rPr>
        <w:pPrChange w:id="2463" w:author="mananarora1571@gmail.com" w:date="2021-05-30T15:12:00Z">
          <w:pPr>
            <w:jc w:val="center"/>
          </w:pPr>
        </w:pPrChange>
      </w:pPr>
    </w:p>
    <w:p w14:paraId="5D2D6414" w14:textId="79692A4F" w:rsidR="0027038B" w:rsidRPr="00DE39BA" w:rsidRDefault="0027038B" w:rsidP="00F535CA">
      <w:pPr>
        <w:widowControl w:val="0"/>
        <w:rPr>
          <w:rFonts w:eastAsia="Calibri"/>
          <w:b/>
          <w:szCs w:val="24"/>
          <w:lang w:val="en-IN"/>
        </w:rPr>
        <w:pPrChange w:id="2464" w:author="mananarora1571@gmail.com" w:date="2021-05-30T15:12:00Z">
          <w:pPr/>
        </w:pPrChange>
      </w:pPr>
    </w:p>
    <w:p w14:paraId="528910A9" w14:textId="520764F0" w:rsidR="001F12BE" w:rsidRPr="00DE39BA" w:rsidRDefault="001F12BE" w:rsidP="00F535CA">
      <w:pPr>
        <w:widowControl w:val="0"/>
        <w:rPr>
          <w:rFonts w:eastAsia="Calibri"/>
          <w:b/>
          <w:szCs w:val="24"/>
          <w:lang w:val="en-IN"/>
        </w:rPr>
        <w:pPrChange w:id="2465" w:author="mananarora1571@gmail.com" w:date="2021-05-30T15:12:00Z">
          <w:pPr/>
        </w:pPrChange>
      </w:pPr>
      <w:r w:rsidRPr="00DE39BA">
        <w:rPr>
          <w:rFonts w:eastAsia="Calibri"/>
          <w:b/>
          <w:szCs w:val="24"/>
          <w:lang w:val="en-IN"/>
        </w:rPr>
        <w:t>DOCKER-COMPOSE.YML</w:t>
      </w:r>
    </w:p>
    <w:p w14:paraId="0C6EB859" w14:textId="77777777" w:rsidR="001F12BE" w:rsidRPr="00DE39BA" w:rsidRDefault="001F12BE" w:rsidP="00F535CA">
      <w:pPr>
        <w:widowControl w:val="0"/>
        <w:rPr>
          <w:rFonts w:eastAsia="Calibri"/>
          <w:bCs/>
          <w:szCs w:val="24"/>
          <w:lang w:val="en-IN"/>
        </w:rPr>
        <w:pPrChange w:id="2466" w:author="mananarora1571@gmail.com" w:date="2021-05-30T15:12:00Z">
          <w:pPr/>
        </w:pPrChange>
      </w:pPr>
      <w:r w:rsidRPr="00DE39BA">
        <w:rPr>
          <w:rFonts w:eastAsia="Calibri"/>
          <w:bCs/>
          <w:szCs w:val="24"/>
          <w:lang w:val="en-IN"/>
        </w:rPr>
        <w:t>version: '3'</w:t>
      </w:r>
    </w:p>
    <w:p w14:paraId="0EA2EC4D" w14:textId="77777777" w:rsidR="001F12BE" w:rsidRPr="00DE39BA" w:rsidRDefault="001F12BE" w:rsidP="00F535CA">
      <w:pPr>
        <w:widowControl w:val="0"/>
        <w:rPr>
          <w:rFonts w:eastAsia="Calibri"/>
          <w:bCs/>
          <w:szCs w:val="24"/>
          <w:lang w:val="en-IN"/>
        </w:rPr>
        <w:pPrChange w:id="2467" w:author="mananarora1571@gmail.com" w:date="2021-05-30T15:12:00Z">
          <w:pPr/>
        </w:pPrChange>
      </w:pPr>
    </w:p>
    <w:p w14:paraId="1B5001C5" w14:textId="77777777" w:rsidR="001F12BE" w:rsidRPr="00DE39BA" w:rsidRDefault="001F12BE" w:rsidP="00F535CA">
      <w:pPr>
        <w:widowControl w:val="0"/>
        <w:rPr>
          <w:rFonts w:eastAsia="Calibri"/>
          <w:bCs/>
          <w:szCs w:val="24"/>
          <w:lang w:val="en-IN"/>
        </w:rPr>
        <w:pPrChange w:id="2468" w:author="mananarora1571@gmail.com" w:date="2021-05-30T15:12:00Z">
          <w:pPr/>
        </w:pPrChange>
      </w:pPr>
      <w:r w:rsidRPr="00DE39BA">
        <w:rPr>
          <w:rFonts w:eastAsia="Calibri"/>
          <w:bCs/>
          <w:szCs w:val="24"/>
          <w:lang w:val="en-IN"/>
        </w:rPr>
        <w:t>services:</w:t>
      </w:r>
    </w:p>
    <w:p w14:paraId="67609418" w14:textId="77777777" w:rsidR="001F12BE" w:rsidRPr="00DE39BA" w:rsidRDefault="001F12BE" w:rsidP="00F535CA">
      <w:pPr>
        <w:widowControl w:val="0"/>
        <w:rPr>
          <w:rFonts w:eastAsia="Calibri"/>
          <w:bCs/>
          <w:szCs w:val="24"/>
          <w:lang w:val="en-IN"/>
        </w:rPr>
        <w:pPrChange w:id="2469" w:author="mananarora1571@gmail.com" w:date="2021-05-30T15:12:00Z">
          <w:pPr/>
        </w:pPrChange>
      </w:pPr>
      <w:r w:rsidRPr="00DE39BA">
        <w:rPr>
          <w:rFonts w:eastAsia="Calibri"/>
          <w:bCs/>
          <w:szCs w:val="24"/>
          <w:lang w:val="en-IN"/>
        </w:rPr>
        <w:t xml:space="preserve">    zookeeper:</w:t>
      </w:r>
    </w:p>
    <w:p w14:paraId="7F1E3907" w14:textId="77777777" w:rsidR="001F12BE" w:rsidRPr="00DE39BA" w:rsidRDefault="001F12BE" w:rsidP="00F535CA">
      <w:pPr>
        <w:widowControl w:val="0"/>
        <w:rPr>
          <w:rFonts w:eastAsia="Calibri"/>
          <w:bCs/>
          <w:szCs w:val="24"/>
          <w:lang w:val="en-IN"/>
        </w:rPr>
        <w:pPrChange w:id="2470" w:author="mananarora1571@gmail.com" w:date="2021-05-30T15:12:00Z">
          <w:pPr/>
        </w:pPrChange>
      </w:pPr>
      <w:r w:rsidRPr="00DE39BA">
        <w:rPr>
          <w:rFonts w:eastAsia="Calibri"/>
          <w:bCs/>
          <w:szCs w:val="24"/>
          <w:lang w:val="en-IN"/>
        </w:rPr>
        <w:t xml:space="preserve">            image: wurstmeister/zookeeper</w:t>
      </w:r>
    </w:p>
    <w:p w14:paraId="457EB95A" w14:textId="77777777" w:rsidR="001F12BE" w:rsidRPr="00DE39BA" w:rsidRDefault="001F12BE" w:rsidP="00F535CA">
      <w:pPr>
        <w:widowControl w:val="0"/>
        <w:rPr>
          <w:rFonts w:eastAsia="Calibri"/>
          <w:bCs/>
          <w:szCs w:val="24"/>
          <w:lang w:val="en-IN"/>
        </w:rPr>
        <w:pPrChange w:id="2471" w:author="mananarora1571@gmail.com" w:date="2021-05-30T15:12:00Z">
          <w:pPr/>
        </w:pPrChange>
      </w:pPr>
      <w:r w:rsidRPr="00DE39BA">
        <w:rPr>
          <w:rFonts w:eastAsia="Calibri"/>
          <w:bCs/>
          <w:szCs w:val="24"/>
          <w:lang w:val="en-IN"/>
        </w:rPr>
        <w:t xml:space="preserve">            container_name: zookeeper</w:t>
      </w:r>
    </w:p>
    <w:p w14:paraId="29999C9F" w14:textId="77777777" w:rsidR="001F12BE" w:rsidRPr="00DE39BA" w:rsidRDefault="001F12BE" w:rsidP="00F535CA">
      <w:pPr>
        <w:widowControl w:val="0"/>
        <w:rPr>
          <w:rFonts w:eastAsia="Calibri"/>
          <w:bCs/>
          <w:szCs w:val="24"/>
          <w:lang w:val="en-IN"/>
        </w:rPr>
        <w:pPrChange w:id="2472" w:author="mananarora1571@gmail.com" w:date="2021-05-30T15:12:00Z">
          <w:pPr/>
        </w:pPrChange>
      </w:pPr>
      <w:r w:rsidRPr="00DE39BA">
        <w:rPr>
          <w:rFonts w:eastAsia="Calibri"/>
          <w:bCs/>
          <w:szCs w:val="24"/>
          <w:lang w:val="en-IN"/>
        </w:rPr>
        <w:t xml:space="preserve">            ports: </w:t>
      </w:r>
    </w:p>
    <w:p w14:paraId="051A3AF6" w14:textId="77777777" w:rsidR="001F12BE" w:rsidRPr="00DE39BA" w:rsidRDefault="001F12BE" w:rsidP="00F535CA">
      <w:pPr>
        <w:widowControl w:val="0"/>
        <w:rPr>
          <w:rFonts w:eastAsia="Calibri"/>
          <w:bCs/>
          <w:szCs w:val="24"/>
          <w:lang w:val="en-IN"/>
        </w:rPr>
        <w:pPrChange w:id="2473" w:author="mananarora1571@gmail.com" w:date="2021-05-30T15:12:00Z">
          <w:pPr/>
        </w:pPrChange>
      </w:pPr>
      <w:r w:rsidRPr="00DE39BA">
        <w:rPr>
          <w:rFonts w:eastAsia="Calibri"/>
          <w:bCs/>
          <w:szCs w:val="24"/>
          <w:lang w:val="en-IN"/>
        </w:rPr>
        <w:t xml:space="preserve">                - "2181:2181"</w:t>
      </w:r>
    </w:p>
    <w:p w14:paraId="5A548F83" w14:textId="77777777" w:rsidR="001F12BE" w:rsidRPr="00DE39BA" w:rsidRDefault="001F12BE" w:rsidP="00F535CA">
      <w:pPr>
        <w:widowControl w:val="0"/>
        <w:rPr>
          <w:rFonts w:eastAsia="Calibri"/>
          <w:bCs/>
          <w:szCs w:val="24"/>
          <w:lang w:val="en-IN"/>
        </w:rPr>
        <w:pPrChange w:id="2474" w:author="mananarora1571@gmail.com" w:date="2021-05-30T15:12:00Z">
          <w:pPr/>
        </w:pPrChange>
      </w:pPr>
    </w:p>
    <w:p w14:paraId="79126B81" w14:textId="77777777" w:rsidR="001F12BE" w:rsidRPr="00DE39BA" w:rsidRDefault="001F12BE" w:rsidP="00F535CA">
      <w:pPr>
        <w:widowControl w:val="0"/>
        <w:rPr>
          <w:rFonts w:eastAsia="Calibri"/>
          <w:bCs/>
          <w:szCs w:val="24"/>
          <w:lang w:val="en-IN"/>
        </w:rPr>
        <w:pPrChange w:id="2475" w:author="mananarora1571@gmail.com" w:date="2021-05-30T15:12:00Z">
          <w:pPr/>
        </w:pPrChange>
      </w:pPr>
      <w:r w:rsidRPr="00DE39BA">
        <w:rPr>
          <w:rFonts w:eastAsia="Calibri"/>
          <w:bCs/>
          <w:szCs w:val="24"/>
          <w:lang w:val="en-IN"/>
        </w:rPr>
        <w:t xml:space="preserve">    kafka:</w:t>
      </w:r>
    </w:p>
    <w:p w14:paraId="52B328AD" w14:textId="77777777" w:rsidR="001F12BE" w:rsidRPr="00DE39BA" w:rsidRDefault="001F12BE" w:rsidP="00F535CA">
      <w:pPr>
        <w:widowControl w:val="0"/>
        <w:rPr>
          <w:rFonts w:eastAsia="Calibri"/>
          <w:bCs/>
          <w:szCs w:val="24"/>
          <w:lang w:val="en-IN"/>
        </w:rPr>
        <w:pPrChange w:id="2476" w:author="mananarora1571@gmail.com" w:date="2021-05-30T15:12:00Z">
          <w:pPr/>
        </w:pPrChange>
      </w:pPr>
      <w:r w:rsidRPr="00DE39BA">
        <w:rPr>
          <w:rFonts w:eastAsia="Calibri"/>
          <w:bCs/>
          <w:szCs w:val="24"/>
          <w:lang w:val="en-IN"/>
        </w:rPr>
        <w:t xml:space="preserve">        image: wurstmeister/kafka</w:t>
      </w:r>
    </w:p>
    <w:p w14:paraId="3E2C5595" w14:textId="77777777" w:rsidR="001F12BE" w:rsidRPr="00DE39BA" w:rsidRDefault="001F12BE" w:rsidP="00F535CA">
      <w:pPr>
        <w:widowControl w:val="0"/>
        <w:rPr>
          <w:rFonts w:eastAsia="Calibri"/>
          <w:bCs/>
          <w:szCs w:val="24"/>
          <w:lang w:val="en-IN"/>
        </w:rPr>
        <w:pPrChange w:id="2477" w:author="mananarora1571@gmail.com" w:date="2021-05-30T15:12:00Z">
          <w:pPr/>
        </w:pPrChange>
      </w:pPr>
      <w:r w:rsidRPr="00DE39BA">
        <w:rPr>
          <w:rFonts w:eastAsia="Calibri"/>
          <w:bCs/>
          <w:szCs w:val="24"/>
          <w:lang w:val="en-IN"/>
        </w:rPr>
        <w:t xml:space="preserve">        container_name: kafka</w:t>
      </w:r>
    </w:p>
    <w:p w14:paraId="45DBFBB6" w14:textId="77777777" w:rsidR="001F12BE" w:rsidRPr="00DE39BA" w:rsidRDefault="001F12BE" w:rsidP="00F535CA">
      <w:pPr>
        <w:widowControl w:val="0"/>
        <w:rPr>
          <w:rFonts w:eastAsia="Calibri"/>
          <w:bCs/>
          <w:szCs w:val="24"/>
          <w:lang w:val="en-IN"/>
        </w:rPr>
        <w:pPrChange w:id="2478" w:author="mananarora1571@gmail.com" w:date="2021-05-30T15:12:00Z">
          <w:pPr/>
        </w:pPrChange>
      </w:pPr>
      <w:r w:rsidRPr="00DE39BA">
        <w:rPr>
          <w:rFonts w:eastAsia="Calibri"/>
          <w:bCs/>
          <w:szCs w:val="24"/>
          <w:lang w:val="en-IN"/>
        </w:rPr>
        <w:t xml:space="preserve">        ports: </w:t>
      </w:r>
    </w:p>
    <w:p w14:paraId="23545301" w14:textId="77777777" w:rsidR="001F12BE" w:rsidRPr="00DE39BA" w:rsidRDefault="001F12BE" w:rsidP="00F535CA">
      <w:pPr>
        <w:widowControl w:val="0"/>
        <w:rPr>
          <w:rFonts w:eastAsia="Calibri"/>
          <w:bCs/>
          <w:szCs w:val="24"/>
          <w:lang w:val="en-IN"/>
        </w:rPr>
        <w:pPrChange w:id="2479" w:author="mananarora1571@gmail.com" w:date="2021-05-30T15:12:00Z">
          <w:pPr/>
        </w:pPrChange>
      </w:pPr>
      <w:r w:rsidRPr="00DE39BA">
        <w:rPr>
          <w:rFonts w:eastAsia="Calibri"/>
          <w:bCs/>
          <w:szCs w:val="24"/>
          <w:lang w:val="en-IN"/>
        </w:rPr>
        <w:t xml:space="preserve">            - "9092:9092"</w:t>
      </w:r>
    </w:p>
    <w:p w14:paraId="750117B0" w14:textId="77777777" w:rsidR="001F12BE" w:rsidRPr="00DE39BA" w:rsidRDefault="001F12BE" w:rsidP="00F535CA">
      <w:pPr>
        <w:widowControl w:val="0"/>
        <w:rPr>
          <w:rFonts w:eastAsia="Calibri"/>
          <w:bCs/>
          <w:szCs w:val="24"/>
          <w:lang w:val="en-IN"/>
        </w:rPr>
        <w:pPrChange w:id="2480" w:author="mananarora1571@gmail.com" w:date="2021-05-30T15:12:00Z">
          <w:pPr/>
        </w:pPrChange>
      </w:pPr>
      <w:r w:rsidRPr="00DE39BA">
        <w:rPr>
          <w:rFonts w:eastAsia="Calibri"/>
          <w:bCs/>
          <w:szCs w:val="24"/>
          <w:lang w:val="en-IN"/>
        </w:rPr>
        <w:t xml:space="preserve">        environment: </w:t>
      </w:r>
    </w:p>
    <w:p w14:paraId="45F6C255" w14:textId="77777777" w:rsidR="001F12BE" w:rsidRPr="00DE39BA" w:rsidRDefault="001F12BE" w:rsidP="00F535CA">
      <w:pPr>
        <w:widowControl w:val="0"/>
        <w:rPr>
          <w:rFonts w:eastAsia="Calibri"/>
          <w:bCs/>
          <w:szCs w:val="24"/>
          <w:lang w:val="en-IN"/>
        </w:rPr>
        <w:pPrChange w:id="2481" w:author="mananarora1571@gmail.com" w:date="2021-05-30T15:12:00Z">
          <w:pPr/>
        </w:pPrChange>
      </w:pPr>
      <w:r w:rsidRPr="00DE39BA">
        <w:rPr>
          <w:rFonts w:eastAsia="Calibri"/>
          <w:bCs/>
          <w:szCs w:val="24"/>
          <w:lang w:val="en-IN"/>
        </w:rPr>
        <w:t xml:space="preserve">            KAFKA_ADVERTISED_HOST_NAME: localhost</w:t>
      </w:r>
    </w:p>
    <w:p w14:paraId="268A1969" w14:textId="77777777" w:rsidR="001F12BE" w:rsidRPr="00DE39BA" w:rsidRDefault="001F12BE" w:rsidP="00F535CA">
      <w:pPr>
        <w:widowControl w:val="0"/>
        <w:rPr>
          <w:rFonts w:eastAsia="Calibri"/>
          <w:bCs/>
          <w:szCs w:val="24"/>
          <w:lang w:val="en-IN"/>
        </w:rPr>
        <w:pPrChange w:id="2482" w:author="mananarora1571@gmail.com" w:date="2021-05-30T15:12:00Z">
          <w:pPr/>
        </w:pPrChange>
      </w:pPr>
      <w:r w:rsidRPr="00DE39BA">
        <w:rPr>
          <w:rFonts w:eastAsia="Calibri"/>
          <w:bCs/>
          <w:szCs w:val="24"/>
          <w:lang w:val="en-IN"/>
        </w:rPr>
        <w:t xml:space="preserve">            KAFKA_ZOOKEEPER_CONNECT: zookeeper:2181</w:t>
      </w:r>
    </w:p>
    <w:p w14:paraId="1AFDA584" w14:textId="77777777" w:rsidR="001F12BE" w:rsidRPr="00DE39BA" w:rsidRDefault="001F12BE" w:rsidP="00F535CA">
      <w:pPr>
        <w:widowControl w:val="0"/>
        <w:rPr>
          <w:rFonts w:eastAsia="Calibri"/>
          <w:bCs/>
          <w:szCs w:val="24"/>
          <w:lang w:val="en-IN"/>
        </w:rPr>
        <w:pPrChange w:id="2483" w:author="mananarora1571@gmail.com" w:date="2021-05-30T15:12:00Z">
          <w:pPr/>
        </w:pPrChange>
      </w:pPr>
      <w:r w:rsidRPr="00DE39BA">
        <w:rPr>
          <w:rFonts w:eastAsia="Calibri"/>
          <w:bCs/>
          <w:szCs w:val="24"/>
          <w:lang w:val="en-IN"/>
        </w:rPr>
        <w:t xml:space="preserve">            </w:t>
      </w:r>
    </w:p>
    <w:p w14:paraId="0FC380AA" w14:textId="77777777" w:rsidR="001F12BE" w:rsidRPr="00DE39BA" w:rsidRDefault="001F12BE" w:rsidP="00F535CA">
      <w:pPr>
        <w:widowControl w:val="0"/>
        <w:rPr>
          <w:rFonts w:eastAsia="Calibri"/>
          <w:bCs/>
          <w:szCs w:val="24"/>
          <w:lang w:val="en-IN"/>
        </w:rPr>
        <w:pPrChange w:id="2484" w:author="mananarora1571@gmail.com" w:date="2021-05-30T15:12:00Z">
          <w:pPr/>
        </w:pPrChange>
      </w:pPr>
      <w:r w:rsidRPr="00DE39BA">
        <w:rPr>
          <w:rFonts w:eastAsia="Calibri"/>
          <w:bCs/>
          <w:szCs w:val="24"/>
          <w:lang w:val="en-IN"/>
        </w:rPr>
        <w:t xml:space="preserve">    postgresql:</w:t>
      </w:r>
    </w:p>
    <w:p w14:paraId="5A2BA6B7" w14:textId="77777777" w:rsidR="001F12BE" w:rsidRPr="00DE39BA" w:rsidRDefault="001F12BE" w:rsidP="00F535CA">
      <w:pPr>
        <w:widowControl w:val="0"/>
        <w:rPr>
          <w:rFonts w:eastAsia="Calibri"/>
          <w:bCs/>
          <w:szCs w:val="24"/>
          <w:lang w:val="en-IN"/>
        </w:rPr>
        <w:pPrChange w:id="2485" w:author="mananarora1571@gmail.com" w:date="2021-05-30T15:12:00Z">
          <w:pPr/>
        </w:pPrChange>
      </w:pPr>
      <w:r w:rsidRPr="00DE39BA">
        <w:rPr>
          <w:rFonts w:eastAsia="Calibri"/>
          <w:bCs/>
          <w:szCs w:val="24"/>
          <w:lang w:val="en-IN"/>
        </w:rPr>
        <w:t xml:space="preserve">        image: postgres</w:t>
      </w:r>
    </w:p>
    <w:p w14:paraId="57A793B8" w14:textId="77777777" w:rsidR="001F12BE" w:rsidRPr="00DE39BA" w:rsidRDefault="001F12BE" w:rsidP="00F535CA">
      <w:pPr>
        <w:widowControl w:val="0"/>
        <w:rPr>
          <w:rFonts w:eastAsia="Calibri"/>
          <w:bCs/>
          <w:szCs w:val="24"/>
          <w:lang w:val="en-IN"/>
        </w:rPr>
        <w:pPrChange w:id="2486" w:author="mananarora1571@gmail.com" w:date="2021-05-30T15:12:00Z">
          <w:pPr/>
        </w:pPrChange>
      </w:pPr>
      <w:r w:rsidRPr="00DE39BA">
        <w:rPr>
          <w:rFonts w:eastAsia="Calibri"/>
          <w:bCs/>
          <w:szCs w:val="24"/>
          <w:lang w:val="en-IN"/>
        </w:rPr>
        <w:t xml:space="preserve">        container_name: post-pandemic-db</w:t>
      </w:r>
    </w:p>
    <w:p w14:paraId="52DAE07F" w14:textId="77777777" w:rsidR="001F12BE" w:rsidRPr="00DE39BA" w:rsidRDefault="001F12BE" w:rsidP="00F535CA">
      <w:pPr>
        <w:widowControl w:val="0"/>
        <w:rPr>
          <w:rFonts w:eastAsia="Calibri"/>
          <w:bCs/>
          <w:szCs w:val="24"/>
          <w:lang w:val="en-IN"/>
        </w:rPr>
        <w:pPrChange w:id="2487" w:author="mananarora1571@gmail.com" w:date="2021-05-30T15:12:00Z">
          <w:pPr/>
        </w:pPrChange>
      </w:pPr>
      <w:r w:rsidRPr="00DE39BA">
        <w:rPr>
          <w:rFonts w:eastAsia="Calibri"/>
          <w:bCs/>
          <w:szCs w:val="24"/>
          <w:lang w:val="en-IN"/>
        </w:rPr>
        <w:t xml:space="preserve">        ports:</w:t>
      </w:r>
    </w:p>
    <w:p w14:paraId="31E33C22" w14:textId="77777777" w:rsidR="001F12BE" w:rsidRPr="00DE39BA" w:rsidRDefault="001F12BE" w:rsidP="00F535CA">
      <w:pPr>
        <w:widowControl w:val="0"/>
        <w:rPr>
          <w:rFonts w:eastAsia="Calibri"/>
          <w:bCs/>
          <w:szCs w:val="24"/>
          <w:lang w:val="en-IN"/>
        </w:rPr>
        <w:pPrChange w:id="2488" w:author="mananarora1571@gmail.com" w:date="2021-05-30T15:12:00Z">
          <w:pPr/>
        </w:pPrChange>
      </w:pPr>
      <w:r w:rsidRPr="00DE39BA">
        <w:rPr>
          <w:rFonts w:eastAsia="Calibri"/>
          <w:bCs/>
          <w:szCs w:val="24"/>
          <w:lang w:val="en-IN"/>
        </w:rPr>
        <w:t xml:space="preserve">             - "5432:5432"</w:t>
      </w:r>
    </w:p>
    <w:p w14:paraId="7586AF94" w14:textId="77777777" w:rsidR="001F12BE" w:rsidRPr="00DE39BA" w:rsidRDefault="001F12BE" w:rsidP="00F535CA">
      <w:pPr>
        <w:widowControl w:val="0"/>
        <w:rPr>
          <w:rFonts w:eastAsia="Calibri"/>
          <w:bCs/>
          <w:szCs w:val="24"/>
          <w:lang w:val="en-IN"/>
        </w:rPr>
        <w:pPrChange w:id="2489" w:author="mananarora1571@gmail.com" w:date="2021-05-30T15:12:00Z">
          <w:pPr/>
        </w:pPrChange>
      </w:pPr>
      <w:r w:rsidRPr="00DE39BA">
        <w:rPr>
          <w:rFonts w:eastAsia="Calibri"/>
          <w:bCs/>
          <w:szCs w:val="24"/>
          <w:lang w:val="en-IN"/>
        </w:rPr>
        <w:t xml:space="preserve">        volumes:</w:t>
      </w:r>
    </w:p>
    <w:p w14:paraId="4B0AA8B1" w14:textId="77777777" w:rsidR="001F12BE" w:rsidRPr="00DE39BA" w:rsidRDefault="001F12BE" w:rsidP="00F535CA">
      <w:pPr>
        <w:widowControl w:val="0"/>
        <w:rPr>
          <w:rFonts w:eastAsia="Calibri"/>
          <w:bCs/>
          <w:szCs w:val="24"/>
          <w:lang w:val="en-IN"/>
        </w:rPr>
        <w:pPrChange w:id="2490" w:author="mananarora1571@gmail.com" w:date="2021-05-30T15:12:00Z">
          <w:pPr/>
        </w:pPrChange>
      </w:pPr>
      <w:r w:rsidRPr="00DE39BA">
        <w:rPr>
          <w:rFonts w:eastAsia="Calibri"/>
          <w:bCs/>
          <w:szCs w:val="24"/>
          <w:lang w:val="en-IN"/>
        </w:rPr>
        <w:t xml:space="preserve">            - postgres_data:/var/lib/postgresql/data/</w:t>
      </w:r>
    </w:p>
    <w:p w14:paraId="72F665BD" w14:textId="77777777" w:rsidR="001F12BE" w:rsidRPr="00DE39BA" w:rsidRDefault="001F12BE" w:rsidP="00F535CA">
      <w:pPr>
        <w:widowControl w:val="0"/>
        <w:rPr>
          <w:rFonts w:eastAsia="Calibri"/>
          <w:bCs/>
          <w:szCs w:val="24"/>
          <w:lang w:val="en-IN"/>
        </w:rPr>
        <w:pPrChange w:id="2491" w:author="mananarora1571@gmail.com" w:date="2021-05-30T15:12:00Z">
          <w:pPr/>
        </w:pPrChange>
      </w:pPr>
      <w:r w:rsidRPr="00DE39BA">
        <w:rPr>
          <w:rFonts w:eastAsia="Calibri"/>
          <w:bCs/>
          <w:szCs w:val="24"/>
          <w:lang w:val="en-IN"/>
        </w:rPr>
        <w:lastRenderedPageBreak/>
        <w:t xml:space="preserve">        environment:</w:t>
      </w:r>
    </w:p>
    <w:p w14:paraId="71AA02E3" w14:textId="77777777" w:rsidR="001F12BE" w:rsidRPr="00DE39BA" w:rsidRDefault="001F12BE" w:rsidP="00F535CA">
      <w:pPr>
        <w:widowControl w:val="0"/>
        <w:rPr>
          <w:rFonts w:eastAsia="Calibri"/>
          <w:bCs/>
          <w:szCs w:val="24"/>
          <w:lang w:val="en-IN"/>
        </w:rPr>
        <w:pPrChange w:id="2492" w:author="mananarora1571@gmail.com" w:date="2021-05-30T15:12:00Z">
          <w:pPr/>
        </w:pPrChange>
      </w:pPr>
      <w:r w:rsidRPr="00DE39BA">
        <w:rPr>
          <w:rFonts w:eastAsia="Calibri"/>
          <w:bCs/>
          <w:szCs w:val="24"/>
          <w:lang w:val="en-IN"/>
        </w:rPr>
        <w:t xml:space="preserve">            PGDATA: /var/postgres_data</w:t>
      </w:r>
    </w:p>
    <w:p w14:paraId="223DA8CA" w14:textId="77777777" w:rsidR="001F12BE" w:rsidRPr="00DE39BA" w:rsidRDefault="001F12BE" w:rsidP="00F535CA">
      <w:pPr>
        <w:widowControl w:val="0"/>
        <w:rPr>
          <w:rFonts w:eastAsia="Calibri"/>
          <w:bCs/>
          <w:szCs w:val="24"/>
          <w:lang w:val="en-IN"/>
        </w:rPr>
        <w:pPrChange w:id="2493" w:author="mananarora1571@gmail.com" w:date="2021-05-30T15:12:00Z">
          <w:pPr/>
        </w:pPrChange>
      </w:pPr>
      <w:r w:rsidRPr="00DE39BA">
        <w:rPr>
          <w:rFonts w:eastAsia="Calibri"/>
          <w:bCs/>
          <w:szCs w:val="24"/>
          <w:lang w:val="en-IN"/>
        </w:rPr>
        <w:t xml:space="preserve">            POSTGRES_USER: postgres</w:t>
      </w:r>
    </w:p>
    <w:p w14:paraId="32811DA2" w14:textId="77777777" w:rsidR="001F12BE" w:rsidRPr="00DE39BA" w:rsidRDefault="001F12BE" w:rsidP="00F535CA">
      <w:pPr>
        <w:widowControl w:val="0"/>
        <w:rPr>
          <w:rFonts w:eastAsia="Calibri"/>
          <w:bCs/>
          <w:szCs w:val="24"/>
          <w:lang w:val="en-IN"/>
        </w:rPr>
        <w:pPrChange w:id="2494" w:author="mananarora1571@gmail.com" w:date="2021-05-30T15:12:00Z">
          <w:pPr/>
        </w:pPrChange>
      </w:pPr>
      <w:r w:rsidRPr="00DE39BA">
        <w:rPr>
          <w:rFonts w:eastAsia="Calibri"/>
          <w:bCs/>
          <w:szCs w:val="24"/>
          <w:lang w:val="en-IN"/>
        </w:rPr>
        <w:t xml:space="preserve">            POSTGRES_PASSWORD: 7878</w:t>
      </w:r>
    </w:p>
    <w:p w14:paraId="1E5A97EF" w14:textId="77777777" w:rsidR="001F12BE" w:rsidRPr="00DE39BA" w:rsidRDefault="001F12BE" w:rsidP="00F535CA">
      <w:pPr>
        <w:widowControl w:val="0"/>
        <w:rPr>
          <w:rFonts w:eastAsia="Calibri"/>
          <w:bCs/>
          <w:szCs w:val="24"/>
          <w:lang w:val="en-IN"/>
        </w:rPr>
        <w:pPrChange w:id="2495" w:author="mananarora1571@gmail.com" w:date="2021-05-30T15:12:00Z">
          <w:pPr/>
        </w:pPrChange>
      </w:pPr>
      <w:r w:rsidRPr="00DE39BA">
        <w:rPr>
          <w:rFonts w:eastAsia="Calibri"/>
          <w:bCs/>
          <w:szCs w:val="24"/>
          <w:lang w:val="en-IN"/>
        </w:rPr>
        <w:t xml:space="preserve">            POSTGRES_DB: post-pandemic-db</w:t>
      </w:r>
    </w:p>
    <w:p w14:paraId="14837BA0" w14:textId="77777777" w:rsidR="001F12BE" w:rsidRPr="00DE39BA" w:rsidRDefault="001F12BE" w:rsidP="00F535CA">
      <w:pPr>
        <w:widowControl w:val="0"/>
        <w:rPr>
          <w:rFonts w:eastAsia="Calibri"/>
          <w:bCs/>
          <w:szCs w:val="24"/>
          <w:lang w:val="en-IN"/>
        </w:rPr>
        <w:pPrChange w:id="2496" w:author="mananarora1571@gmail.com" w:date="2021-05-30T15:12:00Z">
          <w:pPr/>
        </w:pPrChange>
      </w:pPr>
      <w:r w:rsidRPr="00DE39BA">
        <w:rPr>
          <w:rFonts w:eastAsia="Calibri"/>
          <w:bCs/>
          <w:szCs w:val="24"/>
          <w:lang w:val="en-IN"/>
        </w:rPr>
        <w:t>volumes:</w:t>
      </w:r>
    </w:p>
    <w:p w14:paraId="132A6DC3" w14:textId="77777777" w:rsidR="001F12BE" w:rsidRPr="00DE39BA" w:rsidRDefault="001F12BE" w:rsidP="00F535CA">
      <w:pPr>
        <w:widowControl w:val="0"/>
        <w:rPr>
          <w:rFonts w:eastAsia="Calibri"/>
          <w:bCs/>
          <w:szCs w:val="24"/>
          <w:lang w:val="en-IN"/>
        </w:rPr>
        <w:pPrChange w:id="2497" w:author="mananarora1571@gmail.com" w:date="2021-05-30T15:12:00Z">
          <w:pPr/>
        </w:pPrChange>
      </w:pPr>
      <w:r w:rsidRPr="00DE39BA">
        <w:rPr>
          <w:rFonts w:eastAsia="Calibri"/>
          <w:bCs/>
          <w:szCs w:val="24"/>
          <w:lang w:val="en-IN"/>
        </w:rPr>
        <w:t xml:space="preserve">    postgres_data:</w:t>
      </w:r>
    </w:p>
    <w:p w14:paraId="00B83F41" w14:textId="6657ACBF" w:rsidR="001F12BE" w:rsidRPr="00DE39BA" w:rsidRDefault="001F12BE" w:rsidP="00F535CA">
      <w:pPr>
        <w:widowControl w:val="0"/>
        <w:rPr>
          <w:rFonts w:eastAsia="Calibri"/>
          <w:bCs/>
          <w:szCs w:val="24"/>
          <w:lang w:val="en-IN"/>
        </w:rPr>
        <w:pPrChange w:id="2498" w:author="mananarora1571@gmail.com" w:date="2021-05-30T15:12:00Z">
          <w:pPr/>
        </w:pPrChange>
      </w:pPr>
      <w:r w:rsidRPr="00DE39BA">
        <w:rPr>
          <w:rFonts w:eastAsia="Calibri"/>
          <w:bCs/>
          <w:szCs w:val="24"/>
          <w:lang w:val="en-IN"/>
        </w:rPr>
        <w:t xml:space="preserve">        external: true</w:t>
      </w:r>
    </w:p>
    <w:p w14:paraId="4C8B190B" w14:textId="0F4C85ED" w:rsidR="001F12BE" w:rsidRPr="00DE39BA" w:rsidRDefault="001F12BE" w:rsidP="00F535CA">
      <w:pPr>
        <w:widowControl w:val="0"/>
        <w:rPr>
          <w:rFonts w:eastAsia="Calibri"/>
          <w:bCs/>
          <w:szCs w:val="24"/>
          <w:lang w:val="en-IN"/>
        </w:rPr>
        <w:pPrChange w:id="2499" w:author="mananarora1571@gmail.com" w:date="2021-05-30T15:12:00Z">
          <w:pPr/>
        </w:pPrChange>
      </w:pPr>
    </w:p>
    <w:p w14:paraId="05BAA127" w14:textId="0E18F874" w:rsidR="001F12BE" w:rsidRPr="00DE39BA" w:rsidRDefault="001F12BE" w:rsidP="00F535CA">
      <w:pPr>
        <w:widowControl w:val="0"/>
        <w:rPr>
          <w:rFonts w:eastAsia="Calibri"/>
          <w:b/>
          <w:szCs w:val="24"/>
          <w:u w:val="single"/>
          <w:lang w:val="en-IN"/>
        </w:rPr>
        <w:pPrChange w:id="2500" w:author="mananarora1571@gmail.com" w:date="2021-05-30T15:12:00Z">
          <w:pPr/>
        </w:pPrChange>
      </w:pPr>
      <w:r w:rsidRPr="00DE39BA">
        <w:rPr>
          <w:rFonts w:eastAsia="Calibri"/>
          <w:b/>
          <w:szCs w:val="24"/>
          <w:u w:val="single"/>
          <w:lang w:val="en-IN"/>
        </w:rPr>
        <w:t>RESTART.PY</w:t>
      </w:r>
    </w:p>
    <w:p w14:paraId="08C2A319" w14:textId="77777777" w:rsidR="001F12BE" w:rsidRPr="00DE39BA" w:rsidRDefault="001F12BE" w:rsidP="00F535CA">
      <w:pPr>
        <w:widowControl w:val="0"/>
        <w:rPr>
          <w:rFonts w:eastAsia="Calibri"/>
          <w:bCs/>
          <w:szCs w:val="24"/>
          <w:lang w:val="en-IN"/>
        </w:rPr>
        <w:pPrChange w:id="2501" w:author="mananarora1571@gmail.com" w:date="2021-05-30T15:12:00Z">
          <w:pPr/>
        </w:pPrChange>
      </w:pPr>
      <w:r w:rsidRPr="00DE39BA">
        <w:rPr>
          <w:rFonts w:eastAsia="Calibri"/>
          <w:bCs/>
          <w:szCs w:val="24"/>
          <w:lang w:val="en-IN"/>
        </w:rPr>
        <w:t>import psycopg2</w:t>
      </w:r>
    </w:p>
    <w:p w14:paraId="2DF7A271" w14:textId="77777777" w:rsidR="001F12BE" w:rsidRPr="00DE39BA" w:rsidRDefault="001F12BE" w:rsidP="00F535CA">
      <w:pPr>
        <w:widowControl w:val="0"/>
        <w:rPr>
          <w:rFonts w:eastAsia="Calibri"/>
          <w:bCs/>
          <w:szCs w:val="24"/>
          <w:lang w:val="en-IN"/>
        </w:rPr>
        <w:pPrChange w:id="2502" w:author="mananarora1571@gmail.com" w:date="2021-05-30T15:12:00Z">
          <w:pPr/>
        </w:pPrChange>
      </w:pPr>
      <w:r w:rsidRPr="00DE39BA">
        <w:rPr>
          <w:rFonts w:eastAsia="Calibri"/>
          <w:bCs/>
          <w:szCs w:val="24"/>
          <w:lang w:val="en-IN"/>
        </w:rPr>
        <w:t>import random</w:t>
      </w:r>
    </w:p>
    <w:p w14:paraId="101F90E9" w14:textId="77777777" w:rsidR="001F12BE" w:rsidRPr="00DE39BA" w:rsidRDefault="001F12BE" w:rsidP="00F535CA">
      <w:pPr>
        <w:widowControl w:val="0"/>
        <w:rPr>
          <w:rFonts w:eastAsia="Calibri"/>
          <w:bCs/>
          <w:szCs w:val="24"/>
          <w:lang w:val="en-IN"/>
        </w:rPr>
        <w:pPrChange w:id="2503" w:author="mananarora1571@gmail.com" w:date="2021-05-30T15:12:00Z">
          <w:pPr/>
        </w:pPrChange>
      </w:pPr>
      <w:r w:rsidRPr="00DE39BA">
        <w:rPr>
          <w:rFonts w:eastAsia="Calibri"/>
          <w:bCs/>
          <w:szCs w:val="24"/>
          <w:lang w:val="en-IN"/>
        </w:rPr>
        <w:t>import string</w:t>
      </w:r>
    </w:p>
    <w:p w14:paraId="2606F58A" w14:textId="77777777" w:rsidR="001F12BE" w:rsidRPr="00DE39BA" w:rsidRDefault="001F12BE" w:rsidP="00F535CA">
      <w:pPr>
        <w:widowControl w:val="0"/>
        <w:rPr>
          <w:rFonts w:eastAsia="Calibri"/>
          <w:bCs/>
          <w:szCs w:val="24"/>
          <w:lang w:val="en-IN"/>
        </w:rPr>
        <w:pPrChange w:id="2504" w:author="mananarora1571@gmail.com" w:date="2021-05-30T15:12:00Z">
          <w:pPr/>
        </w:pPrChange>
      </w:pPr>
      <w:r w:rsidRPr="00DE39BA">
        <w:rPr>
          <w:rFonts w:eastAsia="Calibri"/>
          <w:bCs/>
          <w:szCs w:val="24"/>
          <w:lang w:val="en-IN"/>
        </w:rPr>
        <w:t>from kafka.admin import KafkaAdminClient, NewTopic</w:t>
      </w:r>
    </w:p>
    <w:p w14:paraId="74068021" w14:textId="77777777" w:rsidR="001F12BE" w:rsidRPr="00DE39BA" w:rsidRDefault="001F12BE" w:rsidP="00F535CA">
      <w:pPr>
        <w:widowControl w:val="0"/>
        <w:rPr>
          <w:rFonts w:eastAsia="Calibri"/>
          <w:bCs/>
          <w:szCs w:val="24"/>
          <w:lang w:val="en-IN"/>
        </w:rPr>
        <w:pPrChange w:id="2505" w:author="mananarora1571@gmail.com" w:date="2021-05-30T15:12:00Z">
          <w:pPr/>
        </w:pPrChange>
      </w:pPr>
    </w:p>
    <w:p w14:paraId="386E5964" w14:textId="77777777" w:rsidR="001F12BE" w:rsidRPr="00DE39BA" w:rsidRDefault="001F12BE" w:rsidP="00F535CA">
      <w:pPr>
        <w:widowControl w:val="0"/>
        <w:rPr>
          <w:rFonts w:eastAsia="Calibri"/>
          <w:bCs/>
          <w:szCs w:val="24"/>
          <w:lang w:val="en-IN"/>
        </w:rPr>
        <w:pPrChange w:id="2506" w:author="mananarora1571@gmail.com" w:date="2021-05-30T15:12:00Z">
          <w:pPr/>
        </w:pPrChange>
      </w:pPr>
      <w:r w:rsidRPr="00DE39BA">
        <w:rPr>
          <w:rFonts w:eastAsia="Calibri"/>
          <w:bCs/>
          <w:szCs w:val="24"/>
          <w:lang w:val="en-IN"/>
        </w:rPr>
        <w:t>connection = psycopg2.connect(host="localhost", port=5432,</w:t>
      </w:r>
    </w:p>
    <w:p w14:paraId="7C681E47" w14:textId="77777777" w:rsidR="001F12BE" w:rsidRPr="00DE39BA" w:rsidRDefault="001F12BE" w:rsidP="00F535CA">
      <w:pPr>
        <w:widowControl w:val="0"/>
        <w:rPr>
          <w:rFonts w:eastAsia="Calibri"/>
          <w:bCs/>
          <w:szCs w:val="24"/>
          <w:lang w:val="en-IN"/>
        </w:rPr>
        <w:pPrChange w:id="2507" w:author="mananarora1571@gmail.com" w:date="2021-05-30T15:12:00Z">
          <w:pPr/>
        </w:pPrChange>
      </w:pPr>
      <w:r w:rsidRPr="00DE39BA">
        <w:rPr>
          <w:rFonts w:eastAsia="Calibri"/>
          <w:bCs/>
          <w:szCs w:val="24"/>
          <w:lang w:val="en-IN"/>
        </w:rPr>
        <w:t xml:space="preserve">                            database="post-pandemic-db", user="postgres", password="7878")</w:t>
      </w:r>
    </w:p>
    <w:p w14:paraId="415E788A" w14:textId="77777777" w:rsidR="001F12BE" w:rsidRPr="00DE39BA" w:rsidRDefault="001F12BE" w:rsidP="00F535CA">
      <w:pPr>
        <w:widowControl w:val="0"/>
        <w:rPr>
          <w:rFonts w:eastAsia="Calibri"/>
          <w:bCs/>
          <w:szCs w:val="24"/>
          <w:lang w:val="en-IN"/>
        </w:rPr>
        <w:pPrChange w:id="2508" w:author="mananarora1571@gmail.com" w:date="2021-05-30T15:12:00Z">
          <w:pPr/>
        </w:pPrChange>
      </w:pPr>
      <w:r w:rsidRPr="00DE39BA">
        <w:rPr>
          <w:rFonts w:eastAsia="Calibri"/>
          <w:bCs/>
          <w:szCs w:val="24"/>
          <w:lang w:val="en-IN"/>
        </w:rPr>
        <w:t xml:space="preserve">cursor = connection.cursor()  </w:t>
      </w:r>
    </w:p>
    <w:p w14:paraId="60430B97" w14:textId="77777777" w:rsidR="001F12BE" w:rsidRPr="00DE39BA" w:rsidRDefault="001F12BE" w:rsidP="00F535CA">
      <w:pPr>
        <w:widowControl w:val="0"/>
        <w:rPr>
          <w:rFonts w:eastAsia="Calibri"/>
          <w:bCs/>
          <w:szCs w:val="24"/>
          <w:lang w:val="en-IN"/>
        </w:rPr>
        <w:pPrChange w:id="2509" w:author="mananarora1571@gmail.com" w:date="2021-05-30T15:12:00Z">
          <w:pPr/>
        </w:pPrChange>
      </w:pPr>
    </w:p>
    <w:p w14:paraId="0720884F" w14:textId="77777777" w:rsidR="001F12BE" w:rsidRPr="00DE39BA" w:rsidRDefault="001F12BE" w:rsidP="00F535CA">
      <w:pPr>
        <w:widowControl w:val="0"/>
        <w:rPr>
          <w:rFonts w:eastAsia="Calibri"/>
          <w:bCs/>
          <w:szCs w:val="24"/>
          <w:lang w:val="en-IN"/>
        </w:rPr>
        <w:pPrChange w:id="2510" w:author="mananarora1571@gmail.com" w:date="2021-05-30T15:12:00Z">
          <w:pPr/>
        </w:pPrChange>
      </w:pPr>
      <w:r w:rsidRPr="00DE39BA">
        <w:rPr>
          <w:rFonts w:eastAsia="Calibri"/>
          <w:bCs/>
          <w:szCs w:val="24"/>
          <w:lang w:val="en-IN"/>
        </w:rPr>
        <w:t>admin_client = KafkaAdminClient(bootstrap_servers="localhost:9092")</w:t>
      </w:r>
    </w:p>
    <w:p w14:paraId="0619FA1F" w14:textId="77777777" w:rsidR="001F12BE" w:rsidRPr="00DE39BA" w:rsidRDefault="001F12BE" w:rsidP="00F535CA">
      <w:pPr>
        <w:widowControl w:val="0"/>
        <w:rPr>
          <w:rFonts w:eastAsia="Calibri"/>
          <w:bCs/>
          <w:szCs w:val="24"/>
          <w:lang w:val="en-IN"/>
        </w:rPr>
        <w:pPrChange w:id="2511" w:author="mananarora1571@gmail.com" w:date="2021-05-30T15:12:00Z">
          <w:pPr/>
        </w:pPrChange>
      </w:pPr>
    </w:p>
    <w:p w14:paraId="2D9D2C50" w14:textId="77777777" w:rsidR="001F12BE" w:rsidRPr="00DE39BA" w:rsidRDefault="001F12BE" w:rsidP="00F535CA">
      <w:pPr>
        <w:widowControl w:val="0"/>
        <w:rPr>
          <w:rFonts w:eastAsia="Calibri"/>
          <w:bCs/>
          <w:szCs w:val="24"/>
          <w:lang w:val="en-IN"/>
        </w:rPr>
        <w:pPrChange w:id="2512" w:author="mananarora1571@gmail.com" w:date="2021-05-30T15:12:00Z">
          <w:pPr/>
        </w:pPrChange>
      </w:pPr>
      <w:r w:rsidRPr="00DE39BA">
        <w:rPr>
          <w:rFonts w:eastAsia="Calibri"/>
          <w:bCs/>
          <w:szCs w:val="24"/>
          <w:lang w:val="en-IN"/>
        </w:rPr>
        <w:t>topic_list = []</w:t>
      </w:r>
    </w:p>
    <w:p w14:paraId="01B9C39F" w14:textId="77777777" w:rsidR="001F12BE" w:rsidRPr="00DE39BA" w:rsidRDefault="001F12BE" w:rsidP="00F535CA">
      <w:pPr>
        <w:widowControl w:val="0"/>
        <w:rPr>
          <w:rFonts w:eastAsia="Calibri"/>
          <w:bCs/>
          <w:szCs w:val="24"/>
          <w:lang w:val="en-IN"/>
        </w:rPr>
        <w:pPrChange w:id="2513" w:author="mananarora1571@gmail.com" w:date="2021-05-30T15:12:00Z">
          <w:pPr/>
        </w:pPrChange>
      </w:pPr>
      <w:r w:rsidRPr="00DE39BA">
        <w:rPr>
          <w:rFonts w:eastAsia="Calibri"/>
          <w:bCs/>
          <w:szCs w:val="24"/>
          <w:lang w:val="en-IN"/>
        </w:rPr>
        <w:t>topic_list.append(NewTopic(name='get-hotspot-in', num_partitions=1, replication_factor=1))</w:t>
      </w:r>
    </w:p>
    <w:p w14:paraId="4E9253F9" w14:textId="77777777" w:rsidR="001F12BE" w:rsidRPr="00DE39BA" w:rsidRDefault="001F12BE" w:rsidP="00F535CA">
      <w:pPr>
        <w:widowControl w:val="0"/>
        <w:rPr>
          <w:rFonts w:eastAsia="Calibri"/>
          <w:bCs/>
          <w:szCs w:val="24"/>
          <w:lang w:val="en-IN"/>
        </w:rPr>
        <w:pPrChange w:id="2514" w:author="mananarora1571@gmail.com" w:date="2021-05-30T15:12:00Z">
          <w:pPr/>
        </w:pPrChange>
      </w:pPr>
      <w:r w:rsidRPr="00DE39BA">
        <w:rPr>
          <w:rFonts w:eastAsia="Calibri"/>
          <w:bCs/>
          <w:szCs w:val="24"/>
          <w:lang w:val="en-IN"/>
        </w:rPr>
        <w:t>topic_list.append(NewTopic(name='get-hotspot-out', num_partitions=1, replication_factor=1))</w:t>
      </w:r>
    </w:p>
    <w:p w14:paraId="5EAC4D8D" w14:textId="77777777" w:rsidR="001F12BE" w:rsidRPr="00DE39BA" w:rsidRDefault="001F12BE" w:rsidP="00F535CA">
      <w:pPr>
        <w:widowControl w:val="0"/>
        <w:rPr>
          <w:rFonts w:eastAsia="Calibri"/>
          <w:bCs/>
          <w:szCs w:val="24"/>
          <w:lang w:val="en-IN"/>
        </w:rPr>
        <w:pPrChange w:id="2515" w:author="mananarora1571@gmail.com" w:date="2021-05-30T15:12:00Z">
          <w:pPr/>
        </w:pPrChange>
      </w:pPr>
    </w:p>
    <w:p w14:paraId="1327FFC1" w14:textId="77777777" w:rsidR="001F12BE" w:rsidRPr="00DE39BA" w:rsidRDefault="001F12BE" w:rsidP="00F535CA">
      <w:pPr>
        <w:widowControl w:val="0"/>
        <w:rPr>
          <w:rFonts w:eastAsia="Calibri"/>
          <w:bCs/>
          <w:szCs w:val="24"/>
          <w:lang w:val="en-IN"/>
        </w:rPr>
        <w:pPrChange w:id="2516" w:author="mananarora1571@gmail.com" w:date="2021-05-30T15:12:00Z">
          <w:pPr/>
        </w:pPrChange>
      </w:pPr>
      <w:r w:rsidRPr="00DE39BA">
        <w:rPr>
          <w:rFonts w:eastAsia="Calibri"/>
          <w:bCs/>
          <w:szCs w:val="24"/>
          <w:lang w:val="en-IN"/>
        </w:rPr>
        <w:t>admin_client.create_topics(new_topics=topic_list, validate_only=False)</w:t>
      </w:r>
    </w:p>
    <w:p w14:paraId="008B4750" w14:textId="77777777" w:rsidR="001F12BE" w:rsidRPr="00DE39BA" w:rsidRDefault="001F12BE" w:rsidP="00F535CA">
      <w:pPr>
        <w:widowControl w:val="0"/>
        <w:rPr>
          <w:rFonts w:eastAsia="Calibri"/>
          <w:bCs/>
          <w:szCs w:val="24"/>
          <w:lang w:val="en-IN"/>
        </w:rPr>
        <w:pPrChange w:id="2517" w:author="mananarora1571@gmail.com" w:date="2021-05-30T15:12:00Z">
          <w:pPr/>
        </w:pPrChange>
      </w:pPr>
    </w:p>
    <w:p w14:paraId="7A3B8460" w14:textId="77777777" w:rsidR="001F12BE" w:rsidRPr="00DE39BA" w:rsidRDefault="001F12BE" w:rsidP="00F535CA">
      <w:pPr>
        <w:widowControl w:val="0"/>
        <w:rPr>
          <w:rFonts w:eastAsia="Calibri"/>
          <w:bCs/>
          <w:szCs w:val="24"/>
          <w:lang w:val="en-IN"/>
        </w:rPr>
        <w:pPrChange w:id="2518" w:author="mananarora1571@gmail.com" w:date="2021-05-30T15:12:00Z">
          <w:pPr/>
        </w:pPrChange>
      </w:pPr>
      <w:r w:rsidRPr="00DE39BA">
        <w:rPr>
          <w:rFonts w:eastAsia="Calibri"/>
          <w:bCs/>
          <w:szCs w:val="24"/>
          <w:lang w:val="en-IN"/>
        </w:rPr>
        <w:lastRenderedPageBreak/>
        <w:t>class UserModel:</w:t>
      </w:r>
    </w:p>
    <w:p w14:paraId="58525F8B" w14:textId="77777777" w:rsidR="001F12BE" w:rsidRPr="00DE39BA" w:rsidRDefault="001F12BE" w:rsidP="00F535CA">
      <w:pPr>
        <w:widowControl w:val="0"/>
        <w:rPr>
          <w:rFonts w:eastAsia="Calibri"/>
          <w:bCs/>
          <w:szCs w:val="24"/>
          <w:lang w:val="en-IN"/>
        </w:rPr>
        <w:pPrChange w:id="2519" w:author="mananarora1571@gmail.com" w:date="2021-05-30T15:12:00Z">
          <w:pPr/>
        </w:pPrChange>
      </w:pPr>
      <w:r w:rsidRPr="00DE39BA">
        <w:rPr>
          <w:rFonts w:eastAsia="Calibri"/>
          <w:bCs/>
          <w:szCs w:val="24"/>
          <w:lang w:val="en-IN"/>
        </w:rPr>
        <w:t xml:space="preserve">    def __init__(self):</w:t>
      </w:r>
    </w:p>
    <w:p w14:paraId="6B2848DC" w14:textId="77777777" w:rsidR="001F12BE" w:rsidRPr="00DE39BA" w:rsidRDefault="001F12BE" w:rsidP="00F535CA">
      <w:pPr>
        <w:widowControl w:val="0"/>
        <w:rPr>
          <w:rFonts w:eastAsia="Calibri"/>
          <w:bCs/>
          <w:szCs w:val="24"/>
          <w:lang w:val="en-IN"/>
        </w:rPr>
        <w:pPrChange w:id="2520" w:author="mananarora1571@gmail.com" w:date="2021-05-30T15:12:00Z">
          <w:pPr/>
        </w:pPrChange>
      </w:pPr>
      <w:r w:rsidRPr="00DE39BA">
        <w:rPr>
          <w:rFonts w:eastAsia="Calibri"/>
          <w:bCs/>
          <w:szCs w:val="24"/>
          <w:lang w:val="en-IN"/>
        </w:rPr>
        <w:t xml:space="preserve">        pass</w:t>
      </w:r>
    </w:p>
    <w:p w14:paraId="0380194F" w14:textId="77777777" w:rsidR="001F12BE" w:rsidRPr="00DE39BA" w:rsidRDefault="001F12BE" w:rsidP="00F535CA">
      <w:pPr>
        <w:widowControl w:val="0"/>
        <w:rPr>
          <w:rFonts w:eastAsia="Calibri"/>
          <w:bCs/>
          <w:szCs w:val="24"/>
          <w:lang w:val="en-IN"/>
        </w:rPr>
        <w:pPrChange w:id="2521" w:author="mananarora1571@gmail.com" w:date="2021-05-30T15:12:00Z">
          <w:pPr/>
        </w:pPrChange>
      </w:pPr>
      <w:r w:rsidRPr="00DE39BA">
        <w:rPr>
          <w:rFonts w:eastAsia="Calibri"/>
          <w:bCs/>
          <w:szCs w:val="24"/>
          <w:lang w:val="en-IN"/>
        </w:rPr>
        <w:t xml:space="preserve">    def create_user_table(self):</w:t>
      </w:r>
    </w:p>
    <w:p w14:paraId="6457A910" w14:textId="77777777" w:rsidR="001F12BE" w:rsidRPr="00DE39BA" w:rsidRDefault="001F12BE" w:rsidP="00F535CA">
      <w:pPr>
        <w:widowControl w:val="0"/>
        <w:rPr>
          <w:rFonts w:eastAsia="Calibri"/>
          <w:bCs/>
          <w:szCs w:val="24"/>
          <w:lang w:val="en-IN"/>
        </w:rPr>
        <w:pPrChange w:id="2522" w:author="mananarora1571@gmail.com" w:date="2021-05-30T15:12:00Z">
          <w:pPr/>
        </w:pPrChange>
      </w:pPr>
      <w:r w:rsidRPr="00DE39BA">
        <w:rPr>
          <w:rFonts w:eastAsia="Calibri"/>
          <w:bCs/>
          <w:szCs w:val="24"/>
          <w:lang w:val="en-IN"/>
        </w:rPr>
        <w:t xml:space="preserve">        cursor.execute("DROP TABLE IF EXISTS User_Data")</w:t>
      </w:r>
    </w:p>
    <w:p w14:paraId="11FDC1F4" w14:textId="77777777" w:rsidR="001F12BE" w:rsidRPr="00DE39BA" w:rsidRDefault="001F12BE" w:rsidP="00F535CA">
      <w:pPr>
        <w:widowControl w:val="0"/>
        <w:rPr>
          <w:rFonts w:eastAsia="Calibri"/>
          <w:bCs/>
          <w:szCs w:val="24"/>
          <w:lang w:val="en-IN"/>
        </w:rPr>
        <w:pPrChange w:id="2523" w:author="mananarora1571@gmail.com" w:date="2021-05-30T15:12:00Z">
          <w:pPr/>
        </w:pPrChange>
      </w:pPr>
      <w:r w:rsidRPr="00DE39BA">
        <w:rPr>
          <w:rFonts w:eastAsia="Calibri"/>
          <w:bCs/>
          <w:szCs w:val="24"/>
          <w:lang w:val="en-IN"/>
        </w:rPr>
        <w:t xml:space="preserve">        sql ='''CREATE TABLE User_Data(</w:t>
      </w:r>
    </w:p>
    <w:p w14:paraId="4F0659C6" w14:textId="77777777" w:rsidR="001F12BE" w:rsidRPr="00DE39BA" w:rsidRDefault="001F12BE" w:rsidP="00F535CA">
      <w:pPr>
        <w:widowControl w:val="0"/>
        <w:rPr>
          <w:rFonts w:eastAsia="Calibri"/>
          <w:bCs/>
          <w:szCs w:val="24"/>
          <w:lang w:val="en-IN"/>
        </w:rPr>
        <w:pPrChange w:id="2524" w:author="mananarora1571@gmail.com" w:date="2021-05-30T15:12:00Z">
          <w:pPr/>
        </w:pPrChange>
      </w:pPr>
      <w:r w:rsidRPr="00DE39BA">
        <w:rPr>
          <w:rFonts w:eastAsia="Calibri"/>
          <w:bCs/>
          <w:szCs w:val="24"/>
          <w:lang w:val="en-IN"/>
        </w:rPr>
        <w:t xml:space="preserve">            id SERIAL PRIMARY KEY,</w:t>
      </w:r>
    </w:p>
    <w:p w14:paraId="41AEDA3F" w14:textId="77777777" w:rsidR="001F12BE" w:rsidRPr="00DE39BA" w:rsidRDefault="001F12BE" w:rsidP="00F535CA">
      <w:pPr>
        <w:widowControl w:val="0"/>
        <w:rPr>
          <w:rFonts w:eastAsia="Calibri"/>
          <w:bCs/>
          <w:szCs w:val="24"/>
          <w:lang w:val="en-IN"/>
        </w:rPr>
        <w:pPrChange w:id="2525" w:author="mananarora1571@gmail.com" w:date="2021-05-30T15:12:00Z">
          <w:pPr/>
        </w:pPrChange>
      </w:pPr>
      <w:r w:rsidRPr="00DE39BA">
        <w:rPr>
          <w:rFonts w:eastAsia="Calibri"/>
          <w:bCs/>
          <w:szCs w:val="24"/>
          <w:lang w:val="en-IN"/>
        </w:rPr>
        <w:t xml:space="preserve">            username VARCHAR(30),</w:t>
      </w:r>
    </w:p>
    <w:p w14:paraId="6BF76A24" w14:textId="77777777" w:rsidR="001F12BE" w:rsidRPr="00DE39BA" w:rsidRDefault="001F12BE" w:rsidP="00F535CA">
      <w:pPr>
        <w:widowControl w:val="0"/>
        <w:rPr>
          <w:rFonts w:eastAsia="Calibri"/>
          <w:bCs/>
          <w:szCs w:val="24"/>
          <w:lang w:val="en-IN"/>
        </w:rPr>
        <w:pPrChange w:id="2526" w:author="mananarora1571@gmail.com" w:date="2021-05-30T15:12:00Z">
          <w:pPr/>
        </w:pPrChange>
      </w:pPr>
      <w:r w:rsidRPr="00DE39BA">
        <w:rPr>
          <w:rFonts w:eastAsia="Calibri"/>
          <w:bCs/>
          <w:szCs w:val="24"/>
          <w:lang w:val="en-IN"/>
        </w:rPr>
        <w:t xml:space="preserve">            phone_no BIGSERIAL,</w:t>
      </w:r>
    </w:p>
    <w:p w14:paraId="0DAFDD52" w14:textId="77777777" w:rsidR="001F12BE" w:rsidRPr="00DE39BA" w:rsidRDefault="001F12BE" w:rsidP="00F535CA">
      <w:pPr>
        <w:widowControl w:val="0"/>
        <w:rPr>
          <w:rFonts w:eastAsia="Calibri"/>
          <w:bCs/>
          <w:szCs w:val="24"/>
          <w:lang w:val="en-IN"/>
        </w:rPr>
        <w:pPrChange w:id="2527" w:author="mananarora1571@gmail.com" w:date="2021-05-30T15:12:00Z">
          <w:pPr/>
        </w:pPrChange>
      </w:pPr>
      <w:r w:rsidRPr="00DE39BA">
        <w:rPr>
          <w:rFonts w:eastAsia="Calibri"/>
          <w:bCs/>
          <w:szCs w:val="24"/>
          <w:lang w:val="en-IN"/>
        </w:rPr>
        <w:t xml:space="preserve">            password TEXT NOT NULL,</w:t>
      </w:r>
    </w:p>
    <w:p w14:paraId="2ECA382E" w14:textId="77777777" w:rsidR="001F12BE" w:rsidRPr="00DE39BA" w:rsidRDefault="001F12BE" w:rsidP="00F535CA">
      <w:pPr>
        <w:widowControl w:val="0"/>
        <w:rPr>
          <w:rFonts w:eastAsia="Calibri"/>
          <w:bCs/>
          <w:szCs w:val="24"/>
          <w:lang w:val="en-IN"/>
        </w:rPr>
        <w:pPrChange w:id="2528" w:author="mananarora1571@gmail.com" w:date="2021-05-30T15:12:00Z">
          <w:pPr/>
        </w:pPrChange>
      </w:pPr>
      <w:r w:rsidRPr="00DE39BA">
        <w:rPr>
          <w:rFonts w:eastAsia="Calibri"/>
          <w:bCs/>
          <w:szCs w:val="24"/>
          <w:lang w:val="en-IN"/>
        </w:rPr>
        <w:t xml:space="preserve">            email TEXT NOT NULL,</w:t>
      </w:r>
    </w:p>
    <w:p w14:paraId="1EDA08B1" w14:textId="77777777" w:rsidR="001F12BE" w:rsidRPr="00DE39BA" w:rsidRDefault="001F12BE" w:rsidP="00F535CA">
      <w:pPr>
        <w:widowControl w:val="0"/>
        <w:rPr>
          <w:rFonts w:eastAsia="Calibri"/>
          <w:bCs/>
          <w:szCs w:val="24"/>
          <w:lang w:val="en-IN"/>
        </w:rPr>
        <w:pPrChange w:id="2529" w:author="mananarora1571@gmail.com" w:date="2021-05-30T15:12:00Z">
          <w:pPr/>
        </w:pPrChange>
      </w:pPr>
      <w:r w:rsidRPr="00DE39BA">
        <w:rPr>
          <w:rFonts w:eastAsia="Calibri"/>
          <w:bCs/>
          <w:szCs w:val="24"/>
          <w:lang w:val="en-IN"/>
        </w:rPr>
        <w:t xml:space="preserve">            lat FLOAT,</w:t>
      </w:r>
    </w:p>
    <w:p w14:paraId="2D8C28D2" w14:textId="77777777" w:rsidR="001F12BE" w:rsidRPr="00DE39BA" w:rsidRDefault="001F12BE" w:rsidP="00F535CA">
      <w:pPr>
        <w:widowControl w:val="0"/>
        <w:rPr>
          <w:rFonts w:eastAsia="Calibri"/>
          <w:bCs/>
          <w:szCs w:val="24"/>
          <w:lang w:val="en-IN"/>
        </w:rPr>
        <w:pPrChange w:id="2530" w:author="mananarora1571@gmail.com" w:date="2021-05-30T15:12:00Z">
          <w:pPr/>
        </w:pPrChange>
      </w:pPr>
      <w:r w:rsidRPr="00DE39BA">
        <w:rPr>
          <w:rFonts w:eastAsia="Calibri"/>
          <w:bCs/>
          <w:szCs w:val="24"/>
          <w:lang w:val="en-IN"/>
        </w:rPr>
        <w:t xml:space="preserve">            long FLOAT</w:t>
      </w:r>
    </w:p>
    <w:p w14:paraId="7506D4CE" w14:textId="77777777" w:rsidR="001F12BE" w:rsidRPr="00DE39BA" w:rsidRDefault="001F12BE" w:rsidP="00F535CA">
      <w:pPr>
        <w:widowControl w:val="0"/>
        <w:rPr>
          <w:rFonts w:eastAsia="Calibri"/>
          <w:bCs/>
          <w:szCs w:val="24"/>
          <w:lang w:val="en-IN"/>
        </w:rPr>
        <w:pPrChange w:id="2531" w:author="mananarora1571@gmail.com" w:date="2021-05-30T15:12:00Z">
          <w:pPr/>
        </w:pPrChange>
      </w:pPr>
      <w:r w:rsidRPr="00DE39BA">
        <w:rPr>
          <w:rFonts w:eastAsia="Calibri"/>
          <w:bCs/>
          <w:szCs w:val="24"/>
          <w:lang w:val="en-IN"/>
        </w:rPr>
        <w:t xml:space="preserve">            )'''</w:t>
      </w:r>
    </w:p>
    <w:p w14:paraId="221EDED8" w14:textId="77777777" w:rsidR="001F12BE" w:rsidRPr="00DE39BA" w:rsidRDefault="001F12BE" w:rsidP="00F535CA">
      <w:pPr>
        <w:widowControl w:val="0"/>
        <w:rPr>
          <w:rFonts w:eastAsia="Calibri"/>
          <w:bCs/>
          <w:szCs w:val="24"/>
          <w:lang w:val="en-IN"/>
        </w:rPr>
        <w:pPrChange w:id="2532" w:author="mananarora1571@gmail.com" w:date="2021-05-30T15:12:00Z">
          <w:pPr/>
        </w:pPrChange>
      </w:pPr>
      <w:r w:rsidRPr="00DE39BA">
        <w:rPr>
          <w:rFonts w:eastAsia="Calibri"/>
          <w:bCs/>
          <w:szCs w:val="24"/>
          <w:lang w:val="en-IN"/>
        </w:rPr>
        <w:t xml:space="preserve">        cursor.execute(sql)</w:t>
      </w:r>
    </w:p>
    <w:p w14:paraId="1557CFA0" w14:textId="77777777" w:rsidR="001F12BE" w:rsidRPr="00DE39BA" w:rsidRDefault="001F12BE" w:rsidP="00F535CA">
      <w:pPr>
        <w:widowControl w:val="0"/>
        <w:rPr>
          <w:rFonts w:eastAsia="Calibri"/>
          <w:bCs/>
          <w:szCs w:val="24"/>
          <w:lang w:val="en-IN"/>
        </w:rPr>
        <w:pPrChange w:id="2533" w:author="mananarora1571@gmail.com" w:date="2021-05-30T15:12:00Z">
          <w:pPr/>
        </w:pPrChange>
      </w:pPr>
      <w:r w:rsidRPr="00DE39BA">
        <w:rPr>
          <w:rFonts w:eastAsia="Calibri"/>
          <w:bCs/>
          <w:szCs w:val="24"/>
          <w:lang w:val="en-IN"/>
        </w:rPr>
        <w:t xml:space="preserve">        connection.commit()</w:t>
      </w:r>
    </w:p>
    <w:p w14:paraId="64C4E7B8" w14:textId="77777777" w:rsidR="001F12BE" w:rsidRPr="00DE39BA" w:rsidRDefault="001F12BE" w:rsidP="00F535CA">
      <w:pPr>
        <w:widowControl w:val="0"/>
        <w:rPr>
          <w:rFonts w:eastAsia="Calibri"/>
          <w:bCs/>
          <w:szCs w:val="24"/>
          <w:lang w:val="en-IN"/>
        </w:rPr>
        <w:pPrChange w:id="2534" w:author="mananarora1571@gmail.com" w:date="2021-05-30T15:12:00Z">
          <w:pPr/>
        </w:pPrChange>
      </w:pPr>
      <w:r w:rsidRPr="00DE39BA">
        <w:rPr>
          <w:rFonts w:eastAsia="Calibri"/>
          <w:bCs/>
          <w:szCs w:val="24"/>
          <w:lang w:val="en-IN"/>
        </w:rPr>
        <w:t xml:space="preserve">        print('Table Created ..')</w:t>
      </w:r>
    </w:p>
    <w:p w14:paraId="70FA5954" w14:textId="77777777" w:rsidR="001F12BE" w:rsidRPr="00DE39BA" w:rsidRDefault="001F12BE" w:rsidP="00F535CA">
      <w:pPr>
        <w:widowControl w:val="0"/>
        <w:rPr>
          <w:rFonts w:eastAsia="Calibri"/>
          <w:bCs/>
          <w:szCs w:val="24"/>
          <w:lang w:val="en-IN"/>
        </w:rPr>
        <w:pPrChange w:id="2535" w:author="mananarora1571@gmail.com" w:date="2021-05-30T15:12:00Z">
          <w:pPr/>
        </w:pPrChange>
      </w:pPr>
      <w:r w:rsidRPr="00DE39BA">
        <w:rPr>
          <w:rFonts w:eastAsia="Calibri"/>
          <w:bCs/>
          <w:szCs w:val="24"/>
          <w:lang w:val="en-IN"/>
        </w:rPr>
        <w:t xml:space="preserve">    def create_dummy_data(self):</w:t>
      </w:r>
    </w:p>
    <w:p w14:paraId="4F41E366" w14:textId="77777777" w:rsidR="001F12BE" w:rsidRPr="00DE39BA" w:rsidRDefault="001F12BE" w:rsidP="00F535CA">
      <w:pPr>
        <w:widowControl w:val="0"/>
        <w:rPr>
          <w:rFonts w:eastAsia="Calibri"/>
          <w:bCs/>
          <w:szCs w:val="24"/>
          <w:lang w:val="en-IN"/>
        </w:rPr>
        <w:pPrChange w:id="2536" w:author="mananarora1571@gmail.com" w:date="2021-05-30T15:12:00Z">
          <w:pPr/>
        </w:pPrChange>
      </w:pPr>
      <w:r w:rsidRPr="00DE39BA">
        <w:rPr>
          <w:rFonts w:eastAsia="Calibri"/>
          <w:bCs/>
          <w:szCs w:val="24"/>
          <w:lang w:val="en-IN"/>
        </w:rPr>
        <w:t xml:space="preserve">        for i in range(10000):</w:t>
      </w:r>
    </w:p>
    <w:p w14:paraId="2DBDB1DF" w14:textId="77777777" w:rsidR="001F12BE" w:rsidRPr="00DE39BA" w:rsidRDefault="001F12BE" w:rsidP="00F535CA">
      <w:pPr>
        <w:widowControl w:val="0"/>
        <w:rPr>
          <w:rFonts w:eastAsia="Calibri"/>
          <w:bCs/>
          <w:szCs w:val="24"/>
          <w:lang w:val="en-IN"/>
        </w:rPr>
        <w:pPrChange w:id="2537" w:author="mananarora1571@gmail.com" w:date="2021-05-30T15:12:00Z">
          <w:pPr/>
        </w:pPrChange>
      </w:pPr>
      <w:r w:rsidRPr="00DE39BA">
        <w:rPr>
          <w:rFonts w:eastAsia="Calibri"/>
          <w:bCs/>
          <w:szCs w:val="24"/>
          <w:lang w:val="en-IN"/>
        </w:rPr>
        <w:t xml:space="preserve">            username = ''</w:t>
      </w:r>
    </w:p>
    <w:p w14:paraId="615D8E7A" w14:textId="77777777" w:rsidR="001F12BE" w:rsidRPr="00DE39BA" w:rsidRDefault="001F12BE" w:rsidP="00F535CA">
      <w:pPr>
        <w:widowControl w:val="0"/>
        <w:rPr>
          <w:rFonts w:eastAsia="Calibri"/>
          <w:bCs/>
          <w:szCs w:val="24"/>
          <w:lang w:val="en-IN"/>
        </w:rPr>
        <w:pPrChange w:id="2538" w:author="mananarora1571@gmail.com" w:date="2021-05-30T15:12:00Z">
          <w:pPr/>
        </w:pPrChange>
      </w:pPr>
      <w:r w:rsidRPr="00DE39BA">
        <w:rPr>
          <w:rFonts w:eastAsia="Calibri"/>
          <w:bCs/>
          <w:szCs w:val="24"/>
          <w:lang w:val="en-IN"/>
        </w:rPr>
        <w:t xml:space="preserve">            for j in range(random.choice([3,7,9,5])):</w:t>
      </w:r>
    </w:p>
    <w:p w14:paraId="5D2FCFAF" w14:textId="77777777" w:rsidR="001F12BE" w:rsidRPr="00DE39BA" w:rsidRDefault="001F12BE" w:rsidP="00F535CA">
      <w:pPr>
        <w:widowControl w:val="0"/>
        <w:rPr>
          <w:rFonts w:eastAsia="Calibri"/>
          <w:bCs/>
          <w:szCs w:val="24"/>
          <w:lang w:val="en-IN"/>
        </w:rPr>
        <w:pPrChange w:id="2539" w:author="mananarora1571@gmail.com" w:date="2021-05-30T15:12:00Z">
          <w:pPr/>
        </w:pPrChange>
      </w:pPr>
      <w:r w:rsidRPr="00DE39BA">
        <w:rPr>
          <w:rFonts w:eastAsia="Calibri"/>
          <w:bCs/>
          <w:szCs w:val="24"/>
          <w:lang w:val="en-IN"/>
        </w:rPr>
        <w:t xml:space="preserve">                username+=random.choice(list(string.ascii_lowercase))</w:t>
      </w:r>
    </w:p>
    <w:p w14:paraId="0E3F65F6" w14:textId="77777777" w:rsidR="001F12BE" w:rsidRPr="00DE39BA" w:rsidRDefault="001F12BE" w:rsidP="00F535CA">
      <w:pPr>
        <w:widowControl w:val="0"/>
        <w:rPr>
          <w:rFonts w:eastAsia="Calibri"/>
          <w:bCs/>
          <w:szCs w:val="24"/>
          <w:lang w:val="en-IN"/>
        </w:rPr>
        <w:pPrChange w:id="2540" w:author="mananarora1571@gmail.com" w:date="2021-05-30T15:12:00Z">
          <w:pPr/>
        </w:pPrChange>
      </w:pPr>
      <w:r w:rsidRPr="00DE39BA">
        <w:rPr>
          <w:rFonts w:eastAsia="Calibri"/>
          <w:bCs/>
          <w:szCs w:val="24"/>
          <w:lang w:val="en-IN"/>
        </w:rPr>
        <w:t xml:space="preserve">            phone_no = random.randint(9000000000,9999999999)</w:t>
      </w:r>
    </w:p>
    <w:p w14:paraId="31374BBC" w14:textId="77777777" w:rsidR="001F12BE" w:rsidRPr="00DE39BA" w:rsidRDefault="001F12BE" w:rsidP="00F535CA">
      <w:pPr>
        <w:widowControl w:val="0"/>
        <w:rPr>
          <w:rFonts w:eastAsia="Calibri"/>
          <w:bCs/>
          <w:szCs w:val="24"/>
          <w:lang w:val="en-IN"/>
        </w:rPr>
        <w:pPrChange w:id="2541" w:author="mananarora1571@gmail.com" w:date="2021-05-30T15:12:00Z">
          <w:pPr/>
        </w:pPrChange>
      </w:pPr>
      <w:r w:rsidRPr="00DE39BA">
        <w:rPr>
          <w:rFonts w:eastAsia="Calibri"/>
          <w:bCs/>
          <w:szCs w:val="24"/>
          <w:lang w:val="en-IN"/>
        </w:rPr>
        <w:t xml:space="preserve">            password = ''</w:t>
      </w:r>
    </w:p>
    <w:p w14:paraId="31613C12" w14:textId="77777777" w:rsidR="001F12BE" w:rsidRPr="00DE39BA" w:rsidRDefault="001F12BE" w:rsidP="00F535CA">
      <w:pPr>
        <w:widowControl w:val="0"/>
        <w:rPr>
          <w:rFonts w:eastAsia="Calibri"/>
          <w:bCs/>
          <w:szCs w:val="24"/>
          <w:lang w:val="en-IN"/>
        </w:rPr>
        <w:pPrChange w:id="2542" w:author="mananarora1571@gmail.com" w:date="2021-05-30T15:12:00Z">
          <w:pPr/>
        </w:pPrChange>
      </w:pPr>
      <w:r w:rsidRPr="00DE39BA">
        <w:rPr>
          <w:rFonts w:eastAsia="Calibri"/>
          <w:bCs/>
          <w:szCs w:val="24"/>
          <w:lang w:val="en-IN"/>
        </w:rPr>
        <w:t xml:space="preserve">            for j in range(random.choice([13,7,9,10])):</w:t>
      </w:r>
    </w:p>
    <w:p w14:paraId="7A4A5108" w14:textId="77777777" w:rsidR="001F12BE" w:rsidRPr="00DE39BA" w:rsidRDefault="001F12BE" w:rsidP="00F535CA">
      <w:pPr>
        <w:widowControl w:val="0"/>
        <w:rPr>
          <w:rFonts w:eastAsia="Calibri"/>
          <w:bCs/>
          <w:szCs w:val="24"/>
          <w:lang w:val="en-IN"/>
        </w:rPr>
        <w:pPrChange w:id="2543" w:author="mananarora1571@gmail.com" w:date="2021-05-30T15:12:00Z">
          <w:pPr/>
        </w:pPrChange>
      </w:pPr>
      <w:r w:rsidRPr="00DE39BA">
        <w:rPr>
          <w:rFonts w:eastAsia="Calibri"/>
          <w:bCs/>
          <w:szCs w:val="24"/>
          <w:lang w:val="en-IN"/>
        </w:rPr>
        <w:t xml:space="preserve">                password+=random.choice(list(string.ascii_lowercase))</w:t>
      </w:r>
    </w:p>
    <w:p w14:paraId="10139F96" w14:textId="77777777" w:rsidR="001F12BE" w:rsidRPr="00DE39BA" w:rsidRDefault="001F12BE" w:rsidP="00F535CA">
      <w:pPr>
        <w:widowControl w:val="0"/>
        <w:rPr>
          <w:rFonts w:eastAsia="Calibri"/>
          <w:bCs/>
          <w:szCs w:val="24"/>
          <w:lang w:val="en-IN"/>
        </w:rPr>
        <w:pPrChange w:id="2544" w:author="mananarora1571@gmail.com" w:date="2021-05-30T15:12:00Z">
          <w:pPr/>
        </w:pPrChange>
      </w:pPr>
      <w:r w:rsidRPr="00DE39BA">
        <w:rPr>
          <w:rFonts w:eastAsia="Calibri"/>
          <w:bCs/>
          <w:szCs w:val="24"/>
          <w:lang w:val="en-IN"/>
        </w:rPr>
        <w:t xml:space="preserve">            email = ''</w:t>
      </w:r>
    </w:p>
    <w:p w14:paraId="5BDE04BF" w14:textId="77777777" w:rsidR="001F12BE" w:rsidRPr="00DE39BA" w:rsidRDefault="001F12BE" w:rsidP="00F535CA">
      <w:pPr>
        <w:widowControl w:val="0"/>
        <w:rPr>
          <w:rFonts w:eastAsia="Calibri"/>
          <w:bCs/>
          <w:szCs w:val="24"/>
          <w:lang w:val="en-IN"/>
        </w:rPr>
        <w:pPrChange w:id="2545" w:author="mananarora1571@gmail.com" w:date="2021-05-30T15:12:00Z">
          <w:pPr/>
        </w:pPrChange>
      </w:pPr>
      <w:r w:rsidRPr="00DE39BA">
        <w:rPr>
          <w:rFonts w:eastAsia="Calibri"/>
          <w:bCs/>
          <w:szCs w:val="24"/>
          <w:lang w:val="en-IN"/>
        </w:rPr>
        <w:lastRenderedPageBreak/>
        <w:t xml:space="preserve">            for j in range(random.choice([3,7,9,5])):</w:t>
      </w:r>
    </w:p>
    <w:p w14:paraId="6F69099F" w14:textId="77777777" w:rsidR="001F12BE" w:rsidRPr="00DE39BA" w:rsidRDefault="001F12BE" w:rsidP="00F535CA">
      <w:pPr>
        <w:widowControl w:val="0"/>
        <w:rPr>
          <w:rFonts w:eastAsia="Calibri"/>
          <w:bCs/>
          <w:szCs w:val="24"/>
          <w:lang w:val="en-IN"/>
        </w:rPr>
        <w:pPrChange w:id="2546" w:author="mananarora1571@gmail.com" w:date="2021-05-30T15:12:00Z">
          <w:pPr/>
        </w:pPrChange>
      </w:pPr>
      <w:r w:rsidRPr="00DE39BA">
        <w:rPr>
          <w:rFonts w:eastAsia="Calibri"/>
          <w:bCs/>
          <w:szCs w:val="24"/>
          <w:lang w:val="en-IN"/>
        </w:rPr>
        <w:t xml:space="preserve">                email+=random.choice(list(string.ascii_lowercase))</w:t>
      </w:r>
    </w:p>
    <w:p w14:paraId="2BA30ABB" w14:textId="77777777" w:rsidR="001F12BE" w:rsidRPr="00DE39BA" w:rsidRDefault="001F12BE" w:rsidP="00F535CA">
      <w:pPr>
        <w:widowControl w:val="0"/>
        <w:rPr>
          <w:rFonts w:eastAsia="Calibri"/>
          <w:bCs/>
          <w:szCs w:val="24"/>
          <w:lang w:val="en-IN"/>
        </w:rPr>
        <w:pPrChange w:id="2547" w:author="mananarora1571@gmail.com" w:date="2021-05-30T15:12:00Z">
          <w:pPr/>
        </w:pPrChange>
      </w:pPr>
      <w:r w:rsidRPr="00DE39BA">
        <w:rPr>
          <w:rFonts w:eastAsia="Calibri"/>
          <w:bCs/>
          <w:szCs w:val="24"/>
          <w:lang w:val="en-IN"/>
        </w:rPr>
        <w:t xml:space="preserve">            email+='@gmail.com'</w:t>
      </w:r>
    </w:p>
    <w:p w14:paraId="28DF660D" w14:textId="77777777" w:rsidR="001F12BE" w:rsidRPr="00DE39BA" w:rsidRDefault="001F12BE" w:rsidP="00F535CA">
      <w:pPr>
        <w:widowControl w:val="0"/>
        <w:rPr>
          <w:rFonts w:eastAsia="Calibri"/>
          <w:bCs/>
          <w:szCs w:val="24"/>
          <w:lang w:val="en-IN"/>
        </w:rPr>
        <w:pPrChange w:id="2548" w:author="mananarora1571@gmail.com" w:date="2021-05-30T15:12:00Z">
          <w:pPr/>
        </w:pPrChange>
      </w:pPr>
      <w:r w:rsidRPr="00DE39BA">
        <w:rPr>
          <w:rFonts w:eastAsia="Calibri"/>
          <w:bCs/>
          <w:szCs w:val="24"/>
          <w:lang w:val="en-IN"/>
        </w:rPr>
        <w:t xml:space="preserve">            lat = round(random.uniform(28.4567,28.8902),4)</w:t>
      </w:r>
    </w:p>
    <w:p w14:paraId="1D5ACA74" w14:textId="77777777" w:rsidR="001F12BE" w:rsidRPr="00DE39BA" w:rsidRDefault="001F12BE" w:rsidP="00F535CA">
      <w:pPr>
        <w:widowControl w:val="0"/>
        <w:rPr>
          <w:rFonts w:eastAsia="Calibri"/>
          <w:bCs/>
          <w:szCs w:val="24"/>
          <w:lang w:val="en-IN"/>
        </w:rPr>
        <w:pPrChange w:id="2549" w:author="mananarora1571@gmail.com" w:date="2021-05-30T15:12:00Z">
          <w:pPr/>
        </w:pPrChange>
      </w:pPr>
      <w:r w:rsidRPr="00DE39BA">
        <w:rPr>
          <w:rFonts w:eastAsia="Calibri"/>
          <w:bCs/>
          <w:szCs w:val="24"/>
          <w:lang w:val="en-IN"/>
        </w:rPr>
        <w:t xml:space="preserve">            long = round(random.uniform(77.0012,77.3456),4)</w:t>
      </w:r>
    </w:p>
    <w:p w14:paraId="3F1593CA" w14:textId="77777777" w:rsidR="001F12BE" w:rsidRPr="00DE39BA" w:rsidRDefault="001F12BE" w:rsidP="00F535CA">
      <w:pPr>
        <w:widowControl w:val="0"/>
        <w:rPr>
          <w:rFonts w:eastAsia="Calibri"/>
          <w:bCs/>
          <w:szCs w:val="24"/>
          <w:lang w:val="en-IN"/>
        </w:rPr>
        <w:pPrChange w:id="2550" w:author="mananarora1571@gmail.com" w:date="2021-05-30T15:12:00Z">
          <w:pPr/>
        </w:pPrChange>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F535CA">
      <w:pPr>
        <w:widowControl w:val="0"/>
        <w:rPr>
          <w:rFonts w:eastAsia="Calibri"/>
          <w:bCs/>
          <w:szCs w:val="24"/>
          <w:lang w:val="en-IN"/>
        </w:rPr>
        <w:pPrChange w:id="2551" w:author="mananarora1571@gmail.com" w:date="2021-05-30T15:12:00Z">
          <w:pPr/>
        </w:pPrChange>
      </w:pPr>
      <w:r w:rsidRPr="00DE39BA">
        <w:rPr>
          <w:rFonts w:eastAsia="Calibri"/>
          <w:bCs/>
          <w:szCs w:val="24"/>
          <w:lang w:val="en-IN"/>
        </w:rPr>
        <w:t xml:space="preserve">            cursor.execute(sql,(username,phone_no,password,email,lat,long))</w:t>
      </w:r>
    </w:p>
    <w:p w14:paraId="034CA4D2" w14:textId="77777777" w:rsidR="001F12BE" w:rsidRPr="00DE39BA" w:rsidRDefault="001F12BE" w:rsidP="00F535CA">
      <w:pPr>
        <w:widowControl w:val="0"/>
        <w:rPr>
          <w:rFonts w:eastAsia="Calibri"/>
          <w:bCs/>
          <w:szCs w:val="24"/>
          <w:lang w:val="en-IN"/>
        </w:rPr>
        <w:pPrChange w:id="2552" w:author="mananarora1571@gmail.com" w:date="2021-05-30T15:12:00Z">
          <w:pPr/>
        </w:pPrChange>
      </w:pPr>
      <w:r w:rsidRPr="00DE39BA">
        <w:rPr>
          <w:rFonts w:eastAsia="Calibri"/>
          <w:bCs/>
          <w:szCs w:val="24"/>
          <w:lang w:val="en-IN"/>
        </w:rPr>
        <w:t xml:space="preserve">            connection.commit()</w:t>
      </w:r>
    </w:p>
    <w:p w14:paraId="2E5BCDED" w14:textId="77777777" w:rsidR="001F12BE" w:rsidRPr="00DE39BA" w:rsidRDefault="001F12BE" w:rsidP="00F535CA">
      <w:pPr>
        <w:widowControl w:val="0"/>
        <w:rPr>
          <w:rFonts w:eastAsia="Calibri"/>
          <w:bCs/>
          <w:szCs w:val="24"/>
          <w:lang w:val="en-IN"/>
        </w:rPr>
        <w:pPrChange w:id="2553" w:author="mananarora1571@gmail.com" w:date="2021-05-30T15:12:00Z">
          <w:pPr/>
        </w:pPrChange>
      </w:pPr>
      <w:r w:rsidRPr="00DE39BA">
        <w:rPr>
          <w:rFonts w:eastAsia="Calibri"/>
          <w:bCs/>
          <w:szCs w:val="24"/>
          <w:lang w:val="en-IN"/>
        </w:rPr>
        <w:t xml:space="preserve">        for i in range(10000):</w:t>
      </w:r>
    </w:p>
    <w:p w14:paraId="12F7DB70" w14:textId="77777777" w:rsidR="001F12BE" w:rsidRPr="00DE39BA" w:rsidRDefault="001F12BE" w:rsidP="00F535CA">
      <w:pPr>
        <w:widowControl w:val="0"/>
        <w:rPr>
          <w:rFonts w:eastAsia="Calibri"/>
          <w:bCs/>
          <w:szCs w:val="24"/>
          <w:lang w:val="en-IN"/>
        </w:rPr>
        <w:pPrChange w:id="2554" w:author="mananarora1571@gmail.com" w:date="2021-05-30T15:12:00Z">
          <w:pPr/>
        </w:pPrChange>
      </w:pPr>
      <w:r w:rsidRPr="00DE39BA">
        <w:rPr>
          <w:rFonts w:eastAsia="Calibri"/>
          <w:bCs/>
          <w:szCs w:val="24"/>
          <w:lang w:val="en-IN"/>
        </w:rPr>
        <w:t xml:space="preserve">            lat = round(random.uniform(28.4567,28.8902),4)</w:t>
      </w:r>
    </w:p>
    <w:p w14:paraId="49AA161A" w14:textId="77777777" w:rsidR="001F12BE" w:rsidRPr="00DE39BA" w:rsidRDefault="001F12BE" w:rsidP="00F535CA">
      <w:pPr>
        <w:widowControl w:val="0"/>
        <w:rPr>
          <w:rFonts w:eastAsia="Calibri"/>
          <w:bCs/>
          <w:szCs w:val="24"/>
          <w:lang w:val="en-IN"/>
        </w:rPr>
        <w:pPrChange w:id="2555" w:author="mananarora1571@gmail.com" w:date="2021-05-30T15:12:00Z">
          <w:pPr/>
        </w:pPrChange>
      </w:pPr>
      <w:r w:rsidRPr="00DE39BA">
        <w:rPr>
          <w:rFonts w:eastAsia="Calibri"/>
          <w:bCs/>
          <w:szCs w:val="24"/>
          <w:lang w:val="en-IN"/>
        </w:rPr>
        <w:t xml:space="preserve">            long = round(random.uniform(77.0012,77.3456),4)</w:t>
      </w:r>
    </w:p>
    <w:p w14:paraId="1D1EC90D" w14:textId="77777777" w:rsidR="001F12BE" w:rsidRPr="00DE39BA" w:rsidRDefault="001F12BE" w:rsidP="00F535CA">
      <w:pPr>
        <w:widowControl w:val="0"/>
        <w:rPr>
          <w:rFonts w:eastAsia="Calibri"/>
          <w:bCs/>
          <w:szCs w:val="24"/>
          <w:lang w:val="en-IN"/>
        </w:rPr>
        <w:pPrChange w:id="2556" w:author="mananarora1571@gmail.com" w:date="2021-05-30T15:12:00Z">
          <w:pPr/>
        </w:pPrChange>
      </w:pPr>
      <w:r w:rsidRPr="00DE39BA">
        <w:rPr>
          <w:rFonts w:eastAsia="Calibri"/>
          <w:bCs/>
          <w:szCs w:val="24"/>
          <w:lang w:val="en-IN"/>
        </w:rPr>
        <w:t xml:space="preserve">            death = random.randint(0,100)</w:t>
      </w:r>
    </w:p>
    <w:p w14:paraId="4113B6E3" w14:textId="77777777" w:rsidR="001F12BE" w:rsidRPr="00DE39BA" w:rsidRDefault="001F12BE" w:rsidP="00F535CA">
      <w:pPr>
        <w:widowControl w:val="0"/>
        <w:rPr>
          <w:rFonts w:eastAsia="Calibri"/>
          <w:bCs/>
          <w:szCs w:val="24"/>
          <w:lang w:val="en-IN"/>
        </w:rPr>
        <w:pPrChange w:id="2557" w:author="mananarora1571@gmail.com" w:date="2021-05-30T15:12:00Z">
          <w:pPr/>
        </w:pPrChange>
      </w:pPr>
      <w:r w:rsidRPr="00DE39BA">
        <w:rPr>
          <w:rFonts w:eastAsia="Calibri"/>
          <w:bCs/>
          <w:szCs w:val="24"/>
          <w:lang w:val="en-IN"/>
        </w:rPr>
        <w:t xml:space="preserve">            active = random.randint(0,100)</w:t>
      </w:r>
    </w:p>
    <w:p w14:paraId="2C5C0107" w14:textId="77777777" w:rsidR="001F12BE" w:rsidRPr="00DE39BA" w:rsidRDefault="001F12BE" w:rsidP="00F535CA">
      <w:pPr>
        <w:widowControl w:val="0"/>
        <w:rPr>
          <w:rFonts w:eastAsia="Calibri"/>
          <w:bCs/>
          <w:szCs w:val="24"/>
          <w:lang w:val="en-IN"/>
        </w:rPr>
        <w:pPrChange w:id="2558" w:author="mananarora1571@gmail.com" w:date="2021-05-30T15:12:00Z">
          <w:pPr/>
        </w:pPrChange>
      </w:pPr>
      <w:r w:rsidRPr="00DE39BA">
        <w:rPr>
          <w:rFonts w:eastAsia="Calibri"/>
          <w:bCs/>
          <w:szCs w:val="24"/>
          <w:lang w:val="en-IN"/>
        </w:rPr>
        <w:t xml:space="preserve">            recovered = random.randint(0,100)</w:t>
      </w:r>
    </w:p>
    <w:p w14:paraId="60A025DC" w14:textId="77777777" w:rsidR="001F12BE" w:rsidRPr="00DE39BA" w:rsidRDefault="001F12BE" w:rsidP="00F535CA">
      <w:pPr>
        <w:widowControl w:val="0"/>
        <w:rPr>
          <w:rFonts w:eastAsia="Calibri"/>
          <w:bCs/>
          <w:szCs w:val="24"/>
          <w:lang w:val="en-IN"/>
        </w:rPr>
        <w:pPrChange w:id="2559" w:author="mananarora1571@gmail.com" w:date="2021-05-30T15:12:00Z">
          <w:pPr/>
        </w:pPrChange>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F535CA">
      <w:pPr>
        <w:widowControl w:val="0"/>
        <w:rPr>
          <w:rFonts w:eastAsia="Calibri"/>
          <w:bCs/>
          <w:szCs w:val="24"/>
          <w:lang w:val="en-IN"/>
        </w:rPr>
        <w:pPrChange w:id="2560" w:author="mananarora1571@gmail.com" w:date="2021-05-30T15:12:00Z">
          <w:pPr/>
        </w:pPrChange>
      </w:pPr>
      <w:r w:rsidRPr="00DE39BA">
        <w:rPr>
          <w:rFonts w:eastAsia="Calibri"/>
          <w:bCs/>
          <w:szCs w:val="24"/>
          <w:lang w:val="en-IN"/>
        </w:rPr>
        <w:t xml:space="preserve">            cursor.execute(sql,(lat,long,death,active,recovered))</w:t>
      </w:r>
    </w:p>
    <w:p w14:paraId="7D27D5E5" w14:textId="77777777" w:rsidR="001F12BE" w:rsidRPr="00DE39BA" w:rsidRDefault="001F12BE" w:rsidP="00F535CA">
      <w:pPr>
        <w:widowControl w:val="0"/>
        <w:rPr>
          <w:rFonts w:eastAsia="Calibri"/>
          <w:bCs/>
          <w:szCs w:val="24"/>
          <w:lang w:val="en-IN"/>
        </w:rPr>
        <w:pPrChange w:id="2561" w:author="mananarora1571@gmail.com" w:date="2021-05-30T15:12:00Z">
          <w:pPr/>
        </w:pPrChange>
      </w:pPr>
      <w:r w:rsidRPr="00DE39BA">
        <w:rPr>
          <w:rFonts w:eastAsia="Calibri"/>
          <w:bCs/>
          <w:szCs w:val="24"/>
          <w:lang w:val="en-IN"/>
        </w:rPr>
        <w:t xml:space="preserve">            connection.commit()</w:t>
      </w:r>
    </w:p>
    <w:p w14:paraId="7C45ACB2" w14:textId="77777777" w:rsidR="001F12BE" w:rsidRPr="00DE39BA" w:rsidRDefault="001F12BE" w:rsidP="00F535CA">
      <w:pPr>
        <w:widowControl w:val="0"/>
        <w:rPr>
          <w:rFonts w:eastAsia="Calibri"/>
          <w:bCs/>
          <w:szCs w:val="24"/>
          <w:lang w:val="en-IN"/>
        </w:rPr>
        <w:pPrChange w:id="2562" w:author="mananarora1571@gmail.com" w:date="2021-05-30T15:12:00Z">
          <w:pPr/>
        </w:pPrChange>
      </w:pPr>
      <w:r w:rsidRPr="00DE39BA">
        <w:rPr>
          <w:rFonts w:eastAsia="Calibri"/>
          <w:bCs/>
          <w:szCs w:val="24"/>
          <w:lang w:val="en-IN"/>
        </w:rPr>
        <w:t xml:space="preserve">        print('Dummy Data Inserted ..')</w:t>
      </w:r>
    </w:p>
    <w:p w14:paraId="17FF2845" w14:textId="77777777" w:rsidR="001F12BE" w:rsidRPr="00DE39BA" w:rsidRDefault="001F12BE" w:rsidP="00F535CA">
      <w:pPr>
        <w:widowControl w:val="0"/>
        <w:rPr>
          <w:rFonts w:eastAsia="Calibri"/>
          <w:bCs/>
          <w:szCs w:val="24"/>
          <w:lang w:val="en-IN"/>
        </w:rPr>
        <w:pPrChange w:id="2563" w:author="mananarora1571@gmail.com" w:date="2021-05-30T15:12:00Z">
          <w:pPr/>
        </w:pPrChange>
      </w:pPr>
    </w:p>
    <w:p w14:paraId="32B89F6E" w14:textId="77777777" w:rsidR="001F12BE" w:rsidRPr="00DE39BA" w:rsidRDefault="001F12BE" w:rsidP="00F535CA">
      <w:pPr>
        <w:widowControl w:val="0"/>
        <w:rPr>
          <w:rFonts w:eastAsia="Calibri"/>
          <w:bCs/>
          <w:szCs w:val="24"/>
          <w:lang w:val="en-IN"/>
        </w:rPr>
        <w:pPrChange w:id="2564" w:author="mananarora1571@gmail.com" w:date="2021-05-30T15:12:00Z">
          <w:pPr/>
        </w:pPrChange>
      </w:pPr>
      <w:r w:rsidRPr="00DE39BA">
        <w:rPr>
          <w:rFonts w:eastAsia="Calibri"/>
          <w:bCs/>
          <w:szCs w:val="24"/>
          <w:lang w:val="en-IN"/>
        </w:rPr>
        <w:t xml:space="preserve">    def create_hotspot_table(self):</w:t>
      </w:r>
    </w:p>
    <w:p w14:paraId="6FC919EC" w14:textId="77777777" w:rsidR="001F12BE" w:rsidRPr="00DE39BA" w:rsidRDefault="001F12BE" w:rsidP="00F535CA">
      <w:pPr>
        <w:widowControl w:val="0"/>
        <w:rPr>
          <w:rFonts w:eastAsia="Calibri"/>
          <w:bCs/>
          <w:szCs w:val="24"/>
          <w:lang w:val="en-IN"/>
        </w:rPr>
        <w:pPrChange w:id="2565" w:author="mananarora1571@gmail.com" w:date="2021-05-30T15:12:00Z">
          <w:pPr/>
        </w:pPrChange>
      </w:pPr>
      <w:r w:rsidRPr="00DE39BA">
        <w:rPr>
          <w:rFonts w:eastAsia="Calibri"/>
          <w:bCs/>
          <w:szCs w:val="24"/>
          <w:lang w:val="en-IN"/>
        </w:rPr>
        <w:t xml:space="preserve">        cursor.execute("DROP TABLE IF EXISTS Hotspot")</w:t>
      </w:r>
    </w:p>
    <w:p w14:paraId="10F46035" w14:textId="77777777" w:rsidR="001F12BE" w:rsidRPr="00DE39BA" w:rsidRDefault="001F12BE" w:rsidP="00F535CA">
      <w:pPr>
        <w:widowControl w:val="0"/>
        <w:rPr>
          <w:rFonts w:eastAsia="Calibri"/>
          <w:bCs/>
          <w:szCs w:val="24"/>
          <w:lang w:val="en-IN"/>
        </w:rPr>
        <w:pPrChange w:id="2566" w:author="mananarora1571@gmail.com" w:date="2021-05-30T15:12:00Z">
          <w:pPr/>
        </w:pPrChange>
      </w:pPr>
      <w:r w:rsidRPr="00DE39BA">
        <w:rPr>
          <w:rFonts w:eastAsia="Calibri"/>
          <w:bCs/>
          <w:szCs w:val="24"/>
          <w:lang w:val="en-IN"/>
        </w:rPr>
        <w:t xml:space="preserve">        sql ='''CREATE TABLE Hotspot(</w:t>
      </w:r>
    </w:p>
    <w:p w14:paraId="0A1B9345" w14:textId="77777777" w:rsidR="001F12BE" w:rsidRPr="00DE39BA" w:rsidRDefault="001F12BE" w:rsidP="00F535CA">
      <w:pPr>
        <w:widowControl w:val="0"/>
        <w:rPr>
          <w:rFonts w:eastAsia="Calibri"/>
          <w:bCs/>
          <w:szCs w:val="24"/>
          <w:lang w:val="en-IN"/>
        </w:rPr>
        <w:pPrChange w:id="2567" w:author="mananarora1571@gmail.com" w:date="2021-05-30T15:12:00Z">
          <w:pPr/>
        </w:pPrChange>
      </w:pPr>
      <w:r w:rsidRPr="00DE39BA">
        <w:rPr>
          <w:rFonts w:eastAsia="Calibri"/>
          <w:bCs/>
          <w:szCs w:val="24"/>
          <w:lang w:val="en-IN"/>
        </w:rPr>
        <w:t xml:space="preserve">            id SERIAL PRIMARY KEY,</w:t>
      </w:r>
    </w:p>
    <w:p w14:paraId="5EED7284" w14:textId="77777777" w:rsidR="001F12BE" w:rsidRPr="00DE39BA" w:rsidRDefault="001F12BE" w:rsidP="00F535CA">
      <w:pPr>
        <w:widowControl w:val="0"/>
        <w:rPr>
          <w:rFonts w:eastAsia="Calibri"/>
          <w:bCs/>
          <w:szCs w:val="24"/>
          <w:lang w:val="en-IN"/>
        </w:rPr>
        <w:pPrChange w:id="2568" w:author="mananarora1571@gmail.com" w:date="2021-05-30T15:12:00Z">
          <w:pPr/>
        </w:pPrChange>
      </w:pPr>
      <w:r w:rsidRPr="00DE39BA">
        <w:rPr>
          <w:rFonts w:eastAsia="Calibri"/>
          <w:bCs/>
          <w:szCs w:val="24"/>
          <w:lang w:val="en-IN"/>
        </w:rPr>
        <w:t xml:space="preserve">            lat FLOAT,</w:t>
      </w:r>
    </w:p>
    <w:p w14:paraId="564F117C" w14:textId="77777777" w:rsidR="001F12BE" w:rsidRPr="00DE39BA" w:rsidRDefault="001F12BE" w:rsidP="00F535CA">
      <w:pPr>
        <w:widowControl w:val="0"/>
        <w:rPr>
          <w:rFonts w:eastAsia="Calibri"/>
          <w:bCs/>
          <w:szCs w:val="24"/>
          <w:lang w:val="en-IN"/>
        </w:rPr>
        <w:pPrChange w:id="2569" w:author="mananarora1571@gmail.com" w:date="2021-05-30T15:12:00Z">
          <w:pPr/>
        </w:pPrChange>
      </w:pPr>
      <w:r w:rsidRPr="00DE39BA">
        <w:rPr>
          <w:rFonts w:eastAsia="Calibri"/>
          <w:bCs/>
          <w:szCs w:val="24"/>
          <w:lang w:val="en-IN"/>
        </w:rPr>
        <w:t xml:space="preserve">            long FLOAT,</w:t>
      </w:r>
    </w:p>
    <w:p w14:paraId="325EB297" w14:textId="77777777" w:rsidR="001F12BE" w:rsidRPr="00DE39BA" w:rsidRDefault="001F12BE" w:rsidP="00F535CA">
      <w:pPr>
        <w:widowControl w:val="0"/>
        <w:rPr>
          <w:rFonts w:eastAsia="Calibri"/>
          <w:bCs/>
          <w:szCs w:val="24"/>
          <w:lang w:val="en-IN"/>
        </w:rPr>
        <w:pPrChange w:id="2570" w:author="mananarora1571@gmail.com" w:date="2021-05-30T15:12:00Z">
          <w:pPr/>
        </w:pPrChange>
      </w:pPr>
      <w:r w:rsidRPr="00DE39BA">
        <w:rPr>
          <w:rFonts w:eastAsia="Calibri"/>
          <w:bCs/>
          <w:szCs w:val="24"/>
          <w:lang w:val="en-IN"/>
        </w:rPr>
        <w:t xml:space="preserve">            death SERIAL,</w:t>
      </w:r>
    </w:p>
    <w:p w14:paraId="75F61DF3" w14:textId="77777777" w:rsidR="001F12BE" w:rsidRPr="00DE39BA" w:rsidRDefault="001F12BE" w:rsidP="00F535CA">
      <w:pPr>
        <w:widowControl w:val="0"/>
        <w:rPr>
          <w:rFonts w:eastAsia="Calibri"/>
          <w:bCs/>
          <w:szCs w:val="24"/>
          <w:lang w:val="en-IN"/>
        </w:rPr>
        <w:pPrChange w:id="2571" w:author="mananarora1571@gmail.com" w:date="2021-05-30T15:12:00Z">
          <w:pPr/>
        </w:pPrChange>
      </w:pPr>
      <w:r w:rsidRPr="00DE39BA">
        <w:rPr>
          <w:rFonts w:eastAsia="Calibri"/>
          <w:bCs/>
          <w:szCs w:val="24"/>
          <w:lang w:val="en-IN"/>
        </w:rPr>
        <w:lastRenderedPageBreak/>
        <w:t xml:space="preserve">            active SERIAL,</w:t>
      </w:r>
    </w:p>
    <w:p w14:paraId="7DE7DDF9" w14:textId="77777777" w:rsidR="001F12BE" w:rsidRPr="00DE39BA" w:rsidRDefault="001F12BE" w:rsidP="00F535CA">
      <w:pPr>
        <w:widowControl w:val="0"/>
        <w:rPr>
          <w:rFonts w:eastAsia="Calibri"/>
          <w:bCs/>
          <w:szCs w:val="24"/>
          <w:lang w:val="en-IN"/>
        </w:rPr>
        <w:pPrChange w:id="2572" w:author="mananarora1571@gmail.com" w:date="2021-05-30T15:12:00Z">
          <w:pPr/>
        </w:pPrChange>
      </w:pPr>
      <w:r w:rsidRPr="00DE39BA">
        <w:rPr>
          <w:rFonts w:eastAsia="Calibri"/>
          <w:bCs/>
          <w:szCs w:val="24"/>
          <w:lang w:val="en-IN"/>
        </w:rPr>
        <w:t xml:space="preserve">            recovered SERIAL</w:t>
      </w:r>
    </w:p>
    <w:p w14:paraId="433B8C79" w14:textId="77777777" w:rsidR="001F12BE" w:rsidRPr="00DE39BA" w:rsidRDefault="001F12BE" w:rsidP="00F535CA">
      <w:pPr>
        <w:widowControl w:val="0"/>
        <w:rPr>
          <w:rFonts w:eastAsia="Calibri"/>
          <w:bCs/>
          <w:szCs w:val="24"/>
          <w:lang w:val="en-IN"/>
        </w:rPr>
        <w:pPrChange w:id="2573" w:author="mananarora1571@gmail.com" w:date="2021-05-30T15:12:00Z">
          <w:pPr/>
        </w:pPrChange>
      </w:pPr>
      <w:r w:rsidRPr="00DE39BA">
        <w:rPr>
          <w:rFonts w:eastAsia="Calibri"/>
          <w:bCs/>
          <w:szCs w:val="24"/>
          <w:lang w:val="en-IN"/>
        </w:rPr>
        <w:t xml:space="preserve">            )'''</w:t>
      </w:r>
    </w:p>
    <w:p w14:paraId="5E88D0E7" w14:textId="77777777" w:rsidR="001F12BE" w:rsidRPr="00DE39BA" w:rsidRDefault="001F12BE" w:rsidP="00F535CA">
      <w:pPr>
        <w:widowControl w:val="0"/>
        <w:rPr>
          <w:rFonts w:eastAsia="Calibri"/>
          <w:bCs/>
          <w:szCs w:val="24"/>
          <w:lang w:val="en-IN"/>
        </w:rPr>
        <w:pPrChange w:id="2574" w:author="mananarora1571@gmail.com" w:date="2021-05-30T15:12:00Z">
          <w:pPr/>
        </w:pPrChange>
      </w:pPr>
      <w:r w:rsidRPr="00DE39BA">
        <w:rPr>
          <w:rFonts w:eastAsia="Calibri"/>
          <w:bCs/>
          <w:szCs w:val="24"/>
          <w:lang w:val="en-IN"/>
        </w:rPr>
        <w:t xml:space="preserve">        cursor.execute(sql)</w:t>
      </w:r>
    </w:p>
    <w:p w14:paraId="41C30AAE" w14:textId="77777777" w:rsidR="001F12BE" w:rsidRPr="00DE39BA" w:rsidRDefault="001F12BE" w:rsidP="00F535CA">
      <w:pPr>
        <w:widowControl w:val="0"/>
        <w:rPr>
          <w:rFonts w:eastAsia="Calibri"/>
          <w:bCs/>
          <w:szCs w:val="24"/>
          <w:lang w:val="en-IN"/>
        </w:rPr>
        <w:pPrChange w:id="2575" w:author="mananarora1571@gmail.com" w:date="2021-05-30T15:12:00Z">
          <w:pPr/>
        </w:pPrChange>
      </w:pPr>
      <w:r w:rsidRPr="00DE39BA">
        <w:rPr>
          <w:rFonts w:eastAsia="Calibri"/>
          <w:bCs/>
          <w:szCs w:val="24"/>
          <w:lang w:val="en-IN"/>
        </w:rPr>
        <w:t xml:space="preserve">        connection.commit()</w:t>
      </w:r>
    </w:p>
    <w:p w14:paraId="727D8A1A" w14:textId="77777777" w:rsidR="001F12BE" w:rsidRPr="00DE39BA" w:rsidRDefault="001F12BE" w:rsidP="00F535CA">
      <w:pPr>
        <w:widowControl w:val="0"/>
        <w:rPr>
          <w:rFonts w:eastAsia="Calibri"/>
          <w:bCs/>
          <w:szCs w:val="24"/>
          <w:lang w:val="en-IN"/>
        </w:rPr>
        <w:pPrChange w:id="2576" w:author="mananarora1571@gmail.com" w:date="2021-05-30T15:12:00Z">
          <w:pPr/>
        </w:pPrChange>
      </w:pPr>
      <w:r w:rsidRPr="00DE39BA">
        <w:rPr>
          <w:rFonts w:eastAsia="Calibri"/>
          <w:bCs/>
          <w:szCs w:val="24"/>
          <w:lang w:val="en-IN"/>
        </w:rPr>
        <w:t xml:space="preserve">        print('Table Created ..')</w:t>
      </w:r>
    </w:p>
    <w:p w14:paraId="5527FFEE" w14:textId="77777777" w:rsidR="001F12BE" w:rsidRPr="00DE39BA" w:rsidRDefault="001F12BE" w:rsidP="00F535CA">
      <w:pPr>
        <w:widowControl w:val="0"/>
        <w:rPr>
          <w:rFonts w:eastAsia="Calibri"/>
          <w:bCs/>
          <w:szCs w:val="24"/>
          <w:lang w:val="en-IN"/>
        </w:rPr>
        <w:pPrChange w:id="2577" w:author="mananarora1571@gmail.com" w:date="2021-05-30T15:12:00Z">
          <w:pPr/>
        </w:pPrChange>
      </w:pPr>
      <w:r w:rsidRPr="00DE39BA">
        <w:rPr>
          <w:rFonts w:eastAsia="Calibri"/>
          <w:bCs/>
          <w:szCs w:val="24"/>
          <w:lang w:val="en-IN"/>
        </w:rPr>
        <w:t xml:space="preserve">        </w:t>
      </w:r>
    </w:p>
    <w:p w14:paraId="7A922A4B" w14:textId="77777777" w:rsidR="001F12BE" w:rsidRPr="00DE39BA" w:rsidRDefault="001F12BE" w:rsidP="00F535CA">
      <w:pPr>
        <w:widowControl w:val="0"/>
        <w:rPr>
          <w:rFonts w:eastAsia="Calibri"/>
          <w:bCs/>
          <w:szCs w:val="24"/>
          <w:lang w:val="en-IN"/>
        </w:rPr>
        <w:pPrChange w:id="2578" w:author="mananarora1571@gmail.com" w:date="2021-05-30T15:12:00Z">
          <w:pPr/>
        </w:pPrChange>
      </w:pPr>
      <w:r w:rsidRPr="00DE39BA">
        <w:rPr>
          <w:rFonts w:eastAsia="Calibri"/>
          <w:bCs/>
          <w:szCs w:val="24"/>
          <w:lang w:val="en-IN"/>
        </w:rPr>
        <w:t>def create_data():</w:t>
      </w:r>
    </w:p>
    <w:p w14:paraId="546D8178" w14:textId="77777777" w:rsidR="001F12BE" w:rsidRPr="00DE39BA" w:rsidRDefault="001F12BE" w:rsidP="00F535CA">
      <w:pPr>
        <w:widowControl w:val="0"/>
        <w:rPr>
          <w:rFonts w:eastAsia="Calibri"/>
          <w:bCs/>
          <w:szCs w:val="24"/>
          <w:lang w:val="en-IN"/>
        </w:rPr>
        <w:pPrChange w:id="2579" w:author="mananarora1571@gmail.com" w:date="2021-05-30T15:12:00Z">
          <w:pPr/>
        </w:pPrChange>
      </w:pPr>
      <w:r w:rsidRPr="00DE39BA">
        <w:rPr>
          <w:rFonts w:eastAsia="Calibri"/>
          <w:bCs/>
          <w:szCs w:val="24"/>
          <w:lang w:val="en-IN"/>
        </w:rPr>
        <w:t xml:space="preserve">    user = UserModel()</w:t>
      </w:r>
    </w:p>
    <w:p w14:paraId="080CCD1C" w14:textId="77777777" w:rsidR="001F12BE" w:rsidRPr="00DE39BA" w:rsidRDefault="001F12BE" w:rsidP="00F535CA">
      <w:pPr>
        <w:widowControl w:val="0"/>
        <w:rPr>
          <w:rFonts w:eastAsia="Calibri"/>
          <w:bCs/>
          <w:szCs w:val="24"/>
          <w:lang w:val="en-IN"/>
        </w:rPr>
        <w:pPrChange w:id="2580" w:author="mananarora1571@gmail.com" w:date="2021-05-30T15:12:00Z">
          <w:pPr/>
        </w:pPrChange>
      </w:pPr>
      <w:r w:rsidRPr="00DE39BA">
        <w:rPr>
          <w:rFonts w:eastAsia="Calibri"/>
          <w:bCs/>
          <w:szCs w:val="24"/>
          <w:lang w:val="en-IN"/>
        </w:rPr>
        <w:t xml:space="preserve">    user.create_user_table()</w:t>
      </w:r>
    </w:p>
    <w:p w14:paraId="6E256FF4" w14:textId="77777777" w:rsidR="001F12BE" w:rsidRPr="00DE39BA" w:rsidRDefault="001F12BE" w:rsidP="00F535CA">
      <w:pPr>
        <w:widowControl w:val="0"/>
        <w:rPr>
          <w:rFonts w:eastAsia="Calibri"/>
          <w:bCs/>
          <w:szCs w:val="24"/>
          <w:lang w:val="en-IN"/>
        </w:rPr>
        <w:pPrChange w:id="2581" w:author="mananarora1571@gmail.com" w:date="2021-05-30T15:12:00Z">
          <w:pPr/>
        </w:pPrChange>
      </w:pPr>
      <w:r w:rsidRPr="00DE39BA">
        <w:rPr>
          <w:rFonts w:eastAsia="Calibri"/>
          <w:bCs/>
          <w:szCs w:val="24"/>
          <w:lang w:val="en-IN"/>
        </w:rPr>
        <w:t xml:space="preserve">    user.create_hotspot_table()</w:t>
      </w:r>
    </w:p>
    <w:p w14:paraId="2D44DA1B" w14:textId="77777777" w:rsidR="001F12BE" w:rsidRPr="00DE39BA" w:rsidRDefault="001F12BE" w:rsidP="00F535CA">
      <w:pPr>
        <w:widowControl w:val="0"/>
        <w:rPr>
          <w:rFonts w:eastAsia="Calibri"/>
          <w:bCs/>
          <w:szCs w:val="24"/>
          <w:lang w:val="en-IN"/>
        </w:rPr>
        <w:pPrChange w:id="2582" w:author="mananarora1571@gmail.com" w:date="2021-05-30T15:12:00Z">
          <w:pPr/>
        </w:pPrChange>
      </w:pPr>
      <w:r w:rsidRPr="00DE39BA">
        <w:rPr>
          <w:rFonts w:eastAsia="Calibri"/>
          <w:bCs/>
          <w:szCs w:val="24"/>
          <w:lang w:val="en-IN"/>
        </w:rPr>
        <w:t xml:space="preserve">    user.create_dummy_data()</w:t>
      </w:r>
    </w:p>
    <w:p w14:paraId="456FF807" w14:textId="77777777" w:rsidR="001F12BE" w:rsidRPr="00DE39BA" w:rsidRDefault="001F12BE" w:rsidP="00F535CA">
      <w:pPr>
        <w:widowControl w:val="0"/>
        <w:rPr>
          <w:rFonts w:eastAsia="Calibri"/>
          <w:bCs/>
          <w:szCs w:val="24"/>
          <w:lang w:val="en-IN"/>
        </w:rPr>
        <w:pPrChange w:id="2583" w:author="mananarora1571@gmail.com" w:date="2021-05-30T15:12:00Z">
          <w:pPr/>
        </w:pPrChange>
      </w:pPr>
    </w:p>
    <w:p w14:paraId="738B038D" w14:textId="77777777" w:rsidR="001F12BE" w:rsidRPr="00DE39BA" w:rsidRDefault="001F12BE" w:rsidP="00F535CA">
      <w:pPr>
        <w:widowControl w:val="0"/>
        <w:rPr>
          <w:rFonts w:eastAsia="Calibri"/>
          <w:bCs/>
          <w:szCs w:val="24"/>
          <w:lang w:val="en-IN"/>
        </w:rPr>
        <w:pPrChange w:id="2584" w:author="mananarora1571@gmail.com" w:date="2021-05-30T15:12:00Z">
          <w:pPr/>
        </w:pPrChange>
      </w:pPr>
      <w:r w:rsidRPr="00DE39BA">
        <w:rPr>
          <w:rFonts w:eastAsia="Calibri"/>
          <w:bCs/>
          <w:szCs w:val="24"/>
          <w:lang w:val="en-IN"/>
        </w:rPr>
        <w:t># inp = input("Do you want create data? (y/n): ")</w:t>
      </w:r>
    </w:p>
    <w:p w14:paraId="37141E5A" w14:textId="77777777" w:rsidR="001F12BE" w:rsidRPr="00DE39BA" w:rsidRDefault="001F12BE" w:rsidP="00F535CA">
      <w:pPr>
        <w:widowControl w:val="0"/>
        <w:rPr>
          <w:rFonts w:eastAsia="Calibri"/>
          <w:bCs/>
          <w:szCs w:val="24"/>
          <w:lang w:val="en-IN"/>
        </w:rPr>
        <w:pPrChange w:id="2585" w:author="mananarora1571@gmail.com" w:date="2021-05-30T15:12:00Z">
          <w:pPr/>
        </w:pPrChange>
      </w:pPr>
      <w:r w:rsidRPr="00DE39BA">
        <w:rPr>
          <w:rFonts w:eastAsia="Calibri"/>
          <w:bCs/>
          <w:szCs w:val="24"/>
          <w:lang w:val="en-IN"/>
        </w:rPr>
        <w:t># if inp == 'y':</w:t>
      </w:r>
    </w:p>
    <w:p w14:paraId="19DD2C5A" w14:textId="77777777" w:rsidR="001F12BE" w:rsidRPr="00DE39BA" w:rsidRDefault="001F12BE" w:rsidP="00F535CA">
      <w:pPr>
        <w:widowControl w:val="0"/>
        <w:rPr>
          <w:rFonts w:eastAsia="Calibri"/>
          <w:bCs/>
          <w:szCs w:val="24"/>
          <w:lang w:val="en-IN"/>
        </w:rPr>
        <w:pPrChange w:id="2586" w:author="mananarora1571@gmail.com" w:date="2021-05-30T15:12:00Z">
          <w:pPr/>
        </w:pPrChange>
      </w:pPr>
      <w:r w:rsidRPr="00DE39BA">
        <w:rPr>
          <w:rFonts w:eastAsia="Calibri"/>
          <w:bCs/>
          <w:szCs w:val="24"/>
          <w:lang w:val="en-IN"/>
        </w:rPr>
        <w:t>#     create_data()</w:t>
      </w:r>
    </w:p>
    <w:p w14:paraId="54FB4160" w14:textId="77777777" w:rsidR="001F12BE" w:rsidRPr="00DE39BA" w:rsidRDefault="001F12BE" w:rsidP="00F535CA">
      <w:pPr>
        <w:widowControl w:val="0"/>
        <w:rPr>
          <w:rFonts w:eastAsia="Calibri"/>
          <w:bCs/>
          <w:szCs w:val="24"/>
          <w:lang w:val="en-IN"/>
        </w:rPr>
        <w:pPrChange w:id="2587" w:author="mananarora1571@gmail.com" w:date="2021-05-30T15:12:00Z">
          <w:pPr/>
        </w:pPrChange>
      </w:pPr>
      <w:r w:rsidRPr="00DE39BA">
        <w:rPr>
          <w:rFonts w:eastAsia="Calibri"/>
          <w:bCs/>
          <w:szCs w:val="24"/>
          <w:lang w:val="en-IN"/>
        </w:rPr>
        <w:t># else:</w:t>
      </w:r>
    </w:p>
    <w:p w14:paraId="4607E10F" w14:textId="77777777" w:rsidR="001F12BE" w:rsidRPr="00DE39BA" w:rsidRDefault="001F12BE" w:rsidP="00F535CA">
      <w:pPr>
        <w:widowControl w:val="0"/>
        <w:rPr>
          <w:rFonts w:eastAsia="Calibri"/>
          <w:bCs/>
          <w:szCs w:val="24"/>
          <w:lang w:val="en-IN"/>
        </w:rPr>
        <w:pPrChange w:id="2588" w:author="mananarora1571@gmail.com" w:date="2021-05-30T15:12:00Z">
          <w:pPr/>
        </w:pPrChange>
      </w:pPr>
      <w:r w:rsidRPr="00DE39BA">
        <w:rPr>
          <w:rFonts w:eastAsia="Calibri"/>
          <w:bCs/>
          <w:szCs w:val="24"/>
          <w:lang w:val="en-IN"/>
        </w:rPr>
        <w:t>#     print('kafka-topic created without data')</w:t>
      </w:r>
    </w:p>
    <w:p w14:paraId="6F004464" w14:textId="573821D7" w:rsidR="001F12BE" w:rsidRPr="00DE39BA" w:rsidRDefault="001F12BE" w:rsidP="00F535CA">
      <w:pPr>
        <w:widowControl w:val="0"/>
        <w:rPr>
          <w:rFonts w:eastAsia="Calibri"/>
          <w:bCs/>
          <w:szCs w:val="24"/>
          <w:lang w:val="en-IN"/>
        </w:rPr>
        <w:pPrChange w:id="2589" w:author="mananarora1571@gmail.com" w:date="2021-05-30T15:12:00Z">
          <w:pPr/>
        </w:pPrChange>
      </w:pPr>
      <w:r w:rsidRPr="00DE39BA">
        <w:rPr>
          <w:rFonts w:eastAsia="Calibri"/>
          <w:bCs/>
          <w:szCs w:val="24"/>
          <w:lang w:val="en-IN"/>
        </w:rPr>
        <w:t>create_data()</w:t>
      </w:r>
    </w:p>
    <w:p w14:paraId="1F77280C" w14:textId="39482043" w:rsidR="001F12BE" w:rsidRPr="00DE39BA" w:rsidRDefault="001F12BE" w:rsidP="00F535CA">
      <w:pPr>
        <w:widowControl w:val="0"/>
        <w:rPr>
          <w:rFonts w:eastAsia="Calibri"/>
          <w:bCs/>
          <w:szCs w:val="24"/>
          <w:lang w:val="en-IN"/>
        </w:rPr>
        <w:pPrChange w:id="2590" w:author="mananarora1571@gmail.com" w:date="2021-05-30T15:12:00Z">
          <w:pPr/>
        </w:pPrChange>
      </w:pPr>
    </w:p>
    <w:p w14:paraId="1F0A8442" w14:textId="3100FE95" w:rsidR="001F12BE" w:rsidRPr="00DE39BA" w:rsidRDefault="001F12BE" w:rsidP="00F535CA">
      <w:pPr>
        <w:widowControl w:val="0"/>
        <w:rPr>
          <w:rFonts w:eastAsia="Calibri"/>
          <w:b/>
          <w:szCs w:val="24"/>
          <w:u w:val="single"/>
          <w:lang w:val="en-IN"/>
        </w:rPr>
        <w:pPrChange w:id="2591" w:author="mananarora1571@gmail.com" w:date="2021-05-30T15:12:00Z">
          <w:pPr/>
        </w:pPrChange>
      </w:pPr>
      <w:r w:rsidRPr="00DE39BA">
        <w:rPr>
          <w:rFonts w:eastAsia="Calibri"/>
          <w:b/>
          <w:szCs w:val="24"/>
          <w:u w:val="single"/>
          <w:lang w:val="en-IN"/>
        </w:rPr>
        <w:t>STARTER/DOCKER-COMPOSE.YML</w:t>
      </w:r>
    </w:p>
    <w:p w14:paraId="32AF3D7E" w14:textId="77777777" w:rsidR="001F12BE" w:rsidRPr="00DE39BA" w:rsidRDefault="001F12BE" w:rsidP="00F535CA">
      <w:pPr>
        <w:widowControl w:val="0"/>
        <w:rPr>
          <w:rFonts w:eastAsia="Calibri"/>
          <w:bCs/>
          <w:szCs w:val="24"/>
          <w:lang w:val="en-IN"/>
        </w:rPr>
        <w:pPrChange w:id="2592" w:author="mananarora1571@gmail.com" w:date="2021-05-30T15:12:00Z">
          <w:pPr/>
        </w:pPrChange>
      </w:pPr>
      <w:r w:rsidRPr="00DE39BA">
        <w:rPr>
          <w:rFonts w:eastAsia="Calibri"/>
          <w:bCs/>
          <w:szCs w:val="24"/>
          <w:lang w:val="en-IN"/>
        </w:rPr>
        <w:t>version: '3'</w:t>
      </w:r>
    </w:p>
    <w:p w14:paraId="07D6DD46" w14:textId="77777777" w:rsidR="001F12BE" w:rsidRPr="00DE39BA" w:rsidRDefault="001F12BE" w:rsidP="00F535CA">
      <w:pPr>
        <w:widowControl w:val="0"/>
        <w:rPr>
          <w:rFonts w:eastAsia="Calibri"/>
          <w:bCs/>
          <w:szCs w:val="24"/>
          <w:lang w:val="en-IN"/>
        </w:rPr>
        <w:pPrChange w:id="2593" w:author="mananarora1571@gmail.com" w:date="2021-05-30T15:12:00Z">
          <w:pPr/>
        </w:pPrChange>
      </w:pPr>
    </w:p>
    <w:p w14:paraId="58F37961" w14:textId="77777777" w:rsidR="001F12BE" w:rsidRPr="00DE39BA" w:rsidRDefault="001F12BE" w:rsidP="00F535CA">
      <w:pPr>
        <w:widowControl w:val="0"/>
        <w:rPr>
          <w:rFonts w:eastAsia="Calibri"/>
          <w:bCs/>
          <w:szCs w:val="24"/>
          <w:lang w:val="en-IN"/>
        </w:rPr>
        <w:pPrChange w:id="2594" w:author="mananarora1571@gmail.com" w:date="2021-05-30T15:12:00Z">
          <w:pPr/>
        </w:pPrChange>
      </w:pPr>
      <w:r w:rsidRPr="00DE39BA">
        <w:rPr>
          <w:rFonts w:eastAsia="Calibri"/>
          <w:bCs/>
          <w:szCs w:val="24"/>
          <w:lang w:val="en-IN"/>
        </w:rPr>
        <w:t>services:</w:t>
      </w:r>
    </w:p>
    <w:p w14:paraId="0F846BDD" w14:textId="77777777" w:rsidR="001F12BE" w:rsidRPr="00DE39BA" w:rsidRDefault="001F12BE" w:rsidP="00F535CA">
      <w:pPr>
        <w:widowControl w:val="0"/>
        <w:rPr>
          <w:rFonts w:eastAsia="Calibri"/>
          <w:bCs/>
          <w:szCs w:val="24"/>
          <w:lang w:val="en-IN"/>
        </w:rPr>
        <w:pPrChange w:id="2595" w:author="mananarora1571@gmail.com" w:date="2021-05-30T15:12:00Z">
          <w:pPr/>
        </w:pPrChange>
      </w:pPr>
      <w:r w:rsidRPr="00DE39BA">
        <w:rPr>
          <w:rFonts w:eastAsia="Calibri"/>
          <w:bCs/>
          <w:szCs w:val="24"/>
          <w:lang w:val="en-IN"/>
        </w:rPr>
        <w:t xml:space="preserve">    api:</w:t>
      </w:r>
    </w:p>
    <w:p w14:paraId="662AA6CB" w14:textId="77777777" w:rsidR="001F12BE" w:rsidRPr="00DE39BA" w:rsidRDefault="001F12BE" w:rsidP="00F535CA">
      <w:pPr>
        <w:widowControl w:val="0"/>
        <w:rPr>
          <w:rFonts w:eastAsia="Calibri"/>
          <w:bCs/>
          <w:szCs w:val="24"/>
          <w:lang w:val="en-IN"/>
        </w:rPr>
        <w:pPrChange w:id="2596" w:author="mananarora1571@gmail.com" w:date="2021-05-30T15:12:00Z">
          <w:pPr/>
        </w:pPrChange>
      </w:pPr>
      <w:r w:rsidRPr="00DE39BA">
        <w:rPr>
          <w:rFonts w:eastAsia="Calibri"/>
          <w:bCs/>
          <w:szCs w:val="24"/>
          <w:lang w:val="en-IN"/>
        </w:rPr>
        <w:t xml:space="preserve">        build: covid-api/.</w:t>
      </w:r>
    </w:p>
    <w:p w14:paraId="0D4DABB7" w14:textId="77777777" w:rsidR="001F12BE" w:rsidRPr="00DE39BA" w:rsidRDefault="001F12BE" w:rsidP="00F535CA">
      <w:pPr>
        <w:widowControl w:val="0"/>
        <w:rPr>
          <w:rFonts w:eastAsia="Calibri"/>
          <w:bCs/>
          <w:szCs w:val="24"/>
          <w:lang w:val="en-IN"/>
        </w:rPr>
        <w:pPrChange w:id="2597" w:author="mananarora1571@gmail.com" w:date="2021-05-30T15:12:00Z">
          <w:pPr/>
        </w:pPrChange>
      </w:pPr>
      <w:r w:rsidRPr="00DE39BA">
        <w:rPr>
          <w:rFonts w:eastAsia="Calibri"/>
          <w:bCs/>
          <w:szCs w:val="24"/>
          <w:lang w:val="en-IN"/>
        </w:rPr>
        <w:t xml:space="preserve">        container_name: covid-api</w:t>
      </w:r>
    </w:p>
    <w:p w14:paraId="77C14985" w14:textId="77777777" w:rsidR="001F12BE" w:rsidRPr="00DE39BA" w:rsidRDefault="001F12BE" w:rsidP="00F535CA">
      <w:pPr>
        <w:widowControl w:val="0"/>
        <w:rPr>
          <w:rFonts w:eastAsia="Calibri"/>
          <w:bCs/>
          <w:szCs w:val="24"/>
          <w:lang w:val="en-IN"/>
        </w:rPr>
        <w:pPrChange w:id="2598" w:author="mananarora1571@gmail.com" w:date="2021-05-30T15:12:00Z">
          <w:pPr/>
        </w:pPrChange>
      </w:pPr>
      <w:r w:rsidRPr="00DE39BA">
        <w:rPr>
          <w:rFonts w:eastAsia="Calibri"/>
          <w:bCs/>
          <w:szCs w:val="24"/>
          <w:lang w:val="en-IN"/>
        </w:rPr>
        <w:lastRenderedPageBreak/>
        <w:t xml:space="preserve">        network_mode: "host"</w:t>
      </w:r>
    </w:p>
    <w:p w14:paraId="4D2E5C71" w14:textId="77777777" w:rsidR="001F12BE" w:rsidRPr="00DE39BA" w:rsidRDefault="001F12BE" w:rsidP="00F535CA">
      <w:pPr>
        <w:widowControl w:val="0"/>
        <w:rPr>
          <w:rFonts w:eastAsia="Calibri"/>
          <w:bCs/>
          <w:szCs w:val="24"/>
          <w:lang w:val="en-IN"/>
        </w:rPr>
        <w:pPrChange w:id="2599" w:author="mananarora1571@gmail.com" w:date="2021-05-30T15:12:00Z">
          <w:pPr/>
        </w:pPrChange>
      </w:pPr>
    </w:p>
    <w:p w14:paraId="069D2EE6" w14:textId="77777777" w:rsidR="001F12BE" w:rsidRPr="00DE39BA" w:rsidRDefault="001F12BE" w:rsidP="00F535CA">
      <w:pPr>
        <w:widowControl w:val="0"/>
        <w:rPr>
          <w:rFonts w:eastAsia="Calibri"/>
          <w:bCs/>
          <w:szCs w:val="24"/>
          <w:lang w:val="en-IN"/>
        </w:rPr>
        <w:pPrChange w:id="2600" w:author="mananarora1571@gmail.com" w:date="2021-05-30T15:12:00Z">
          <w:pPr/>
        </w:pPrChange>
      </w:pPr>
      <w:r w:rsidRPr="00DE39BA">
        <w:rPr>
          <w:rFonts w:eastAsia="Calibri"/>
          <w:bCs/>
          <w:szCs w:val="24"/>
          <w:lang w:val="en-IN"/>
        </w:rPr>
        <w:t xml:space="preserve">    live-update:</w:t>
      </w:r>
    </w:p>
    <w:p w14:paraId="571CEAD8" w14:textId="77777777" w:rsidR="001F12BE" w:rsidRPr="00DE39BA" w:rsidRDefault="001F12BE" w:rsidP="00F535CA">
      <w:pPr>
        <w:widowControl w:val="0"/>
        <w:rPr>
          <w:rFonts w:eastAsia="Calibri"/>
          <w:bCs/>
          <w:szCs w:val="24"/>
          <w:lang w:val="en-IN"/>
        </w:rPr>
        <w:pPrChange w:id="2601" w:author="mananarora1571@gmail.com" w:date="2021-05-30T15:12:00Z">
          <w:pPr/>
        </w:pPrChange>
      </w:pPr>
      <w:r w:rsidRPr="00DE39BA">
        <w:rPr>
          <w:rFonts w:eastAsia="Calibri"/>
          <w:bCs/>
          <w:szCs w:val="24"/>
          <w:lang w:val="en-IN"/>
        </w:rPr>
        <w:t xml:space="preserve">        build: live-update/.</w:t>
      </w:r>
    </w:p>
    <w:p w14:paraId="0B6A50A4" w14:textId="77777777" w:rsidR="001F12BE" w:rsidRPr="00DE39BA" w:rsidRDefault="001F12BE" w:rsidP="00F535CA">
      <w:pPr>
        <w:widowControl w:val="0"/>
        <w:rPr>
          <w:rFonts w:eastAsia="Calibri"/>
          <w:bCs/>
          <w:szCs w:val="24"/>
          <w:lang w:val="en-IN"/>
        </w:rPr>
        <w:pPrChange w:id="2602" w:author="mananarora1571@gmail.com" w:date="2021-05-30T15:12:00Z">
          <w:pPr/>
        </w:pPrChange>
      </w:pPr>
      <w:r w:rsidRPr="00DE39BA">
        <w:rPr>
          <w:rFonts w:eastAsia="Calibri"/>
          <w:bCs/>
          <w:szCs w:val="24"/>
          <w:lang w:val="en-IN"/>
        </w:rPr>
        <w:t xml:space="preserve">        container_name: live-update</w:t>
      </w:r>
    </w:p>
    <w:p w14:paraId="08A453D6" w14:textId="77777777" w:rsidR="001F12BE" w:rsidRPr="00DE39BA" w:rsidRDefault="001F12BE" w:rsidP="00F535CA">
      <w:pPr>
        <w:widowControl w:val="0"/>
        <w:rPr>
          <w:rFonts w:eastAsia="Calibri"/>
          <w:bCs/>
          <w:szCs w:val="24"/>
          <w:lang w:val="en-IN"/>
        </w:rPr>
        <w:pPrChange w:id="2603" w:author="mananarora1571@gmail.com" w:date="2021-05-30T15:12:00Z">
          <w:pPr/>
        </w:pPrChange>
      </w:pPr>
      <w:r w:rsidRPr="00DE39BA">
        <w:rPr>
          <w:rFonts w:eastAsia="Calibri"/>
          <w:bCs/>
          <w:szCs w:val="24"/>
          <w:lang w:val="en-IN"/>
        </w:rPr>
        <w:t xml:space="preserve">        network_mode: "host"</w:t>
      </w:r>
    </w:p>
    <w:p w14:paraId="2330EB52" w14:textId="77777777" w:rsidR="001F12BE" w:rsidRPr="00DE39BA" w:rsidRDefault="001F12BE" w:rsidP="00F535CA">
      <w:pPr>
        <w:widowControl w:val="0"/>
        <w:rPr>
          <w:rFonts w:eastAsia="Calibri"/>
          <w:bCs/>
          <w:szCs w:val="24"/>
          <w:lang w:val="en-IN"/>
        </w:rPr>
        <w:pPrChange w:id="2604" w:author="mananarora1571@gmail.com" w:date="2021-05-30T15:12:00Z">
          <w:pPr/>
        </w:pPrChange>
      </w:pPr>
      <w:r w:rsidRPr="00DE39BA">
        <w:rPr>
          <w:rFonts w:eastAsia="Calibri"/>
          <w:bCs/>
          <w:szCs w:val="24"/>
          <w:lang w:val="en-IN"/>
        </w:rPr>
        <w:t xml:space="preserve">    </w:t>
      </w:r>
    </w:p>
    <w:p w14:paraId="26C07392" w14:textId="77777777" w:rsidR="001F12BE" w:rsidRPr="00DE39BA" w:rsidRDefault="001F12BE" w:rsidP="00F535CA">
      <w:pPr>
        <w:widowControl w:val="0"/>
        <w:rPr>
          <w:rFonts w:eastAsia="Calibri"/>
          <w:bCs/>
          <w:szCs w:val="24"/>
          <w:lang w:val="en-IN"/>
        </w:rPr>
        <w:pPrChange w:id="2605" w:author="mananarora1571@gmail.com" w:date="2021-05-30T15:12:00Z">
          <w:pPr/>
        </w:pPrChange>
      </w:pPr>
      <w:r w:rsidRPr="00DE39BA">
        <w:rPr>
          <w:rFonts w:eastAsia="Calibri"/>
          <w:bCs/>
          <w:szCs w:val="24"/>
          <w:lang w:val="en-IN"/>
        </w:rPr>
        <w:t xml:space="preserve">    hotspot-evaluate:</w:t>
      </w:r>
    </w:p>
    <w:p w14:paraId="401E6628" w14:textId="77777777" w:rsidR="001F12BE" w:rsidRPr="00DE39BA" w:rsidRDefault="001F12BE" w:rsidP="00F535CA">
      <w:pPr>
        <w:widowControl w:val="0"/>
        <w:rPr>
          <w:rFonts w:eastAsia="Calibri"/>
          <w:bCs/>
          <w:szCs w:val="24"/>
          <w:lang w:val="en-IN"/>
        </w:rPr>
        <w:pPrChange w:id="2606" w:author="mananarora1571@gmail.com" w:date="2021-05-30T15:12:00Z">
          <w:pPr/>
        </w:pPrChange>
      </w:pPr>
      <w:r w:rsidRPr="00DE39BA">
        <w:rPr>
          <w:rFonts w:eastAsia="Calibri"/>
          <w:bCs/>
          <w:szCs w:val="24"/>
          <w:lang w:val="en-IN"/>
        </w:rPr>
        <w:t xml:space="preserve">        build: hotspot-evaluate/.</w:t>
      </w:r>
    </w:p>
    <w:p w14:paraId="6941D642" w14:textId="77777777" w:rsidR="001F12BE" w:rsidRPr="00DE39BA" w:rsidRDefault="001F12BE" w:rsidP="00F535CA">
      <w:pPr>
        <w:widowControl w:val="0"/>
        <w:rPr>
          <w:rFonts w:eastAsia="Calibri"/>
          <w:bCs/>
          <w:szCs w:val="24"/>
          <w:lang w:val="en-IN"/>
        </w:rPr>
        <w:pPrChange w:id="2607" w:author="mananarora1571@gmail.com" w:date="2021-05-30T15:12:00Z">
          <w:pPr/>
        </w:pPrChange>
      </w:pPr>
      <w:r w:rsidRPr="00DE39BA">
        <w:rPr>
          <w:rFonts w:eastAsia="Calibri"/>
          <w:bCs/>
          <w:szCs w:val="24"/>
          <w:lang w:val="en-IN"/>
        </w:rPr>
        <w:t xml:space="preserve">        container_name: hotspot-evaluate</w:t>
      </w:r>
    </w:p>
    <w:p w14:paraId="613D901A" w14:textId="4064A1F9" w:rsidR="001F12BE" w:rsidRPr="00DE39BA" w:rsidRDefault="001F12BE" w:rsidP="00F535CA">
      <w:pPr>
        <w:widowControl w:val="0"/>
        <w:rPr>
          <w:rFonts w:eastAsia="Calibri"/>
          <w:bCs/>
          <w:szCs w:val="24"/>
          <w:lang w:val="en-IN"/>
        </w:rPr>
        <w:pPrChange w:id="2608" w:author="mananarora1571@gmail.com" w:date="2021-05-30T15:12:00Z">
          <w:pPr/>
        </w:pPrChange>
      </w:pPr>
      <w:r w:rsidRPr="00DE39BA">
        <w:rPr>
          <w:rFonts w:eastAsia="Calibri"/>
          <w:bCs/>
          <w:szCs w:val="24"/>
          <w:lang w:val="en-IN"/>
        </w:rPr>
        <w:t xml:space="preserve">        network_mode: "host"</w:t>
      </w:r>
    </w:p>
    <w:p w14:paraId="6FA697DC" w14:textId="5CDECFA3" w:rsidR="001F12BE" w:rsidRPr="00DE39BA" w:rsidRDefault="001F12BE" w:rsidP="00F535CA">
      <w:pPr>
        <w:widowControl w:val="0"/>
        <w:rPr>
          <w:rFonts w:eastAsia="Calibri"/>
          <w:bCs/>
          <w:szCs w:val="24"/>
          <w:lang w:val="en-IN"/>
        </w:rPr>
        <w:pPrChange w:id="2609" w:author="mananarora1571@gmail.com" w:date="2021-05-30T15:12:00Z">
          <w:pPr/>
        </w:pPrChange>
      </w:pPr>
    </w:p>
    <w:p w14:paraId="6AD07ED9" w14:textId="5B9F347B" w:rsidR="001F12BE" w:rsidRPr="00DE39BA" w:rsidRDefault="001F12BE" w:rsidP="00F535CA">
      <w:pPr>
        <w:widowControl w:val="0"/>
        <w:rPr>
          <w:rFonts w:eastAsia="Calibri"/>
          <w:bCs/>
          <w:szCs w:val="24"/>
          <w:lang w:val="en-IN"/>
        </w:rPr>
        <w:pPrChange w:id="2610" w:author="mananarora1571@gmail.com" w:date="2021-05-30T15:12:00Z">
          <w:pPr/>
        </w:pPrChange>
      </w:pPr>
    </w:p>
    <w:p w14:paraId="05AD3106" w14:textId="6ADC5A84" w:rsidR="001F12BE" w:rsidRPr="00DE39BA" w:rsidRDefault="001F12BE" w:rsidP="00F535CA">
      <w:pPr>
        <w:widowControl w:val="0"/>
        <w:rPr>
          <w:rFonts w:eastAsia="Calibri"/>
          <w:b/>
          <w:szCs w:val="24"/>
          <w:u w:val="single"/>
          <w:lang w:val="en-IN"/>
        </w:rPr>
        <w:pPrChange w:id="2611" w:author="mananarora1571@gmail.com" w:date="2021-05-30T15:12:00Z">
          <w:pPr/>
        </w:pPrChange>
      </w:pPr>
      <w:r w:rsidRPr="00DE39BA">
        <w:rPr>
          <w:rFonts w:eastAsia="Calibri"/>
          <w:b/>
          <w:szCs w:val="24"/>
          <w:u w:val="single"/>
          <w:lang w:val="en-IN"/>
        </w:rPr>
        <w:t>COVID-API.PY</w:t>
      </w:r>
    </w:p>
    <w:p w14:paraId="1A3BCE12" w14:textId="22897A3C" w:rsidR="001F12BE" w:rsidRPr="00DE39BA" w:rsidRDefault="001F12BE" w:rsidP="00F535CA">
      <w:pPr>
        <w:widowControl w:val="0"/>
        <w:rPr>
          <w:rFonts w:eastAsia="Calibri"/>
          <w:bCs/>
          <w:szCs w:val="24"/>
          <w:lang w:val="en-IN"/>
        </w:rPr>
        <w:pPrChange w:id="2612" w:author="mananarora1571@gmail.com" w:date="2021-05-30T15:12:00Z">
          <w:pPr/>
        </w:pPrChange>
      </w:pPr>
    </w:p>
    <w:p w14:paraId="7221F75C" w14:textId="77777777" w:rsidR="001F12BE" w:rsidRPr="00DE39BA" w:rsidRDefault="001F12BE" w:rsidP="00F535CA">
      <w:pPr>
        <w:widowControl w:val="0"/>
        <w:rPr>
          <w:rFonts w:eastAsia="Calibri"/>
          <w:bCs/>
          <w:szCs w:val="24"/>
          <w:lang w:val="en-IN"/>
        </w:rPr>
        <w:pPrChange w:id="2613" w:author="mananarora1571@gmail.com" w:date="2021-05-30T15:12:00Z">
          <w:pPr/>
        </w:pPrChange>
      </w:pPr>
      <w:r w:rsidRPr="00DE39BA">
        <w:rPr>
          <w:rFonts w:eastAsia="Calibri"/>
          <w:bCs/>
          <w:szCs w:val="24"/>
          <w:lang w:val="en-IN"/>
        </w:rPr>
        <w:t>from datetime import datetime, timedelta</w:t>
      </w:r>
    </w:p>
    <w:p w14:paraId="1C1B745E" w14:textId="77777777" w:rsidR="001F12BE" w:rsidRPr="00DE39BA" w:rsidRDefault="001F12BE" w:rsidP="00F535CA">
      <w:pPr>
        <w:widowControl w:val="0"/>
        <w:rPr>
          <w:rFonts w:eastAsia="Calibri"/>
          <w:bCs/>
          <w:szCs w:val="24"/>
          <w:lang w:val="en-IN"/>
        </w:rPr>
        <w:pPrChange w:id="2614" w:author="mananarora1571@gmail.com" w:date="2021-05-30T15:12:00Z">
          <w:pPr/>
        </w:pPrChange>
      </w:pPr>
      <w:r w:rsidRPr="00DE39BA">
        <w:rPr>
          <w:rFonts w:eastAsia="Calibri"/>
          <w:bCs/>
          <w:szCs w:val="24"/>
          <w:lang w:val="en-IN"/>
        </w:rPr>
        <w:t>from typing import Optional</w:t>
      </w:r>
    </w:p>
    <w:p w14:paraId="644BFC02" w14:textId="77777777" w:rsidR="001F12BE" w:rsidRPr="00DE39BA" w:rsidRDefault="001F12BE" w:rsidP="00F535CA">
      <w:pPr>
        <w:widowControl w:val="0"/>
        <w:rPr>
          <w:rFonts w:eastAsia="Calibri"/>
          <w:bCs/>
          <w:szCs w:val="24"/>
          <w:lang w:val="en-IN"/>
        </w:rPr>
        <w:pPrChange w:id="2615" w:author="mananarora1571@gmail.com" w:date="2021-05-30T15:12:00Z">
          <w:pPr/>
        </w:pPrChange>
      </w:pPr>
      <w:r w:rsidRPr="00DE39BA">
        <w:rPr>
          <w:rFonts w:eastAsia="Calibri"/>
          <w:bCs/>
          <w:szCs w:val="24"/>
          <w:lang w:val="en-IN"/>
        </w:rPr>
        <w:t>import uvicorn</w:t>
      </w:r>
    </w:p>
    <w:p w14:paraId="520FCBF7" w14:textId="77777777" w:rsidR="001F12BE" w:rsidRPr="00DE39BA" w:rsidRDefault="001F12BE" w:rsidP="00F535CA">
      <w:pPr>
        <w:widowControl w:val="0"/>
        <w:rPr>
          <w:rFonts w:eastAsia="Calibri"/>
          <w:bCs/>
          <w:szCs w:val="24"/>
          <w:lang w:val="en-IN"/>
        </w:rPr>
        <w:pPrChange w:id="2616" w:author="mananarora1571@gmail.com" w:date="2021-05-30T15:12:00Z">
          <w:pPr/>
        </w:pPrChange>
      </w:pPr>
      <w:r w:rsidRPr="00DE39BA">
        <w:rPr>
          <w:rFonts w:eastAsia="Calibri"/>
          <w:bCs/>
          <w:szCs w:val="24"/>
          <w:lang w:val="en-IN"/>
        </w:rPr>
        <w:t>from fastapi import Depends, FastAPI, HTTPException, status</w:t>
      </w:r>
    </w:p>
    <w:p w14:paraId="4310AA82" w14:textId="77777777" w:rsidR="001F12BE" w:rsidRPr="00DE39BA" w:rsidRDefault="001F12BE" w:rsidP="00F535CA">
      <w:pPr>
        <w:widowControl w:val="0"/>
        <w:rPr>
          <w:rFonts w:eastAsia="Calibri"/>
          <w:bCs/>
          <w:szCs w:val="24"/>
          <w:lang w:val="en-IN"/>
        </w:rPr>
        <w:pPrChange w:id="2617" w:author="mananarora1571@gmail.com" w:date="2021-05-30T15:12:00Z">
          <w:pPr/>
        </w:pPrChange>
      </w:pPr>
      <w:r w:rsidRPr="00DE39BA">
        <w:rPr>
          <w:rFonts w:eastAsia="Calibri"/>
          <w:bCs/>
          <w:szCs w:val="24"/>
          <w:lang w:val="en-IN"/>
        </w:rPr>
        <w:t>from fastapi.security import OAuth2PasswordBearer</w:t>
      </w:r>
    </w:p>
    <w:p w14:paraId="716A06A7" w14:textId="77777777" w:rsidR="001F12BE" w:rsidRPr="00DE39BA" w:rsidRDefault="001F12BE" w:rsidP="00F535CA">
      <w:pPr>
        <w:widowControl w:val="0"/>
        <w:rPr>
          <w:rFonts w:eastAsia="Calibri"/>
          <w:bCs/>
          <w:szCs w:val="24"/>
          <w:lang w:val="en-IN"/>
        </w:rPr>
        <w:pPrChange w:id="2618" w:author="mananarora1571@gmail.com" w:date="2021-05-30T15:12:00Z">
          <w:pPr/>
        </w:pPrChange>
      </w:pPr>
      <w:r w:rsidRPr="00DE39BA">
        <w:rPr>
          <w:rFonts w:eastAsia="Calibri"/>
          <w:bCs/>
          <w:szCs w:val="24"/>
          <w:lang w:val="en-IN"/>
        </w:rPr>
        <w:t>from jose import jwt</w:t>
      </w:r>
    </w:p>
    <w:p w14:paraId="0B8E352C" w14:textId="77777777" w:rsidR="001F12BE" w:rsidRPr="00DE39BA" w:rsidRDefault="001F12BE" w:rsidP="00F535CA">
      <w:pPr>
        <w:widowControl w:val="0"/>
        <w:rPr>
          <w:rFonts w:eastAsia="Calibri"/>
          <w:bCs/>
          <w:szCs w:val="24"/>
          <w:lang w:val="en-IN"/>
        </w:rPr>
        <w:pPrChange w:id="2619" w:author="mananarora1571@gmail.com" w:date="2021-05-30T15:12:00Z">
          <w:pPr/>
        </w:pPrChange>
      </w:pPr>
      <w:r w:rsidRPr="00DE39BA">
        <w:rPr>
          <w:rFonts w:eastAsia="Calibri"/>
          <w:bCs/>
          <w:szCs w:val="24"/>
          <w:lang w:val="en-IN"/>
        </w:rPr>
        <w:t>from passlib.context import CryptContext</w:t>
      </w:r>
    </w:p>
    <w:p w14:paraId="699AA03D" w14:textId="77777777" w:rsidR="001F12BE" w:rsidRPr="00DE39BA" w:rsidRDefault="001F12BE" w:rsidP="00F535CA">
      <w:pPr>
        <w:widowControl w:val="0"/>
        <w:rPr>
          <w:rFonts w:eastAsia="Calibri"/>
          <w:bCs/>
          <w:szCs w:val="24"/>
          <w:lang w:val="en-IN"/>
        </w:rPr>
        <w:pPrChange w:id="2620" w:author="mananarora1571@gmail.com" w:date="2021-05-30T15:12:00Z">
          <w:pPr/>
        </w:pPrChange>
      </w:pPr>
      <w:r w:rsidRPr="00DE39BA">
        <w:rPr>
          <w:rFonts w:eastAsia="Calibri"/>
          <w:bCs/>
          <w:szCs w:val="24"/>
          <w:lang w:val="en-IN"/>
        </w:rPr>
        <w:t>from pydantic import BaseModel</w:t>
      </w:r>
    </w:p>
    <w:p w14:paraId="6C023A65" w14:textId="77777777" w:rsidR="001F12BE" w:rsidRPr="00DE39BA" w:rsidRDefault="001F12BE" w:rsidP="00F535CA">
      <w:pPr>
        <w:widowControl w:val="0"/>
        <w:rPr>
          <w:rFonts w:eastAsia="Calibri"/>
          <w:bCs/>
          <w:szCs w:val="24"/>
          <w:lang w:val="en-IN"/>
        </w:rPr>
        <w:pPrChange w:id="2621" w:author="mananarora1571@gmail.com" w:date="2021-05-30T15:12:00Z">
          <w:pPr/>
        </w:pPrChange>
      </w:pPr>
      <w:r w:rsidRPr="00DE39BA">
        <w:rPr>
          <w:rFonts w:eastAsia="Calibri"/>
          <w:bCs/>
          <w:szCs w:val="24"/>
          <w:lang w:val="en-IN"/>
        </w:rPr>
        <w:t>from fastapi.middleware.cors import CORSMiddleware</w:t>
      </w:r>
    </w:p>
    <w:p w14:paraId="2C8726A9" w14:textId="77777777" w:rsidR="001F12BE" w:rsidRPr="00DE39BA" w:rsidRDefault="001F12BE" w:rsidP="00F535CA">
      <w:pPr>
        <w:widowControl w:val="0"/>
        <w:rPr>
          <w:rFonts w:eastAsia="Calibri"/>
          <w:bCs/>
          <w:szCs w:val="24"/>
          <w:lang w:val="en-IN"/>
        </w:rPr>
        <w:pPrChange w:id="2622" w:author="mananarora1571@gmail.com" w:date="2021-05-30T15:12:00Z">
          <w:pPr/>
        </w:pPrChange>
      </w:pPr>
      <w:r w:rsidRPr="00DE39BA">
        <w:rPr>
          <w:rFonts w:eastAsia="Calibri"/>
          <w:bCs/>
          <w:szCs w:val="24"/>
          <w:lang w:val="en-IN"/>
        </w:rPr>
        <w:t>import psycopg2</w:t>
      </w:r>
    </w:p>
    <w:p w14:paraId="57E2DF82" w14:textId="77777777" w:rsidR="001F12BE" w:rsidRPr="00DE39BA" w:rsidRDefault="001F12BE" w:rsidP="00F535CA">
      <w:pPr>
        <w:widowControl w:val="0"/>
        <w:rPr>
          <w:rFonts w:eastAsia="Calibri"/>
          <w:bCs/>
          <w:szCs w:val="24"/>
          <w:lang w:val="en-IN"/>
        </w:rPr>
        <w:pPrChange w:id="2623" w:author="mananarora1571@gmail.com" w:date="2021-05-30T15:12:00Z">
          <w:pPr/>
        </w:pPrChange>
      </w:pPr>
      <w:r w:rsidRPr="00DE39BA">
        <w:rPr>
          <w:rFonts w:eastAsia="Calibri"/>
          <w:bCs/>
          <w:szCs w:val="24"/>
          <w:lang w:val="en-IN"/>
        </w:rPr>
        <w:t>from kafka import KafkaProducer</w:t>
      </w:r>
    </w:p>
    <w:p w14:paraId="35A56E52" w14:textId="77777777" w:rsidR="001F12BE" w:rsidRPr="00DE39BA" w:rsidRDefault="001F12BE" w:rsidP="00F535CA">
      <w:pPr>
        <w:widowControl w:val="0"/>
        <w:rPr>
          <w:rFonts w:eastAsia="Calibri"/>
          <w:bCs/>
          <w:szCs w:val="24"/>
          <w:lang w:val="en-IN"/>
        </w:rPr>
        <w:pPrChange w:id="2624" w:author="mananarora1571@gmail.com" w:date="2021-05-30T15:12:00Z">
          <w:pPr/>
        </w:pPrChange>
      </w:pPr>
      <w:r w:rsidRPr="00DE39BA">
        <w:rPr>
          <w:rFonts w:eastAsia="Calibri"/>
          <w:bCs/>
          <w:szCs w:val="24"/>
          <w:lang w:val="en-IN"/>
        </w:rPr>
        <w:t>from kafka import KafkaConsumer</w:t>
      </w:r>
    </w:p>
    <w:p w14:paraId="26860F71" w14:textId="77777777" w:rsidR="001F12BE" w:rsidRPr="00DE39BA" w:rsidRDefault="001F12BE" w:rsidP="00F535CA">
      <w:pPr>
        <w:widowControl w:val="0"/>
        <w:rPr>
          <w:rFonts w:eastAsia="Calibri"/>
          <w:bCs/>
          <w:szCs w:val="24"/>
          <w:lang w:val="en-IN"/>
        </w:rPr>
        <w:pPrChange w:id="2625" w:author="mananarora1571@gmail.com" w:date="2021-05-30T15:12:00Z">
          <w:pPr/>
        </w:pPrChange>
      </w:pPr>
    </w:p>
    <w:p w14:paraId="000B18C1" w14:textId="77777777" w:rsidR="001F12BE" w:rsidRPr="00DE39BA" w:rsidRDefault="001F12BE" w:rsidP="00F535CA">
      <w:pPr>
        <w:widowControl w:val="0"/>
        <w:rPr>
          <w:rFonts w:eastAsia="Calibri"/>
          <w:bCs/>
          <w:szCs w:val="24"/>
          <w:lang w:val="en-IN"/>
        </w:rPr>
        <w:pPrChange w:id="2626" w:author="mananarora1571@gmail.com" w:date="2021-05-30T15:12:00Z">
          <w:pPr/>
        </w:pPrChange>
      </w:pPr>
      <w:r w:rsidRPr="00DE39BA">
        <w:rPr>
          <w:rFonts w:eastAsia="Calibri"/>
          <w:bCs/>
          <w:szCs w:val="24"/>
          <w:lang w:val="en-IN"/>
        </w:rPr>
        <w:t>consumer = KafkaConsumer("get-hotspot-out")</w:t>
      </w:r>
    </w:p>
    <w:p w14:paraId="44C14827" w14:textId="77777777" w:rsidR="001F12BE" w:rsidRPr="00DE39BA" w:rsidRDefault="001F12BE" w:rsidP="00F535CA">
      <w:pPr>
        <w:widowControl w:val="0"/>
        <w:rPr>
          <w:rFonts w:eastAsia="Calibri"/>
          <w:bCs/>
          <w:szCs w:val="24"/>
          <w:lang w:val="en-IN"/>
        </w:rPr>
        <w:pPrChange w:id="2627" w:author="mananarora1571@gmail.com" w:date="2021-05-30T15:12:00Z">
          <w:pPr/>
        </w:pPrChange>
      </w:pPr>
      <w:r w:rsidRPr="00DE39BA">
        <w:rPr>
          <w:rFonts w:eastAsia="Calibri"/>
          <w:bCs/>
          <w:szCs w:val="24"/>
          <w:lang w:val="en-IN"/>
        </w:rPr>
        <w:t>producer = KafkaProducer(bootstrap_servers='localhost:9092')</w:t>
      </w:r>
    </w:p>
    <w:p w14:paraId="45F9E82B" w14:textId="77777777" w:rsidR="001F12BE" w:rsidRPr="00DE39BA" w:rsidRDefault="001F12BE" w:rsidP="00F535CA">
      <w:pPr>
        <w:widowControl w:val="0"/>
        <w:rPr>
          <w:rFonts w:eastAsia="Calibri"/>
          <w:bCs/>
          <w:szCs w:val="24"/>
          <w:lang w:val="en-IN"/>
        </w:rPr>
        <w:pPrChange w:id="2628" w:author="mananarora1571@gmail.com" w:date="2021-05-30T15:12:00Z">
          <w:pPr/>
        </w:pPrChange>
      </w:pPr>
      <w:r w:rsidRPr="00DE39BA">
        <w:rPr>
          <w:rFonts w:eastAsia="Calibri"/>
          <w:bCs/>
          <w:szCs w:val="24"/>
          <w:lang w:val="en-IN"/>
        </w:rPr>
        <w:t># import time</w:t>
      </w:r>
    </w:p>
    <w:p w14:paraId="1F4CA598" w14:textId="77777777" w:rsidR="001F12BE" w:rsidRPr="00DE39BA" w:rsidRDefault="001F12BE" w:rsidP="00F535CA">
      <w:pPr>
        <w:widowControl w:val="0"/>
        <w:rPr>
          <w:rFonts w:eastAsia="Calibri"/>
          <w:bCs/>
          <w:szCs w:val="24"/>
          <w:lang w:val="en-IN"/>
        </w:rPr>
        <w:pPrChange w:id="2629" w:author="mananarora1571@gmail.com" w:date="2021-05-30T15:12:00Z">
          <w:pPr/>
        </w:pPrChange>
      </w:pPr>
    </w:p>
    <w:p w14:paraId="5A79883E" w14:textId="77777777" w:rsidR="001F12BE" w:rsidRPr="00DE39BA" w:rsidRDefault="001F12BE" w:rsidP="00F535CA">
      <w:pPr>
        <w:widowControl w:val="0"/>
        <w:rPr>
          <w:rFonts w:eastAsia="Calibri"/>
          <w:bCs/>
          <w:szCs w:val="24"/>
          <w:lang w:val="en-IN"/>
        </w:rPr>
        <w:pPrChange w:id="2630" w:author="mananarora1571@gmail.com" w:date="2021-05-30T15:12:00Z">
          <w:pPr/>
        </w:pPrChange>
      </w:pPr>
      <w:r w:rsidRPr="00DE39BA">
        <w:rPr>
          <w:rFonts w:eastAsia="Calibri"/>
          <w:bCs/>
          <w:szCs w:val="24"/>
          <w:lang w:val="en-IN"/>
        </w:rPr>
        <w:t># time.sleep(20)</w:t>
      </w:r>
    </w:p>
    <w:p w14:paraId="036C8C11" w14:textId="77777777" w:rsidR="001F12BE" w:rsidRPr="00DE39BA" w:rsidRDefault="001F12BE" w:rsidP="00F535CA">
      <w:pPr>
        <w:widowControl w:val="0"/>
        <w:rPr>
          <w:rFonts w:eastAsia="Calibri"/>
          <w:bCs/>
          <w:szCs w:val="24"/>
          <w:lang w:val="en-IN"/>
        </w:rPr>
        <w:pPrChange w:id="2631" w:author="mananarora1571@gmail.com" w:date="2021-05-30T15:12:00Z">
          <w:pPr/>
        </w:pPrChange>
      </w:pPr>
      <w:r w:rsidRPr="00DE39BA">
        <w:rPr>
          <w:rFonts w:eastAsia="Calibri"/>
          <w:bCs/>
          <w:szCs w:val="24"/>
          <w:lang w:val="en-IN"/>
        </w:rPr>
        <w:t>print("Running Api")</w:t>
      </w:r>
    </w:p>
    <w:p w14:paraId="76461DF9" w14:textId="77777777" w:rsidR="001F12BE" w:rsidRPr="00DE39BA" w:rsidRDefault="001F12BE" w:rsidP="00F535CA">
      <w:pPr>
        <w:widowControl w:val="0"/>
        <w:rPr>
          <w:rFonts w:eastAsia="Calibri"/>
          <w:bCs/>
          <w:szCs w:val="24"/>
          <w:lang w:val="en-IN"/>
        </w:rPr>
        <w:pPrChange w:id="2632" w:author="mananarora1571@gmail.com" w:date="2021-05-30T15:12:00Z">
          <w:pPr/>
        </w:pPrChange>
      </w:pPr>
    </w:p>
    <w:p w14:paraId="7AF8C354" w14:textId="77777777" w:rsidR="001F12BE" w:rsidRPr="00DE39BA" w:rsidRDefault="001F12BE" w:rsidP="00F535CA">
      <w:pPr>
        <w:widowControl w:val="0"/>
        <w:rPr>
          <w:rFonts w:eastAsia="Calibri"/>
          <w:bCs/>
          <w:szCs w:val="24"/>
          <w:lang w:val="en-IN"/>
        </w:rPr>
        <w:pPrChange w:id="2633" w:author="mananarora1571@gmail.com" w:date="2021-05-30T15:12:00Z">
          <w:pPr/>
        </w:pPrChange>
      </w:pPr>
      <w:r w:rsidRPr="00DE39BA">
        <w:rPr>
          <w:rFonts w:eastAsia="Calibri"/>
          <w:bCs/>
          <w:szCs w:val="24"/>
          <w:lang w:val="en-IN"/>
        </w:rPr>
        <w:t>connection = psycopg2.connect(host="localhost", port=5432,</w:t>
      </w:r>
    </w:p>
    <w:p w14:paraId="346A60AE" w14:textId="77777777" w:rsidR="001F12BE" w:rsidRPr="00DE39BA" w:rsidRDefault="001F12BE" w:rsidP="00F535CA">
      <w:pPr>
        <w:widowControl w:val="0"/>
        <w:rPr>
          <w:rFonts w:eastAsia="Calibri"/>
          <w:bCs/>
          <w:szCs w:val="24"/>
          <w:lang w:val="en-IN"/>
        </w:rPr>
        <w:pPrChange w:id="2634" w:author="mananarora1571@gmail.com" w:date="2021-05-30T15:12:00Z">
          <w:pPr/>
        </w:pPrChange>
      </w:pPr>
      <w:r w:rsidRPr="00DE39BA">
        <w:rPr>
          <w:rFonts w:eastAsia="Calibri"/>
          <w:bCs/>
          <w:szCs w:val="24"/>
          <w:lang w:val="en-IN"/>
        </w:rPr>
        <w:t xml:space="preserve">                            database="post-pandemic-db", user="postgres", password="7878")</w:t>
      </w:r>
    </w:p>
    <w:p w14:paraId="700BD417" w14:textId="77777777" w:rsidR="001F12BE" w:rsidRPr="00DE39BA" w:rsidRDefault="001F12BE" w:rsidP="00F535CA">
      <w:pPr>
        <w:widowControl w:val="0"/>
        <w:rPr>
          <w:rFonts w:eastAsia="Calibri"/>
          <w:bCs/>
          <w:szCs w:val="24"/>
          <w:lang w:val="en-IN"/>
        </w:rPr>
        <w:pPrChange w:id="2635" w:author="mananarora1571@gmail.com" w:date="2021-05-30T15:12:00Z">
          <w:pPr/>
        </w:pPrChange>
      </w:pPr>
      <w:r w:rsidRPr="00DE39BA">
        <w:rPr>
          <w:rFonts w:eastAsia="Calibri"/>
          <w:bCs/>
          <w:szCs w:val="24"/>
          <w:lang w:val="en-IN"/>
        </w:rPr>
        <w:t>cursor = connection.cursor()</w:t>
      </w:r>
    </w:p>
    <w:p w14:paraId="10D4713E" w14:textId="77777777" w:rsidR="001F12BE" w:rsidRPr="00DE39BA" w:rsidRDefault="001F12BE" w:rsidP="00F535CA">
      <w:pPr>
        <w:widowControl w:val="0"/>
        <w:rPr>
          <w:rFonts w:eastAsia="Calibri"/>
          <w:bCs/>
          <w:szCs w:val="24"/>
          <w:lang w:val="en-IN"/>
        </w:rPr>
        <w:pPrChange w:id="2636" w:author="mananarora1571@gmail.com" w:date="2021-05-30T15:12:00Z">
          <w:pPr/>
        </w:pPrChange>
      </w:pPr>
    </w:p>
    <w:p w14:paraId="410906CE" w14:textId="77777777" w:rsidR="001F12BE" w:rsidRPr="00DE39BA" w:rsidRDefault="001F12BE" w:rsidP="00F535CA">
      <w:pPr>
        <w:widowControl w:val="0"/>
        <w:rPr>
          <w:rFonts w:eastAsia="Calibri"/>
          <w:bCs/>
          <w:szCs w:val="24"/>
          <w:lang w:val="en-IN"/>
        </w:rPr>
        <w:pPrChange w:id="2637" w:author="mananarora1571@gmail.com" w:date="2021-05-30T15:12:00Z">
          <w:pPr/>
        </w:pPrChange>
      </w:pPr>
      <w:r w:rsidRPr="00DE39BA">
        <w:rPr>
          <w:rFonts w:eastAsia="Calibri"/>
          <w:bCs/>
          <w:szCs w:val="24"/>
          <w:lang w:val="en-IN"/>
        </w:rPr>
        <w:t>oauth2_scheme = OAuth2PasswordBearer(tokenUrl= 'token')</w:t>
      </w:r>
    </w:p>
    <w:p w14:paraId="1256D7EB" w14:textId="77777777" w:rsidR="001F12BE" w:rsidRPr="00DE39BA" w:rsidRDefault="001F12BE" w:rsidP="00F535CA">
      <w:pPr>
        <w:widowControl w:val="0"/>
        <w:rPr>
          <w:rFonts w:eastAsia="Calibri"/>
          <w:bCs/>
          <w:szCs w:val="24"/>
          <w:lang w:val="en-IN"/>
        </w:rPr>
        <w:pPrChange w:id="2638" w:author="mananarora1571@gmail.com" w:date="2021-05-30T15:12:00Z">
          <w:pPr/>
        </w:pPrChange>
      </w:pPr>
    </w:p>
    <w:p w14:paraId="28A60600" w14:textId="77777777" w:rsidR="001F12BE" w:rsidRPr="00DE39BA" w:rsidRDefault="001F12BE" w:rsidP="00F535CA">
      <w:pPr>
        <w:widowControl w:val="0"/>
        <w:rPr>
          <w:rFonts w:eastAsia="Calibri"/>
          <w:bCs/>
          <w:szCs w:val="24"/>
          <w:lang w:val="en-IN"/>
        </w:rPr>
        <w:pPrChange w:id="2639" w:author="mananarora1571@gmail.com" w:date="2021-05-30T15:12:00Z">
          <w:pPr/>
        </w:pPrChange>
      </w:pPr>
      <w:r w:rsidRPr="00DE39BA">
        <w:rPr>
          <w:rFonts w:eastAsia="Calibri"/>
          <w:bCs/>
          <w:szCs w:val="24"/>
          <w:lang w:val="en-IN"/>
        </w:rPr>
        <w:t>app = FastAPI()</w:t>
      </w:r>
    </w:p>
    <w:p w14:paraId="0440E740" w14:textId="77777777" w:rsidR="001F12BE" w:rsidRPr="00DE39BA" w:rsidRDefault="001F12BE" w:rsidP="00F535CA">
      <w:pPr>
        <w:widowControl w:val="0"/>
        <w:rPr>
          <w:rFonts w:eastAsia="Calibri"/>
          <w:bCs/>
          <w:szCs w:val="24"/>
          <w:lang w:val="en-IN"/>
        </w:rPr>
        <w:pPrChange w:id="2640" w:author="mananarora1571@gmail.com" w:date="2021-05-30T15:12:00Z">
          <w:pPr/>
        </w:pPrChange>
      </w:pPr>
    </w:p>
    <w:p w14:paraId="48F42D09" w14:textId="77777777" w:rsidR="001F12BE" w:rsidRPr="00DE39BA" w:rsidRDefault="001F12BE" w:rsidP="00F535CA">
      <w:pPr>
        <w:widowControl w:val="0"/>
        <w:rPr>
          <w:rFonts w:eastAsia="Calibri"/>
          <w:bCs/>
          <w:szCs w:val="24"/>
          <w:lang w:val="en-IN"/>
        </w:rPr>
        <w:pPrChange w:id="2641" w:author="mananarora1571@gmail.com" w:date="2021-05-30T15:12:00Z">
          <w:pPr/>
        </w:pPrChange>
      </w:pPr>
      <w:r w:rsidRPr="00DE39BA">
        <w:rPr>
          <w:rFonts w:eastAsia="Calibri"/>
          <w:bCs/>
          <w:szCs w:val="24"/>
          <w:lang w:val="en-IN"/>
        </w:rPr>
        <w:t>app.add_middleware(</w:t>
      </w:r>
    </w:p>
    <w:p w14:paraId="5A70813E" w14:textId="77777777" w:rsidR="001F12BE" w:rsidRPr="00DE39BA" w:rsidRDefault="001F12BE" w:rsidP="00F535CA">
      <w:pPr>
        <w:widowControl w:val="0"/>
        <w:rPr>
          <w:rFonts w:eastAsia="Calibri"/>
          <w:bCs/>
          <w:szCs w:val="24"/>
          <w:lang w:val="en-IN"/>
        </w:rPr>
        <w:pPrChange w:id="2642" w:author="mananarora1571@gmail.com" w:date="2021-05-30T15:12:00Z">
          <w:pPr/>
        </w:pPrChange>
      </w:pPr>
      <w:r w:rsidRPr="00DE39BA">
        <w:rPr>
          <w:rFonts w:eastAsia="Calibri"/>
          <w:bCs/>
          <w:szCs w:val="24"/>
          <w:lang w:val="en-IN"/>
        </w:rPr>
        <w:t xml:space="preserve">    CORSMiddleware,</w:t>
      </w:r>
    </w:p>
    <w:p w14:paraId="291B1299" w14:textId="77777777" w:rsidR="001F12BE" w:rsidRPr="00DE39BA" w:rsidRDefault="001F12BE" w:rsidP="00F535CA">
      <w:pPr>
        <w:widowControl w:val="0"/>
        <w:rPr>
          <w:rFonts w:eastAsia="Calibri"/>
          <w:bCs/>
          <w:szCs w:val="24"/>
          <w:lang w:val="en-IN"/>
        </w:rPr>
        <w:pPrChange w:id="2643" w:author="mananarora1571@gmail.com" w:date="2021-05-30T15:12:00Z">
          <w:pPr/>
        </w:pPrChange>
      </w:pPr>
      <w:r w:rsidRPr="00DE39BA">
        <w:rPr>
          <w:rFonts w:eastAsia="Calibri"/>
          <w:bCs/>
          <w:szCs w:val="24"/>
          <w:lang w:val="en-IN"/>
        </w:rPr>
        <w:t xml:space="preserve">    allow_origins=["*"],</w:t>
      </w:r>
    </w:p>
    <w:p w14:paraId="0EA540B7" w14:textId="77777777" w:rsidR="001F12BE" w:rsidRPr="00DE39BA" w:rsidRDefault="001F12BE" w:rsidP="00F535CA">
      <w:pPr>
        <w:widowControl w:val="0"/>
        <w:rPr>
          <w:rFonts w:eastAsia="Calibri"/>
          <w:bCs/>
          <w:szCs w:val="24"/>
          <w:lang w:val="en-IN"/>
        </w:rPr>
        <w:pPrChange w:id="2644" w:author="mananarora1571@gmail.com" w:date="2021-05-30T15:12:00Z">
          <w:pPr/>
        </w:pPrChange>
      </w:pPr>
      <w:r w:rsidRPr="00DE39BA">
        <w:rPr>
          <w:rFonts w:eastAsia="Calibri"/>
          <w:bCs/>
          <w:szCs w:val="24"/>
          <w:lang w:val="en-IN"/>
        </w:rPr>
        <w:t xml:space="preserve">    allow_credentials=True,</w:t>
      </w:r>
    </w:p>
    <w:p w14:paraId="74B06ABE" w14:textId="77777777" w:rsidR="001F12BE" w:rsidRPr="00DE39BA" w:rsidRDefault="001F12BE" w:rsidP="00F535CA">
      <w:pPr>
        <w:widowControl w:val="0"/>
        <w:rPr>
          <w:rFonts w:eastAsia="Calibri"/>
          <w:bCs/>
          <w:szCs w:val="24"/>
          <w:lang w:val="en-IN"/>
        </w:rPr>
        <w:pPrChange w:id="2645" w:author="mananarora1571@gmail.com" w:date="2021-05-30T15:12:00Z">
          <w:pPr/>
        </w:pPrChange>
      </w:pPr>
      <w:r w:rsidRPr="00DE39BA">
        <w:rPr>
          <w:rFonts w:eastAsia="Calibri"/>
          <w:bCs/>
          <w:szCs w:val="24"/>
          <w:lang w:val="en-IN"/>
        </w:rPr>
        <w:t xml:space="preserve">    allow_methods=["*"],</w:t>
      </w:r>
    </w:p>
    <w:p w14:paraId="2EFBF90E" w14:textId="77777777" w:rsidR="001F12BE" w:rsidRPr="00DE39BA" w:rsidRDefault="001F12BE" w:rsidP="00F535CA">
      <w:pPr>
        <w:widowControl w:val="0"/>
        <w:rPr>
          <w:rFonts w:eastAsia="Calibri"/>
          <w:bCs/>
          <w:szCs w:val="24"/>
          <w:lang w:val="en-IN"/>
        </w:rPr>
        <w:pPrChange w:id="2646" w:author="mananarora1571@gmail.com" w:date="2021-05-30T15:12:00Z">
          <w:pPr/>
        </w:pPrChange>
      </w:pPr>
      <w:r w:rsidRPr="00DE39BA">
        <w:rPr>
          <w:rFonts w:eastAsia="Calibri"/>
          <w:bCs/>
          <w:szCs w:val="24"/>
          <w:lang w:val="en-IN"/>
        </w:rPr>
        <w:t xml:space="preserve">    allow_headers=["*"],</w:t>
      </w:r>
    </w:p>
    <w:p w14:paraId="138E55A5" w14:textId="77777777" w:rsidR="001F12BE" w:rsidRPr="00DE39BA" w:rsidRDefault="001F12BE" w:rsidP="00F535CA">
      <w:pPr>
        <w:widowControl w:val="0"/>
        <w:rPr>
          <w:rFonts w:eastAsia="Calibri"/>
          <w:bCs/>
          <w:szCs w:val="24"/>
          <w:lang w:val="en-IN"/>
        </w:rPr>
        <w:pPrChange w:id="2647" w:author="mananarora1571@gmail.com" w:date="2021-05-30T15:12:00Z">
          <w:pPr/>
        </w:pPrChange>
      </w:pPr>
      <w:r w:rsidRPr="00DE39BA">
        <w:rPr>
          <w:rFonts w:eastAsia="Calibri"/>
          <w:bCs/>
          <w:szCs w:val="24"/>
          <w:lang w:val="en-IN"/>
        </w:rPr>
        <w:t>)</w:t>
      </w:r>
    </w:p>
    <w:p w14:paraId="56786053" w14:textId="77777777" w:rsidR="001F12BE" w:rsidRPr="00DE39BA" w:rsidRDefault="001F12BE" w:rsidP="00F535CA">
      <w:pPr>
        <w:widowControl w:val="0"/>
        <w:rPr>
          <w:rFonts w:eastAsia="Calibri"/>
          <w:bCs/>
          <w:szCs w:val="24"/>
          <w:lang w:val="en-IN"/>
        </w:rPr>
        <w:pPrChange w:id="2648" w:author="mananarora1571@gmail.com" w:date="2021-05-30T15:12:00Z">
          <w:pPr/>
        </w:pPrChange>
      </w:pPr>
    </w:p>
    <w:p w14:paraId="631431A2" w14:textId="77777777" w:rsidR="001F12BE" w:rsidRPr="00DE39BA" w:rsidRDefault="001F12BE" w:rsidP="00F535CA">
      <w:pPr>
        <w:widowControl w:val="0"/>
        <w:rPr>
          <w:rFonts w:eastAsia="Calibri"/>
          <w:bCs/>
          <w:szCs w:val="24"/>
          <w:lang w:val="en-IN"/>
        </w:rPr>
        <w:pPrChange w:id="2649" w:author="mananarora1571@gmail.com" w:date="2021-05-30T15:12:00Z">
          <w:pPr/>
        </w:pPrChange>
      </w:pPr>
    </w:p>
    <w:p w14:paraId="18C0F9C2" w14:textId="77777777" w:rsidR="001F12BE" w:rsidRPr="00DE39BA" w:rsidRDefault="001F12BE" w:rsidP="00F535CA">
      <w:pPr>
        <w:widowControl w:val="0"/>
        <w:rPr>
          <w:rFonts w:eastAsia="Calibri"/>
          <w:bCs/>
          <w:szCs w:val="24"/>
          <w:lang w:val="en-IN"/>
        </w:rPr>
        <w:pPrChange w:id="2650" w:author="mananarora1571@gmail.com" w:date="2021-05-30T15:12:00Z">
          <w:pPr/>
        </w:pPrChange>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F535CA">
      <w:pPr>
        <w:widowControl w:val="0"/>
        <w:rPr>
          <w:rFonts w:eastAsia="Calibri"/>
          <w:bCs/>
          <w:szCs w:val="24"/>
          <w:lang w:val="en-IN"/>
        </w:rPr>
        <w:pPrChange w:id="2651" w:author="mananarora1571@gmail.com" w:date="2021-05-30T15:12:00Z">
          <w:pPr/>
        </w:pPrChange>
      </w:pPr>
      <w:r w:rsidRPr="00DE39BA">
        <w:rPr>
          <w:rFonts w:eastAsia="Calibri"/>
          <w:bCs/>
          <w:szCs w:val="24"/>
          <w:lang w:val="en-IN"/>
        </w:rPr>
        <w:t>ALGORITHM = "HS256"</w:t>
      </w:r>
    </w:p>
    <w:p w14:paraId="5B22723E" w14:textId="77777777" w:rsidR="001F12BE" w:rsidRPr="00DE39BA" w:rsidRDefault="001F12BE" w:rsidP="00F535CA">
      <w:pPr>
        <w:widowControl w:val="0"/>
        <w:rPr>
          <w:rFonts w:eastAsia="Calibri"/>
          <w:bCs/>
          <w:szCs w:val="24"/>
          <w:lang w:val="en-IN"/>
        </w:rPr>
        <w:pPrChange w:id="2652" w:author="mananarora1571@gmail.com" w:date="2021-05-30T15:12:00Z">
          <w:pPr/>
        </w:pPrChange>
      </w:pPr>
      <w:r w:rsidRPr="00DE39BA">
        <w:rPr>
          <w:rFonts w:eastAsia="Calibri"/>
          <w:bCs/>
          <w:szCs w:val="24"/>
          <w:lang w:val="en-IN"/>
        </w:rPr>
        <w:lastRenderedPageBreak/>
        <w:t>ACCESS_TOKEN_EXPIRE_HOURS = 100</w:t>
      </w:r>
    </w:p>
    <w:p w14:paraId="538598B4" w14:textId="77777777" w:rsidR="001F12BE" w:rsidRPr="00DE39BA" w:rsidRDefault="001F12BE" w:rsidP="00F535CA">
      <w:pPr>
        <w:widowControl w:val="0"/>
        <w:rPr>
          <w:rFonts w:eastAsia="Calibri"/>
          <w:bCs/>
          <w:szCs w:val="24"/>
          <w:lang w:val="en-IN"/>
        </w:rPr>
        <w:pPrChange w:id="2653" w:author="mananarora1571@gmail.com" w:date="2021-05-30T15:12:00Z">
          <w:pPr/>
        </w:pPrChange>
      </w:pPr>
    </w:p>
    <w:p w14:paraId="4740059C" w14:textId="77777777" w:rsidR="001F12BE" w:rsidRPr="00DE39BA" w:rsidRDefault="001F12BE" w:rsidP="00F535CA">
      <w:pPr>
        <w:widowControl w:val="0"/>
        <w:rPr>
          <w:rFonts w:eastAsia="Calibri"/>
          <w:bCs/>
          <w:szCs w:val="24"/>
          <w:lang w:val="en-IN"/>
        </w:rPr>
        <w:pPrChange w:id="2654" w:author="mananarora1571@gmail.com" w:date="2021-05-30T15:12:00Z">
          <w:pPr/>
        </w:pPrChange>
      </w:pPr>
      <w:r w:rsidRPr="00DE39BA">
        <w:rPr>
          <w:rFonts w:eastAsia="Calibri"/>
          <w:bCs/>
          <w:szCs w:val="24"/>
          <w:lang w:val="en-IN"/>
        </w:rPr>
        <w:t>pwd_context = CryptContext(schemes=["bcrypt"], deprecated="auto")</w:t>
      </w:r>
    </w:p>
    <w:p w14:paraId="7E2411CD" w14:textId="77777777" w:rsidR="001F12BE" w:rsidRPr="00DE39BA" w:rsidRDefault="001F12BE" w:rsidP="00F535CA">
      <w:pPr>
        <w:widowControl w:val="0"/>
        <w:rPr>
          <w:rFonts w:eastAsia="Calibri"/>
          <w:bCs/>
          <w:szCs w:val="24"/>
          <w:lang w:val="en-IN"/>
        </w:rPr>
        <w:pPrChange w:id="2655" w:author="mananarora1571@gmail.com" w:date="2021-05-30T15:12:00Z">
          <w:pPr/>
        </w:pPrChange>
      </w:pPr>
    </w:p>
    <w:p w14:paraId="48CBE766" w14:textId="77777777" w:rsidR="001F12BE" w:rsidRPr="00DE39BA" w:rsidRDefault="001F12BE" w:rsidP="00F535CA">
      <w:pPr>
        <w:widowControl w:val="0"/>
        <w:rPr>
          <w:rFonts w:eastAsia="Calibri"/>
          <w:bCs/>
          <w:szCs w:val="24"/>
          <w:lang w:val="en-IN"/>
        </w:rPr>
        <w:pPrChange w:id="2656" w:author="mananarora1571@gmail.com" w:date="2021-05-30T15:12:00Z">
          <w:pPr/>
        </w:pPrChange>
      </w:pPr>
      <w:r w:rsidRPr="00DE39BA">
        <w:rPr>
          <w:rFonts w:eastAsia="Calibri"/>
          <w:bCs/>
          <w:szCs w:val="24"/>
          <w:lang w:val="en-IN"/>
        </w:rPr>
        <w:t>class Token(BaseModel):</w:t>
      </w:r>
    </w:p>
    <w:p w14:paraId="51790CB2" w14:textId="77777777" w:rsidR="001F12BE" w:rsidRPr="00DE39BA" w:rsidRDefault="001F12BE" w:rsidP="00F535CA">
      <w:pPr>
        <w:widowControl w:val="0"/>
        <w:rPr>
          <w:rFonts w:eastAsia="Calibri"/>
          <w:bCs/>
          <w:szCs w:val="24"/>
          <w:lang w:val="en-IN"/>
        </w:rPr>
        <w:pPrChange w:id="2657" w:author="mananarora1571@gmail.com" w:date="2021-05-30T15:12:00Z">
          <w:pPr/>
        </w:pPrChange>
      </w:pPr>
      <w:r w:rsidRPr="00DE39BA">
        <w:rPr>
          <w:rFonts w:eastAsia="Calibri"/>
          <w:bCs/>
          <w:szCs w:val="24"/>
          <w:lang w:val="en-IN"/>
        </w:rPr>
        <w:t xml:space="preserve">    access_token: str</w:t>
      </w:r>
    </w:p>
    <w:p w14:paraId="2BE8DDEF" w14:textId="77777777" w:rsidR="001F12BE" w:rsidRPr="00DE39BA" w:rsidRDefault="001F12BE" w:rsidP="00F535CA">
      <w:pPr>
        <w:widowControl w:val="0"/>
        <w:rPr>
          <w:rFonts w:eastAsia="Calibri"/>
          <w:bCs/>
          <w:szCs w:val="24"/>
          <w:lang w:val="en-IN"/>
        </w:rPr>
        <w:pPrChange w:id="2658" w:author="mananarora1571@gmail.com" w:date="2021-05-30T15:12:00Z">
          <w:pPr/>
        </w:pPrChange>
      </w:pPr>
      <w:r w:rsidRPr="00DE39BA">
        <w:rPr>
          <w:rFonts w:eastAsia="Calibri"/>
          <w:bCs/>
          <w:szCs w:val="24"/>
          <w:lang w:val="en-IN"/>
        </w:rPr>
        <w:t xml:space="preserve">    token_type: str</w:t>
      </w:r>
    </w:p>
    <w:p w14:paraId="1F96E86D" w14:textId="77777777" w:rsidR="001F12BE" w:rsidRPr="00DE39BA" w:rsidRDefault="001F12BE" w:rsidP="00F535CA">
      <w:pPr>
        <w:widowControl w:val="0"/>
        <w:rPr>
          <w:rFonts w:eastAsia="Calibri"/>
          <w:bCs/>
          <w:szCs w:val="24"/>
          <w:lang w:val="en-IN"/>
        </w:rPr>
        <w:pPrChange w:id="2659" w:author="mananarora1571@gmail.com" w:date="2021-05-30T15:12:00Z">
          <w:pPr/>
        </w:pPrChange>
      </w:pPr>
    </w:p>
    <w:p w14:paraId="7B5F65D3" w14:textId="77777777" w:rsidR="001F12BE" w:rsidRPr="00DE39BA" w:rsidRDefault="001F12BE" w:rsidP="00F535CA">
      <w:pPr>
        <w:widowControl w:val="0"/>
        <w:rPr>
          <w:rFonts w:eastAsia="Calibri"/>
          <w:bCs/>
          <w:szCs w:val="24"/>
          <w:lang w:val="en-IN"/>
        </w:rPr>
        <w:pPrChange w:id="2660" w:author="mananarora1571@gmail.com" w:date="2021-05-30T15:12:00Z">
          <w:pPr/>
        </w:pPrChange>
      </w:pPr>
      <w:r w:rsidRPr="00DE39BA">
        <w:rPr>
          <w:rFonts w:eastAsia="Calibri"/>
          <w:bCs/>
          <w:szCs w:val="24"/>
          <w:lang w:val="en-IN"/>
        </w:rPr>
        <w:t>class User(BaseModel):</w:t>
      </w:r>
    </w:p>
    <w:p w14:paraId="15D253C1" w14:textId="77777777" w:rsidR="001F12BE" w:rsidRPr="00DE39BA" w:rsidRDefault="001F12BE" w:rsidP="00F535CA">
      <w:pPr>
        <w:widowControl w:val="0"/>
        <w:rPr>
          <w:rFonts w:eastAsia="Calibri"/>
          <w:bCs/>
          <w:szCs w:val="24"/>
          <w:lang w:val="en-IN"/>
        </w:rPr>
        <w:pPrChange w:id="2661" w:author="mananarora1571@gmail.com" w:date="2021-05-30T15:12:00Z">
          <w:pPr/>
        </w:pPrChange>
      </w:pPr>
      <w:r w:rsidRPr="00DE39BA">
        <w:rPr>
          <w:rFonts w:eastAsia="Calibri"/>
          <w:bCs/>
          <w:szCs w:val="24"/>
          <w:lang w:val="en-IN"/>
        </w:rPr>
        <w:t xml:space="preserve">    username: str</w:t>
      </w:r>
    </w:p>
    <w:p w14:paraId="40E3CF95" w14:textId="77777777" w:rsidR="001F12BE" w:rsidRPr="00DE39BA" w:rsidRDefault="001F12BE" w:rsidP="00F535CA">
      <w:pPr>
        <w:widowControl w:val="0"/>
        <w:rPr>
          <w:rFonts w:eastAsia="Calibri"/>
          <w:bCs/>
          <w:szCs w:val="24"/>
          <w:lang w:val="en-IN"/>
        </w:rPr>
        <w:pPrChange w:id="2662" w:author="mananarora1571@gmail.com" w:date="2021-05-30T15:12:00Z">
          <w:pPr/>
        </w:pPrChange>
      </w:pPr>
      <w:r w:rsidRPr="00DE39BA">
        <w:rPr>
          <w:rFonts w:eastAsia="Calibri"/>
          <w:bCs/>
          <w:szCs w:val="24"/>
          <w:lang w:val="en-IN"/>
        </w:rPr>
        <w:t xml:space="preserve">    phone_no: int</w:t>
      </w:r>
    </w:p>
    <w:p w14:paraId="7E9F5101" w14:textId="77777777" w:rsidR="001F12BE" w:rsidRPr="00DE39BA" w:rsidRDefault="001F12BE" w:rsidP="00F535CA">
      <w:pPr>
        <w:widowControl w:val="0"/>
        <w:rPr>
          <w:rFonts w:eastAsia="Calibri"/>
          <w:bCs/>
          <w:szCs w:val="24"/>
          <w:lang w:val="en-IN"/>
        </w:rPr>
        <w:pPrChange w:id="2663" w:author="mananarora1571@gmail.com" w:date="2021-05-30T15:12:00Z">
          <w:pPr/>
        </w:pPrChange>
      </w:pPr>
      <w:r w:rsidRPr="00DE39BA">
        <w:rPr>
          <w:rFonts w:eastAsia="Calibri"/>
          <w:bCs/>
          <w:szCs w:val="24"/>
          <w:lang w:val="en-IN"/>
        </w:rPr>
        <w:t xml:space="preserve">    password: str</w:t>
      </w:r>
    </w:p>
    <w:p w14:paraId="40F39750" w14:textId="77777777" w:rsidR="001F12BE" w:rsidRPr="00DE39BA" w:rsidRDefault="001F12BE" w:rsidP="00F535CA">
      <w:pPr>
        <w:widowControl w:val="0"/>
        <w:rPr>
          <w:rFonts w:eastAsia="Calibri"/>
          <w:bCs/>
          <w:szCs w:val="24"/>
          <w:lang w:val="en-IN"/>
        </w:rPr>
        <w:pPrChange w:id="2664" w:author="mananarora1571@gmail.com" w:date="2021-05-30T15:12:00Z">
          <w:pPr/>
        </w:pPrChange>
      </w:pPr>
      <w:r w:rsidRPr="00DE39BA">
        <w:rPr>
          <w:rFonts w:eastAsia="Calibri"/>
          <w:bCs/>
          <w:szCs w:val="24"/>
          <w:lang w:val="en-IN"/>
        </w:rPr>
        <w:t xml:space="preserve">    email: Optional[str] = None</w:t>
      </w:r>
    </w:p>
    <w:p w14:paraId="5C00ACF4" w14:textId="77777777" w:rsidR="001F12BE" w:rsidRPr="00DE39BA" w:rsidRDefault="001F12BE" w:rsidP="00F535CA">
      <w:pPr>
        <w:widowControl w:val="0"/>
        <w:rPr>
          <w:rFonts w:eastAsia="Calibri"/>
          <w:bCs/>
          <w:szCs w:val="24"/>
          <w:lang w:val="en-IN"/>
        </w:rPr>
        <w:pPrChange w:id="2665" w:author="mananarora1571@gmail.com" w:date="2021-05-30T15:12:00Z">
          <w:pPr/>
        </w:pPrChange>
      </w:pPr>
      <w:r w:rsidRPr="00DE39BA">
        <w:rPr>
          <w:rFonts w:eastAsia="Calibri"/>
          <w:bCs/>
          <w:szCs w:val="24"/>
          <w:lang w:val="en-IN"/>
        </w:rPr>
        <w:t xml:space="preserve">    lat: float</w:t>
      </w:r>
    </w:p>
    <w:p w14:paraId="20F80521" w14:textId="77777777" w:rsidR="001F12BE" w:rsidRPr="00DE39BA" w:rsidRDefault="001F12BE" w:rsidP="00F535CA">
      <w:pPr>
        <w:widowControl w:val="0"/>
        <w:rPr>
          <w:rFonts w:eastAsia="Calibri"/>
          <w:bCs/>
          <w:szCs w:val="24"/>
          <w:lang w:val="en-IN"/>
        </w:rPr>
        <w:pPrChange w:id="2666" w:author="mananarora1571@gmail.com" w:date="2021-05-30T15:12:00Z">
          <w:pPr/>
        </w:pPrChange>
      </w:pPr>
      <w:r w:rsidRPr="00DE39BA">
        <w:rPr>
          <w:rFonts w:eastAsia="Calibri"/>
          <w:bCs/>
          <w:szCs w:val="24"/>
          <w:lang w:val="en-IN"/>
        </w:rPr>
        <w:t xml:space="preserve">    longi : float</w:t>
      </w:r>
    </w:p>
    <w:p w14:paraId="65E97976" w14:textId="77777777" w:rsidR="001F12BE" w:rsidRPr="00DE39BA" w:rsidRDefault="001F12BE" w:rsidP="00F535CA">
      <w:pPr>
        <w:widowControl w:val="0"/>
        <w:rPr>
          <w:rFonts w:eastAsia="Calibri"/>
          <w:bCs/>
          <w:szCs w:val="24"/>
          <w:lang w:val="en-IN"/>
        </w:rPr>
        <w:pPrChange w:id="2667" w:author="mananarora1571@gmail.com" w:date="2021-05-30T15:12:00Z">
          <w:pPr/>
        </w:pPrChange>
      </w:pPr>
      <w:r w:rsidRPr="00DE39BA">
        <w:rPr>
          <w:rFonts w:eastAsia="Calibri"/>
          <w:bCs/>
          <w:szCs w:val="24"/>
          <w:lang w:val="en-IN"/>
        </w:rPr>
        <w:t xml:space="preserve">    disabled: Optional[bool] = None</w:t>
      </w:r>
    </w:p>
    <w:p w14:paraId="48E57FBB" w14:textId="77777777" w:rsidR="001F12BE" w:rsidRPr="00DE39BA" w:rsidRDefault="001F12BE" w:rsidP="00F535CA">
      <w:pPr>
        <w:widowControl w:val="0"/>
        <w:rPr>
          <w:rFonts w:eastAsia="Calibri"/>
          <w:bCs/>
          <w:szCs w:val="24"/>
          <w:lang w:val="en-IN"/>
        </w:rPr>
        <w:pPrChange w:id="2668" w:author="mananarora1571@gmail.com" w:date="2021-05-30T15:12:00Z">
          <w:pPr/>
        </w:pPrChange>
      </w:pPr>
    </w:p>
    <w:p w14:paraId="2761F6F0" w14:textId="77777777" w:rsidR="001F12BE" w:rsidRPr="00DE39BA" w:rsidRDefault="001F12BE" w:rsidP="00F535CA">
      <w:pPr>
        <w:widowControl w:val="0"/>
        <w:rPr>
          <w:rFonts w:eastAsia="Calibri"/>
          <w:bCs/>
          <w:szCs w:val="24"/>
          <w:lang w:val="en-IN"/>
        </w:rPr>
        <w:pPrChange w:id="2669" w:author="mananarora1571@gmail.com" w:date="2021-05-30T15:12:00Z">
          <w:pPr/>
        </w:pPrChange>
      </w:pPr>
      <w:r w:rsidRPr="00DE39BA">
        <w:rPr>
          <w:rFonts w:eastAsia="Calibri"/>
          <w:bCs/>
          <w:szCs w:val="24"/>
          <w:lang w:val="en-IN"/>
        </w:rPr>
        <w:t>class Login_user(BaseModel):</w:t>
      </w:r>
    </w:p>
    <w:p w14:paraId="744B0C08" w14:textId="77777777" w:rsidR="001F12BE" w:rsidRPr="00DE39BA" w:rsidRDefault="001F12BE" w:rsidP="00F535CA">
      <w:pPr>
        <w:widowControl w:val="0"/>
        <w:rPr>
          <w:rFonts w:eastAsia="Calibri"/>
          <w:bCs/>
          <w:szCs w:val="24"/>
          <w:lang w:val="en-IN"/>
        </w:rPr>
        <w:pPrChange w:id="2670" w:author="mananarora1571@gmail.com" w:date="2021-05-30T15:12:00Z">
          <w:pPr/>
        </w:pPrChange>
      </w:pPr>
      <w:r w:rsidRPr="00DE39BA">
        <w:rPr>
          <w:rFonts w:eastAsia="Calibri"/>
          <w:bCs/>
          <w:szCs w:val="24"/>
          <w:lang w:val="en-IN"/>
        </w:rPr>
        <w:t xml:space="preserve">    email : str</w:t>
      </w:r>
    </w:p>
    <w:p w14:paraId="7E198D9B" w14:textId="77777777" w:rsidR="001F12BE" w:rsidRPr="00DE39BA" w:rsidRDefault="001F12BE" w:rsidP="00F535CA">
      <w:pPr>
        <w:widowControl w:val="0"/>
        <w:rPr>
          <w:rFonts w:eastAsia="Calibri"/>
          <w:bCs/>
          <w:szCs w:val="24"/>
          <w:lang w:val="en-IN"/>
        </w:rPr>
        <w:pPrChange w:id="2671" w:author="mananarora1571@gmail.com" w:date="2021-05-30T15:12:00Z">
          <w:pPr/>
        </w:pPrChange>
      </w:pPr>
      <w:r w:rsidRPr="00DE39BA">
        <w:rPr>
          <w:rFonts w:eastAsia="Calibri"/>
          <w:bCs/>
          <w:szCs w:val="24"/>
          <w:lang w:val="en-IN"/>
        </w:rPr>
        <w:t xml:space="preserve">    password : str</w:t>
      </w:r>
    </w:p>
    <w:p w14:paraId="355A7982" w14:textId="77777777" w:rsidR="001F12BE" w:rsidRPr="00DE39BA" w:rsidRDefault="001F12BE" w:rsidP="00F535CA">
      <w:pPr>
        <w:widowControl w:val="0"/>
        <w:rPr>
          <w:rFonts w:eastAsia="Calibri"/>
          <w:bCs/>
          <w:szCs w:val="24"/>
          <w:lang w:val="en-IN"/>
        </w:rPr>
        <w:pPrChange w:id="2672" w:author="mananarora1571@gmail.com" w:date="2021-05-30T15:12:00Z">
          <w:pPr/>
        </w:pPrChange>
      </w:pPr>
    </w:p>
    <w:p w14:paraId="6AF42FFD" w14:textId="77777777" w:rsidR="001F12BE" w:rsidRPr="00DE39BA" w:rsidRDefault="001F12BE" w:rsidP="00F535CA">
      <w:pPr>
        <w:widowControl w:val="0"/>
        <w:rPr>
          <w:rFonts w:eastAsia="Calibri"/>
          <w:bCs/>
          <w:szCs w:val="24"/>
          <w:lang w:val="en-IN"/>
        </w:rPr>
        <w:pPrChange w:id="2673" w:author="mananarora1571@gmail.com" w:date="2021-05-30T15:12:00Z">
          <w:pPr/>
        </w:pPrChange>
      </w:pPr>
      <w:r w:rsidRPr="00DE39BA">
        <w:rPr>
          <w:rFonts w:eastAsia="Calibri"/>
          <w:bCs/>
          <w:szCs w:val="24"/>
          <w:lang w:val="en-IN"/>
        </w:rPr>
        <w:t>class Action(BaseModel):</w:t>
      </w:r>
    </w:p>
    <w:p w14:paraId="34E1ECDB" w14:textId="77777777" w:rsidR="001F12BE" w:rsidRPr="00DE39BA" w:rsidRDefault="001F12BE" w:rsidP="00F535CA">
      <w:pPr>
        <w:widowControl w:val="0"/>
        <w:rPr>
          <w:rFonts w:eastAsia="Calibri"/>
          <w:bCs/>
          <w:szCs w:val="24"/>
          <w:lang w:val="en-IN"/>
        </w:rPr>
        <w:pPrChange w:id="2674" w:author="mananarora1571@gmail.com" w:date="2021-05-30T15:12:00Z">
          <w:pPr/>
        </w:pPrChange>
      </w:pPr>
      <w:r w:rsidRPr="00DE39BA">
        <w:rPr>
          <w:rFonts w:eastAsia="Calibri"/>
          <w:bCs/>
          <w:szCs w:val="24"/>
          <w:lang w:val="en-IN"/>
        </w:rPr>
        <w:t xml:space="preserve">    lat : float</w:t>
      </w:r>
    </w:p>
    <w:p w14:paraId="5A484F6B" w14:textId="77777777" w:rsidR="001F12BE" w:rsidRPr="00DE39BA" w:rsidRDefault="001F12BE" w:rsidP="00F535CA">
      <w:pPr>
        <w:widowControl w:val="0"/>
        <w:rPr>
          <w:rFonts w:eastAsia="Calibri"/>
          <w:bCs/>
          <w:szCs w:val="24"/>
          <w:lang w:val="en-IN"/>
        </w:rPr>
        <w:pPrChange w:id="2675" w:author="mananarora1571@gmail.com" w:date="2021-05-30T15:12:00Z">
          <w:pPr/>
        </w:pPrChange>
      </w:pPr>
      <w:r w:rsidRPr="00DE39BA">
        <w:rPr>
          <w:rFonts w:eastAsia="Calibri"/>
          <w:bCs/>
          <w:szCs w:val="24"/>
          <w:lang w:val="en-IN"/>
        </w:rPr>
        <w:t xml:space="preserve">    longi : float</w:t>
      </w:r>
    </w:p>
    <w:p w14:paraId="231BAF1D" w14:textId="77777777" w:rsidR="001F12BE" w:rsidRPr="00DE39BA" w:rsidRDefault="001F12BE" w:rsidP="00F535CA">
      <w:pPr>
        <w:widowControl w:val="0"/>
        <w:rPr>
          <w:rFonts w:eastAsia="Calibri"/>
          <w:bCs/>
          <w:szCs w:val="24"/>
          <w:lang w:val="en-IN"/>
        </w:rPr>
        <w:pPrChange w:id="2676" w:author="mananarora1571@gmail.com" w:date="2021-05-30T15:12:00Z">
          <w:pPr/>
        </w:pPrChange>
      </w:pPr>
      <w:r w:rsidRPr="00DE39BA">
        <w:rPr>
          <w:rFonts w:eastAsia="Calibri"/>
          <w:bCs/>
          <w:szCs w:val="24"/>
          <w:lang w:val="en-IN"/>
        </w:rPr>
        <w:t xml:space="preserve">    access_token: str</w:t>
      </w:r>
    </w:p>
    <w:p w14:paraId="7819ACF2" w14:textId="77777777" w:rsidR="001F12BE" w:rsidRPr="00DE39BA" w:rsidRDefault="001F12BE" w:rsidP="00F535CA">
      <w:pPr>
        <w:widowControl w:val="0"/>
        <w:rPr>
          <w:rFonts w:eastAsia="Calibri"/>
          <w:bCs/>
          <w:szCs w:val="24"/>
          <w:lang w:val="en-IN"/>
        </w:rPr>
        <w:pPrChange w:id="2677" w:author="mananarora1571@gmail.com" w:date="2021-05-30T15:12:00Z">
          <w:pPr/>
        </w:pPrChange>
      </w:pPr>
    </w:p>
    <w:p w14:paraId="0C0CAFB6" w14:textId="77777777" w:rsidR="001F12BE" w:rsidRPr="00DE39BA" w:rsidRDefault="001F12BE" w:rsidP="00F535CA">
      <w:pPr>
        <w:widowControl w:val="0"/>
        <w:rPr>
          <w:rFonts w:eastAsia="Calibri"/>
          <w:bCs/>
          <w:szCs w:val="24"/>
          <w:lang w:val="en-IN"/>
        </w:rPr>
        <w:pPrChange w:id="2678" w:author="mananarora1571@gmail.com" w:date="2021-05-30T15:12:00Z">
          <w:pPr/>
        </w:pPrChange>
      </w:pPr>
      <w:r w:rsidRPr="00DE39BA">
        <w:rPr>
          <w:rFonts w:eastAsia="Calibri"/>
          <w:bCs/>
          <w:szCs w:val="24"/>
          <w:lang w:val="en-IN"/>
        </w:rPr>
        <w:t>def add_user(user_tuple):</w:t>
      </w:r>
    </w:p>
    <w:p w14:paraId="5DBD8CE4" w14:textId="77777777" w:rsidR="001F12BE" w:rsidRPr="00DE39BA" w:rsidRDefault="001F12BE" w:rsidP="00F535CA">
      <w:pPr>
        <w:widowControl w:val="0"/>
        <w:rPr>
          <w:rFonts w:eastAsia="Calibri"/>
          <w:bCs/>
          <w:szCs w:val="24"/>
          <w:lang w:val="en-IN"/>
        </w:rPr>
        <w:pPrChange w:id="2679" w:author="mananarora1571@gmail.com" w:date="2021-05-30T15:12:00Z">
          <w:pPr/>
        </w:pPrChange>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F535CA">
      <w:pPr>
        <w:widowControl w:val="0"/>
        <w:rPr>
          <w:rFonts w:eastAsia="Calibri"/>
          <w:bCs/>
          <w:szCs w:val="24"/>
          <w:lang w:val="en-IN"/>
        </w:rPr>
        <w:pPrChange w:id="2680" w:author="mananarora1571@gmail.com" w:date="2021-05-30T15:12:00Z">
          <w:pPr/>
        </w:pPrChange>
      </w:pPr>
      <w:r w:rsidRPr="00DE39BA">
        <w:rPr>
          <w:rFonts w:eastAsia="Calibri"/>
          <w:bCs/>
          <w:szCs w:val="24"/>
          <w:lang w:val="en-IN"/>
        </w:rPr>
        <w:t xml:space="preserve">    cursor.execute(sql,user_tuple)</w:t>
      </w:r>
    </w:p>
    <w:p w14:paraId="76F5CFC7" w14:textId="77777777" w:rsidR="001F12BE" w:rsidRPr="00DE39BA" w:rsidRDefault="001F12BE" w:rsidP="00F535CA">
      <w:pPr>
        <w:widowControl w:val="0"/>
        <w:rPr>
          <w:rFonts w:eastAsia="Calibri"/>
          <w:bCs/>
          <w:szCs w:val="24"/>
          <w:lang w:val="en-IN"/>
        </w:rPr>
        <w:pPrChange w:id="2681" w:author="mananarora1571@gmail.com" w:date="2021-05-30T15:12:00Z">
          <w:pPr/>
        </w:pPrChange>
      </w:pPr>
      <w:r w:rsidRPr="00DE39BA">
        <w:rPr>
          <w:rFonts w:eastAsia="Calibri"/>
          <w:bCs/>
          <w:szCs w:val="24"/>
          <w:lang w:val="en-IN"/>
        </w:rPr>
        <w:t xml:space="preserve">    connection.commit()</w:t>
      </w:r>
    </w:p>
    <w:p w14:paraId="4F30FB61" w14:textId="77777777" w:rsidR="001F12BE" w:rsidRPr="00DE39BA" w:rsidRDefault="001F12BE" w:rsidP="00F535CA">
      <w:pPr>
        <w:widowControl w:val="0"/>
        <w:rPr>
          <w:rFonts w:eastAsia="Calibri"/>
          <w:bCs/>
          <w:szCs w:val="24"/>
          <w:lang w:val="en-IN"/>
        </w:rPr>
        <w:pPrChange w:id="2682" w:author="mananarora1571@gmail.com" w:date="2021-05-30T15:12:00Z">
          <w:pPr/>
        </w:pPrChange>
      </w:pPr>
    </w:p>
    <w:p w14:paraId="25289C45" w14:textId="77777777" w:rsidR="001F12BE" w:rsidRPr="00DE39BA" w:rsidRDefault="001F12BE" w:rsidP="00F535CA">
      <w:pPr>
        <w:widowControl w:val="0"/>
        <w:rPr>
          <w:rFonts w:eastAsia="Calibri"/>
          <w:bCs/>
          <w:szCs w:val="24"/>
          <w:lang w:val="en-IN"/>
        </w:rPr>
        <w:pPrChange w:id="2683" w:author="mananarora1571@gmail.com" w:date="2021-05-30T15:12:00Z">
          <w:pPr/>
        </w:pPrChange>
      </w:pPr>
      <w:r w:rsidRPr="00DE39BA">
        <w:rPr>
          <w:rFonts w:eastAsia="Calibri"/>
          <w:bCs/>
          <w:szCs w:val="24"/>
          <w:lang w:val="en-IN"/>
        </w:rPr>
        <w:t>def verify_password(plain_password, hashed_password):</w:t>
      </w:r>
    </w:p>
    <w:p w14:paraId="21FFC95A" w14:textId="77777777" w:rsidR="001F12BE" w:rsidRPr="00DE39BA" w:rsidRDefault="001F12BE" w:rsidP="00F535CA">
      <w:pPr>
        <w:widowControl w:val="0"/>
        <w:rPr>
          <w:rFonts w:eastAsia="Calibri"/>
          <w:bCs/>
          <w:szCs w:val="24"/>
          <w:lang w:val="en-IN"/>
        </w:rPr>
        <w:pPrChange w:id="2684" w:author="mananarora1571@gmail.com" w:date="2021-05-30T15:12:00Z">
          <w:pPr/>
        </w:pPrChange>
      </w:pPr>
      <w:r w:rsidRPr="00DE39BA">
        <w:rPr>
          <w:rFonts w:eastAsia="Calibri"/>
          <w:bCs/>
          <w:szCs w:val="24"/>
          <w:lang w:val="en-IN"/>
        </w:rPr>
        <w:t xml:space="preserve">    return pwd_context.verify(plain_password, hashed_password)</w:t>
      </w:r>
    </w:p>
    <w:p w14:paraId="6CDC43B4" w14:textId="77777777" w:rsidR="001F12BE" w:rsidRPr="00DE39BA" w:rsidRDefault="001F12BE" w:rsidP="00F535CA">
      <w:pPr>
        <w:widowControl w:val="0"/>
        <w:rPr>
          <w:rFonts w:eastAsia="Calibri"/>
          <w:bCs/>
          <w:szCs w:val="24"/>
          <w:lang w:val="en-IN"/>
        </w:rPr>
        <w:pPrChange w:id="2685" w:author="mananarora1571@gmail.com" w:date="2021-05-30T15:12:00Z">
          <w:pPr/>
        </w:pPrChange>
      </w:pPr>
    </w:p>
    <w:p w14:paraId="591E5191" w14:textId="77777777" w:rsidR="001F12BE" w:rsidRPr="00DE39BA" w:rsidRDefault="001F12BE" w:rsidP="00F535CA">
      <w:pPr>
        <w:widowControl w:val="0"/>
        <w:rPr>
          <w:rFonts w:eastAsia="Calibri"/>
          <w:bCs/>
          <w:szCs w:val="24"/>
          <w:lang w:val="en-IN"/>
        </w:rPr>
        <w:pPrChange w:id="2686" w:author="mananarora1571@gmail.com" w:date="2021-05-30T15:12:00Z">
          <w:pPr/>
        </w:pPrChange>
      </w:pPr>
      <w:r w:rsidRPr="00DE39BA">
        <w:rPr>
          <w:rFonts w:eastAsia="Calibri"/>
          <w:bCs/>
          <w:szCs w:val="24"/>
          <w:lang w:val="en-IN"/>
        </w:rPr>
        <w:t>def get_password_hash(password):</w:t>
      </w:r>
    </w:p>
    <w:p w14:paraId="7B2C0735" w14:textId="77777777" w:rsidR="001F12BE" w:rsidRPr="00DE39BA" w:rsidRDefault="001F12BE" w:rsidP="00F535CA">
      <w:pPr>
        <w:widowControl w:val="0"/>
        <w:rPr>
          <w:rFonts w:eastAsia="Calibri"/>
          <w:bCs/>
          <w:szCs w:val="24"/>
          <w:lang w:val="en-IN"/>
        </w:rPr>
        <w:pPrChange w:id="2687" w:author="mananarora1571@gmail.com" w:date="2021-05-30T15:12:00Z">
          <w:pPr/>
        </w:pPrChange>
      </w:pPr>
      <w:r w:rsidRPr="00DE39BA">
        <w:rPr>
          <w:rFonts w:eastAsia="Calibri"/>
          <w:bCs/>
          <w:szCs w:val="24"/>
          <w:lang w:val="en-IN"/>
        </w:rPr>
        <w:t xml:space="preserve">    return pwd_context.hash(password)</w:t>
      </w:r>
    </w:p>
    <w:p w14:paraId="631D6CCB" w14:textId="77777777" w:rsidR="001F12BE" w:rsidRPr="00DE39BA" w:rsidRDefault="001F12BE" w:rsidP="00F535CA">
      <w:pPr>
        <w:widowControl w:val="0"/>
        <w:rPr>
          <w:rFonts w:eastAsia="Calibri"/>
          <w:bCs/>
          <w:szCs w:val="24"/>
          <w:lang w:val="en-IN"/>
        </w:rPr>
        <w:pPrChange w:id="2688" w:author="mananarora1571@gmail.com" w:date="2021-05-30T15:12:00Z">
          <w:pPr/>
        </w:pPrChange>
      </w:pPr>
    </w:p>
    <w:p w14:paraId="7AE3A15A" w14:textId="77777777" w:rsidR="001F12BE" w:rsidRPr="00DE39BA" w:rsidRDefault="001F12BE" w:rsidP="00F535CA">
      <w:pPr>
        <w:widowControl w:val="0"/>
        <w:rPr>
          <w:rFonts w:eastAsia="Calibri"/>
          <w:bCs/>
          <w:szCs w:val="24"/>
          <w:lang w:val="en-IN"/>
        </w:rPr>
        <w:pPrChange w:id="2689" w:author="mananarora1571@gmail.com" w:date="2021-05-30T15:12:00Z">
          <w:pPr/>
        </w:pPrChange>
      </w:pPr>
      <w:r w:rsidRPr="00DE39BA">
        <w:rPr>
          <w:rFonts w:eastAsia="Calibri"/>
          <w:bCs/>
          <w:szCs w:val="24"/>
          <w:lang w:val="en-IN"/>
        </w:rPr>
        <w:t>def create_access_token(data: dict, expires_delta: Optional[timedelta] = None):</w:t>
      </w:r>
    </w:p>
    <w:p w14:paraId="09B1F255" w14:textId="77777777" w:rsidR="001F12BE" w:rsidRPr="00DE39BA" w:rsidRDefault="001F12BE" w:rsidP="00F535CA">
      <w:pPr>
        <w:widowControl w:val="0"/>
        <w:rPr>
          <w:rFonts w:eastAsia="Calibri"/>
          <w:bCs/>
          <w:szCs w:val="24"/>
          <w:lang w:val="en-IN"/>
        </w:rPr>
        <w:pPrChange w:id="2690" w:author="mananarora1571@gmail.com" w:date="2021-05-30T15:12:00Z">
          <w:pPr/>
        </w:pPrChange>
      </w:pPr>
      <w:r w:rsidRPr="00DE39BA">
        <w:rPr>
          <w:rFonts w:eastAsia="Calibri"/>
          <w:bCs/>
          <w:szCs w:val="24"/>
          <w:lang w:val="en-IN"/>
        </w:rPr>
        <w:t xml:space="preserve">    to_encode = data.copy()</w:t>
      </w:r>
    </w:p>
    <w:p w14:paraId="0AAA6B71" w14:textId="77777777" w:rsidR="001F12BE" w:rsidRPr="00DE39BA" w:rsidRDefault="001F12BE" w:rsidP="00F535CA">
      <w:pPr>
        <w:widowControl w:val="0"/>
        <w:rPr>
          <w:rFonts w:eastAsia="Calibri"/>
          <w:bCs/>
          <w:szCs w:val="24"/>
          <w:lang w:val="en-IN"/>
        </w:rPr>
        <w:pPrChange w:id="2691" w:author="mananarora1571@gmail.com" w:date="2021-05-30T15:12:00Z">
          <w:pPr/>
        </w:pPrChange>
      </w:pPr>
      <w:r w:rsidRPr="00DE39BA">
        <w:rPr>
          <w:rFonts w:eastAsia="Calibri"/>
          <w:bCs/>
          <w:szCs w:val="24"/>
          <w:lang w:val="en-IN"/>
        </w:rPr>
        <w:t xml:space="preserve">    if expires_delta:</w:t>
      </w:r>
    </w:p>
    <w:p w14:paraId="46E8893E" w14:textId="77777777" w:rsidR="001F12BE" w:rsidRPr="00DE39BA" w:rsidRDefault="001F12BE" w:rsidP="00F535CA">
      <w:pPr>
        <w:widowControl w:val="0"/>
        <w:rPr>
          <w:rFonts w:eastAsia="Calibri"/>
          <w:bCs/>
          <w:szCs w:val="24"/>
          <w:lang w:val="en-IN"/>
        </w:rPr>
        <w:pPrChange w:id="2692" w:author="mananarora1571@gmail.com" w:date="2021-05-30T15:12:00Z">
          <w:pPr/>
        </w:pPrChange>
      </w:pPr>
      <w:r w:rsidRPr="00DE39BA">
        <w:rPr>
          <w:rFonts w:eastAsia="Calibri"/>
          <w:bCs/>
          <w:szCs w:val="24"/>
          <w:lang w:val="en-IN"/>
        </w:rPr>
        <w:t xml:space="preserve">        expire = datetime.utcnow() + expires_delta</w:t>
      </w:r>
    </w:p>
    <w:p w14:paraId="61E5FC64" w14:textId="77777777" w:rsidR="001F12BE" w:rsidRPr="00DE39BA" w:rsidRDefault="001F12BE" w:rsidP="00F535CA">
      <w:pPr>
        <w:widowControl w:val="0"/>
        <w:rPr>
          <w:rFonts w:eastAsia="Calibri"/>
          <w:bCs/>
          <w:szCs w:val="24"/>
          <w:lang w:val="en-IN"/>
        </w:rPr>
        <w:pPrChange w:id="2693" w:author="mananarora1571@gmail.com" w:date="2021-05-30T15:12:00Z">
          <w:pPr/>
        </w:pPrChange>
      </w:pPr>
      <w:r w:rsidRPr="00DE39BA">
        <w:rPr>
          <w:rFonts w:eastAsia="Calibri"/>
          <w:bCs/>
          <w:szCs w:val="24"/>
          <w:lang w:val="en-IN"/>
        </w:rPr>
        <w:t xml:space="preserve">    else:</w:t>
      </w:r>
    </w:p>
    <w:p w14:paraId="4F10859C" w14:textId="77777777" w:rsidR="001F12BE" w:rsidRPr="00DE39BA" w:rsidRDefault="001F12BE" w:rsidP="00F535CA">
      <w:pPr>
        <w:widowControl w:val="0"/>
        <w:rPr>
          <w:rFonts w:eastAsia="Calibri"/>
          <w:bCs/>
          <w:szCs w:val="24"/>
          <w:lang w:val="en-IN"/>
        </w:rPr>
        <w:pPrChange w:id="2694" w:author="mananarora1571@gmail.com" w:date="2021-05-30T15:12:00Z">
          <w:pPr/>
        </w:pPrChange>
      </w:pPr>
      <w:r w:rsidRPr="00DE39BA">
        <w:rPr>
          <w:rFonts w:eastAsia="Calibri"/>
          <w:bCs/>
          <w:szCs w:val="24"/>
          <w:lang w:val="en-IN"/>
        </w:rPr>
        <w:t xml:space="preserve">        expire = datetime.utcnow() + timedelta(minutes=15)</w:t>
      </w:r>
    </w:p>
    <w:p w14:paraId="47E2801F" w14:textId="77777777" w:rsidR="001F12BE" w:rsidRPr="00DE39BA" w:rsidRDefault="001F12BE" w:rsidP="00F535CA">
      <w:pPr>
        <w:widowControl w:val="0"/>
        <w:rPr>
          <w:rFonts w:eastAsia="Calibri"/>
          <w:bCs/>
          <w:szCs w:val="24"/>
          <w:lang w:val="en-IN"/>
        </w:rPr>
        <w:pPrChange w:id="2695" w:author="mananarora1571@gmail.com" w:date="2021-05-30T15:12:00Z">
          <w:pPr/>
        </w:pPrChange>
      </w:pPr>
      <w:r w:rsidRPr="00DE39BA">
        <w:rPr>
          <w:rFonts w:eastAsia="Calibri"/>
          <w:bCs/>
          <w:szCs w:val="24"/>
          <w:lang w:val="en-IN"/>
        </w:rPr>
        <w:t xml:space="preserve">    to_encode.update({"exp": expire})</w:t>
      </w:r>
    </w:p>
    <w:p w14:paraId="575A05EB" w14:textId="77777777" w:rsidR="001F12BE" w:rsidRPr="00DE39BA" w:rsidRDefault="001F12BE" w:rsidP="00F535CA">
      <w:pPr>
        <w:widowControl w:val="0"/>
        <w:rPr>
          <w:rFonts w:eastAsia="Calibri"/>
          <w:bCs/>
          <w:szCs w:val="24"/>
          <w:lang w:val="en-IN"/>
        </w:rPr>
        <w:pPrChange w:id="2696" w:author="mananarora1571@gmail.com" w:date="2021-05-30T15:12:00Z">
          <w:pPr/>
        </w:pPrChange>
      </w:pPr>
      <w:r w:rsidRPr="00DE39BA">
        <w:rPr>
          <w:rFonts w:eastAsia="Calibri"/>
          <w:bCs/>
          <w:szCs w:val="24"/>
          <w:lang w:val="en-IN"/>
        </w:rPr>
        <w:t xml:space="preserve">    encoded_jwt = jwt.encode(to_encode, SECRET_KEY, algorithm=ALGORITHM)</w:t>
      </w:r>
    </w:p>
    <w:p w14:paraId="33A1EE59" w14:textId="77777777" w:rsidR="001F12BE" w:rsidRPr="00DE39BA" w:rsidRDefault="001F12BE" w:rsidP="00F535CA">
      <w:pPr>
        <w:widowControl w:val="0"/>
        <w:rPr>
          <w:rFonts w:eastAsia="Calibri"/>
          <w:bCs/>
          <w:szCs w:val="24"/>
          <w:lang w:val="en-IN"/>
        </w:rPr>
        <w:pPrChange w:id="2697" w:author="mananarora1571@gmail.com" w:date="2021-05-30T15:12:00Z">
          <w:pPr/>
        </w:pPrChange>
      </w:pPr>
      <w:r w:rsidRPr="00DE39BA">
        <w:rPr>
          <w:rFonts w:eastAsia="Calibri"/>
          <w:bCs/>
          <w:szCs w:val="24"/>
          <w:lang w:val="en-IN"/>
        </w:rPr>
        <w:t xml:space="preserve">    return encoded_jwt</w:t>
      </w:r>
    </w:p>
    <w:p w14:paraId="6641AE56" w14:textId="77777777" w:rsidR="001F12BE" w:rsidRPr="00DE39BA" w:rsidRDefault="001F12BE" w:rsidP="00F535CA">
      <w:pPr>
        <w:widowControl w:val="0"/>
        <w:rPr>
          <w:rFonts w:eastAsia="Calibri"/>
          <w:bCs/>
          <w:szCs w:val="24"/>
          <w:lang w:val="en-IN"/>
        </w:rPr>
        <w:pPrChange w:id="2698" w:author="mananarora1571@gmail.com" w:date="2021-05-30T15:12:00Z">
          <w:pPr/>
        </w:pPrChange>
      </w:pPr>
    </w:p>
    <w:p w14:paraId="00CA0990" w14:textId="77777777" w:rsidR="001F12BE" w:rsidRPr="00DE39BA" w:rsidRDefault="001F12BE" w:rsidP="00F535CA">
      <w:pPr>
        <w:widowControl w:val="0"/>
        <w:rPr>
          <w:rFonts w:eastAsia="Calibri"/>
          <w:bCs/>
          <w:szCs w:val="24"/>
          <w:lang w:val="en-IN"/>
        </w:rPr>
        <w:pPrChange w:id="2699" w:author="mananarora1571@gmail.com" w:date="2021-05-30T15:12:00Z">
          <w:pPr/>
        </w:pPrChange>
      </w:pPr>
      <w:r w:rsidRPr="00DE39BA">
        <w:rPr>
          <w:rFonts w:eastAsia="Calibri"/>
          <w:bCs/>
          <w:szCs w:val="24"/>
          <w:lang w:val="en-IN"/>
        </w:rPr>
        <w:t>def update_user(lat,longi,email):</w:t>
      </w:r>
    </w:p>
    <w:p w14:paraId="61DD9780" w14:textId="77777777" w:rsidR="001F12BE" w:rsidRPr="00DE39BA" w:rsidRDefault="001F12BE" w:rsidP="00F535CA">
      <w:pPr>
        <w:widowControl w:val="0"/>
        <w:rPr>
          <w:rFonts w:eastAsia="Calibri"/>
          <w:bCs/>
          <w:szCs w:val="24"/>
          <w:lang w:val="en-IN"/>
        </w:rPr>
        <w:pPrChange w:id="2700" w:author="mananarora1571@gmail.com" w:date="2021-05-30T15:12:00Z">
          <w:pPr/>
        </w:pPrChange>
      </w:pPr>
      <w:r w:rsidRPr="00DE39BA">
        <w:rPr>
          <w:rFonts w:eastAsia="Calibri"/>
          <w:bCs/>
          <w:szCs w:val="24"/>
          <w:lang w:val="en-IN"/>
        </w:rPr>
        <w:t xml:space="preserve">    sql_update = f"UPDATE User_Data SET lat = {round(lat,4)},long = {round(longi,4)} WHERE email = '{email}'"</w:t>
      </w:r>
    </w:p>
    <w:p w14:paraId="0D0A0091" w14:textId="77777777" w:rsidR="001F12BE" w:rsidRPr="00DE39BA" w:rsidRDefault="001F12BE" w:rsidP="00F535CA">
      <w:pPr>
        <w:widowControl w:val="0"/>
        <w:rPr>
          <w:rFonts w:eastAsia="Calibri"/>
          <w:bCs/>
          <w:szCs w:val="24"/>
          <w:lang w:val="en-IN"/>
        </w:rPr>
        <w:pPrChange w:id="2701" w:author="mananarora1571@gmail.com" w:date="2021-05-30T15:12:00Z">
          <w:pPr/>
        </w:pPrChange>
      </w:pPr>
      <w:r w:rsidRPr="00DE39BA">
        <w:rPr>
          <w:rFonts w:eastAsia="Calibri"/>
          <w:bCs/>
          <w:szCs w:val="24"/>
          <w:lang w:val="en-IN"/>
        </w:rPr>
        <w:t xml:space="preserve">    cursor.execute(sql_update)</w:t>
      </w:r>
    </w:p>
    <w:p w14:paraId="53C46B4E" w14:textId="77777777" w:rsidR="001F12BE" w:rsidRPr="00DE39BA" w:rsidRDefault="001F12BE" w:rsidP="00F535CA">
      <w:pPr>
        <w:widowControl w:val="0"/>
        <w:rPr>
          <w:rFonts w:eastAsia="Calibri"/>
          <w:bCs/>
          <w:szCs w:val="24"/>
          <w:lang w:val="en-IN"/>
        </w:rPr>
        <w:pPrChange w:id="2702" w:author="mananarora1571@gmail.com" w:date="2021-05-30T15:12:00Z">
          <w:pPr/>
        </w:pPrChange>
      </w:pPr>
      <w:r w:rsidRPr="00DE39BA">
        <w:rPr>
          <w:rFonts w:eastAsia="Calibri"/>
          <w:bCs/>
          <w:szCs w:val="24"/>
          <w:lang w:val="en-IN"/>
        </w:rPr>
        <w:t xml:space="preserve">    connection.commit()</w:t>
      </w:r>
    </w:p>
    <w:p w14:paraId="315564C1" w14:textId="77777777" w:rsidR="001F12BE" w:rsidRPr="00DE39BA" w:rsidRDefault="001F12BE" w:rsidP="00F535CA">
      <w:pPr>
        <w:widowControl w:val="0"/>
        <w:rPr>
          <w:rFonts w:eastAsia="Calibri"/>
          <w:bCs/>
          <w:szCs w:val="24"/>
          <w:lang w:val="en-IN"/>
        </w:rPr>
        <w:pPrChange w:id="2703" w:author="mananarora1571@gmail.com" w:date="2021-05-30T15:12:00Z">
          <w:pPr/>
        </w:pPrChange>
      </w:pPr>
    </w:p>
    <w:p w14:paraId="34071CA7" w14:textId="77777777" w:rsidR="001F12BE" w:rsidRPr="00DE39BA" w:rsidRDefault="001F12BE" w:rsidP="00F535CA">
      <w:pPr>
        <w:widowControl w:val="0"/>
        <w:rPr>
          <w:rFonts w:eastAsia="Calibri"/>
          <w:bCs/>
          <w:szCs w:val="24"/>
          <w:lang w:val="en-IN"/>
        </w:rPr>
        <w:pPrChange w:id="2704" w:author="mananarora1571@gmail.com" w:date="2021-05-30T15:12:00Z">
          <w:pPr/>
        </w:pPrChange>
      </w:pPr>
      <w:r w:rsidRPr="00DE39BA">
        <w:rPr>
          <w:rFonts w:eastAsia="Calibri"/>
          <w:bCs/>
          <w:szCs w:val="24"/>
          <w:lang w:val="en-IN"/>
        </w:rPr>
        <w:t>@app.post('/signup',response_model = Token)</w:t>
      </w:r>
    </w:p>
    <w:p w14:paraId="0FE2F2A9" w14:textId="77777777" w:rsidR="001F12BE" w:rsidRPr="00DE39BA" w:rsidRDefault="001F12BE" w:rsidP="00F535CA">
      <w:pPr>
        <w:widowControl w:val="0"/>
        <w:rPr>
          <w:rFonts w:eastAsia="Calibri"/>
          <w:bCs/>
          <w:szCs w:val="24"/>
          <w:lang w:val="en-IN"/>
        </w:rPr>
        <w:pPrChange w:id="2705" w:author="mananarora1571@gmail.com" w:date="2021-05-30T15:12:00Z">
          <w:pPr/>
        </w:pPrChange>
      </w:pPr>
      <w:r w:rsidRPr="00DE39BA">
        <w:rPr>
          <w:rFonts w:eastAsia="Calibri"/>
          <w:bCs/>
          <w:szCs w:val="24"/>
          <w:lang w:val="en-IN"/>
        </w:rPr>
        <w:lastRenderedPageBreak/>
        <w:t>async def signup_get_token(user:User):</w:t>
      </w:r>
    </w:p>
    <w:p w14:paraId="1083F585" w14:textId="77777777" w:rsidR="001F12BE" w:rsidRPr="00DE39BA" w:rsidRDefault="001F12BE" w:rsidP="00F535CA">
      <w:pPr>
        <w:widowControl w:val="0"/>
        <w:rPr>
          <w:rFonts w:eastAsia="Calibri"/>
          <w:bCs/>
          <w:szCs w:val="24"/>
          <w:lang w:val="en-IN"/>
        </w:rPr>
        <w:pPrChange w:id="2706" w:author="mananarora1571@gmail.com" w:date="2021-05-30T15:12:00Z">
          <w:pPr/>
        </w:pPrChange>
      </w:pPr>
      <w:r w:rsidRPr="00DE39BA">
        <w:rPr>
          <w:rFonts w:eastAsia="Calibri"/>
          <w:bCs/>
          <w:szCs w:val="24"/>
          <w:lang w:val="en-IN"/>
        </w:rPr>
        <w:t xml:space="preserve">    cursor.execute(f"SELECT email FROM User_Data WHERE email = '{user.email}'")</w:t>
      </w:r>
    </w:p>
    <w:p w14:paraId="316EA4AB" w14:textId="77777777" w:rsidR="001F12BE" w:rsidRPr="00DE39BA" w:rsidRDefault="001F12BE" w:rsidP="00F535CA">
      <w:pPr>
        <w:widowControl w:val="0"/>
        <w:rPr>
          <w:rFonts w:eastAsia="Calibri"/>
          <w:bCs/>
          <w:szCs w:val="24"/>
          <w:lang w:val="en-IN"/>
        </w:rPr>
        <w:pPrChange w:id="2707" w:author="mananarora1571@gmail.com" w:date="2021-05-30T15:12:00Z">
          <w:pPr/>
        </w:pPrChange>
      </w:pPr>
      <w:r w:rsidRPr="00DE39BA">
        <w:rPr>
          <w:rFonts w:eastAsia="Calibri"/>
          <w:bCs/>
          <w:szCs w:val="24"/>
          <w:lang w:val="en-IN"/>
        </w:rPr>
        <w:t xml:space="preserve">    user_db = cursor.fetchall()</w:t>
      </w:r>
    </w:p>
    <w:p w14:paraId="7CAFF42E" w14:textId="77777777" w:rsidR="001F12BE" w:rsidRPr="00DE39BA" w:rsidRDefault="001F12BE" w:rsidP="00F535CA">
      <w:pPr>
        <w:widowControl w:val="0"/>
        <w:rPr>
          <w:rFonts w:eastAsia="Calibri"/>
          <w:bCs/>
          <w:szCs w:val="24"/>
          <w:lang w:val="en-IN"/>
        </w:rPr>
        <w:pPrChange w:id="2708" w:author="mananarora1571@gmail.com" w:date="2021-05-30T15:12:00Z">
          <w:pPr/>
        </w:pPrChange>
      </w:pPr>
      <w:r w:rsidRPr="00DE39BA">
        <w:rPr>
          <w:rFonts w:eastAsia="Calibri"/>
          <w:bCs/>
          <w:szCs w:val="24"/>
          <w:lang w:val="en-IN"/>
        </w:rPr>
        <w:t xml:space="preserve">    if user_db  != []:</w:t>
      </w:r>
    </w:p>
    <w:p w14:paraId="05379488" w14:textId="77777777" w:rsidR="001F12BE" w:rsidRPr="00DE39BA" w:rsidRDefault="001F12BE" w:rsidP="00F535CA">
      <w:pPr>
        <w:widowControl w:val="0"/>
        <w:rPr>
          <w:rFonts w:eastAsia="Calibri"/>
          <w:bCs/>
          <w:szCs w:val="24"/>
          <w:lang w:val="en-IN"/>
        </w:rPr>
        <w:pPrChange w:id="2709" w:author="mananarora1571@gmail.com" w:date="2021-05-30T15:12:00Z">
          <w:pPr/>
        </w:pPrChange>
      </w:pPr>
      <w:r w:rsidRPr="00DE39BA">
        <w:rPr>
          <w:rFonts w:eastAsia="Calibri"/>
          <w:bCs/>
          <w:szCs w:val="24"/>
          <w:lang w:val="en-IN"/>
        </w:rPr>
        <w:t xml:space="preserve">        raise HTTPException(</w:t>
      </w:r>
    </w:p>
    <w:p w14:paraId="4049D6C9" w14:textId="77777777" w:rsidR="001F12BE" w:rsidRPr="00DE39BA" w:rsidRDefault="001F12BE" w:rsidP="00F535CA">
      <w:pPr>
        <w:widowControl w:val="0"/>
        <w:rPr>
          <w:rFonts w:eastAsia="Calibri"/>
          <w:bCs/>
          <w:szCs w:val="24"/>
          <w:lang w:val="en-IN"/>
        </w:rPr>
        <w:pPrChange w:id="2710" w:author="mananarora1571@gmail.com" w:date="2021-05-30T15:12:00Z">
          <w:pPr/>
        </w:pPrChange>
      </w:pPr>
      <w:r w:rsidRPr="00DE39BA">
        <w:rPr>
          <w:rFonts w:eastAsia="Calibri"/>
          <w:bCs/>
          <w:szCs w:val="24"/>
          <w:lang w:val="en-IN"/>
        </w:rPr>
        <w:t xml:space="preserve">            status_code=status.HTTP_306_RESERVED,</w:t>
      </w:r>
    </w:p>
    <w:p w14:paraId="6BC1AB64" w14:textId="77777777" w:rsidR="001F12BE" w:rsidRPr="00DE39BA" w:rsidRDefault="001F12BE" w:rsidP="00F535CA">
      <w:pPr>
        <w:widowControl w:val="0"/>
        <w:rPr>
          <w:rFonts w:eastAsia="Calibri"/>
          <w:bCs/>
          <w:szCs w:val="24"/>
          <w:lang w:val="en-IN"/>
        </w:rPr>
        <w:pPrChange w:id="2711" w:author="mananarora1571@gmail.com" w:date="2021-05-30T15:12:00Z">
          <w:pPr/>
        </w:pPrChange>
      </w:pPr>
      <w:r w:rsidRPr="00DE39BA">
        <w:rPr>
          <w:rFonts w:eastAsia="Calibri"/>
          <w:bCs/>
          <w:szCs w:val="24"/>
          <w:lang w:val="en-IN"/>
        </w:rPr>
        <w:t xml:space="preserve">            detail="Email is already registered !!",</w:t>
      </w:r>
    </w:p>
    <w:p w14:paraId="7FD91B61" w14:textId="77777777" w:rsidR="001F12BE" w:rsidRPr="00DE39BA" w:rsidRDefault="001F12BE" w:rsidP="00F535CA">
      <w:pPr>
        <w:widowControl w:val="0"/>
        <w:rPr>
          <w:rFonts w:eastAsia="Calibri"/>
          <w:bCs/>
          <w:szCs w:val="24"/>
          <w:lang w:val="en-IN"/>
        </w:rPr>
        <w:pPrChange w:id="2712" w:author="mananarora1571@gmail.com" w:date="2021-05-30T15:12:00Z">
          <w:pPr/>
        </w:pPrChange>
      </w:pPr>
      <w:r w:rsidRPr="00DE39BA">
        <w:rPr>
          <w:rFonts w:eastAsia="Calibri"/>
          <w:bCs/>
          <w:szCs w:val="24"/>
          <w:lang w:val="en-IN"/>
        </w:rPr>
        <w:t xml:space="preserve">            headers={"WWW-Authenticate": "Bearer"},</w:t>
      </w:r>
    </w:p>
    <w:p w14:paraId="46FC4269" w14:textId="77777777" w:rsidR="001F12BE" w:rsidRPr="00DE39BA" w:rsidRDefault="001F12BE" w:rsidP="00F535CA">
      <w:pPr>
        <w:widowControl w:val="0"/>
        <w:rPr>
          <w:rFonts w:eastAsia="Calibri"/>
          <w:bCs/>
          <w:szCs w:val="24"/>
          <w:lang w:val="en-IN"/>
        </w:rPr>
        <w:pPrChange w:id="2713" w:author="mananarora1571@gmail.com" w:date="2021-05-30T15:12:00Z">
          <w:pPr/>
        </w:pPrChange>
      </w:pPr>
      <w:r w:rsidRPr="00DE39BA">
        <w:rPr>
          <w:rFonts w:eastAsia="Calibri"/>
          <w:bCs/>
          <w:szCs w:val="24"/>
          <w:lang w:val="en-IN"/>
        </w:rPr>
        <w:t xml:space="preserve">        )</w:t>
      </w:r>
    </w:p>
    <w:p w14:paraId="568C9ED1" w14:textId="77777777" w:rsidR="001F12BE" w:rsidRPr="00DE39BA" w:rsidRDefault="001F12BE" w:rsidP="00F535CA">
      <w:pPr>
        <w:widowControl w:val="0"/>
        <w:rPr>
          <w:rFonts w:eastAsia="Calibri"/>
          <w:bCs/>
          <w:szCs w:val="24"/>
          <w:lang w:val="en-IN"/>
        </w:rPr>
        <w:pPrChange w:id="2714" w:author="mananarora1571@gmail.com" w:date="2021-05-30T15:12:00Z">
          <w:pPr/>
        </w:pPrChange>
      </w:pPr>
      <w:r w:rsidRPr="00DE39BA">
        <w:rPr>
          <w:rFonts w:eastAsia="Calibri"/>
          <w:bCs/>
          <w:szCs w:val="24"/>
          <w:lang w:val="en-IN"/>
        </w:rPr>
        <w:t xml:space="preserve">    user_tuple = (user.username,user.phone_no,get_password_hash(user.password),user.email,user.lat,user.longi)</w:t>
      </w:r>
    </w:p>
    <w:p w14:paraId="6BB5AE9C" w14:textId="77777777" w:rsidR="001F12BE" w:rsidRPr="00DE39BA" w:rsidRDefault="001F12BE" w:rsidP="00F535CA">
      <w:pPr>
        <w:widowControl w:val="0"/>
        <w:rPr>
          <w:rFonts w:eastAsia="Calibri"/>
          <w:bCs/>
          <w:szCs w:val="24"/>
          <w:lang w:val="en-IN"/>
        </w:rPr>
        <w:pPrChange w:id="2715" w:author="mananarora1571@gmail.com" w:date="2021-05-30T15:12:00Z">
          <w:pPr/>
        </w:pPrChange>
      </w:pPr>
      <w:r w:rsidRPr="00DE39BA">
        <w:rPr>
          <w:rFonts w:eastAsia="Calibri"/>
          <w:bCs/>
          <w:szCs w:val="24"/>
          <w:lang w:val="en-IN"/>
        </w:rPr>
        <w:t xml:space="preserve">    add_user(user_tuple)</w:t>
      </w:r>
    </w:p>
    <w:p w14:paraId="33F88C16" w14:textId="77777777" w:rsidR="001F12BE" w:rsidRPr="00DE39BA" w:rsidRDefault="001F12BE" w:rsidP="00F535CA">
      <w:pPr>
        <w:widowControl w:val="0"/>
        <w:rPr>
          <w:rFonts w:eastAsia="Calibri"/>
          <w:bCs/>
          <w:szCs w:val="24"/>
          <w:lang w:val="en-IN"/>
        </w:rPr>
        <w:pPrChange w:id="2716" w:author="mananarora1571@gmail.com" w:date="2021-05-30T15:12:00Z">
          <w:pPr/>
        </w:pPrChange>
      </w:pPr>
      <w:r w:rsidRPr="00DE39BA">
        <w:rPr>
          <w:rFonts w:eastAsia="Calibri"/>
          <w:bCs/>
          <w:szCs w:val="24"/>
          <w:lang w:val="en-IN"/>
        </w:rPr>
        <w:t xml:space="preserve">    access_token_expires = timedelta(hours=ACCESS_TOKEN_EXPIRE_HOURS)</w:t>
      </w:r>
    </w:p>
    <w:p w14:paraId="6122F3BE" w14:textId="77777777" w:rsidR="001F12BE" w:rsidRPr="00DE39BA" w:rsidRDefault="001F12BE" w:rsidP="00F535CA">
      <w:pPr>
        <w:widowControl w:val="0"/>
        <w:rPr>
          <w:rFonts w:eastAsia="Calibri"/>
          <w:bCs/>
          <w:szCs w:val="24"/>
          <w:lang w:val="en-IN"/>
        </w:rPr>
        <w:pPrChange w:id="2717" w:author="mananarora1571@gmail.com" w:date="2021-05-30T15:12:00Z">
          <w:pPr/>
        </w:pPrChange>
      </w:pPr>
      <w:r w:rsidRPr="00DE39BA">
        <w:rPr>
          <w:rFonts w:eastAsia="Calibri"/>
          <w:bCs/>
          <w:szCs w:val="24"/>
          <w:lang w:val="en-IN"/>
        </w:rPr>
        <w:t xml:space="preserve">    access_token = create_access_token(</w:t>
      </w:r>
    </w:p>
    <w:p w14:paraId="14EDB25E" w14:textId="77777777" w:rsidR="001F12BE" w:rsidRPr="00DE39BA" w:rsidRDefault="001F12BE" w:rsidP="00F535CA">
      <w:pPr>
        <w:widowControl w:val="0"/>
        <w:rPr>
          <w:rFonts w:eastAsia="Calibri"/>
          <w:bCs/>
          <w:szCs w:val="24"/>
          <w:lang w:val="en-IN"/>
        </w:rPr>
        <w:pPrChange w:id="2718" w:author="mananarora1571@gmail.com" w:date="2021-05-30T15:12:00Z">
          <w:pPr/>
        </w:pPrChange>
      </w:pPr>
      <w:r w:rsidRPr="00DE39BA">
        <w:rPr>
          <w:rFonts w:eastAsia="Calibri"/>
          <w:bCs/>
          <w:szCs w:val="24"/>
          <w:lang w:val="en-IN"/>
        </w:rPr>
        <w:t xml:space="preserve">        data={"sub": user.email}, expires_delta=access_token_expires</w:t>
      </w:r>
    </w:p>
    <w:p w14:paraId="7DE07AAA" w14:textId="77777777" w:rsidR="001F12BE" w:rsidRPr="00DE39BA" w:rsidRDefault="001F12BE" w:rsidP="00F535CA">
      <w:pPr>
        <w:widowControl w:val="0"/>
        <w:rPr>
          <w:rFonts w:eastAsia="Calibri"/>
          <w:bCs/>
          <w:szCs w:val="24"/>
          <w:lang w:val="en-IN"/>
        </w:rPr>
        <w:pPrChange w:id="2719" w:author="mananarora1571@gmail.com" w:date="2021-05-30T15:12:00Z">
          <w:pPr/>
        </w:pPrChange>
      </w:pPr>
      <w:r w:rsidRPr="00DE39BA">
        <w:rPr>
          <w:rFonts w:eastAsia="Calibri"/>
          <w:bCs/>
          <w:szCs w:val="24"/>
          <w:lang w:val="en-IN"/>
        </w:rPr>
        <w:t xml:space="preserve">    )</w:t>
      </w:r>
    </w:p>
    <w:p w14:paraId="27CEC6A4" w14:textId="77777777" w:rsidR="001F12BE" w:rsidRPr="00DE39BA" w:rsidRDefault="001F12BE" w:rsidP="00F535CA">
      <w:pPr>
        <w:widowControl w:val="0"/>
        <w:rPr>
          <w:rFonts w:eastAsia="Calibri"/>
          <w:bCs/>
          <w:szCs w:val="24"/>
          <w:lang w:val="en-IN"/>
        </w:rPr>
        <w:pPrChange w:id="2720" w:author="mananarora1571@gmail.com" w:date="2021-05-30T15:12:00Z">
          <w:pPr/>
        </w:pPrChange>
      </w:pPr>
      <w:r w:rsidRPr="00DE39BA">
        <w:rPr>
          <w:rFonts w:eastAsia="Calibri"/>
          <w:bCs/>
          <w:szCs w:val="24"/>
          <w:lang w:val="en-IN"/>
        </w:rPr>
        <w:t xml:space="preserve">    return {"access_token": access_token, "token_type": "Bearer"}</w:t>
      </w:r>
    </w:p>
    <w:p w14:paraId="42A75739" w14:textId="77777777" w:rsidR="001F12BE" w:rsidRPr="00DE39BA" w:rsidRDefault="001F12BE" w:rsidP="00F535CA">
      <w:pPr>
        <w:widowControl w:val="0"/>
        <w:rPr>
          <w:rFonts w:eastAsia="Calibri"/>
          <w:bCs/>
          <w:szCs w:val="24"/>
          <w:lang w:val="en-IN"/>
        </w:rPr>
        <w:pPrChange w:id="2721" w:author="mananarora1571@gmail.com" w:date="2021-05-30T15:12:00Z">
          <w:pPr/>
        </w:pPrChange>
      </w:pPr>
    </w:p>
    <w:p w14:paraId="28C9F0C9" w14:textId="77777777" w:rsidR="001F12BE" w:rsidRPr="00DE39BA" w:rsidRDefault="001F12BE" w:rsidP="00F535CA">
      <w:pPr>
        <w:widowControl w:val="0"/>
        <w:rPr>
          <w:rFonts w:eastAsia="Calibri"/>
          <w:bCs/>
          <w:szCs w:val="24"/>
          <w:lang w:val="en-IN"/>
        </w:rPr>
        <w:pPrChange w:id="2722" w:author="mananarora1571@gmail.com" w:date="2021-05-30T15:12:00Z">
          <w:pPr/>
        </w:pPrChange>
      </w:pPr>
      <w:r w:rsidRPr="00DE39BA">
        <w:rPr>
          <w:rFonts w:eastAsia="Calibri"/>
          <w:bCs/>
          <w:szCs w:val="24"/>
          <w:lang w:val="en-IN"/>
        </w:rPr>
        <w:t>@app.post("/login", response_model=Token)</w:t>
      </w:r>
    </w:p>
    <w:p w14:paraId="66272902" w14:textId="77777777" w:rsidR="001F12BE" w:rsidRPr="00DE39BA" w:rsidRDefault="001F12BE" w:rsidP="00F535CA">
      <w:pPr>
        <w:widowControl w:val="0"/>
        <w:rPr>
          <w:rFonts w:eastAsia="Calibri"/>
          <w:bCs/>
          <w:szCs w:val="24"/>
          <w:lang w:val="en-IN"/>
        </w:rPr>
        <w:pPrChange w:id="2723" w:author="mananarora1571@gmail.com" w:date="2021-05-30T15:12:00Z">
          <w:pPr/>
        </w:pPrChange>
      </w:pPr>
      <w:r w:rsidRPr="00DE39BA">
        <w:rPr>
          <w:rFonts w:eastAsia="Calibri"/>
          <w:bCs/>
          <w:szCs w:val="24"/>
          <w:lang w:val="en-IN"/>
        </w:rPr>
        <w:t>async def login_for_access_token(form_data: Login_user):</w:t>
      </w:r>
    </w:p>
    <w:p w14:paraId="075D1157" w14:textId="77777777" w:rsidR="001F12BE" w:rsidRPr="00DE39BA" w:rsidRDefault="001F12BE" w:rsidP="00F535CA">
      <w:pPr>
        <w:widowControl w:val="0"/>
        <w:rPr>
          <w:rFonts w:eastAsia="Calibri"/>
          <w:bCs/>
          <w:szCs w:val="24"/>
          <w:lang w:val="en-IN"/>
        </w:rPr>
        <w:pPrChange w:id="2724" w:author="mananarora1571@gmail.com" w:date="2021-05-30T15:12:00Z">
          <w:pPr/>
        </w:pPrChange>
      </w:pPr>
      <w:r w:rsidRPr="00DE39BA">
        <w:rPr>
          <w:rFonts w:eastAsia="Calibri"/>
          <w:bCs/>
          <w:szCs w:val="24"/>
          <w:lang w:val="en-IN"/>
        </w:rPr>
        <w:t xml:space="preserve">    cursor.execute(f"SELECT email,password FROM User_Data WHERE email = '{form_data.email}'")</w:t>
      </w:r>
    </w:p>
    <w:p w14:paraId="186EE164" w14:textId="77777777" w:rsidR="001F12BE" w:rsidRPr="00DE39BA" w:rsidRDefault="001F12BE" w:rsidP="00F535CA">
      <w:pPr>
        <w:widowControl w:val="0"/>
        <w:rPr>
          <w:rFonts w:eastAsia="Calibri"/>
          <w:bCs/>
          <w:szCs w:val="24"/>
          <w:lang w:val="en-IN"/>
        </w:rPr>
        <w:pPrChange w:id="2725" w:author="mananarora1571@gmail.com" w:date="2021-05-30T15:12:00Z">
          <w:pPr/>
        </w:pPrChange>
      </w:pPr>
      <w:r w:rsidRPr="00DE39BA">
        <w:rPr>
          <w:rFonts w:eastAsia="Calibri"/>
          <w:bCs/>
          <w:szCs w:val="24"/>
          <w:lang w:val="en-IN"/>
        </w:rPr>
        <w:t xml:space="preserve">    user_db = cursor.fetchall()</w:t>
      </w:r>
    </w:p>
    <w:p w14:paraId="70C9884D" w14:textId="77777777" w:rsidR="001F12BE" w:rsidRPr="00DE39BA" w:rsidRDefault="001F12BE" w:rsidP="00F535CA">
      <w:pPr>
        <w:widowControl w:val="0"/>
        <w:rPr>
          <w:rFonts w:eastAsia="Calibri"/>
          <w:bCs/>
          <w:szCs w:val="24"/>
          <w:lang w:val="en-IN"/>
        </w:rPr>
        <w:pPrChange w:id="2726" w:author="mananarora1571@gmail.com" w:date="2021-05-30T15:12:00Z">
          <w:pPr/>
        </w:pPrChange>
      </w:pPr>
      <w:r w:rsidRPr="00DE39BA">
        <w:rPr>
          <w:rFonts w:eastAsia="Calibri"/>
          <w:bCs/>
          <w:szCs w:val="24"/>
          <w:lang w:val="en-IN"/>
        </w:rPr>
        <w:t xml:space="preserve">    if user_db  == []:</w:t>
      </w:r>
    </w:p>
    <w:p w14:paraId="7E7EDD0B" w14:textId="77777777" w:rsidR="001F12BE" w:rsidRPr="00DE39BA" w:rsidRDefault="001F12BE" w:rsidP="00F535CA">
      <w:pPr>
        <w:widowControl w:val="0"/>
        <w:rPr>
          <w:rFonts w:eastAsia="Calibri"/>
          <w:bCs/>
          <w:szCs w:val="24"/>
          <w:lang w:val="en-IN"/>
        </w:rPr>
        <w:pPrChange w:id="2727" w:author="mananarora1571@gmail.com" w:date="2021-05-30T15:12:00Z">
          <w:pPr/>
        </w:pPrChange>
      </w:pPr>
      <w:r w:rsidRPr="00DE39BA">
        <w:rPr>
          <w:rFonts w:eastAsia="Calibri"/>
          <w:bCs/>
          <w:szCs w:val="24"/>
          <w:lang w:val="en-IN"/>
        </w:rPr>
        <w:t xml:space="preserve">        raise HTTPException(</w:t>
      </w:r>
    </w:p>
    <w:p w14:paraId="63F2DE90" w14:textId="77777777" w:rsidR="001F12BE" w:rsidRPr="00DE39BA" w:rsidRDefault="001F12BE" w:rsidP="00F535CA">
      <w:pPr>
        <w:widowControl w:val="0"/>
        <w:rPr>
          <w:rFonts w:eastAsia="Calibri"/>
          <w:bCs/>
          <w:szCs w:val="24"/>
          <w:lang w:val="en-IN"/>
        </w:rPr>
        <w:pPrChange w:id="2728" w:author="mananarora1571@gmail.com" w:date="2021-05-30T15:12:00Z">
          <w:pPr/>
        </w:pPrChange>
      </w:pPr>
      <w:r w:rsidRPr="00DE39BA">
        <w:rPr>
          <w:rFonts w:eastAsia="Calibri"/>
          <w:bCs/>
          <w:szCs w:val="24"/>
          <w:lang w:val="en-IN"/>
        </w:rPr>
        <w:t xml:space="preserve">            status_code=status.HTTP_401_UNAUTHORIZED,</w:t>
      </w:r>
    </w:p>
    <w:p w14:paraId="775125FB" w14:textId="77777777" w:rsidR="001F12BE" w:rsidRPr="00DE39BA" w:rsidRDefault="001F12BE" w:rsidP="00F535CA">
      <w:pPr>
        <w:widowControl w:val="0"/>
        <w:rPr>
          <w:rFonts w:eastAsia="Calibri"/>
          <w:bCs/>
          <w:szCs w:val="24"/>
          <w:lang w:val="en-IN"/>
        </w:rPr>
        <w:pPrChange w:id="2729" w:author="mananarora1571@gmail.com" w:date="2021-05-30T15:12:00Z">
          <w:pPr/>
        </w:pPrChange>
      </w:pPr>
      <w:r w:rsidRPr="00DE39BA">
        <w:rPr>
          <w:rFonts w:eastAsia="Calibri"/>
          <w:bCs/>
          <w:szCs w:val="24"/>
          <w:lang w:val="en-IN"/>
        </w:rPr>
        <w:t xml:space="preserve">            detail="Incorrect email",</w:t>
      </w:r>
    </w:p>
    <w:p w14:paraId="7F2B0F0F" w14:textId="77777777" w:rsidR="001F12BE" w:rsidRPr="00DE39BA" w:rsidRDefault="001F12BE" w:rsidP="00F535CA">
      <w:pPr>
        <w:widowControl w:val="0"/>
        <w:rPr>
          <w:rFonts w:eastAsia="Calibri"/>
          <w:bCs/>
          <w:szCs w:val="24"/>
          <w:lang w:val="en-IN"/>
        </w:rPr>
        <w:pPrChange w:id="2730" w:author="mananarora1571@gmail.com" w:date="2021-05-30T15:12:00Z">
          <w:pPr/>
        </w:pPrChange>
      </w:pPr>
      <w:r w:rsidRPr="00DE39BA">
        <w:rPr>
          <w:rFonts w:eastAsia="Calibri"/>
          <w:bCs/>
          <w:szCs w:val="24"/>
          <w:lang w:val="en-IN"/>
        </w:rPr>
        <w:t xml:space="preserve">            headers={"WWW-Authenticate": "Bearer"},</w:t>
      </w:r>
    </w:p>
    <w:p w14:paraId="31ED9C79" w14:textId="77777777" w:rsidR="001F12BE" w:rsidRPr="00DE39BA" w:rsidRDefault="001F12BE" w:rsidP="00F535CA">
      <w:pPr>
        <w:widowControl w:val="0"/>
        <w:rPr>
          <w:rFonts w:eastAsia="Calibri"/>
          <w:bCs/>
          <w:szCs w:val="24"/>
          <w:lang w:val="en-IN"/>
        </w:rPr>
        <w:pPrChange w:id="2731" w:author="mananarora1571@gmail.com" w:date="2021-05-30T15:12:00Z">
          <w:pPr/>
        </w:pPrChange>
      </w:pPr>
      <w:r w:rsidRPr="00DE39BA">
        <w:rPr>
          <w:rFonts w:eastAsia="Calibri"/>
          <w:bCs/>
          <w:szCs w:val="24"/>
          <w:lang w:val="en-IN"/>
        </w:rPr>
        <w:lastRenderedPageBreak/>
        <w:t xml:space="preserve">        )</w:t>
      </w:r>
    </w:p>
    <w:p w14:paraId="0398A8B3" w14:textId="77777777" w:rsidR="001F12BE" w:rsidRPr="00DE39BA" w:rsidRDefault="001F12BE" w:rsidP="00F535CA">
      <w:pPr>
        <w:widowControl w:val="0"/>
        <w:rPr>
          <w:rFonts w:eastAsia="Calibri"/>
          <w:bCs/>
          <w:szCs w:val="24"/>
          <w:lang w:val="en-IN"/>
        </w:rPr>
        <w:pPrChange w:id="2732" w:author="mananarora1571@gmail.com" w:date="2021-05-30T15:12:00Z">
          <w:pPr/>
        </w:pPrChange>
      </w:pPr>
      <w:r w:rsidRPr="00DE39BA">
        <w:rPr>
          <w:rFonts w:eastAsia="Calibri"/>
          <w:bCs/>
          <w:szCs w:val="24"/>
          <w:lang w:val="en-IN"/>
        </w:rPr>
        <w:t xml:space="preserve">    if verify_password(form_data.password,user_db[0][1]) == False:</w:t>
      </w:r>
    </w:p>
    <w:p w14:paraId="128C8D3B" w14:textId="77777777" w:rsidR="001F12BE" w:rsidRPr="00DE39BA" w:rsidRDefault="001F12BE" w:rsidP="00F535CA">
      <w:pPr>
        <w:widowControl w:val="0"/>
        <w:rPr>
          <w:rFonts w:eastAsia="Calibri"/>
          <w:bCs/>
          <w:szCs w:val="24"/>
          <w:lang w:val="en-IN"/>
        </w:rPr>
        <w:pPrChange w:id="2733" w:author="mananarora1571@gmail.com" w:date="2021-05-30T15:12:00Z">
          <w:pPr/>
        </w:pPrChange>
      </w:pPr>
      <w:r w:rsidRPr="00DE39BA">
        <w:rPr>
          <w:rFonts w:eastAsia="Calibri"/>
          <w:bCs/>
          <w:szCs w:val="24"/>
          <w:lang w:val="en-IN"/>
        </w:rPr>
        <w:t xml:space="preserve">        raise HTTPException(</w:t>
      </w:r>
    </w:p>
    <w:p w14:paraId="3512DEBC" w14:textId="77777777" w:rsidR="001F12BE" w:rsidRPr="00DE39BA" w:rsidRDefault="001F12BE" w:rsidP="00F535CA">
      <w:pPr>
        <w:widowControl w:val="0"/>
        <w:rPr>
          <w:rFonts w:eastAsia="Calibri"/>
          <w:bCs/>
          <w:szCs w:val="24"/>
          <w:lang w:val="en-IN"/>
        </w:rPr>
        <w:pPrChange w:id="2734" w:author="mananarora1571@gmail.com" w:date="2021-05-30T15:12:00Z">
          <w:pPr/>
        </w:pPrChange>
      </w:pPr>
      <w:r w:rsidRPr="00DE39BA">
        <w:rPr>
          <w:rFonts w:eastAsia="Calibri"/>
          <w:bCs/>
          <w:szCs w:val="24"/>
          <w:lang w:val="en-IN"/>
        </w:rPr>
        <w:t xml:space="preserve">            status_code=status.HTTP_401_UNAUTHORIZED,</w:t>
      </w:r>
    </w:p>
    <w:p w14:paraId="2FF7A505" w14:textId="77777777" w:rsidR="001F12BE" w:rsidRPr="00DE39BA" w:rsidRDefault="001F12BE" w:rsidP="00F535CA">
      <w:pPr>
        <w:widowControl w:val="0"/>
        <w:rPr>
          <w:rFonts w:eastAsia="Calibri"/>
          <w:bCs/>
          <w:szCs w:val="24"/>
          <w:lang w:val="en-IN"/>
        </w:rPr>
        <w:pPrChange w:id="2735" w:author="mananarora1571@gmail.com" w:date="2021-05-30T15:12:00Z">
          <w:pPr/>
        </w:pPrChange>
      </w:pPr>
      <w:r w:rsidRPr="00DE39BA">
        <w:rPr>
          <w:rFonts w:eastAsia="Calibri"/>
          <w:bCs/>
          <w:szCs w:val="24"/>
          <w:lang w:val="en-IN"/>
        </w:rPr>
        <w:t xml:space="preserve">            detail="Incorrect password",</w:t>
      </w:r>
    </w:p>
    <w:p w14:paraId="4A8278AC" w14:textId="77777777" w:rsidR="001F12BE" w:rsidRPr="00DE39BA" w:rsidRDefault="001F12BE" w:rsidP="00F535CA">
      <w:pPr>
        <w:widowControl w:val="0"/>
        <w:rPr>
          <w:rFonts w:eastAsia="Calibri"/>
          <w:bCs/>
          <w:szCs w:val="24"/>
          <w:lang w:val="en-IN"/>
        </w:rPr>
        <w:pPrChange w:id="2736" w:author="mananarora1571@gmail.com" w:date="2021-05-30T15:12:00Z">
          <w:pPr/>
        </w:pPrChange>
      </w:pPr>
      <w:r w:rsidRPr="00DE39BA">
        <w:rPr>
          <w:rFonts w:eastAsia="Calibri"/>
          <w:bCs/>
          <w:szCs w:val="24"/>
          <w:lang w:val="en-IN"/>
        </w:rPr>
        <w:t xml:space="preserve">            headers={"WWW-Authenticate": "Bearer"},</w:t>
      </w:r>
    </w:p>
    <w:p w14:paraId="0A5C3FBF" w14:textId="77777777" w:rsidR="001F12BE" w:rsidRPr="00DE39BA" w:rsidRDefault="001F12BE" w:rsidP="00F535CA">
      <w:pPr>
        <w:widowControl w:val="0"/>
        <w:rPr>
          <w:rFonts w:eastAsia="Calibri"/>
          <w:bCs/>
          <w:szCs w:val="24"/>
          <w:lang w:val="en-IN"/>
        </w:rPr>
        <w:pPrChange w:id="2737" w:author="mananarora1571@gmail.com" w:date="2021-05-30T15:12:00Z">
          <w:pPr/>
        </w:pPrChange>
      </w:pPr>
      <w:r w:rsidRPr="00DE39BA">
        <w:rPr>
          <w:rFonts w:eastAsia="Calibri"/>
          <w:bCs/>
          <w:szCs w:val="24"/>
          <w:lang w:val="en-IN"/>
        </w:rPr>
        <w:t xml:space="preserve">        )</w:t>
      </w:r>
    </w:p>
    <w:p w14:paraId="10062D06" w14:textId="77777777" w:rsidR="001F12BE" w:rsidRPr="00DE39BA" w:rsidRDefault="001F12BE" w:rsidP="00F535CA">
      <w:pPr>
        <w:widowControl w:val="0"/>
        <w:rPr>
          <w:rFonts w:eastAsia="Calibri"/>
          <w:bCs/>
          <w:szCs w:val="24"/>
          <w:lang w:val="en-IN"/>
        </w:rPr>
        <w:pPrChange w:id="2738" w:author="mananarora1571@gmail.com" w:date="2021-05-30T15:12:00Z">
          <w:pPr/>
        </w:pPrChange>
      </w:pPr>
      <w:r w:rsidRPr="00DE39BA">
        <w:rPr>
          <w:rFonts w:eastAsia="Calibri"/>
          <w:bCs/>
          <w:szCs w:val="24"/>
          <w:lang w:val="en-IN"/>
        </w:rPr>
        <w:t xml:space="preserve">    access_token_expires = timedelta(hours=ACCESS_TOKEN_EXPIRE_HOURS)</w:t>
      </w:r>
    </w:p>
    <w:p w14:paraId="57FA0037" w14:textId="77777777" w:rsidR="001F12BE" w:rsidRPr="00DE39BA" w:rsidRDefault="001F12BE" w:rsidP="00F535CA">
      <w:pPr>
        <w:widowControl w:val="0"/>
        <w:rPr>
          <w:rFonts w:eastAsia="Calibri"/>
          <w:bCs/>
          <w:szCs w:val="24"/>
          <w:lang w:val="en-IN"/>
        </w:rPr>
        <w:pPrChange w:id="2739" w:author="mananarora1571@gmail.com" w:date="2021-05-30T15:12:00Z">
          <w:pPr/>
        </w:pPrChange>
      </w:pPr>
      <w:r w:rsidRPr="00DE39BA">
        <w:rPr>
          <w:rFonts w:eastAsia="Calibri"/>
          <w:bCs/>
          <w:szCs w:val="24"/>
          <w:lang w:val="en-IN"/>
        </w:rPr>
        <w:t xml:space="preserve">    access_token = create_access_token(</w:t>
      </w:r>
    </w:p>
    <w:p w14:paraId="2CE7314C" w14:textId="77777777" w:rsidR="001F12BE" w:rsidRPr="00DE39BA" w:rsidRDefault="001F12BE" w:rsidP="00F535CA">
      <w:pPr>
        <w:widowControl w:val="0"/>
        <w:rPr>
          <w:rFonts w:eastAsia="Calibri"/>
          <w:bCs/>
          <w:szCs w:val="24"/>
          <w:lang w:val="en-IN"/>
        </w:rPr>
        <w:pPrChange w:id="2740" w:author="mananarora1571@gmail.com" w:date="2021-05-30T15:12:00Z">
          <w:pPr/>
        </w:pPrChange>
      </w:pPr>
      <w:r w:rsidRPr="00DE39BA">
        <w:rPr>
          <w:rFonts w:eastAsia="Calibri"/>
          <w:bCs/>
          <w:szCs w:val="24"/>
          <w:lang w:val="en-IN"/>
        </w:rPr>
        <w:t xml:space="preserve">        data={"sub": form_data.email}, expires_delta=access_token_expires</w:t>
      </w:r>
    </w:p>
    <w:p w14:paraId="3C5AF8FE" w14:textId="77777777" w:rsidR="001F12BE" w:rsidRPr="00DE39BA" w:rsidRDefault="001F12BE" w:rsidP="00F535CA">
      <w:pPr>
        <w:widowControl w:val="0"/>
        <w:rPr>
          <w:rFonts w:eastAsia="Calibri"/>
          <w:bCs/>
          <w:szCs w:val="24"/>
          <w:lang w:val="en-IN"/>
        </w:rPr>
        <w:pPrChange w:id="2741" w:author="mananarora1571@gmail.com" w:date="2021-05-30T15:12:00Z">
          <w:pPr/>
        </w:pPrChange>
      </w:pPr>
      <w:r w:rsidRPr="00DE39BA">
        <w:rPr>
          <w:rFonts w:eastAsia="Calibri"/>
          <w:bCs/>
          <w:szCs w:val="24"/>
          <w:lang w:val="en-IN"/>
        </w:rPr>
        <w:t xml:space="preserve">    )</w:t>
      </w:r>
    </w:p>
    <w:p w14:paraId="090EED96" w14:textId="77777777" w:rsidR="001F12BE" w:rsidRPr="00DE39BA" w:rsidRDefault="001F12BE" w:rsidP="00F535CA">
      <w:pPr>
        <w:widowControl w:val="0"/>
        <w:rPr>
          <w:rFonts w:eastAsia="Calibri"/>
          <w:bCs/>
          <w:szCs w:val="24"/>
          <w:lang w:val="en-IN"/>
        </w:rPr>
        <w:pPrChange w:id="2742" w:author="mananarora1571@gmail.com" w:date="2021-05-30T15:12:00Z">
          <w:pPr/>
        </w:pPrChange>
      </w:pPr>
      <w:r w:rsidRPr="00DE39BA">
        <w:rPr>
          <w:rFonts w:eastAsia="Calibri"/>
          <w:bCs/>
          <w:szCs w:val="24"/>
          <w:lang w:val="en-IN"/>
        </w:rPr>
        <w:t xml:space="preserve">    return {"access_token": access_token, "token_type": "Bearer"}</w:t>
      </w:r>
    </w:p>
    <w:p w14:paraId="1CBD47A5" w14:textId="77777777" w:rsidR="001F12BE" w:rsidRPr="00DE39BA" w:rsidRDefault="001F12BE" w:rsidP="00F535CA">
      <w:pPr>
        <w:widowControl w:val="0"/>
        <w:rPr>
          <w:rFonts w:eastAsia="Calibri"/>
          <w:bCs/>
          <w:szCs w:val="24"/>
          <w:lang w:val="en-IN"/>
        </w:rPr>
        <w:pPrChange w:id="2743" w:author="mananarora1571@gmail.com" w:date="2021-05-30T15:12:00Z">
          <w:pPr/>
        </w:pPrChange>
      </w:pPr>
    </w:p>
    <w:p w14:paraId="2472489B" w14:textId="77777777" w:rsidR="001F12BE" w:rsidRPr="00DE39BA" w:rsidRDefault="001F12BE" w:rsidP="00F535CA">
      <w:pPr>
        <w:widowControl w:val="0"/>
        <w:rPr>
          <w:rFonts w:eastAsia="Calibri"/>
          <w:bCs/>
          <w:szCs w:val="24"/>
          <w:lang w:val="en-IN"/>
        </w:rPr>
        <w:pPrChange w:id="2744" w:author="mananarora1571@gmail.com" w:date="2021-05-30T15:12:00Z">
          <w:pPr/>
        </w:pPrChange>
      </w:pPr>
      <w:r w:rsidRPr="00DE39BA">
        <w:rPr>
          <w:rFonts w:eastAsia="Calibri"/>
          <w:bCs/>
          <w:szCs w:val="24"/>
          <w:lang w:val="en-IN"/>
        </w:rPr>
        <w:t>@app.post("/covid")</w:t>
      </w:r>
    </w:p>
    <w:p w14:paraId="4F58169C" w14:textId="77777777" w:rsidR="001F12BE" w:rsidRPr="00DE39BA" w:rsidRDefault="001F12BE" w:rsidP="00F535CA">
      <w:pPr>
        <w:widowControl w:val="0"/>
        <w:rPr>
          <w:rFonts w:eastAsia="Calibri"/>
          <w:bCs/>
          <w:szCs w:val="24"/>
          <w:lang w:val="en-IN"/>
        </w:rPr>
        <w:pPrChange w:id="2745" w:author="mananarora1571@gmail.com" w:date="2021-05-30T15:12:00Z">
          <w:pPr/>
        </w:pPrChange>
      </w:pPr>
      <w:r w:rsidRPr="00DE39BA">
        <w:rPr>
          <w:rFonts w:eastAsia="Calibri"/>
          <w:bCs/>
          <w:szCs w:val="24"/>
          <w:lang w:val="en-IN"/>
        </w:rPr>
        <w:t>async def get_covid_hotspot(action : Action):</w:t>
      </w:r>
    </w:p>
    <w:p w14:paraId="01683046" w14:textId="77777777" w:rsidR="001F12BE" w:rsidRPr="00DE39BA" w:rsidRDefault="001F12BE" w:rsidP="00F535CA">
      <w:pPr>
        <w:widowControl w:val="0"/>
        <w:rPr>
          <w:rFonts w:eastAsia="Calibri"/>
          <w:bCs/>
          <w:szCs w:val="24"/>
          <w:lang w:val="en-IN"/>
        </w:rPr>
        <w:pPrChange w:id="2746" w:author="mananarora1571@gmail.com" w:date="2021-05-30T15:12:00Z">
          <w:pPr/>
        </w:pPrChange>
      </w:pPr>
      <w:r w:rsidRPr="00DE39BA">
        <w:rPr>
          <w:rFonts w:eastAsia="Calibri"/>
          <w:bCs/>
          <w:szCs w:val="24"/>
          <w:lang w:val="en-IN"/>
        </w:rPr>
        <w:t xml:space="preserve">    user = jwt.decode(action.access_token,key=SECRET_KEY,algorithms=ALGORITHM)</w:t>
      </w:r>
    </w:p>
    <w:p w14:paraId="1510997E" w14:textId="77777777" w:rsidR="001F12BE" w:rsidRPr="00DE39BA" w:rsidRDefault="001F12BE" w:rsidP="00F535CA">
      <w:pPr>
        <w:widowControl w:val="0"/>
        <w:rPr>
          <w:rFonts w:eastAsia="Calibri"/>
          <w:bCs/>
          <w:szCs w:val="24"/>
          <w:lang w:val="en-IN"/>
        </w:rPr>
        <w:pPrChange w:id="2747" w:author="mananarora1571@gmail.com" w:date="2021-05-30T15:12:00Z">
          <w:pPr/>
        </w:pPrChange>
      </w:pPr>
      <w:r w:rsidRPr="00DE39BA">
        <w:rPr>
          <w:rFonts w:eastAsia="Calibri"/>
          <w:bCs/>
          <w:szCs w:val="24"/>
          <w:lang w:val="en-IN"/>
        </w:rPr>
        <w:t xml:space="preserve">    cursor.execute(f"SELECT email FROM User_Data WHERE email = '{user['sub']}'")</w:t>
      </w:r>
    </w:p>
    <w:p w14:paraId="38DD22C2" w14:textId="77777777" w:rsidR="001F12BE" w:rsidRPr="00DE39BA" w:rsidRDefault="001F12BE" w:rsidP="00F535CA">
      <w:pPr>
        <w:widowControl w:val="0"/>
        <w:rPr>
          <w:rFonts w:eastAsia="Calibri"/>
          <w:bCs/>
          <w:szCs w:val="24"/>
          <w:lang w:val="en-IN"/>
        </w:rPr>
        <w:pPrChange w:id="2748" w:author="mananarora1571@gmail.com" w:date="2021-05-30T15:12:00Z">
          <w:pPr/>
        </w:pPrChange>
      </w:pPr>
      <w:r w:rsidRPr="00DE39BA">
        <w:rPr>
          <w:rFonts w:eastAsia="Calibri"/>
          <w:bCs/>
          <w:szCs w:val="24"/>
          <w:lang w:val="en-IN"/>
        </w:rPr>
        <w:t xml:space="preserve">    user_db = cursor.fetchall()</w:t>
      </w:r>
    </w:p>
    <w:p w14:paraId="168B435C" w14:textId="77777777" w:rsidR="001F12BE" w:rsidRPr="00DE39BA" w:rsidRDefault="001F12BE" w:rsidP="00F535CA">
      <w:pPr>
        <w:widowControl w:val="0"/>
        <w:rPr>
          <w:rFonts w:eastAsia="Calibri"/>
          <w:bCs/>
          <w:szCs w:val="24"/>
          <w:lang w:val="en-IN"/>
        </w:rPr>
        <w:pPrChange w:id="2749" w:author="mananarora1571@gmail.com" w:date="2021-05-30T15:12:00Z">
          <w:pPr/>
        </w:pPrChange>
      </w:pPr>
      <w:r w:rsidRPr="00DE39BA">
        <w:rPr>
          <w:rFonts w:eastAsia="Calibri"/>
          <w:bCs/>
          <w:szCs w:val="24"/>
          <w:lang w:val="en-IN"/>
        </w:rPr>
        <w:t xml:space="preserve">    if user_db  == []:</w:t>
      </w:r>
    </w:p>
    <w:p w14:paraId="77A3D82A" w14:textId="77777777" w:rsidR="001F12BE" w:rsidRPr="00DE39BA" w:rsidRDefault="001F12BE" w:rsidP="00F535CA">
      <w:pPr>
        <w:widowControl w:val="0"/>
        <w:rPr>
          <w:rFonts w:eastAsia="Calibri"/>
          <w:bCs/>
          <w:szCs w:val="24"/>
          <w:lang w:val="en-IN"/>
        </w:rPr>
        <w:pPrChange w:id="2750" w:author="mananarora1571@gmail.com" w:date="2021-05-30T15:12:00Z">
          <w:pPr/>
        </w:pPrChange>
      </w:pPr>
      <w:r w:rsidRPr="00DE39BA">
        <w:rPr>
          <w:rFonts w:eastAsia="Calibri"/>
          <w:bCs/>
          <w:szCs w:val="24"/>
          <w:lang w:val="en-IN"/>
        </w:rPr>
        <w:t xml:space="preserve">        raise HTTPException(</w:t>
      </w:r>
    </w:p>
    <w:p w14:paraId="63A8C8DA" w14:textId="77777777" w:rsidR="001F12BE" w:rsidRPr="00DE39BA" w:rsidRDefault="001F12BE" w:rsidP="00F535CA">
      <w:pPr>
        <w:widowControl w:val="0"/>
        <w:rPr>
          <w:rFonts w:eastAsia="Calibri"/>
          <w:bCs/>
          <w:szCs w:val="24"/>
          <w:lang w:val="en-IN"/>
        </w:rPr>
        <w:pPrChange w:id="2751" w:author="mananarora1571@gmail.com" w:date="2021-05-30T15:12:00Z">
          <w:pPr/>
        </w:pPrChange>
      </w:pPr>
      <w:r w:rsidRPr="00DE39BA">
        <w:rPr>
          <w:rFonts w:eastAsia="Calibri"/>
          <w:bCs/>
          <w:szCs w:val="24"/>
          <w:lang w:val="en-IN"/>
        </w:rPr>
        <w:t xml:space="preserve">            status_code=status.HTTP_401_UNAUTHORIZED,</w:t>
      </w:r>
    </w:p>
    <w:p w14:paraId="5D2E4E4D" w14:textId="77777777" w:rsidR="001F12BE" w:rsidRPr="00DE39BA" w:rsidRDefault="001F12BE" w:rsidP="00F535CA">
      <w:pPr>
        <w:widowControl w:val="0"/>
        <w:rPr>
          <w:rFonts w:eastAsia="Calibri"/>
          <w:bCs/>
          <w:szCs w:val="24"/>
          <w:lang w:val="en-IN"/>
        </w:rPr>
        <w:pPrChange w:id="2752" w:author="mananarora1571@gmail.com" w:date="2021-05-30T15:12:00Z">
          <w:pPr/>
        </w:pPrChange>
      </w:pPr>
      <w:r w:rsidRPr="00DE39BA">
        <w:rPr>
          <w:rFonts w:eastAsia="Calibri"/>
          <w:bCs/>
          <w:szCs w:val="24"/>
          <w:lang w:val="en-IN"/>
        </w:rPr>
        <w:t xml:space="preserve">            detail="You are not Authorized",</w:t>
      </w:r>
    </w:p>
    <w:p w14:paraId="547ECA85" w14:textId="77777777" w:rsidR="001F12BE" w:rsidRPr="00DE39BA" w:rsidRDefault="001F12BE" w:rsidP="00F535CA">
      <w:pPr>
        <w:widowControl w:val="0"/>
        <w:rPr>
          <w:rFonts w:eastAsia="Calibri"/>
          <w:bCs/>
          <w:szCs w:val="24"/>
          <w:lang w:val="en-IN"/>
        </w:rPr>
        <w:pPrChange w:id="2753" w:author="mananarora1571@gmail.com" w:date="2021-05-30T15:12:00Z">
          <w:pPr/>
        </w:pPrChange>
      </w:pPr>
      <w:r w:rsidRPr="00DE39BA">
        <w:rPr>
          <w:rFonts w:eastAsia="Calibri"/>
          <w:bCs/>
          <w:szCs w:val="24"/>
          <w:lang w:val="en-IN"/>
        </w:rPr>
        <w:t xml:space="preserve">            headers={"WWW-Authenticate": "Bearer"},</w:t>
      </w:r>
    </w:p>
    <w:p w14:paraId="1F2C3566" w14:textId="77777777" w:rsidR="001F12BE" w:rsidRPr="00DE39BA" w:rsidRDefault="001F12BE" w:rsidP="00F535CA">
      <w:pPr>
        <w:widowControl w:val="0"/>
        <w:rPr>
          <w:rFonts w:eastAsia="Calibri"/>
          <w:bCs/>
          <w:szCs w:val="24"/>
          <w:lang w:val="en-IN"/>
        </w:rPr>
        <w:pPrChange w:id="2754" w:author="mananarora1571@gmail.com" w:date="2021-05-30T15:12:00Z">
          <w:pPr/>
        </w:pPrChange>
      </w:pPr>
      <w:r w:rsidRPr="00DE39BA">
        <w:rPr>
          <w:rFonts w:eastAsia="Calibri"/>
          <w:bCs/>
          <w:szCs w:val="24"/>
          <w:lang w:val="en-IN"/>
        </w:rPr>
        <w:t xml:space="preserve">        )</w:t>
      </w:r>
    </w:p>
    <w:p w14:paraId="7E093ECD" w14:textId="77777777" w:rsidR="001F12BE" w:rsidRPr="00DE39BA" w:rsidRDefault="001F12BE" w:rsidP="00F535CA">
      <w:pPr>
        <w:widowControl w:val="0"/>
        <w:rPr>
          <w:rFonts w:eastAsia="Calibri"/>
          <w:bCs/>
          <w:szCs w:val="24"/>
          <w:lang w:val="en-IN"/>
        </w:rPr>
        <w:pPrChange w:id="2755" w:author="mananarora1571@gmail.com" w:date="2021-05-30T15:12:00Z">
          <w:pPr/>
        </w:pPrChange>
      </w:pPr>
      <w:r w:rsidRPr="00DE39BA">
        <w:rPr>
          <w:rFonts w:eastAsia="Calibri"/>
          <w:bCs/>
          <w:szCs w:val="24"/>
          <w:lang w:val="en-IN"/>
        </w:rPr>
        <w:t xml:space="preserve">    update_user(action.lat,action.longi,user['sub'])</w:t>
      </w:r>
    </w:p>
    <w:p w14:paraId="43BB39E1" w14:textId="77777777" w:rsidR="001F12BE" w:rsidRPr="00DE39BA" w:rsidRDefault="001F12BE" w:rsidP="00F535CA">
      <w:pPr>
        <w:widowControl w:val="0"/>
        <w:rPr>
          <w:rFonts w:eastAsia="Calibri"/>
          <w:bCs/>
          <w:szCs w:val="24"/>
          <w:lang w:val="en-IN"/>
        </w:rPr>
        <w:pPrChange w:id="2756" w:author="mananarora1571@gmail.com" w:date="2021-05-30T15:12:00Z">
          <w:pPr/>
        </w:pPrChange>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F535CA">
      <w:pPr>
        <w:widowControl w:val="0"/>
        <w:rPr>
          <w:rFonts w:eastAsia="Calibri"/>
          <w:bCs/>
          <w:szCs w:val="24"/>
          <w:lang w:val="en-IN"/>
        </w:rPr>
        <w:pPrChange w:id="2757" w:author="mananarora1571@gmail.com" w:date="2021-05-30T15:12:00Z">
          <w:pPr/>
        </w:pPrChange>
      </w:pPr>
      <w:r w:rsidRPr="00DE39BA">
        <w:rPr>
          <w:rFonts w:eastAsia="Calibri"/>
          <w:bCs/>
          <w:szCs w:val="24"/>
          <w:lang w:val="en-IN"/>
        </w:rPr>
        <w:t xml:space="preserve">    for message in consumer:</w:t>
      </w:r>
    </w:p>
    <w:p w14:paraId="5399E293" w14:textId="77777777" w:rsidR="001F12BE" w:rsidRPr="00DE39BA" w:rsidRDefault="001F12BE" w:rsidP="00F535CA">
      <w:pPr>
        <w:widowControl w:val="0"/>
        <w:rPr>
          <w:rFonts w:eastAsia="Calibri"/>
          <w:bCs/>
          <w:szCs w:val="24"/>
          <w:lang w:val="en-IN"/>
        </w:rPr>
        <w:pPrChange w:id="2758" w:author="mananarora1571@gmail.com" w:date="2021-05-30T15:12:00Z">
          <w:pPr/>
        </w:pPrChange>
      </w:pPr>
      <w:r w:rsidRPr="00DE39BA">
        <w:rPr>
          <w:rFonts w:eastAsia="Calibri"/>
          <w:bCs/>
          <w:szCs w:val="24"/>
          <w:lang w:val="en-IN"/>
        </w:rPr>
        <w:lastRenderedPageBreak/>
        <w:t xml:space="preserve">        hotspots=message.value.decode("utf-8").split("-")</w:t>
      </w:r>
    </w:p>
    <w:p w14:paraId="5195F9E5" w14:textId="77777777" w:rsidR="001F12BE" w:rsidRPr="00DE39BA" w:rsidRDefault="001F12BE" w:rsidP="00F535CA">
      <w:pPr>
        <w:widowControl w:val="0"/>
        <w:rPr>
          <w:rFonts w:eastAsia="Calibri"/>
          <w:bCs/>
          <w:szCs w:val="24"/>
          <w:lang w:val="en-IN"/>
        </w:rPr>
        <w:pPrChange w:id="2759" w:author="mananarora1571@gmail.com" w:date="2021-05-30T15:12:00Z">
          <w:pPr/>
        </w:pPrChange>
      </w:pPr>
      <w:r w:rsidRPr="00DE39BA">
        <w:rPr>
          <w:rFonts w:eastAsia="Calibri"/>
          <w:bCs/>
          <w:szCs w:val="24"/>
          <w:lang w:val="en-IN"/>
        </w:rPr>
        <w:t xml:space="preserve">        return_data = list(eval(hotspots[0]))</w:t>
      </w:r>
    </w:p>
    <w:p w14:paraId="01A098FE" w14:textId="77777777" w:rsidR="001F12BE" w:rsidRPr="00DE39BA" w:rsidRDefault="001F12BE" w:rsidP="00F535CA">
      <w:pPr>
        <w:widowControl w:val="0"/>
        <w:rPr>
          <w:rFonts w:eastAsia="Calibri"/>
          <w:bCs/>
          <w:szCs w:val="24"/>
          <w:lang w:val="en-IN"/>
        </w:rPr>
        <w:pPrChange w:id="2760" w:author="mananarora1571@gmail.com" w:date="2021-05-30T15:12:00Z">
          <w:pPr/>
        </w:pPrChange>
      </w:pPr>
      <w:r w:rsidRPr="00DE39BA">
        <w:rPr>
          <w:rFonts w:eastAsia="Calibri"/>
          <w:bCs/>
          <w:szCs w:val="24"/>
          <w:lang w:val="en-IN"/>
        </w:rPr>
        <w:t xml:space="preserve">        crowd_data = list(eval(hotspots[1]))</w:t>
      </w:r>
    </w:p>
    <w:p w14:paraId="0919F0BD" w14:textId="77777777" w:rsidR="001F12BE" w:rsidRPr="00DE39BA" w:rsidRDefault="001F12BE" w:rsidP="00F535CA">
      <w:pPr>
        <w:widowControl w:val="0"/>
        <w:rPr>
          <w:rFonts w:eastAsia="Calibri"/>
          <w:bCs/>
          <w:szCs w:val="24"/>
          <w:lang w:val="en-IN"/>
        </w:rPr>
        <w:pPrChange w:id="2761" w:author="mananarora1571@gmail.com" w:date="2021-05-30T15:12:00Z">
          <w:pPr/>
        </w:pPrChange>
      </w:pPr>
      <w:r w:rsidRPr="00DE39BA">
        <w:rPr>
          <w:rFonts w:eastAsia="Calibri"/>
          <w:bCs/>
          <w:szCs w:val="24"/>
          <w:lang w:val="en-IN"/>
        </w:rPr>
        <w:t xml:space="preserve">        access_token_expires = timedelta(hours=ACCESS_TOKEN_EXPIRE_HOURS)</w:t>
      </w:r>
    </w:p>
    <w:p w14:paraId="4335396F" w14:textId="77777777" w:rsidR="001F12BE" w:rsidRPr="00DE39BA" w:rsidRDefault="001F12BE" w:rsidP="00F535CA">
      <w:pPr>
        <w:widowControl w:val="0"/>
        <w:rPr>
          <w:rFonts w:eastAsia="Calibri"/>
          <w:bCs/>
          <w:szCs w:val="24"/>
          <w:lang w:val="en-IN"/>
        </w:rPr>
        <w:pPrChange w:id="2762" w:author="mananarora1571@gmail.com" w:date="2021-05-30T15:12:00Z">
          <w:pPr/>
        </w:pPrChange>
      </w:pPr>
      <w:r w:rsidRPr="00DE39BA">
        <w:rPr>
          <w:rFonts w:eastAsia="Calibri"/>
          <w:bCs/>
          <w:szCs w:val="24"/>
          <w:lang w:val="en-IN"/>
        </w:rPr>
        <w:t xml:space="preserve">        access_token = create_access_token(</w:t>
      </w:r>
    </w:p>
    <w:p w14:paraId="6BE93432" w14:textId="77777777" w:rsidR="001F12BE" w:rsidRPr="00DE39BA" w:rsidRDefault="001F12BE" w:rsidP="00F535CA">
      <w:pPr>
        <w:widowControl w:val="0"/>
        <w:rPr>
          <w:rFonts w:eastAsia="Calibri"/>
          <w:bCs/>
          <w:szCs w:val="24"/>
          <w:lang w:val="en-IN"/>
        </w:rPr>
        <w:pPrChange w:id="2763" w:author="mananarora1571@gmail.com" w:date="2021-05-30T15:12:00Z">
          <w:pPr/>
        </w:pPrChange>
      </w:pPr>
      <w:r w:rsidRPr="00DE39BA">
        <w:rPr>
          <w:rFonts w:eastAsia="Calibri"/>
          <w:bCs/>
          <w:szCs w:val="24"/>
          <w:lang w:val="en-IN"/>
        </w:rPr>
        <w:t xml:space="preserve">            data={"sub": user['sub']}, expires_delta=access_token_expires</w:t>
      </w:r>
    </w:p>
    <w:p w14:paraId="6C8454A7" w14:textId="77777777" w:rsidR="001F12BE" w:rsidRPr="00DE39BA" w:rsidRDefault="001F12BE" w:rsidP="00F535CA">
      <w:pPr>
        <w:widowControl w:val="0"/>
        <w:rPr>
          <w:rFonts w:eastAsia="Calibri"/>
          <w:bCs/>
          <w:szCs w:val="24"/>
          <w:lang w:val="en-IN"/>
        </w:rPr>
        <w:pPrChange w:id="2764" w:author="mananarora1571@gmail.com" w:date="2021-05-30T15:12:00Z">
          <w:pPr/>
        </w:pPrChange>
      </w:pPr>
      <w:r w:rsidRPr="00DE39BA">
        <w:rPr>
          <w:rFonts w:eastAsia="Calibri"/>
          <w:bCs/>
          <w:szCs w:val="24"/>
          <w:lang w:val="en-IN"/>
        </w:rPr>
        <w:t xml:space="preserve">        )</w:t>
      </w:r>
    </w:p>
    <w:p w14:paraId="2BB0797D" w14:textId="77777777" w:rsidR="001F12BE" w:rsidRPr="00DE39BA" w:rsidRDefault="001F12BE" w:rsidP="00F535CA">
      <w:pPr>
        <w:widowControl w:val="0"/>
        <w:rPr>
          <w:rFonts w:eastAsia="Calibri"/>
          <w:bCs/>
          <w:szCs w:val="24"/>
          <w:lang w:val="en-IN"/>
        </w:rPr>
        <w:pPrChange w:id="2765" w:author="mananarora1571@gmail.com" w:date="2021-05-30T15:12:00Z">
          <w:pPr/>
        </w:pPrChange>
      </w:pPr>
      <w:r w:rsidRPr="00DE39BA">
        <w:rPr>
          <w:rFonts w:eastAsia="Calibri"/>
          <w:bCs/>
          <w:szCs w:val="24"/>
          <w:lang w:val="en-IN"/>
        </w:rPr>
        <w:t xml:space="preserve">        return {"corona_hotspot":return_data,"crowd_hotspot":crowd_data,"access_token":access_token}</w:t>
      </w:r>
    </w:p>
    <w:p w14:paraId="2C317CC3" w14:textId="77777777" w:rsidR="001F12BE" w:rsidRPr="00DE39BA" w:rsidRDefault="001F12BE" w:rsidP="00F535CA">
      <w:pPr>
        <w:widowControl w:val="0"/>
        <w:rPr>
          <w:rFonts w:eastAsia="Calibri"/>
          <w:bCs/>
          <w:szCs w:val="24"/>
          <w:lang w:val="en-IN"/>
        </w:rPr>
        <w:pPrChange w:id="2766" w:author="mananarora1571@gmail.com" w:date="2021-05-30T15:12:00Z">
          <w:pPr/>
        </w:pPrChange>
      </w:pPr>
      <w:r w:rsidRPr="00DE39BA">
        <w:rPr>
          <w:rFonts w:eastAsia="Calibri"/>
          <w:bCs/>
          <w:szCs w:val="24"/>
          <w:lang w:val="en-IN"/>
        </w:rPr>
        <w:t xml:space="preserve">    </w:t>
      </w:r>
    </w:p>
    <w:p w14:paraId="018C2234" w14:textId="77777777" w:rsidR="001F12BE" w:rsidRPr="00DE39BA" w:rsidRDefault="001F12BE" w:rsidP="00F535CA">
      <w:pPr>
        <w:widowControl w:val="0"/>
        <w:rPr>
          <w:rFonts w:eastAsia="Calibri"/>
          <w:bCs/>
          <w:szCs w:val="24"/>
          <w:lang w:val="en-IN"/>
        </w:rPr>
        <w:pPrChange w:id="2767" w:author="mananarora1571@gmail.com" w:date="2021-05-30T15:12:00Z">
          <w:pPr/>
        </w:pPrChange>
      </w:pPr>
      <w:r w:rsidRPr="00DE39BA">
        <w:rPr>
          <w:rFonts w:eastAsia="Calibri"/>
          <w:bCs/>
          <w:szCs w:val="24"/>
          <w:lang w:val="en-IN"/>
        </w:rPr>
        <w:t>if __name__ == "__main__":</w:t>
      </w:r>
    </w:p>
    <w:p w14:paraId="0F230214" w14:textId="083E8A5B" w:rsidR="001F12BE" w:rsidRPr="00DE39BA" w:rsidRDefault="001F12BE" w:rsidP="00F535CA">
      <w:pPr>
        <w:widowControl w:val="0"/>
        <w:rPr>
          <w:rFonts w:eastAsia="Calibri"/>
          <w:bCs/>
          <w:szCs w:val="24"/>
          <w:lang w:val="en-IN"/>
        </w:rPr>
        <w:pPrChange w:id="2768" w:author="mananarora1571@gmail.com" w:date="2021-05-30T15:12:00Z">
          <w:pPr/>
        </w:pPrChange>
      </w:pPr>
      <w:r w:rsidRPr="00DE39BA">
        <w:rPr>
          <w:rFonts w:eastAsia="Calibri"/>
          <w:bCs/>
          <w:szCs w:val="24"/>
          <w:lang w:val="en-IN"/>
        </w:rPr>
        <w:t xml:space="preserve">    uvicorn.run(app,host = '0.0.0.0', port = 8000)</w:t>
      </w:r>
    </w:p>
    <w:p w14:paraId="624E8A11" w14:textId="7A13932D" w:rsidR="001F12BE" w:rsidRPr="00DE39BA" w:rsidRDefault="001F12BE" w:rsidP="00F535CA">
      <w:pPr>
        <w:widowControl w:val="0"/>
        <w:rPr>
          <w:rFonts w:eastAsia="Calibri"/>
          <w:bCs/>
          <w:szCs w:val="24"/>
          <w:lang w:val="en-IN"/>
        </w:rPr>
        <w:pPrChange w:id="2769" w:author="mananarora1571@gmail.com" w:date="2021-05-30T15:12:00Z">
          <w:pPr/>
        </w:pPrChange>
      </w:pPr>
    </w:p>
    <w:p w14:paraId="5C021FDB" w14:textId="4B62C0D2" w:rsidR="001F12BE" w:rsidRPr="00DE39BA" w:rsidRDefault="001F12BE" w:rsidP="00F535CA">
      <w:pPr>
        <w:widowControl w:val="0"/>
        <w:rPr>
          <w:rFonts w:eastAsia="Calibri"/>
          <w:b/>
          <w:szCs w:val="24"/>
          <w:u w:val="single"/>
          <w:lang w:val="en-IN"/>
        </w:rPr>
        <w:pPrChange w:id="2770" w:author="mananarora1571@gmail.com" w:date="2021-05-30T15:12:00Z">
          <w:pPr/>
        </w:pPrChange>
      </w:pPr>
      <w:r w:rsidRPr="00DE39BA">
        <w:rPr>
          <w:rFonts w:eastAsia="Calibri"/>
          <w:b/>
          <w:szCs w:val="24"/>
          <w:u w:val="single"/>
          <w:lang w:val="en-IN"/>
        </w:rPr>
        <w:t>DOCKERFILE</w:t>
      </w:r>
    </w:p>
    <w:p w14:paraId="59296FBD" w14:textId="77777777" w:rsidR="001F12BE" w:rsidRPr="00DE39BA" w:rsidRDefault="001F12BE" w:rsidP="00F535CA">
      <w:pPr>
        <w:widowControl w:val="0"/>
        <w:rPr>
          <w:rFonts w:eastAsia="Calibri"/>
          <w:bCs/>
          <w:szCs w:val="24"/>
          <w:lang w:val="en-IN"/>
        </w:rPr>
        <w:pPrChange w:id="2771" w:author="mananarora1571@gmail.com" w:date="2021-05-30T15:12:00Z">
          <w:pPr/>
        </w:pPrChange>
      </w:pPr>
      <w:r w:rsidRPr="00DE39BA">
        <w:rPr>
          <w:rFonts w:eastAsia="Calibri"/>
          <w:bCs/>
          <w:szCs w:val="24"/>
          <w:lang w:val="en-IN"/>
        </w:rPr>
        <w:t>FROM python:3.7.6-stretch</w:t>
      </w:r>
    </w:p>
    <w:p w14:paraId="25B08AD1" w14:textId="77777777" w:rsidR="001F12BE" w:rsidRPr="00DE39BA" w:rsidRDefault="001F12BE" w:rsidP="00F535CA">
      <w:pPr>
        <w:widowControl w:val="0"/>
        <w:rPr>
          <w:rFonts w:eastAsia="Calibri"/>
          <w:bCs/>
          <w:szCs w:val="24"/>
          <w:lang w:val="en-IN"/>
        </w:rPr>
        <w:pPrChange w:id="2772" w:author="mananarora1571@gmail.com" w:date="2021-05-30T15:12:00Z">
          <w:pPr/>
        </w:pPrChange>
      </w:pPr>
      <w:r w:rsidRPr="00DE39BA">
        <w:rPr>
          <w:rFonts w:eastAsia="Calibri"/>
          <w:bCs/>
          <w:szCs w:val="24"/>
          <w:lang w:val="en-IN"/>
        </w:rPr>
        <w:t>WORKDIR /covid-api</w:t>
      </w:r>
    </w:p>
    <w:p w14:paraId="00CA2FA6" w14:textId="77777777" w:rsidR="001F12BE" w:rsidRPr="00DE39BA" w:rsidRDefault="001F12BE" w:rsidP="00F535CA">
      <w:pPr>
        <w:widowControl w:val="0"/>
        <w:rPr>
          <w:rFonts w:eastAsia="Calibri"/>
          <w:bCs/>
          <w:szCs w:val="24"/>
          <w:lang w:val="en-IN"/>
        </w:rPr>
        <w:pPrChange w:id="2773" w:author="mananarora1571@gmail.com" w:date="2021-05-30T15:12:00Z">
          <w:pPr/>
        </w:pPrChange>
      </w:pPr>
      <w:r w:rsidRPr="00DE39BA">
        <w:rPr>
          <w:rFonts w:eastAsia="Calibri"/>
          <w:bCs/>
          <w:szCs w:val="24"/>
          <w:lang w:val="en-IN"/>
        </w:rPr>
        <w:t>ADD . /covid-api</w:t>
      </w:r>
    </w:p>
    <w:p w14:paraId="67929DDD" w14:textId="77777777" w:rsidR="001F12BE" w:rsidRPr="00DE39BA" w:rsidRDefault="001F12BE" w:rsidP="00F535CA">
      <w:pPr>
        <w:widowControl w:val="0"/>
        <w:rPr>
          <w:rFonts w:eastAsia="Calibri"/>
          <w:bCs/>
          <w:szCs w:val="24"/>
          <w:lang w:val="en-IN"/>
        </w:rPr>
        <w:pPrChange w:id="2774" w:author="mananarora1571@gmail.com" w:date="2021-05-30T15:12:00Z">
          <w:pPr/>
        </w:pPrChange>
      </w:pPr>
      <w:r w:rsidRPr="00DE39BA">
        <w:rPr>
          <w:rFonts w:eastAsia="Calibri"/>
          <w:bCs/>
          <w:szCs w:val="24"/>
          <w:lang w:val="en-IN"/>
        </w:rPr>
        <w:t>RUN pip install --upgrade pip</w:t>
      </w:r>
    </w:p>
    <w:p w14:paraId="7EBF07B7" w14:textId="77777777" w:rsidR="001F12BE" w:rsidRPr="00DE39BA" w:rsidRDefault="001F12BE" w:rsidP="00F535CA">
      <w:pPr>
        <w:widowControl w:val="0"/>
        <w:rPr>
          <w:rFonts w:eastAsia="Calibri"/>
          <w:bCs/>
          <w:szCs w:val="24"/>
          <w:lang w:val="en-IN"/>
        </w:rPr>
        <w:pPrChange w:id="2775" w:author="mananarora1571@gmail.com" w:date="2021-05-30T15:12:00Z">
          <w:pPr/>
        </w:pPrChange>
      </w:pPr>
      <w:r w:rsidRPr="00DE39BA">
        <w:rPr>
          <w:rFonts w:eastAsia="Calibri"/>
          <w:bCs/>
          <w:szCs w:val="24"/>
          <w:lang w:val="en-IN"/>
        </w:rPr>
        <w:t>RUN pip install -r requirements.txt</w:t>
      </w:r>
    </w:p>
    <w:p w14:paraId="0197FA62" w14:textId="77777777" w:rsidR="001F12BE" w:rsidRPr="00DE39BA" w:rsidRDefault="001F12BE" w:rsidP="00F535CA">
      <w:pPr>
        <w:widowControl w:val="0"/>
        <w:rPr>
          <w:rFonts w:eastAsia="Calibri"/>
          <w:bCs/>
          <w:szCs w:val="24"/>
          <w:lang w:val="en-IN"/>
        </w:rPr>
        <w:pPrChange w:id="2776" w:author="mananarora1571@gmail.com" w:date="2021-05-30T15:12:00Z">
          <w:pPr/>
        </w:pPrChange>
      </w:pPr>
      <w:r w:rsidRPr="00DE39BA">
        <w:rPr>
          <w:rFonts w:eastAsia="Calibri"/>
          <w:bCs/>
          <w:szCs w:val="24"/>
          <w:lang w:val="en-IN"/>
        </w:rPr>
        <w:t>EXPOSE 8000</w:t>
      </w:r>
    </w:p>
    <w:p w14:paraId="2EC529BC" w14:textId="007CFC37" w:rsidR="001F12BE" w:rsidRPr="00DE39BA" w:rsidRDefault="001F12BE" w:rsidP="00F535CA">
      <w:pPr>
        <w:widowControl w:val="0"/>
        <w:rPr>
          <w:rFonts w:eastAsia="Calibri"/>
          <w:bCs/>
          <w:szCs w:val="24"/>
          <w:lang w:val="en-IN"/>
        </w:rPr>
        <w:pPrChange w:id="2777" w:author="mananarora1571@gmail.com" w:date="2021-05-30T15:12:00Z">
          <w:pPr/>
        </w:pPrChange>
      </w:pPr>
      <w:r w:rsidRPr="00DE39BA">
        <w:rPr>
          <w:rFonts w:eastAsia="Calibri"/>
          <w:bCs/>
          <w:szCs w:val="24"/>
          <w:lang w:val="en-IN"/>
        </w:rPr>
        <w:t>CMD ["python3", "covid-api.py"]</w:t>
      </w:r>
    </w:p>
    <w:p w14:paraId="55E486AC" w14:textId="3B0F5345" w:rsidR="001F12BE" w:rsidRPr="00DE39BA" w:rsidRDefault="001F12BE" w:rsidP="00F535CA">
      <w:pPr>
        <w:widowControl w:val="0"/>
        <w:rPr>
          <w:rFonts w:eastAsia="Calibri"/>
          <w:bCs/>
          <w:szCs w:val="24"/>
          <w:lang w:val="en-IN"/>
        </w:rPr>
        <w:pPrChange w:id="2778" w:author="mananarora1571@gmail.com" w:date="2021-05-30T15:12:00Z">
          <w:pPr/>
        </w:pPrChange>
      </w:pPr>
    </w:p>
    <w:p w14:paraId="55FA5AC0" w14:textId="2C68CCE6" w:rsidR="001F12BE" w:rsidRPr="00DE39BA" w:rsidRDefault="001F12BE" w:rsidP="00F535CA">
      <w:pPr>
        <w:widowControl w:val="0"/>
        <w:rPr>
          <w:rFonts w:eastAsia="Calibri"/>
          <w:b/>
          <w:szCs w:val="24"/>
          <w:u w:val="single"/>
          <w:lang w:val="en-IN"/>
        </w:rPr>
        <w:pPrChange w:id="2779" w:author="mananarora1571@gmail.com" w:date="2021-05-30T15:12:00Z">
          <w:pPr/>
        </w:pPrChange>
      </w:pPr>
      <w:r w:rsidRPr="00DE39BA">
        <w:rPr>
          <w:rFonts w:eastAsia="Calibri"/>
          <w:b/>
          <w:szCs w:val="24"/>
          <w:u w:val="single"/>
          <w:lang w:val="en-IN"/>
        </w:rPr>
        <w:t>HOTSPOT-EVALUATE.PY</w:t>
      </w:r>
    </w:p>
    <w:p w14:paraId="1E2D8C78" w14:textId="77777777" w:rsidR="001F12BE" w:rsidRPr="00DE39BA" w:rsidRDefault="001F12BE" w:rsidP="00F535CA">
      <w:pPr>
        <w:widowControl w:val="0"/>
        <w:rPr>
          <w:rFonts w:eastAsia="Calibri"/>
          <w:bCs/>
          <w:szCs w:val="24"/>
          <w:lang w:val="en-IN"/>
        </w:rPr>
        <w:pPrChange w:id="2780" w:author="mananarora1571@gmail.com" w:date="2021-05-30T15:12:00Z">
          <w:pPr/>
        </w:pPrChange>
      </w:pPr>
      <w:r w:rsidRPr="00DE39BA">
        <w:rPr>
          <w:rFonts w:eastAsia="Calibri"/>
          <w:bCs/>
          <w:szCs w:val="24"/>
          <w:lang w:val="en-IN"/>
        </w:rPr>
        <w:t>import psycopg2</w:t>
      </w:r>
    </w:p>
    <w:p w14:paraId="5472939C" w14:textId="77777777" w:rsidR="001F12BE" w:rsidRPr="00DE39BA" w:rsidRDefault="001F12BE" w:rsidP="00F535CA">
      <w:pPr>
        <w:widowControl w:val="0"/>
        <w:rPr>
          <w:rFonts w:eastAsia="Calibri"/>
          <w:bCs/>
          <w:szCs w:val="24"/>
          <w:lang w:val="en-IN"/>
        </w:rPr>
        <w:pPrChange w:id="2781" w:author="mananarora1571@gmail.com" w:date="2021-05-30T15:12:00Z">
          <w:pPr/>
        </w:pPrChange>
      </w:pPr>
      <w:r w:rsidRPr="00DE39BA">
        <w:rPr>
          <w:rFonts w:eastAsia="Calibri"/>
          <w:bCs/>
          <w:szCs w:val="24"/>
          <w:lang w:val="en-IN"/>
        </w:rPr>
        <w:t>from sklearn.cluster import KMeans</w:t>
      </w:r>
    </w:p>
    <w:p w14:paraId="4A95B478" w14:textId="77777777" w:rsidR="001F12BE" w:rsidRPr="00DE39BA" w:rsidRDefault="001F12BE" w:rsidP="00F535CA">
      <w:pPr>
        <w:widowControl w:val="0"/>
        <w:rPr>
          <w:rFonts w:eastAsia="Calibri"/>
          <w:bCs/>
          <w:szCs w:val="24"/>
          <w:lang w:val="en-IN"/>
        </w:rPr>
        <w:pPrChange w:id="2782" w:author="mananarora1571@gmail.com" w:date="2021-05-30T15:12:00Z">
          <w:pPr/>
        </w:pPrChange>
      </w:pPr>
      <w:r w:rsidRPr="00DE39BA">
        <w:rPr>
          <w:rFonts w:eastAsia="Calibri"/>
          <w:bCs/>
          <w:szCs w:val="24"/>
          <w:lang w:val="en-IN"/>
        </w:rPr>
        <w:t>from kafka import KafkaProducer</w:t>
      </w:r>
    </w:p>
    <w:p w14:paraId="6C392F8A" w14:textId="77777777" w:rsidR="001F12BE" w:rsidRPr="00DE39BA" w:rsidRDefault="001F12BE" w:rsidP="00F535CA">
      <w:pPr>
        <w:widowControl w:val="0"/>
        <w:rPr>
          <w:rFonts w:eastAsia="Calibri"/>
          <w:bCs/>
          <w:szCs w:val="24"/>
          <w:lang w:val="en-IN"/>
        </w:rPr>
        <w:pPrChange w:id="2783" w:author="mananarora1571@gmail.com" w:date="2021-05-30T15:12:00Z">
          <w:pPr/>
        </w:pPrChange>
      </w:pPr>
      <w:r w:rsidRPr="00DE39BA">
        <w:rPr>
          <w:rFonts w:eastAsia="Calibri"/>
          <w:bCs/>
          <w:szCs w:val="24"/>
          <w:lang w:val="en-IN"/>
        </w:rPr>
        <w:t>from kafka import KafkaConsumer</w:t>
      </w:r>
    </w:p>
    <w:p w14:paraId="68E1BA11" w14:textId="77777777" w:rsidR="001F12BE" w:rsidRPr="00DE39BA" w:rsidRDefault="001F12BE" w:rsidP="00F535CA">
      <w:pPr>
        <w:widowControl w:val="0"/>
        <w:rPr>
          <w:rFonts w:eastAsia="Calibri"/>
          <w:bCs/>
          <w:szCs w:val="24"/>
          <w:lang w:val="en-IN"/>
        </w:rPr>
        <w:pPrChange w:id="2784" w:author="mananarora1571@gmail.com" w:date="2021-05-30T15:12:00Z">
          <w:pPr/>
        </w:pPrChange>
      </w:pPr>
    </w:p>
    <w:p w14:paraId="36ABFE9C" w14:textId="77777777" w:rsidR="001F12BE" w:rsidRPr="00DE39BA" w:rsidRDefault="001F12BE" w:rsidP="00F535CA">
      <w:pPr>
        <w:widowControl w:val="0"/>
        <w:rPr>
          <w:rFonts w:eastAsia="Calibri"/>
          <w:bCs/>
          <w:szCs w:val="24"/>
          <w:lang w:val="en-IN"/>
        </w:rPr>
        <w:pPrChange w:id="2785" w:author="mananarora1571@gmail.com" w:date="2021-05-30T15:12:00Z">
          <w:pPr/>
        </w:pPrChange>
      </w:pPr>
      <w:r w:rsidRPr="00DE39BA">
        <w:rPr>
          <w:rFonts w:eastAsia="Calibri"/>
          <w:bCs/>
          <w:szCs w:val="24"/>
          <w:lang w:val="en-IN"/>
        </w:rPr>
        <w:lastRenderedPageBreak/>
        <w:t>consumer = KafkaConsumer("get-hotspot-in")</w:t>
      </w:r>
    </w:p>
    <w:p w14:paraId="7F5377BE" w14:textId="77777777" w:rsidR="001F12BE" w:rsidRPr="00DE39BA" w:rsidRDefault="001F12BE" w:rsidP="00F535CA">
      <w:pPr>
        <w:widowControl w:val="0"/>
        <w:rPr>
          <w:rFonts w:eastAsia="Calibri"/>
          <w:bCs/>
          <w:szCs w:val="24"/>
          <w:lang w:val="en-IN"/>
        </w:rPr>
        <w:pPrChange w:id="2786" w:author="mananarora1571@gmail.com" w:date="2021-05-30T15:12:00Z">
          <w:pPr/>
        </w:pPrChange>
      </w:pPr>
      <w:r w:rsidRPr="00DE39BA">
        <w:rPr>
          <w:rFonts w:eastAsia="Calibri"/>
          <w:bCs/>
          <w:szCs w:val="24"/>
          <w:lang w:val="en-IN"/>
        </w:rPr>
        <w:t>producer = KafkaProducer(bootstrap_servers='localhost:9092')</w:t>
      </w:r>
    </w:p>
    <w:p w14:paraId="4025A265" w14:textId="77777777" w:rsidR="001F12BE" w:rsidRPr="00DE39BA" w:rsidRDefault="001F12BE" w:rsidP="00F535CA">
      <w:pPr>
        <w:widowControl w:val="0"/>
        <w:rPr>
          <w:rFonts w:eastAsia="Calibri"/>
          <w:bCs/>
          <w:szCs w:val="24"/>
          <w:lang w:val="en-IN"/>
        </w:rPr>
        <w:pPrChange w:id="2787" w:author="mananarora1571@gmail.com" w:date="2021-05-30T15:12:00Z">
          <w:pPr/>
        </w:pPrChange>
      </w:pPr>
      <w:r w:rsidRPr="00DE39BA">
        <w:rPr>
          <w:rFonts w:eastAsia="Calibri"/>
          <w:bCs/>
          <w:szCs w:val="24"/>
          <w:lang w:val="en-IN"/>
        </w:rPr>
        <w:t>connection = psycopg2.connect(host="localhost", port=5432,</w:t>
      </w:r>
    </w:p>
    <w:p w14:paraId="7ED3C598" w14:textId="77777777" w:rsidR="001F12BE" w:rsidRPr="00DE39BA" w:rsidRDefault="001F12BE" w:rsidP="00F535CA">
      <w:pPr>
        <w:widowControl w:val="0"/>
        <w:rPr>
          <w:rFonts w:eastAsia="Calibri"/>
          <w:bCs/>
          <w:szCs w:val="24"/>
          <w:lang w:val="en-IN"/>
        </w:rPr>
        <w:pPrChange w:id="2788" w:author="mananarora1571@gmail.com" w:date="2021-05-30T15:12:00Z">
          <w:pPr/>
        </w:pPrChange>
      </w:pPr>
      <w:r w:rsidRPr="00DE39BA">
        <w:rPr>
          <w:rFonts w:eastAsia="Calibri"/>
          <w:bCs/>
          <w:szCs w:val="24"/>
          <w:lang w:val="en-IN"/>
        </w:rPr>
        <w:t xml:space="preserve">                            database="post-pandemic-db", user="postgres", password="7878")</w:t>
      </w:r>
    </w:p>
    <w:p w14:paraId="1D504E4F" w14:textId="77777777" w:rsidR="001F12BE" w:rsidRPr="00DE39BA" w:rsidRDefault="001F12BE" w:rsidP="00F535CA">
      <w:pPr>
        <w:widowControl w:val="0"/>
        <w:rPr>
          <w:rFonts w:eastAsia="Calibri"/>
          <w:bCs/>
          <w:szCs w:val="24"/>
          <w:lang w:val="en-IN"/>
        </w:rPr>
        <w:pPrChange w:id="2789" w:author="mananarora1571@gmail.com" w:date="2021-05-30T15:12:00Z">
          <w:pPr/>
        </w:pPrChange>
      </w:pPr>
      <w:r w:rsidRPr="00DE39BA">
        <w:rPr>
          <w:rFonts w:eastAsia="Calibri"/>
          <w:bCs/>
          <w:szCs w:val="24"/>
          <w:lang w:val="en-IN"/>
        </w:rPr>
        <w:t>cursor = connection.cursor()</w:t>
      </w:r>
    </w:p>
    <w:p w14:paraId="2CD8EA5E" w14:textId="77777777" w:rsidR="001F12BE" w:rsidRPr="00DE39BA" w:rsidRDefault="001F12BE" w:rsidP="00F535CA">
      <w:pPr>
        <w:widowControl w:val="0"/>
        <w:rPr>
          <w:rFonts w:eastAsia="Calibri"/>
          <w:bCs/>
          <w:szCs w:val="24"/>
          <w:lang w:val="en-IN"/>
        </w:rPr>
        <w:pPrChange w:id="2790" w:author="mananarora1571@gmail.com" w:date="2021-05-30T15:12:00Z">
          <w:pPr/>
        </w:pPrChange>
      </w:pPr>
    </w:p>
    <w:p w14:paraId="18A3DE6F" w14:textId="77777777" w:rsidR="001F12BE" w:rsidRPr="00DE39BA" w:rsidRDefault="001F12BE" w:rsidP="00F535CA">
      <w:pPr>
        <w:widowControl w:val="0"/>
        <w:rPr>
          <w:rFonts w:eastAsia="Calibri"/>
          <w:bCs/>
          <w:szCs w:val="24"/>
          <w:lang w:val="en-IN"/>
        </w:rPr>
        <w:pPrChange w:id="2791" w:author="mananarora1571@gmail.com" w:date="2021-05-30T15:12:00Z">
          <w:pPr/>
        </w:pPrChange>
      </w:pPr>
      <w:r w:rsidRPr="00DE39BA">
        <w:rPr>
          <w:rFonts w:eastAsia="Calibri"/>
          <w:bCs/>
          <w:szCs w:val="24"/>
          <w:lang w:val="en-IN"/>
        </w:rPr>
        <w:t>def calculate_covid_hotspot(lat,longi):</w:t>
      </w:r>
    </w:p>
    <w:p w14:paraId="61990A56" w14:textId="77777777" w:rsidR="001F12BE" w:rsidRPr="00DE39BA" w:rsidRDefault="001F12BE" w:rsidP="00F535CA">
      <w:pPr>
        <w:widowControl w:val="0"/>
        <w:rPr>
          <w:rFonts w:eastAsia="Calibri"/>
          <w:bCs/>
          <w:szCs w:val="24"/>
          <w:lang w:val="en-IN"/>
        </w:rPr>
        <w:pPrChange w:id="2792" w:author="mananarora1571@gmail.com" w:date="2021-05-30T15:12:00Z">
          <w:pPr/>
        </w:pPrChange>
      </w:pPr>
      <w:r w:rsidRPr="00DE39BA">
        <w:rPr>
          <w:rFonts w:eastAsia="Calibri"/>
          <w:bCs/>
          <w:szCs w:val="24"/>
          <w:lang w:val="en-IN"/>
        </w:rPr>
        <w:t xml:space="preserve">    query = f"SELECT lat,long,death,active,recovered FROM Hotspot WHERE (lat BETWEEN {lat-0.05} AND {lat+0.05}) AND (long BETWEEN {longi-0.05} AND {longi+0.05})"</w:t>
      </w:r>
    </w:p>
    <w:p w14:paraId="472E600E" w14:textId="77777777" w:rsidR="001F12BE" w:rsidRPr="00DE39BA" w:rsidRDefault="001F12BE" w:rsidP="00F535CA">
      <w:pPr>
        <w:widowControl w:val="0"/>
        <w:rPr>
          <w:rFonts w:eastAsia="Calibri"/>
          <w:bCs/>
          <w:szCs w:val="24"/>
          <w:lang w:val="en-IN"/>
        </w:rPr>
        <w:pPrChange w:id="2793" w:author="mananarora1571@gmail.com" w:date="2021-05-30T15:12:00Z">
          <w:pPr/>
        </w:pPrChange>
      </w:pPr>
      <w:r w:rsidRPr="00DE39BA">
        <w:rPr>
          <w:rFonts w:eastAsia="Calibri"/>
          <w:bCs/>
          <w:szCs w:val="24"/>
          <w:lang w:val="en-IN"/>
        </w:rPr>
        <w:t xml:space="preserve">    cursor.execute(query)</w:t>
      </w:r>
    </w:p>
    <w:p w14:paraId="5927D89E" w14:textId="77777777" w:rsidR="001F12BE" w:rsidRPr="00DE39BA" w:rsidRDefault="001F12BE" w:rsidP="00F535CA">
      <w:pPr>
        <w:widowControl w:val="0"/>
        <w:rPr>
          <w:rFonts w:eastAsia="Calibri"/>
          <w:bCs/>
          <w:szCs w:val="24"/>
          <w:lang w:val="en-IN"/>
        </w:rPr>
        <w:pPrChange w:id="2794" w:author="mananarora1571@gmail.com" w:date="2021-05-30T15:12:00Z">
          <w:pPr/>
        </w:pPrChange>
      </w:pPr>
      <w:r w:rsidRPr="00DE39BA">
        <w:rPr>
          <w:rFonts w:eastAsia="Calibri"/>
          <w:bCs/>
          <w:szCs w:val="24"/>
          <w:lang w:val="en-IN"/>
        </w:rPr>
        <w:t xml:space="preserve">    loc_data = cursor.fetchall()</w:t>
      </w:r>
    </w:p>
    <w:p w14:paraId="68AE15F0" w14:textId="77777777" w:rsidR="001F12BE" w:rsidRPr="00DE39BA" w:rsidRDefault="001F12BE" w:rsidP="00F535CA">
      <w:pPr>
        <w:widowControl w:val="0"/>
        <w:rPr>
          <w:rFonts w:eastAsia="Calibri"/>
          <w:bCs/>
          <w:szCs w:val="24"/>
          <w:lang w:val="en-IN"/>
        </w:rPr>
        <w:pPrChange w:id="2795" w:author="mananarora1571@gmail.com" w:date="2021-05-30T15:12:00Z">
          <w:pPr/>
        </w:pPrChange>
      </w:pPr>
      <w:r w:rsidRPr="00DE39BA">
        <w:rPr>
          <w:rFonts w:eastAsia="Calibri"/>
          <w:bCs/>
          <w:szCs w:val="24"/>
          <w:lang w:val="en-IN"/>
        </w:rPr>
        <w:t xml:space="preserve">    return_data = []</w:t>
      </w:r>
    </w:p>
    <w:p w14:paraId="798C91A5" w14:textId="77777777" w:rsidR="001F12BE" w:rsidRPr="00DE39BA" w:rsidRDefault="001F12BE" w:rsidP="00F535CA">
      <w:pPr>
        <w:widowControl w:val="0"/>
        <w:rPr>
          <w:rFonts w:eastAsia="Calibri"/>
          <w:bCs/>
          <w:szCs w:val="24"/>
          <w:lang w:val="en-IN"/>
        </w:rPr>
        <w:pPrChange w:id="2796" w:author="mananarora1571@gmail.com" w:date="2021-05-30T15:12:00Z">
          <w:pPr/>
        </w:pPrChange>
      </w:pPr>
      <w:r w:rsidRPr="00DE39BA">
        <w:rPr>
          <w:rFonts w:eastAsia="Calibri"/>
          <w:bCs/>
          <w:szCs w:val="24"/>
          <w:lang w:val="en-IN"/>
        </w:rPr>
        <w:t xml:space="preserve">    if loc_data!= []:</w:t>
      </w:r>
    </w:p>
    <w:p w14:paraId="20BC51A4" w14:textId="77777777" w:rsidR="001F12BE" w:rsidRPr="00DE39BA" w:rsidRDefault="001F12BE" w:rsidP="00F535CA">
      <w:pPr>
        <w:widowControl w:val="0"/>
        <w:rPr>
          <w:rFonts w:eastAsia="Calibri"/>
          <w:bCs/>
          <w:szCs w:val="24"/>
          <w:lang w:val="en-IN"/>
        </w:rPr>
        <w:pPrChange w:id="2797" w:author="mananarora1571@gmail.com" w:date="2021-05-30T15:12:00Z">
          <w:pPr/>
        </w:pPrChange>
      </w:pPr>
      <w:r w:rsidRPr="00DE39BA">
        <w:rPr>
          <w:rFonts w:eastAsia="Calibri"/>
          <w:bCs/>
          <w:szCs w:val="24"/>
          <w:lang w:val="en-IN"/>
        </w:rPr>
        <w:t xml:space="preserve">        for i in loc_data:</w:t>
      </w:r>
    </w:p>
    <w:p w14:paraId="7394CD3A" w14:textId="77777777" w:rsidR="001F12BE" w:rsidRPr="00DE39BA" w:rsidRDefault="001F12BE" w:rsidP="00F535CA">
      <w:pPr>
        <w:widowControl w:val="0"/>
        <w:rPr>
          <w:rFonts w:eastAsia="Calibri"/>
          <w:bCs/>
          <w:szCs w:val="24"/>
          <w:lang w:val="en-IN"/>
        </w:rPr>
        <w:pPrChange w:id="2798" w:author="mananarora1571@gmail.com" w:date="2021-05-30T15:12:00Z">
          <w:pPr/>
        </w:pPrChange>
      </w:pPr>
      <w:r w:rsidRPr="00DE39BA">
        <w:rPr>
          <w:rFonts w:eastAsia="Calibri"/>
          <w:bCs/>
          <w:szCs w:val="24"/>
          <w:lang w:val="en-IN"/>
        </w:rPr>
        <w:t xml:space="preserve">            return_dict = {}</w:t>
      </w:r>
    </w:p>
    <w:p w14:paraId="2E92234E" w14:textId="77777777" w:rsidR="001F12BE" w:rsidRPr="00DE39BA" w:rsidRDefault="001F12BE" w:rsidP="00F535CA">
      <w:pPr>
        <w:widowControl w:val="0"/>
        <w:rPr>
          <w:rFonts w:eastAsia="Calibri"/>
          <w:bCs/>
          <w:szCs w:val="24"/>
          <w:lang w:val="en-IN"/>
        </w:rPr>
        <w:pPrChange w:id="2799" w:author="mananarora1571@gmail.com" w:date="2021-05-30T15:12:00Z">
          <w:pPr/>
        </w:pPrChange>
      </w:pPr>
      <w:r w:rsidRPr="00DE39BA">
        <w:rPr>
          <w:rFonts w:eastAsia="Calibri"/>
          <w:bCs/>
          <w:szCs w:val="24"/>
          <w:lang w:val="en-IN"/>
        </w:rPr>
        <w:t xml:space="preserve">            return_dict["lat"] = i[0]</w:t>
      </w:r>
    </w:p>
    <w:p w14:paraId="37613D48" w14:textId="77777777" w:rsidR="001F12BE" w:rsidRPr="00DE39BA" w:rsidRDefault="001F12BE" w:rsidP="00F535CA">
      <w:pPr>
        <w:widowControl w:val="0"/>
        <w:rPr>
          <w:rFonts w:eastAsia="Calibri"/>
          <w:bCs/>
          <w:szCs w:val="24"/>
          <w:lang w:val="en-IN"/>
        </w:rPr>
        <w:pPrChange w:id="2800" w:author="mananarora1571@gmail.com" w:date="2021-05-30T15:12:00Z">
          <w:pPr/>
        </w:pPrChange>
      </w:pPr>
      <w:r w:rsidRPr="00DE39BA">
        <w:rPr>
          <w:rFonts w:eastAsia="Calibri"/>
          <w:bCs/>
          <w:szCs w:val="24"/>
          <w:lang w:val="en-IN"/>
        </w:rPr>
        <w:t xml:space="preserve">            return_dict["long"] = i[1]</w:t>
      </w:r>
    </w:p>
    <w:p w14:paraId="2878B3BF" w14:textId="77777777" w:rsidR="001F12BE" w:rsidRPr="00DE39BA" w:rsidRDefault="001F12BE" w:rsidP="00F535CA">
      <w:pPr>
        <w:widowControl w:val="0"/>
        <w:rPr>
          <w:rFonts w:eastAsia="Calibri"/>
          <w:bCs/>
          <w:szCs w:val="24"/>
          <w:lang w:val="en-IN"/>
        </w:rPr>
        <w:pPrChange w:id="2801" w:author="mananarora1571@gmail.com" w:date="2021-05-30T15:12:00Z">
          <w:pPr/>
        </w:pPrChange>
      </w:pPr>
      <w:r w:rsidRPr="00DE39BA">
        <w:rPr>
          <w:rFonts w:eastAsia="Calibri"/>
          <w:bCs/>
          <w:szCs w:val="24"/>
          <w:lang w:val="en-IN"/>
        </w:rPr>
        <w:t xml:space="preserve">            return_dict["death"] = i[2]</w:t>
      </w:r>
    </w:p>
    <w:p w14:paraId="39946FE4" w14:textId="77777777" w:rsidR="001F12BE" w:rsidRPr="00DE39BA" w:rsidRDefault="001F12BE" w:rsidP="00F535CA">
      <w:pPr>
        <w:widowControl w:val="0"/>
        <w:rPr>
          <w:rFonts w:eastAsia="Calibri"/>
          <w:bCs/>
          <w:szCs w:val="24"/>
          <w:lang w:val="en-IN"/>
        </w:rPr>
        <w:pPrChange w:id="2802" w:author="mananarora1571@gmail.com" w:date="2021-05-30T15:12:00Z">
          <w:pPr/>
        </w:pPrChange>
      </w:pPr>
      <w:r w:rsidRPr="00DE39BA">
        <w:rPr>
          <w:rFonts w:eastAsia="Calibri"/>
          <w:bCs/>
          <w:szCs w:val="24"/>
          <w:lang w:val="en-IN"/>
        </w:rPr>
        <w:t xml:space="preserve">            return_dict["active"] = i[3]</w:t>
      </w:r>
    </w:p>
    <w:p w14:paraId="0E955EF0" w14:textId="77777777" w:rsidR="001F12BE" w:rsidRPr="00DE39BA" w:rsidRDefault="001F12BE" w:rsidP="00F535CA">
      <w:pPr>
        <w:widowControl w:val="0"/>
        <w:rPr>
          <w:rFonts w:eastAsia="Calibri"/>
          <w:bCs/>
          <w:szCs w:val="24"/>
          <w:lang w:val="en-IN"/>
        </w:rPr>
        <w:pPrChange w:id="2803" w:author="mananarora1571@gmail.com" w:date="2021-05-30T15:12:00Z">
          <w:pPr/>
        </w:pPrChange>
      </w:pPr>
      <w:r w:rsidRPr="00DE39BA">
        <w:rPr>
          <w:rFonts w:eastAsia="Calibri"/>
          <w:bCs/>
          <w:szCs w:val="24"/>
          <w:lang w:val="en-IN"/>
        </w:rPr>
        <w:t xml:space="preserve">            return_dict["recovered"] = i[4]</w:t>
      </w:r>
    </w:p>
    <w:p w14:paraId="1367E040" w14:textId="77777777" w:rsidR="001F12BE" w:rsidRPr="00DE39BA" w:rsidRDefault="001F12BE" w:rsidP="00F535CA">
      <w:pPr>
        <w:widowControl w:val="0"/>
        <w:rPr>
          <w:rFonts w:eastAsia="Calibri"/>
          <w:bCs/>
          <w:szCs w:val="24"/>
          <w:lang w:val="en-IN"/>
        </w:rPr>
        <w:pPrChange w:id="2804" w:author="mananarora1571@gmail.com" w:date="2021-05-30T15:12:00Z">
          <w:pPr/>
        </w:pPrChange>
      </w:pPr>
      <w:r w:rsidRPr="00DE39BA">
        <w:rPr>
          <w:rFonts w:eastAsia="Calibri"/>
          <w:bCs/>
          <w:szCs w:val="24"/>
          <w:lang w:val="en-IN"/>
        </w:rPr>
        <w:t xml:space="preserve">            return_data.append(return_dict)</w:t>
      </w:r>
    </w:p>
    <w:p w14:paraId="1312C088" w14:textId="77777777" w:rsidR="001F12BE" w:rsidRPr="00DE39BA" w:rsidRDefault="001F12BE" w:rsidP="00F535CA">
      <w:pPr>
        <w:widowControl w:val="0"/>
        <w:rPr>
          <w:rFonts w:eastAsia="Calibri"/>
          <w:bCs/>
          <w:szCs w:val="24"/>
          <w:lang w:val="en-IN"/>
        </w:rPr>
        <w:pPrChange w:id="2805" w:author="mananarora1571@gmail.com" w:date="2021-05-30T15:12:00Z">
          <w:pPr/>
        </w:pPrChange>
      </w:pPr>
      <w:r w:rsidRPr="00DE39BA">
        <w:rPr>
          <w:rFonts w:eastAsia="Calibri"/>
          <w:bCs/>
          <w:szCs w:val="24"/>
          <w:lang w:val="en-IN"/>
        </w:rPr>
        <w:t xml:space="preserve">    return return_data</w:t>
      </w:r>
    </w:p>
    <w:p w14:paraId="5170ED9C" w14:textId="77777777" w:rsidR="001F12BE" w:rsidRPr="00DE39BA" w:rsidRDefault="001F12BE" w:rsidP="00F535CA">
      <w:pPr>
        <w:widowControl w:val="0"/>
        <w:rPr>
          <w:rFonts w:eastAsia="Calibri"/>
          <w:bCs/>
          <w:szCs w:val="24"/>
          <w:lang w:val="en-IN"/>
        </w:rPr>
        <w:pPrChange w:id="2806" w:author="mananarora1571@gmail.com" w:date="2021-05-30T15:12:00Z">
          <w:pPr/>
        </w:pPrChange>
      </w:pPr>
    </w:p>
    <w:p w14:paraId="74584918" w14:textId="77777777" w:rsidR="001F12BE" w:rsidRPr="00DE39BA" w:rsidRDefault="001F12BE" w:rsidP="00F535CA">
      <w:pPr>
        <w:widowControl w:val="0"/>
        <w:rPr>
          <w:rFonts w:eastAsia="Calibri"/>
          <w:bCs/>
          <w:szCs w:val="24"/>
          <w:lang w:val="en-IN"/>
        </w:rPr>
        <w:pPrChange w:id="2807" w:author="mananarora1571@gmail.com" w:date="2021-05-30T15:12:00Z">
          <w:pPr/>
        </w:pPrChange>
      </w:pPr>
      <w:r w:rsidRPr="00DE39BA">
        <w:rPr>
          <w:rFonts w:eastAsia="Calibri"/>
          <w:bCs/>
          <w:szCs w:val="24"/>
          <w:lang w:val="en-IN"/>
        </w:rPr>
        <w:t>def calculate_crowd_hotspot(lat,longi):</w:t>
      </w:r>
    </w:p>
    <w:p w14:paraId="79F90C3C" w14:textId="77777777" w:rsidR="001F12BE" w:rsidRPr="00DE39BA" w:rsidRDefault="001F12BE" w:rsidP="00F535CA">
      <w:pPr>
        <w:widowControl w:val="0"/>
        <w:rPr>
          <w:rFonts w:eastAsia="Calibri"/>
          <w:bCs/>
          <w:szCs w:val="24"/>
          <w:lang w:val="en-IN"/>
        </w:rPr>
        <w:pPrChange w:id="2808" w:author="mananarora1571@gmail.com" w:date="2021-05-30T15:12:00Z">
          <w:pPr/>
        </w:pPrChange>
      </w:pPr>
      <w:r w:rsidRPr="00DE39BA">
        <w:rPr>
          <w:rFonts w:eastAsia="Calibri"/>
          <w:bCs/>
          <w:szCs w:val="24"/>
          <w:lang w:val="en-IN"/>
        </w:rPr>
        <w:t xml:space="preserve">    sql = f"SELECT lat,long FROM User_Data WHERE (lat BETWEEN {lat-0.05} AND {lat+0.05}) AND (long BETWEEN {longi-0.05} AND {longi+0.05})"</w:t>
      </w:r>
    </w:p>
    <w:p w14:paraId="62575700" w14:textId="77777777" w:rsidR="001F12BE" w:rsidRPr="00DE39BA" w:rsidRDefault="001F12BE" w:rsidP="00F535CA">
      <w:pPr>
        <w:widowControl w:val="0"/>
        <w:rPr>
          <w:rFonts w:eastAsia="Calibri"/>
          <w:bCs/>
          <w:szCs w:val="24"/>
          <w:lang w:val="en-IN"/>
        </w:rPr>
        <w:pPrChange w:id="2809" w:author="mananarora1571@gmail.com" w:date="2021-05-30T15:12:00Z">
          <w:pPr/>
        </w:pPrChange>
      </w:pPr>
      <w:r w:rsidRPr="00DE39BA">
        <w:rPr>
          <w:rFonts w:eastAsia="Calibri"/>
          <w:bCs/>
          <w:szCs w:val="24"/>
          <w:lang w:val="en-IN"/>
        </w:rPr>
        <w:t xml:space="preserve">    cursor.execute(sql)</w:t>
      </w:r>
    </w:p>
    <w:p w14:paraId="4BB188EB" w14:textId="77777777" w:rsidR="001F12BE" w:rsidRPr="00DE39BA" w:rsidRDefault="001F12BE" w:rsidP="00F535CA">
      <w:pPr>
        <w:widowControl w:val="0"/>
        <w:rPr>
          <w:rFonts w:eastAsia="Calibri"/>
          <w:bCs/>
          <w:szCs w:val="24"/>
          <w:lang w:val="en-IN"/>
        </w:rPr>
        <w:pPrChange w:id="2810" w:author="mananarora1571@gmail.com" w:date="2021-05-30T15:12:00Z">
          <w:pPr/>
        </w:pPrChange>
      </w:pPr>
      <w:r w:rsidRPr="00DE39BA">
        <w:rPr>
          <w:rFonts w:eastAsia="Calibri"/>
          <w:bCs/>
          <w:szCs w:val="24"/>
          <w:lang w:val="en-IN"/>
        </w:rPr>
        <w:t xml:space="preserve">    crowd_data = cursor.fetchall()</w:t>
      </w:r>
    </w:p>
    <w:p w14:paraId="74DE8B1D" w14:textId="77777777" w:rsidR="001F12BE" w:rsidRPr="00DE39BA" w:rsidRDefault="001F12BE" w:rsidP="00F535CA">
      <w:pPr>
        <w:widowControl w:val="0"/>
        <w:rPr>
          <w:rFonts w:eastAsia="Calibri"/>
          <w:bCs/>
          <w:szCs w:val="24"/>
          <w:lang w:val="en-IN"/>
        </w:rPr>
        <w:pPrChange w:id="2811" w:author="mananarora1571@gmail.com" w:date="2021-05-30T15:12:00Z">
          <w:pPr/>
        </w:pPrChange>
      </w:pPr>
      <w:r w:rsidRPr="00DE39BA">
        <w:rPr>
          <w:rFonts w:eastAsia="Calibri"/>
          <w:bCs/>
          <w:szCs w:val="24"/>
          <w:lang w:val="en-IN"/>
        </w:rPr>
        <w:lastRenderedPageBreak/>
        <w:t xml:space="preserve">    return_crowd_data = []</w:t>
      </w:r>
    </w:p>
    <w:p w14:paraId="188BDF62" w14:textId="77777777" w:rsidR="001F12BE" w:rsidRPr="00DE39BA" w:rsidRDefault="001F12BE" w:rsidP="00F535CA">
      <w:pPr>
        <w:widowControl w:val="0"/>
        <w:rPr>
          <w:rFonts w:eastAsia="Calibri"/>
          <w:bCs/>
          <w:szCs w:val="24"/>
          <w:lang w:val="en-IN"/>
        </w:rPr>
        <w:pPrChange w:id="2812" w:author="mananarora1571@gmail.com" w:date="2021-05-30T15:12:00Z">
          <w:pPr/>
        </w:pPrChange>
      </w:pPr>
      <w:r w:rsidRPr="00DE39BA">
        <w:rPr>
          <w:rFonts w:eastAsia="Calibri"/>
          <w:bCs/>
          <w:szCs w:val="24"/>
          <w:lang w:val="en-IN"/>
        </w:rPr>
        <w:t xml:space="preserve">    kmean=KMeans(n_clusters=10)</w:t>
      </w:r>
    </w:p>
    <w:p w14:paraId="49057237" w14:textId="77777777" w:rsidR="001F12BE" w:rsidRPr="00DE39BA" w:rsidRDefault="001F12BE" w:rsidP="00F535CA">
      <w:pPr>
        <w:widowControl w:val="0"/>
        <w:rPr>
          <w:rFonts w:eastAsia="Calibri"/>
          <w:bCs/>
          <w:szCs w:val="24"/>
          <w:lang w:val="en-IN"/>
        </w:rPr>
        <w:pPrChange w:id="2813" w:author="mananarora1571@gmail.com" w:date="2021-05-30T15:12:00Z">
          <w:pPr/>
        </w:pPrChange>
      </w:pPr>
      <w:r w:rsidRPr="00DE39BA">
        <w:rPr>
          <w:rFonts w:eastAsia="Calibri"/>
          <w:bCs/>
          <w:szCs w:val="24"/>
          <w:lang w:val="en-IN"/>
        </w:rPr>
        <w:t xml:space="preserve">    if len(crowd_data)&gt;10:</w:t>
      </w:r>
    </w:p>
    <w:p w14:paraId="70FB89FC" w14:textId="77777777" w:rsidR="001F12BE" w:rsidRPr="00DE39BA" w:rsidRDefault="001F12BE" w:rsidP="00F535CA">
      <w:pPr>
        <w:widowControl w:val="0"/>
        <w:rPr>
          <w:rFonts w:eastAsia="Calibri"/>
          <w:bCs/>
          <w:szCs w:val="24"/>
          <w:lang w:val="en-IN"/>
        </w:rPr>
        <w:pPrChange w:id="2814" w:author="mananarora1571@gmail.com" w:date="2021-05-30T15:12:00Z">
          <w:pPr/>
        </w:pPrChange>
      </w:pPr>
      <w:r w:rsidRPr="00DE39BA">
        <w:rPr>
          <w:rFonts w:eastAsia="Calibri"/>
          <w:bCs/>
          <w:szCs w:val="24"/>
          <w:lang w:val="en-IN"/>
        </w:rPr>
        <w:t xml:space="preserve">        kmean.fit(crowd_data)</w:t>
      </w:r>
    </w:p>
    <w:p w14:paraId="7CE978DC" w14:textId="77777777" w:rsidR="001F12BE" w:rsidRPr="00DE39BA" w:rsidRDefault="001F12BE" w:rsidP="00F535CA">
      <w:pPr>
        <w:widowControl w:val="0"/>
        <w:rPr>
          <w:rFonts w:eastAsia="Calibri"/>
          <w:bCs/>
          <w:szCs w:val="24"/>
          <w:lang w:val="en-IN"/>
        </w:rPr>
        <w:pPrChange w:id="2815" w:author="mananarora1571@gmail.com" w:date="2021-05-30T15:12:00Z">
          <w:pPr/>
        </w:pPrChange>
      </w:pPr>
      <w:r w:rsidRPr="00DE39BA">
        <w:rPr>
          <w:rFonts w:eastAsia="Calibri"/>
          <w:bCs/>
          <w:szCs w:val="24"/>
          <w:lang w:val="en-IN"/>
        </w:rPr>
        <w:t xml:space="preserve">        data = kmean.cluster_centers_.tolist()</w:t>
      </w:r>
    </w:p>
    <w:p w14:paraId="23CE9AEA" w14:textId="77777777" w:rsidR="001F12BE" w:rsidRPr="00DE39BA" w:rsidRDefault="001F12BE" w:rsidP="00F535CA">
      <w:pPr>
        <w:widowControl w:val="0"/>
        <w:rPr>
          <w:rFonts w:eastAsia="Calibri"/>
          <w:bCs/>
          <w:szCs w:val="24"/>
          <w:lang w:val="en-IN"/>
        </w:rPr>
        <w:pPrChange w:id="2816" w:author="mananarora1571@gmail.com" w:date="2021-05-30T15:12:00Z">
          <w:pPr/>
        </w:pPrChange>
      </w:pPr>
      <w:r w:rsidRPr="00DE39BA">
        <w:rPr>
          <w:rFonts w:eastAsia="Calibri"/>
          <w:bCs/>
          <w:szCs w:val="24"/>
          <w:lang w:val="en-IN"/>
        </w:rPr>
        <w:t xml:space="preserve">        for i in data:</w:t>
      </w:r>
    </w:p>
    <w:p w14:paraId="4819DAC0" w14:textId="77777777" w:rsidR="001F12BE" w:rsidRPr="00DE39BA" w:rsidRDefault="001F12BE" w:rsidP="00F535CA">
      <w:pPr>
        <w:widowControl w:val="0"/>
        <w:rPr>
          <w:rFonts w:eastAsia="Calibri"/>
          <w:bCs/>
          <w:szCs w:val="24"/>
          <w:lang w:val="en-IN"/>
        </w:rPr>
        <w:pPrChange w:id="2817" w:author="mananarora1571@gmail.com" w:date="2021-05-30T15:12:00Z">
          <w:pPr/>
        </w:pPrChange>
      </w:pPr>
      <w:r w:rsidRPr="00DE39BA">
        <w:rPr>
          <w:rFonts w:eastAsia="Calibri"/>
          <w:bCs/>
          <w:szCs w:val="24"/>
          <w:lang w:val="en-IN"/>
        </w:rPr>
        <w:t xml:space="preserve">            data_dict = {}</w:t>
      </w:r>
    </w:p>
    <w:p w14:paraId="22E9C621" w14:textId="77777777" w:rsidR="001F12BE" w:rsidRPr="00DE39BA" w:rsidRDefault="001F12BE" w:rsidP="00F535CA">
      <w:pPr>
        <w:widowControl w:val="0"/>
        <w:rPr>
          <w:rFonts w:eastAsia="Calibri"/>
          <w:bCs/>
          <w:szCs w:val="24"/>
          <w:lang w:val="en-IN"/>
        </w:rPr>
        <w:pPrChange w:id="2818" w:author="mananarora1571@gmail.com" w:date="2021-05-30T15:12:00Z">
          <w:pPr/>
        </w:pPrChange>
      </w:pPr>
      <w:r w:rsidRPr="00DE39BA">
        <w:rPr>
          <w:rFonts w:eastAsia="Calibri"/>
          <w:bCs/>
          <w:szCs w:val="24"/>
          <w:lang w:val="en-IN"/>
        </w:rPr>
        <w:t xml:space="preserve">            sql1 = f"SELECT lat,long FROM User_Data WHERE (lat BETWEEN {i[0]-0.01} AND {i[0]+0.01}) AND (long BETWEEN {i[1]-0.01} AND {i[1]+0.01})"</w:t>
      </w:r>
    </w:p>
    <w:p w14:paraId="7D629350" w14:textId="77777777" w:rsidR="001F12BE" w:rsidRPr="00DE39BA" w:rsidRDefault="001F12BE" w:rsidP="00F535CA">
      <w:pPr>
        <w:widowControl w:val="0"/>
        <w:rPr>
          <w:rFonts w:eastAsia="Calibri"/>
          <w:bCs/>
          <w:szCs w:val="24"/>
          <w:lang w:val="en-IN"/>
        </w:rPr>
        <w:pPrChange w:id="2819" w:author="mananarora1571@gmail.com" w:date="2021-05-30T15:12:00Z">
          <w:pPr/>
        </w:pPrChange>
      </w:pPr>
      <w:r w:rsidRPr="00DE39BA">
        <w:rPr>
          <w:rFonts w:eastAsia="Calibri"/>
          <w:bCs/>
          <w:szCs w:val="24"/>
          <w:lang w:val="en-IN"/>
        </w:rPr>
        <w:t xml:space="preserve">            cursor.execute(sql1)</w:t>
      </w:r>
    </w:p>
    <w:p w14:paraId="49BA4E29" w14:textId="77777777" w:rsidR="001F12BE" w:rsidRPr="00DE39BA" w:rsidRDefault="001F12BE" w:rsidP="00F535CA">
      <w:pPr>
        <w:widowControl w:val="0"/>
        <w:rPr>
          <w:rFonts w:eastAsia="Calibri"/>
          <w:bCs/>
          <w:szCs w:val="24"/>
          <w:lang w:val="en-IN"/>
        </w:rPr>
        <w:pPrChange w:id="2820" w:author="mananarora1571@gmail.com" w:date="2021-05-30T15:12:00Z">
          <w:pPr/>
        </w:pPrChange>
      </w:pPr>
      <w:r w:rsidRPr="00DE39BA">
        <w:rPr>
          <w:rFonts w:eastAsia="Calibri"/>
          <w:bCs/>
          <w:szCs w:val="24"/>
          <w:lang w:val="en-IN"/>
        </w:rPr>
        <w:t xml:space="preserve">            crowd_data_medians = cursor.fetchall()</w:t>
      </w:r>
    </w:p>
    <w:p w14:paraId="0B555C88" w14:textId="77777777" w:rsidR="001F12BE" w:rsidRPr="00DE39BA" w:rsidRDefault="001F12BE" w:rsidP="00F535CA">
      <w:pPr>
        <w:widowControl w:val="0"/>
        <w:rPr>
          <w:rFonts w:eastAsia="Calibri"/>
          <w:bCs/>
          <w:szCs w:val="24"/>
          <w:lang w:val="en-IN"/>
        </w:rPr>
        <w:pPrChange w:id="2821" w:author="mananarora1571@gmail.com" w:date="2021-05-30T15:12:00Z">
          <w:pPr/>
        </w:pPrChange>
      </w:pPr>
      <w:r w:rsidRPr="00DE39BA">
        <w:rPr>
          <w:rFonts w:eastAsia="Calibri"/>
          <w:bCs/>
          <w:szCs w:val="24"/>
          <w:lang w:val="en-IN"/>
        </w:rPr>
        <w:t xml:space="preserve">            if len(crowd_data_medians)&gt;25:</w:t>
      </w:r>
    </w:p>
    <w:p w14:paraId="64CB7484" w14:textId="77777777" w:rsidR="001F12BE" w:rsidRPr="00DE39BA" w:rsidRDefault="001F12BE" w:rsidP="00F535CA">
      <w:pPr>
        <w:widowControl w:val="0"/>
        <w:rPr>
          <w:rFonts w:eastAsia="Calibri"/>
          <w:bCs/>
          <w:szCs w:val="24"/>
          <w:lang w:val="en-IN"/>
        </w:rPr>
        <w:pPrChange w:id="2822" w:author="mananarora1571@gmail.com" w:date="2021-05-30T15:12:00Z">
          <w:pPr/>
        </w:pPrChange>
      </w:pPr>
      <w:r w:rsidRPr="00DE39BA">
        <w:rPr>
          <w:rFonts w:eastAsia="Calibri"/>
          <w:bCs/>
          <w:szCs w:val="24"/>
          <w:lang w:val="en-IN"/>
        </w:rPr>
        <w:t xml:space="preserve">                data_dict["lat"] = i[0]</w:t>
      </w:r>
    </w:p>
    <w:p w14:paraId="6C41E51C" w14:textId="77777777" w:rsidR="001F12BE" w:rsidRPr="00DE39BA" w:rsidRDefault="001F12BE" w:rsidP="00F535CA">
      <w:pPr>
        <w:widowControl w:val="0"/>
        <w:rPr>
          <w:rFonts w:eastAsia="Calibri"/>
          <w:bCs/>
          <w:szCs w:val="24"/>
          <w:lang w:val="en-IN"/>
        </w:rPr>
        <w:pPrChange w:id="2823" w:author="mananarora1571@gmail.com" w:date="2021-05-30T15:12:00Z">
          <w:pPr/>
        </w:pPrChange>
      </w:pPr>
      <w:r w:rsidRPr="00DE39BA">
        <w:rPr>
          <w:rFonts w:eastAsia="Calibri"/>
          <w:bCs/>
          <w:szCs w:val="24"/>
          <w:lang w:val="en-IN"/>
        </w:rPr>
        <w:t xml:space="preserve">                data_dict["long"] = i[1]</w:t>
      </w:r>
    </w:p>
    <w:p w14:paraId="36FF585C" w14:textId="77777777" w:rsidR="001F12BE" w:rsidRPr="00DE39BA" w:rsidRDefault="001F12BE" w:rsidP="00F535CA">
      <w:pPr>
        <w:widowControl w:val="0"/>
        <w:rPr>
          <w:rFonts w:eastAsia="Calibri"/>
          <w:bCs/>
          <w:szCs w:val="24"/>
          <w:lang w:val="en-IN"/>
        </w:rPr>
        <w:pPrChange w:id="2824" w:author="mananarora1571@gmail.com" w:date="2021-05-30T15:12:00Z">
          <w:pPr/>
        </w:pPrChange>
      </w:pPr>
      <w:r w:rsidRPr="00DE39BA">
        <w:rPr>
          <w:rFonts w:eastAsia="Calibri"/>
          <w:bCs/>
          <w:szCs w:val="24"/>
          <w:lang w:val="en-IN"/>
        </w:rPr>
        <w:t xml:space="preserve">                return_crowd_data.append(data_dict)</w:t>
      </w:r>
    </w:p>
    <w:p w14:paraId="7CED9E8E" w14:textId="77777777" w:rsidR="001F12BE" w:rsidRPr="00DE39BA" w:rsidRDefault="001F12BE" w:rsidP="00F535CA">
      <w:pPr>
        <w:widowControl w:val="0"/>
        <w:rPr>
          <w:rFonts w:eastAsia="Calibri"/>
          <w:bCs/>
          <w:szCs w:val="24"/>
          <w:lang w:val="en-IN"/>
        </w:rPr>
        <w:pPrChange w:id="2825" w:author="mananarora1571@gmail.com" w:date="2021-05-30T15:12:00Z">
          <w:pPr/>
        </w:pPrChange>
      </w:pPr>
      <w:r w:rsidRPr="00DE39BA">
        <w:rPr>
          <w:rFonts w:eastAsia="Calibri"/>
          <w:bCs/>
          <w:szCs w:val="24"/>
          <w:lang w:val="en-IN"/>
        </w:rPr>
        <w:t xml:space="preserve">    return return_crowd_data</w:t>
      </w:r>
    </w:p>
    <w:p w14:paraId="42E8A552" w14:textId="77777777" w:rsidR="001F12BE" w:rsidRPr="00DE39BA" w:rsidRDefault="001F12BE" w:rsidP="00F535CA">
      <w:pPr>
        <w:widowControl w:val="0"/>
        <w:rPr>
          <w:rFonts w:eastAsia="Calibri"/>
          <w:bCs/>
          <w:szCs w:val="24"/>
          <w:lang w:val="en-IN"/>
        </w:rPr>
        <w:pPrChange w:id="2826" w:author="mananarora1571@gmail.com" w:date="2021-05-30T15:12:00Z">
          <w:pPr/>
        </w:pPrChange>
      </w:pPr>
    </w:p>
    <w:p w14:paraId="721B1ED1" w14:textId="77777777" w:rsidR="001F12BE" w:rsidRPr="00DE39BA" w:rsidRDefault="001F12BE" w:rsidP="00F535CA">
      <w:pPr>
        <w:widowControl w:val="0"/>
        <w:rPr>
          <w:rFonts w:eastAsia="Calibri"/>
          <w:bCs/>
          <w:szCs w:val="24"/>
          <w:lang w:val="en-IN"/>
        </w:rPr>
        <w:pPrChange w:id="2827" w:author="mananarora1571@gmail.com" w:date="2021-05-30T15:12:00Z">
          <w:pPr/>
        </w:pPrChange>
      </w:pPr>
    </w:p>
    <w:p w14:paraId="157A2493" w14:textId="77777777" w:rsidR="001F12BE" w:rsidRPr="00DE39BA" w:rsidRDefault="001F12BE" w:rsidP="00F535CA">
      <w:pPr>
        <w:widowControl w:val="0"/>
        <w:rPr>
          <w:rFonts w:eastAsia="Calibri"/>
          <w:bCs/>
          <w:szCs w:val="24"/>
          <w:lang w:val="en-IN"/>
        </w:rPr>
        <w:pPrChange w:id="2828" w:author="mananarora1571@gmail.com" w:date="2021-05-30T15:12:00Z">
          <w:pPr/>
        </w:pPrChange>
      </w:pPr>
      <w:r w:rsidRPr="00DE39BA">
        <w:rPr>
          <w:rFonts w:eastAsia="Calibri"/>
          <w:bCs/>
          <w:szCs w:val="24"/>
          <w:lang w:val="en-IN"/>
        </w:rPr>
        <w:t>for message in consumer:</w:t>
      </w:r>
    </w:p>
    <w:p w14:paraId="09D9DD91" w14:textId="77777777" w:rsidR="001F12BE" w:rsidRPr="00DE39BA" w:rsidRDefault="001F12BE" w:rsidP="00F535CA">
      <w:pPr>
        <w:widowControl w:val="0"/>
        <w:rPr>
          <w:rFonts w:eastAsia="Calibri"/>
          <w:bCs/>
          <w:szCs w:val="24"/>
          <w:lang w:val="en-IN"/>
        </w:rPr>
        <w:pPrChange w:id="2829" w:author="mananarora1571@gmail.com" w:date="2021-05-30T15:12:00Z">
          <w:pPr/>
        </w:pPrChange>
      </w:pPr>
      <w:r w:rsidRPr="00DE39BA">
        <w:rPr>
          <w:rFonts w:eastAsia="Calibri"/>
          <w:bCs/>
          <w:szCs w:val="24"/>
          <w:lang w:val="en-IN"/>
        </w:rPr>
        <w:t xml:space="preserve">    location=message.value.decode("utf-8").split(",")</w:t>
      </w:r>
    </w:p>
    <w:p w14:paraId="0615C611" w14:textId="77777777" w:rsidR="001F12BE" w:rsidRPr="00DE39BA" w:rsidRDefault="001F12BE" w:rsidP="00F535CA">
      <w:pPr>
        <w:widowControl w:val="0"/>
        <w:rPr>
          <w:rFonts w:eastAsia="Calibri"/>
          <w:bCs/>
          <w:szCs w:val="24"/>
          <w:lang w:val="en-IN"/>
        </w:rPr>
        <w:pPrChange w:id="2830" w:author="mananarora1571@gmail.com" w:date="2021-05-30T15:12:00Z">
          <w:pPr/>
        </w:pPrChange>
      </w:pPr>
      <w:r w:rsidRPr="00DE39BA">
        <w:rPr>
          <w:rFonts w:eastAsia="Calibri"/>
          <w:bCs/>
          <w:szCs w:val="24"/>
          <w:lang w:val="en-IN"/>
        </w:rPr>
        <w:t xml:space="preserve">    lat=float(location[0])</w:t>
      </w:r>
    </w:p>
    <w:p w14:paraId="0C5C2B1C" w14:textId="77777777" w:rsidR="001F12BE" w:rsidRPr="00DE39BA" w:rsidRDefault="001F12BE" w:rsidP="00F535CA">
      <w:pPr>
        <w:widowControl w:val="0"/>
        <w:rPr>
          <w:rFonts w:eastAsia="Calibri"/>
          <w:bCs/>
          <w:szCs w:val="24"/>
          <w:lang w:val="en-IN"/>
        </w:rPr>
        <w:pPrChange w:id="2831" w:author="mananarora1571@gmail.com" w:date="2021-05-30T15:12:00Z">
          <w:pPr/>
        </w:pPrChange>
      </w:pPr>
      <w:r w:rsidRPr="00DE39BA">
        <w:rPr>
          <w:rFonts w:eastAsia="Calibri"/>
          <w:bCs/>
          <w:szCs w:val="24"/>
          <w:lang w:val="en-IN"/>
        </w:rPr>
        <w:t xml:space="preserve">    longi=float(location[1])</w:t>
      </w:r>
    </w:p>
    <w:p w14:paraId="46EE75BD" w14:textId="77777777" w:rsidR="001F12BE" w:rsidRPr="00DE39BA" w:rsidRDefault="001F12BE" w:rsidP="00F535CA">
      <w:pPr>
        <w:widowControl w:val="0"/>
        <w:rPr>
          <w:rFonts w:eastAsia="Calibri"/>
          <w:bCs/>
          <w:szCs w:val="24"/>
          <w:lang w:val="en-IN"/>
        </w:rPr>
        <w:pPrChange w:id="2832" w:author="mananarora1571@gmail.com" w:date="2021-05-30T15:12:00Z">
          <w:pPr/>
        </w:pPrChange>
      </w:pPr>
      <w:r w:rsidRPr="00DE39BA">
        <w:rPr>
          <w:rFonts w:eastAsia="Calibri"/>
          <w:bCs/>
          <w:szCs w:val="24"/>
          <w:lang w:val="en-IN"/>
        </w:rPr>
        <w:t xml:space="preserve">    covid_hotspot=calculate_covid_hotspot(lat,longi)</w:t>
      </w:r>
    </w:p>
    <w:p w14:paraId="45279FB6" w14:textId="77777777" w:rsidR="001F12BE" w:rsidRPr="00DE39BA" w:rsidRDefault="001F12BE" w:rsidP="00F535CA">
      <w:pPr>
        <w:widowControl w:val="0"/>
        <w:rPr>
          <w:rFonts w:eastAsia="Calibri"/>
          <w:bCs/>
          <w:szCs w:val="24"/>
          <w:lang w:val="en-IN"/>
        </w:rPr>
        <w:pPrChange w:id="2833" w:author="mananarora1571@gmail.com" w:date="2021-05-30T15:12:00Z">
          <w:pPr/>
        </w:pPrChange>
      </w:pPr>
      <w:r w:rsidRPr="00DE39BA">
        <w:rPr>
          <w:rFonts w:eastAsia="Calibri"/>
          <w:bCs/>
          <w:szCs w:val="24"/>
          <w:lang w:val="en-IN"/>
        </w:rPr>
        <w:t xml:space="preserve">    crowd_hotspot=calculate_crowd_hotspot(lat,longi)</w:t>
      </w:r>
    </w:p>
    <w:p w14:paraId="1C26F0F8" w14:textId="77777777" w:rsidR="001F12BE" w:rsidRPr="00DE39BA" w:rsidRDefault="001F12BE" w:rsidP="00F535CA">
      <w:pPr>
        <w:widowControl w:val="0"/>
        <w:rPr>
          <w:rFonts w:eastAsia="Calibri"/>
          <w:bCs/>
          <w:szCs w:val="24"/>
          <w:lang w:val="en-IN"/>
        </w:rPr>
        <w:pPrChange w:id="2834" w:author="mananarora1571@gmail.com" w:date="2021-05-30T15:12:00Z">
          <w:pPr/>
        </w:pPrChange>
      </w:pPr>
      <w:r w:rsidRPr="00DE39BA">
        <w:rPr>
          <w:rFonts w:eastAsia="Calibri"/>
          <w:bCs/>
          <w:szCs w:val="24"/>
          <w:lang w:val="en-IN"/>
        </w:rPr>
        <w:t xml:space="preserve">    producer.send("get-hotspot-out",str(str(covid_hotspot)+"-"+str(crowd_hotspot)).encode("utf-8"))    </w:t>
      </w:r>
    </w:p>
    <w:p w14:paraId="4B896201" w14:textId="1967C35D" w:rsidR="001F12BE" w:rsidRDefault="001F12BE" w:rsidP="00F535CA">
      <w:pPr>
        <w:widowControl w:val="0"/>
        <w:rPr>
          <w:rFonts w:eastAsia="Calibri"/>
          <w:bCs/>
          <w:szCs w:val="24"/>
          <w:lang w:val="en-IN"/>
        </w:rPr>
        <w:pPrChange w:id="2835" w:author="mananarora1571@gmail.com" w:date="2021-05-30T15:12:00Z">
          <w:pPr/>
        </w:pPrChange>
      </w:pPr>
    </w:p>
    <w:p w14:paraId="3CBE75FE" w14:textId="77777777" w:rsidR="00B773FE" w:rsidRPr="00DE39BA" w:rsidRDefault="00B773FE" w:rsidP="00F535CA">
      <w:pPr>
        <w:widowControl w:val="0"/>
        <w:rPr>
          <w:rFonts w:eastAsia="Calibri"/>
          <w:bCs/>
          <w:szCs w:val="24"/>
          <w:lang w:val="en-IN"/>
        </w:rPr>
        <w:pPrChange w:id="2836" w:author="mananarora1571@gmail.com" w:date="2021-05-30T15:12:00Z">
          <w:pPr/>
        </w:pPrChange>
      </w:pPr>
    </w:p>
    <w:p w14:paraId="5125F9CA" w14:textId="15726A97" w:rsidR="001F12BE" w:rsidRPr="00DE39BA" w:rsidRDefault="001F12BE" w:rsidP="00F535CA">
      <w:pPr>
        <w:widowControl w:val="0"/>
        <w:rPr>
          <w:rFonts w:eastAsia="Calibri"/>
          <w:b/>
          <w:szCs w:val="24"/>
          <w:u w:val="single"/>
          <w:lang w:val="en-IN"/>
        </w:rPr>
        <w:pPrChange w:id="2837" w:author="mananarora1571@gmail.com" w:date="2021-05-30T15:12:00Z">
          <w:pPr/>
        </w:pPrChange>
      </w:pPr>
      <w:r w:rsidRPr="00DE39BA">
        <w:rPr>
          <w:rFonts w:eastAsia="Calibri"/>
          <w:b/>
          <w:szCs w:val="24"/>
          <w:u w:val="single"/>
          <w:lang w:val="en-IN"/>
        </w:rPr>
        <w:lastRenderedPageBreak/>
        <w:t>LIVE_UPDATE.PY</w:t>
      </w:r>
    </w:p>
    <w:p w14:paraId="1484AC13" w14:textId="77777777" w:rsidR="001F12BE" w:rsidRPr="00DE39BA" w:rsidRDefault="001F12BE" w:rsidP="00F535CA">
      <w:pPr>
        <w:widowControl w:val="0"/>
        <w:rPr>
          <w:rFonts w:eastAsia="Calibri"/>
          <w:bCs/>
          <w:szCs w:val="24"/>
          <w:lang w:val="en-IN"/>
        </w:rPr>
        <w:pPrChange w:id="2838" w:author="mananarora1571@gmail.com" w:date="2021-05-30T15:12:00Z">
          <w:pPr/>
        </w:pPrChange>
      </w:pPr>
      <w:r w:rsidRPr="00DE39BA">
        <w:rPr>
          <w:rFonts w:eastAsia="Calibri"/>
          <w:bCs/>
          <w:szCs w:val="24"/>
          <w:lang w:val="en-IN"/>
        </w:rPr>
        <w:t>import psycopg2</w:t>
      </w:r>
    </w:p>
    <w:p w14:paraId="40CA1950" w14:textId="77777777" w:rsidR="001F12BE" w:rsidRPr="00DE39BA" w:rsidRDefault="001F12BE" w:rsidP="00F535CA">
      <w:pPr>
        <w:widowControl w:val="0"/>
        <w:rPr>
          <w:rFonts w:eastAsia="Calibri"/>
          <w:bCs/>
          <w:szCs w:val="24"/>
          <w:lang w:val="en-IN"/>
        </w:rPr>
        <w:pPrChange w:id="2839" w:author="mananarora1571@gmail.com" w:date="2021-05-30T15:12:00Z">
          <w:pPr/>
        </w:pPrChange>
      </w:pPr>
      <w:r w:rsidRPr="00DE39BA">
        <w:rPr>
          <w:rFonts w:eastAsia="Calibri"/>
          <w:bCs/>
          <w:szCs w:val="24"/>
          <w:lang w:val="en-IN"/>
        </w:rPr>
        <w:t>import random</w:t>
      </w:r>
    </w:p>
    <w:p w14:paraId="2439E5AF" w14:textId="77777777" w:rsidR="001F12BE" w:rsidRPr="00DE39BA" w:rsidRDefault="001F12BE" w:rsidP="00F535CA">
      <w:pPr>
        <w:widowControl w:val="0"/>
        <w:rPr>
          <w:rFonts w:eastAsia="Calibri"/>
          <w:bCs/>
          <w:szCs w:val="24"/>
          <w:lang w:val="en-IN"/>
        </w:rPr>
        <w:pPrChange w:id="2840" w:author="mananarora1571@gmail.com" w:date="2021-05-30T15:12:00Z">
          <w:pPr/>
        </w:pPrChange>
      </w:pPr>
      <w:r w:rsidRPr="00DE39BA">
        <w:rPr>
          <w:rFonts w:eastAsia="Calibri"/>
          <w:bCs/>
          <w:szCs w:val="24"/>
          <w:lang w:val="en-IN"/>
        </w:rPr>
        <w:t>import time</w:t>
      </w:r>
    </w:p>
    <w:p w14:paraId="5C2D3953" w14:textId="77777777" w:rsidR="001F12BE" w:rsidRPr="00DE39BA" w:rsidRDefault="001F12BE" w:rsidP="00F535CA">
      <w:pPr>
        <w:widowControl w:val="0"/>
        <w:rPr>
          <w:rFonts w:eastAsia="Calibri"/>
          <w:bCs/>
          <w:szCs w:val="24"/>
          <w:lang w:val="en-IN"/>
        </w:rPr>
        <w:pPrChange w:id="2841" w:author="mananarora1571@gmail.com" w:date="2021-05-30T15:12:00Z">
          <w:pPr/>
        </w:pPrChange>
      </w:pPr>
    </w:p>
    <w:p w14:paraId="4DFCFB52" w14:textId="77777777" w:rsidR="001F12BE" w:rsidRPr="00DE39BA" w:rsidRDefault="001F12BE" w:rsidP="00F535CA">
      <w:pPr>
        <w:widowControl w:val="0"/>
        <w:rPr>
          <w:rFonts w:eastAsia="Calibri"/>
          <w:bCs/>
          <w:szCs w:val="24"/>
          <w:lang w:val="en-IN"/>
        </w:rPr>
        <w:pPrChange w:id="2842" w:author="mananarora1571@gmail.com" w:date="2021-05-30T15:12:00Z">
          <w:pPr/>
        </w:pPrChange>
      </w:pPr>
      <w:r w:rsidRPr="00DE39BA">
        <w:rPr>
          <w:rFonts w:eastAsia="Calibri"/>
          <w:bCs/>
          <w:szCs w:val="24"/>
          <w:lang w:val="en-IN"/>
        </w:rPr>
        <w:t>connection = psycopg2.connect(host="localhost", port=5432,</w:t>
      </w:r>
    </w:p>
    <w:p w14:paraId="7D424E47" w14:textId="77777777" w:rsidR="001F12BE" w:rsidRPr="00DE39BA" w:rsidRDefault="001F12BE" w:rsidP="00F535CA">
      <w:pPr>
        <w:widowControl w:val="0"/>
        <w:rPr>
          <w:rFonts w:eastAsia="Calibri"/>
          <w:bCs/>
          <w:szCs w:val="24"/>
          <w:lang w:val="en-IN"/>
        </w:rPr>
        <w:pPrChange w:id="2843" w:author="mananarora1571@gmail.com" w:date="2021-05-30T15:12:00Z">
          <w:pPr/>
        </w:pPrChange>
      </w:pPr>
      <w:r w:rsidRPr="00DE39BA">
        <w:rPr>
          <w:rFonts w:eastAsia="Calibri"/>
          <w:bCs/>
          <w:szCs w:val="24"/>
          <w:lang w:val="en-IN"/>
        </w:rPr>
        <w:t xml:space="preserve">                            database="post-pandemic-db", user="postgres", password="7878")</w:t>
      </w:r>
    </w:p>
    <w:p w14:paraId="73C203A8" w14:textId="77777777" w:rsidR="001F12BE" w:rsidRPr="00DE39BA" w:rsidRDefault="001F12BE" w:rsidP="00F535CA">
      <w:pPr>
        <w:widowControl w:val="0"/>
        <w:rPr>
          <w:rFonts w:eastAsia="Calibri"/>
          <w:bCs/>
          <w:szCs w:val="24"/>
          <w:lang w:val="en-IN"/>
        </w:rPr>
        <w:pPrChange w:id="2844" w:author="mananarora1571@gmail.com" w:date="2021-05-30T15:12:00Z">
          <w:pPr/>
        </w:pPrChange>
      </w:pPr>
      <w:r w:rsidRPr="00DE39BA">
        <w:rPr>
          <w:rFonts w:eastAsia="Calibri"/>
          <w:bCs/>
          <w:szCs w:val="24"/>
          <w:lang w:val="en-IN"/>
        </w:rPr>
        <w:t xml:space="preserve">cursor = connection.cursor()  </w:t>
      </w:r>
    </w:p>
    <w:p w14:paraId="75134C9F" w14:textId="77777777" w:rsidR="001F12BE" w:rsidRPr="00DE39BA" w:rsidRDefault="001F12BE" w:rsidP="00F535CA">
      <w:pPr>
        <w:widowControl w:val="0"/>
        <w:rPr>
          <w:rFonts w:eastAsia="Calibri"/>
          <w:bCs/>
          <w:szCs w:val="24"/>
          <w:lang w:val="en-IN"/>
        </w:rPr>
        <w:pPrChange w:id="2845" w:author="mananarora1571@gmail.com" w:date="2021-05-30T15:12:00Z">
          <w:pPr/>
        </w:pPrChange>
      </w:pPr>
    </w:p>
    <w:p w14:paraId="006F7510" w14:textId="77777777" w:rsidR="001F12BE" w:rsidRPr="00DE39BA" w:rsidRDefault="001F12BE" w:rsidP="00F535CA">
      <w:pPr>
        <w:widowControl w:val="0"/>
        <w:rPr>
          <w:rFonts w:eastAsia="Calibri"/>
          <w:bCs/>
          <w:szCs w:val="24"/>
          <w:lang w:val="en-IN"/>
        </w:rPr>
        <w:pPrChange w:id="2846" w:author="mananarora1571@gmail.com" w:date="2021-05-30T15:12:00Z">
          <w:pPr/>
        </w:pPrChange>
      </w:pPr>
      <w:r w:rsidRPr="00DE39BA">
        <w:rPr>
          <w:rFonts w:eastAsia="Calibri"/>
          <w:bCs/>
          <w:szCs w:val="24"/>
          <w:lang w:val="en-IN"/>
        </w:rPr>
        <w:t xml:space="preserve">while True:   </w:t>
      </w:r>
    </w:p>
    <w:p w14:paraId="4EEA9FAF" w14:textId="77777777" w:rsidR="001F12BE" w:rsidRPr="00DE39BA" w:rsidRDefault="001F12BE" w:rsidP="00F535CA">
      <w:pPr>
        <w:widowControl w:val="0"/>
        <w:rPr>
          <w:rFonts w:eastAsia="Calibri"/>
          <w:bCs/>
          <w:szCs w:val="24"/>
          <w:lang w:val="en-IN"/>
        </w:rPr>
        <w:pPrChange w:id="2847" w:author="mananarora1571@gmail.com" w:date="2021-05-30T15:12:00Z">
          <w:pPr/>
        </w:pPrChange>
      </w:pPr>
      <w:r w:rsidRPr="00DE39BA">
        <w:rPr>
          <w:rFonts w:eastAsia="Calibri"/>
          <w:bCs/>
          <w:szCs w:val="24"/>
          <w:lang w:val="en-IN"/>
        </w:rPr>
        <w:t xml:space="preserve">    time.sleep(5) </w:t>
      </w:r>
    </w:p>
    <w:p w14:paraId="19FCD13F" w14:textId="77777777" w:rsidR="001F12BE" w:rsidRPr="00DE39BA" w:rsidRDefault="001F12BE" w:rsidP="00F535CA">
      <w:pPr>
        <w:widowControl w:val="0"/>
        <w:rPr>
          <w:rFonts w:eastAsia="Calibri"/>
          <w:bCs/>
          <w:szCs w:val="24"/>
          <w:lang w:val="en-IN"/>
        </w:rPr>
        <w:pPrChange w:id="2848" w:author="mananarora1571@gmail.com" w:date="2021-05-30T15:12:00Z">
          <w:pPr/>
        </w:pPrChange>
      </w:pPr>
      <w:r w:rsidRPr="00DE39BA">
        <w:rPr>
          <w:rFonts w:eastAsia="Calibri"/>
          <w:bCs/>
          <w:szCs w:val="24"/>
          <w:lang w:val="en-IN"/>
        </w:rPr>
        <w:t xml:space="preserve">    sql="Select * from User_Data order by random() limit 100"</w:t>
      </w:r>
    </w:p>
    <w:p w14:paraId="12F42692" w14:textId="77777777" w:rsidR="001F12BE" w:rsidRPr="00DE39BA" w:rsidRDefault="001F12BE" w:rsidP="00F535CA">
      <w:pPr>
        <w:widowControl w:val="0"/>
        <w:rPr>
          <w:rFonts w:eastAsia="Calibri"/>
          <w:bCs/>
          <w:szCs w:val="24"/>
          <w:lang w:val="en-IN"/>
        </w:rPr>
        <w:pPrChange w:id="2849" w:author="mananarora1571@gmail.com" w:date="2021-05-30T15:12:00Z">
          <w:pPr/>
        </w:pPrChange>
      </w:pPr>
      <w:r w:rsidRPr="00DE39BA">
        <w:rPr>
          <w:rFonts w:eastAsia="Calibri"/>
          <w:bCs/>
          <w:szCs w:val="24"/>
          <w:lang w:val="en-IN"/>
        </w:rPr>
        <w:t xml:space="preserve">    cursor.execute(sql)</w:t>
      </w:r>
    </w:p>
    <w:p w14:paraId="3B7869DC" w14:textId="77777777" w:rsidR="001F12BE" w:rsidRPr="00DE39BA" w:rsidRDefault="001F12BE" w:rsidP="00F535CA">
      <w:pPr>
        <w:widowControl w:val="0"/>
        <w:rPr>
          <w:rFonts w:eastAsia="Calibri"/>
          <w:bCs/>
          <w:szCs w:val="24"/>
          <w:lang w:val="en-IN"/>
        </w:rPr>
        <w:pPrChange w:id="2850" w:author="mananarora1571@gmail.com" w:date="2021-05-30T15:12:00Z">
          <w:pPr/>
        </w:pPrChange>
      </w:pPr>
      <w:r w:rsidRPr="00DE39BA">
        <w:rPr>
          <w:rFonts w:eastAsia="Calibri"/>
          <w:bCs/>
          <w:szCs w:val="24"/>
          <w:lang w:val="en-IN"/>
        </w:rPr>
        <w:t xml:space="preserve">    user_records = cursor.fetchall() </w:t>
      </w:r>
    </w:p>
    <w:p w14:paraId="1581E6F4" w14:textId="77777777" w:rsidR="001F12BE" w:rsidRPr="00DE39BA" w:rsidRDefault="001F12BE" w:rsidP="00F535CA">
      <w:pPr>
        <w:widowControl w:val="0"/>
        <w:rPr>
          <w:rFonts w:eastAsia="Calibri"/>
          <w:bCs/>
          <w:szCs w:val="24"/>
          <w:lang w:val="en-IN"/>
        </w:rPr>
        <w:pPrChange w:id="2851" w:author="mananarora1571@gmail.com" w:date="2021-05-30T15:12:00Z">
          <w:pPr/>
        </w:pPrChange>
      </w:pPr>
      <w:r w:rsidRPr="00DE39BA">
        <w:rPr>
          <w:rFonts w:eastAsia="Calibri"/>
          <w:bCs/>
          <w:szCs w:val="24"/>
          <w:lang w:val="en-IN"/>
        </w:rPr>
        <w:t xml:space="preserve">    for i in user_records:</w:t>
      </w:r>
    </w:p>
    <w:p w14:paraId="3385E3CD" w14:textId="77777777" w:rsidR="001F12BE" w:rsidRPr="00DE39BA" w:rsidRDefault="001F12BE" w:rsidP="00F535CA">
      <w:pPr>
        <w:widowControl w:val="0"/>
        <w:rPr>
          <w:rFonts w:eastAsia="Calibri"/>
          <w:bCs/>
          <w:szCs w:val="24"/>
          <w:lang w:val="en-IN"/>
        </w:rPr>
        <w:pPrChange w:id="2852" w:author="mananarora1571@gmail.com" w:date="2021-05-30T15:12:00Z">
          <w:pPr/>
        </w:pPrChange>
      </w:pPr>
      <w:r w:rsidRPr="00DE39BA">
        <w:rPr>
          <w:rFonts w:eastAsia="Calibri"/>
          <w:bCs/>
          <w:szCs w:val="24"/>
          <w:lang w:val="en-IN"/>
        </w:rPr>
        <w:t xml:space="preserve">        random_users=list(i)</w:t>
      </w:r>
    </w:p>
    <w:p w14:paraId="3280FC0D" w14:textId="77777777" w:rsidR="001F12BE" w:rsidRPr="00DE39BA" w:rsidRDefault="001F12BE" w:rsidP="00F535CA">
      <w:pPr>
        <w:widowControl w:val="0"/>
        <w:rPr>
          <w:rFonts w:eastAsia="Calibri"/>
          <w:bCs/>
          <w:szCs w:val="24"/>
          <w:lang w:val="en-IN"/>
        </w:rPr>
        <w:pPrChange w:id="2853" w:author="mananarora1571@gmail.com" w:date="2021-05-30T15:12:00Z">
          <w:pPr/>
        </w:pPrChange>
      </w:pPr>
      <w:r w:rsidRPr="00DE39BA">
        <w:rPr>
          <w:rFonts w:eastAsia="Calibri"/>
          <w:bCs/>
          <w:szCs w:val="24"/>
          <w:lang w:val="en-IN"/>
        </w:rPr>
        <w:t xml:space="preserve">        random_users[5]=round(random.uniform(28.4567,28.8902),4)</w:t>
      </w:r>
    </w:p>
    <w:p w14:paraId="19524AA1" w14:textId="77777777" w:rsidR="001F12BE" w:rsidRPr="00DE39BA" w:rsidRDefault="001F12BE" w:rsidP="00F535CA">
      <w:pPr>
        <w:widowControl w:val="0"/>
        <w:rPr>
          <w:rFonts w:eastAsia="Calibri"/>
          <w:bCs/>
          <w:szCs w:val="24"/>
          <w:lang w:val="en-IN"/>
        </w:rPr>
        <w:pPrChange w:id="2854" w:author="mananarora1571@gmail.com" w:date="2021-05-30T15:12:00Z">
          <w:pPr/>
        </w:pPrChange>
      </w:pPr>
      <w:r w:rsidRPr="00DE39BA">
        <w:rPr>
          <w:rFonts w:eastAsia="Calibri"/>
          <w:bCs/>
          <w:szCs w:val="24"/>
          <w:lang w:val="en-IN"/>
        </w:rPr>
        <w:t xml:space="preserve">        random_users[6]=round(random.uniform(77.0012,77.3456),4)</w:t>
      </w:r>
    </w:p>
    <w:p w14:paraId="0505B60B" w14:textId="77777777" w:rsidR="001F12BE" w:rsidRPr="00DE39BA" w:rsidRDefault="001F12BE" w:rsidP="00F535CA">
      <w:pPr>
        <w:widowControl w:val="0"/>
        <w:rPr>
          <w:rFonts w:eastAsia="Calibri"/>
          <w:bCs/>
          <w:szCs w:val="24"/>
          <w:lang w:val="en-IN"/>
        </w:rPr>
        <w:pPrChange w:id="2855" w:author="mananarora1571@gmail.com" w:date="2021-05-30T15:12:00Z">
          <w:pPr/>
        </w:pPrChange>
      </w:pPr>
      <w:r w:rsidRPr="00DE39BA">
        <w:rPr>
          <w:rFonts w:eastAsia="Calibri"/>
          <w:bCs/>
          <w:szCs w:val="24"/>
          <w:lang w:val="en-IN"/>
        </w:rPr>
        <w:t xml:space="preserve">        cursor.execute("UPDATE User_Data set lat = %s,long=%s where id = %s", (random_users[5],random_users[6],random_users[0]))</w:t>
      </w:r>
    </w:p>
    <w:p w14:paraId="47257646" w14:textId="77777777" w:rsidR="001F12BE" w:rsidRPr="00DE39BA" w:rsidRDefault="001F12BE" w:rsidP="00F535CA">
      <w:pPr>
        <w:widowControl w:val="0"/>
        <w:rPr>
          <w:rFonts w:eastAsia="Calibri"/>
          <w:bCs/>
          <w:szCs w:val="24"/>
          <w:lang w:val="en-IN"/>
        </w:rPr>
        <w:pPrChange w:id="2856" w:author="mananarora1571@gmail.com" w:date="2021-05-30T15:12:00Z">
          <w:pPr/>
        </w:pPrChange>
      </w:pPr>
      <w:r w:rsidRPr="00DE39BA">
        <w:rPr>
          <w:rFonts w:eastAsia="Calibri"/>
          <w:bCs/>
          <w:szCs w:val="24"/>
          <w:lang w:val="en-IN"/>
        </w:rPr>
        <w:t xml:space="preserve">    connection.commit()   </w:t>
      </w:r>
    </w:p>
    <w:p w14:paraId="033730B4" w14:textId="77777777" w:rsidR="001F12BE" w:rsidRPr="00DE39BA" w:rsidRDefault="001F12BE" w:rsidP="00F535CA">
      <w:pPr>
        <w:widowControl w:val="0"/>
        <w:rPr>
          <w:rFonts w:eastAsia="Calibri"/>
          <w:bCs/>
          <w:szCs w:val="24"/>
          <w:lang w:val="en-IN"/>
        </w:rPr>
        <w:pPrChange w:id="2857" w:author="mananarora1571@gmail.com" w:date="2021-05-30T15:12:00Z">
          <w:pPr/>
        </w:pPrChange>
      </w:pPr>
      <w:r w:rsidRPr="00DE39BA">
        <w:rPr>
          <w:rFonts w:eastAsia="Calibri"/>
          <w:bCs/>
          <w:szCs w:val="24"/>
          <w:lang w:val="en-IN"/>
        </w:rPr>
        <w:t xml:space="preserve">       </w:t>
      </w:r>
    </w:p>
    <w:p w14:paraId="775411A0" w14:textId="77777777" w:rsidR="001F12BE" w:rsidRPr="00DE39BA" w:rsidRDefault="001F12BE" w:rsidP="00F535CA">
      <w:pPr>
        <w:widowControl w:val="0"/>
        <w:rPr>
          <w:rFonts w:eastAsia="Calibri"/>
          <w:bCs/>
          <w:szCs w:val="24"/>
          <w:lang w:val="en-IN"/>
        </w:rPr>
        <w:pPrChange w:id="2858" w:author="mananarora1571@gmail.com" w:date="2021-05-30T15:12:00Z">
          <w:pPr/>
        </w:pPrChange>
      </w:pPr>
      <w:r w:rsidRPr="00DE39BA">
        <w:rPr>
          <w:rFonts w:eastAsia="Calibri"/>
          <w:bCs/>
          <w:szCs w:val="24"/>
          <w:lang w:val="en-IN"/>
        </w:rPr>
        <w:t>cursor.close()</w:t>
      </w:r>
    </w:p>
    <w:p w14:paraId="6815FCD8" w14:textId="4249E76E" w:rsidR="001F12BE" w:rsidRPr="00DE39BA" w:rsidRDefault="001F12BE" w:rsidP="00F535CA">
      <w:pPr>
        <w:widowControl w:val="0"/>
        <w:rPr>
          <w:rFonts w:eastAsia="Calibri"/>
          <w:bCs/>
          <w:szCs w:val="24"/>
          <w:lang w:val="en-IN"/>
        </w:rPr>
        <w:pPrChange w:id="2859" w:author="mananarora1571@gmail.com" w:date="2021-05-30T15:12:00Z">
          <w:pPr/>
        </w:pPrChange>
      </w:pPr>
      <w:r w:rsidRPr="00DE39BA">
        <w:rPr>
          <w:rFonts w:eastAsia="Calibri"/>
          <w:bCs/>
          <w:szCs w:val="24"/>
          <w:lang w:val="en-IN"/>
        </w:rPr>
        <w:t xml:space="preserve">connection.close()                         </w:t>
      </w:r>
    </w:p>
    <w:p w14:paraId="28404C7E" w14:textId="45C335F8" w:rsidR="00886AC8" w:rsidRPr="00DE39BA" w:rsidRDefault="00886AC8" w:rsidP="00F535CA">
      <w:pPr>
        <w:widowControl w:val="0"/>
        <w:rPr>
          <w:rFonts w:eastAsia="Calibri"/>
          <w:bCs/>
          <w:szCs w:val="24"/>
          <w:lang w:val="en-IN"/>
        </w:rPr>
        <w:pPrChange w:id="2860" w:author="mananarora1571@gmail.com" w:date="2021-05-30T15:12:00Z">
          <w:pPr/>
        </w:pPrChange>
      </w:pPr>
    </w:p>
    <w:p w14:paraId="6CFA4DC6" w14:textId="26350868" w:rsidR="00886AC8" w:rsidRDefault="00886AC8" w:rsidP="00F535CA">
      <w:pPr>
        <w:widowControl w:val="0"/>
        <w:rPr>
          <w:ins w:id="2861" w:author="mananarora1571@gmail.com" w:date="2021-05-30T14:17:00Z"/>
          <w:rFonts w:eastAsia="Calibri"/>
          <w:bCs/>
          <w:szCs w:val="24"/>
          <w:lang w:val="en-IN"/>
        </w:rPr>
        <w:pPrChange w:id="2862" w:author="mananarora1571@gmail.com" w:date="2021-05-30T15:12:00Z">
          <w:pPr/>
        </w:pPrChange>
      </w:pPr>
    </w:p>
    <w:p w14:paraId="5B9050F3" w14:textId="7EBEBCD3" w:rsidR="000A1EDB" w:rsidRDefault="000A1EDB" w:rsidP="00F535CA">
      <w:pPr>
        <w:widowControl w:val="0"/>
        <w:rPr>
          <w:ins w:id="2863" w:author="mananarora1571@gmail.com" w:date="2021-05-30T14:17:00Z"/>
          <w:rFonts w:eastAsia="Calibri"/>
          <w:bCs/>
          <w:szCs w:val="24"/>
          <w:lang w:val="en-IN"/>
        </w:rPr>
        <w:pPrChange w:id="2864" w:author="mananarora1571@gmail.com" w:date="2021-05-30T15:12:00Z">
          <w:pPr/>
        </w:pPrChange>
      </w:pPr>
    </w:p>
    <w:p w14:paraId="765ED952" w14:textId="77777777" w:rsidR="000A1EDB" w:rsidRPr="00DE39BA" w:rsidRDefault="000A1EDB" w:rsidP="00F535CA">
      <w:pPr>
        <w:widowControl w:val="0"/>
        <w:rPr>
          <w:rFonts w:eastAsia="Calibri"/>
          <w:bCs/>
          <w:szCs w:val="24"/>
          <w:lang w:val="en-IN"/>
        </w:rPr>
        <w:pPrChange w:id="2865" w:author="mananarora1571@gmail.com" w:date="2021-05-30T15:12:00Z">
          <w:pPr/>
        </w:pPrChange>
      </w:pPr>
    </w:p>
    <w:p w14:paraId="607DDE63" w14:textId="06F67F50" w:rsidR="005F176A" w:rsidRPr="00DE39BA" w:rsidRDefault="00886AC8" w:rsidP="00F535CA">
      <w:pPr>
        <w:widowControl w:val="0"/>
        <w:tabs>
          <w:tab w:val="left" w:pos="5531"/>
        </w:tabs>
        <w:rPr>
          <w:rFonts w:eastAsia="Calibri"/>
          <w:b/>
          <w:szCs w:val="24"/>
          <w:lang w:val="en-IN"/>
        </w:rPr>
        <w:pPrChange w:id="2866" w:author="mananarora1571@gmail.com" w:date="2021-05-30T15:12:00Z">
          <w:pPr>
            <w:tabs>
              <w:tab w:val="left" w:pos="5531"/>
            </w:tabs>
          </w:pPr>
        </w:pPrChange>
      </w:pPr>
      <w:r w:rsidRPr="00DE39BA">
        <w:rPr>
          <w:rFonts w:eastAsia="Calibri"/>
          <w:b/>
          <w:szCs w:val="24"/>
          <w:lang w:val="en-IN"/>
        </w:rPr>
        <w:lastRenderedPageBreak/>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F535CA">
      <w:pPr>
        <w:widowControl w:val="0"/>
        <w:tabs>
          <w:tab w:val="left" w:pos="5531"/>
        </w:tabs>
        <w:rPr>
          <w:rFonts w:eastAsia="Calibri"/>
          <w:b/>
          <w:szCs w:val="24"/>
          <w:lang w:val="en-IN"/>
        </w:rPr>
        <w:pPrChange w:id="2867" w:author="mananarora1571@gmail.com" w:date="2021-05-30T15:12:00Z">
          <w:pPr>
            <w:tabs>
              <w:tab w:val="left" w:pos="5531"/>
            </w:tabs>
          </w:pPr>
        </w:pPrChange>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F535CA">
            <w:pPr>
              <w:widowControl w:val="0"/>
              <w:tabs>
                <w:tab w:val="left" w:pos="5531"/>
              </w:tabs>
              <w:jc w:val="center"/>
              <w:rPr>
                <w:rFonts w:eastAsia="Calibri"/>
                <w:b/>
                <w:szCs w:val="24"/>
                <w:lang w:val="en-IN"/>
              </w:rPr>
              <w:pPrChange w:id="2868" w:author="mananarora1571@gmail.com" w:date="2021-05-30T15:12:00Z">
                <w:pPr>
                  <w:tabs>
                    <w:tab w:val="left" w:pos="5531"/>
                  </w:tabs>
                  <w:jc w:val="center"/>
                </w:pPr>
              </w:pPrChange>
            </w:pPr>
            <w:r w:rsidRPr="00DE39BA">
              <w:rPr>
                <w:rFonts w:eastAsia="Calibri"/>
                <w:b/>
                <w:noProof/>
                <w:szCs w:val="24"/>
                <w:lang w:val="en-IN" w:eastAsia="en-IN"/>
              </w:rPr>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Change w:id="2869"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3DE5757B" w:rsidR="005F176A" w:rsidRPr="00DE39BA" w:rsidRDefault="00C27AB6" w:rsidP="00F535CA">
            <w:pPr>
              <w:pStyle w:val="Caption"/>
              <w:widowControl w:val="0"/>
              <w:jc w:val="center"/>
              <w:rPr>
                <w:rFonts w:eastAsia="Calibri"/>
                <w:b/>
                <w:szCs w:val="24"/>
                <w:lang w:val="en-IN"/>
              </w:rPr>
              <w:pPrChange w:id="2870" w:author="mananarora1571@gmail.com" w:date="2021-05-30T15:12:00Z">
                <w:pPr>
                  <w:pStyle w:val="Caption"/>
                  <w:jc w:val="center"/>
                </w:pPr>
              </w:pPrChange>
            </w:pPr>
            <w:r w:rsidRPr="0056445B">
              <w:rPr>
                <w:b/>
                <w:i w:val="0"/>
                <w:color w:val="auto"/>
                <w:sz w:val="24"/>
                <w:szCs w:val="24"/>
              </w:rPr>
              <w:t>Fig</w:t>
            </w:r>
            <w:r>
              <w:rPr>
                <w:b/>
                <w:i w:val="0"/>
                <w:color w:val="auto"/>
                <w:sz w:val="24"/>
                <w:szCs w:val="24"/>
              </w:rPr>
              <w:t xml:space="preserve"> 7.1</w:t>
            </w:r>
            <w:ins w:id="2871" w:author="abhay mendiratta" w:date="2021-05-21T21:48:00Z">
              <w:r w:rsidR="009B464D">
                <w:rPr>
                  <w:b/>
                  <w:i w:val="0"/>
                  <w:color w:val="auto"/>
                  <w:sz w:val="24"/>
                  <w:szCs w:val="24"/>
                </w:rPr>
                <w:t>6</w:t>
              </w:r>
            </w:ins>
            <w:ins w:id="2872" w:author="Pranav Taneja" w:date="2021-05-18T23:38:00Z">
              <w:del w:id="2873" w:author="abhay mendiratta" w:date="2021-05-21T21:48:00Z">
                <w:r w:rsidR="005F6557" w:rsidDel="004D55D9">
                  <w:rPr>
                    <w:b/>
                    <w:i w:val="0"/>
                    <w:color w:val="auto"/>
                    <w:sz w:val="24"/>
                    <w:szCs w:val="24"/>
                  </w:rPr>
                  <w:delText>5</w:delText>
                </w:r>
              </w:del>
            </w:ins>
            <w:del w:id="2874"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DCBCDF1" w:rsidR="005F176A"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2875"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7.1</w:t>
            </w:r>
            <w:ins w:id="2876" w:author="abhay mendiratta" w:date="2021-05-21T21:48:00Z">
              <w:r w:rsidR="009B464D">
                <w:rPr>
                  <w:b/>
                  <w:szCs w:val="24"/>
                </w:rPr>
                <w:t>7</w:t>
              </w:r>
            </w:ins>
            <w:ins w:id="2877" w:author="Pranav Taneja" w:date="2021-05-18T23:39:00Z">
              <w:del w:id="2878" w:author="abhay mendiratta" w:date="2021-05-21T21:48:00Z">
                <w:r w:rsidR="005F6557" w:rsidDel="009B464D">
                  <w:rPr>
                    <w:b/>
                    <w:szCs w:val="24"/>
                  </w:rPr>
                  <w:delText>6</w:delText>
                </w:r>
              </w:del>
            </w:ins>
            <w:del w:id="2879"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F535CA">
            <w:pPr>
              <w:widowControl w:val="0"/>
              <w:tabs>
                <w:tab w:val="left" w:pos="5531"/>
              </w:tabs>
              <w:jc w:val="center"/>
              <w:rPr>
                <w:rFonts w:eastAsia="Calibri"/>
                <w:b/>
                <w:szCs w:val="24"/>
                <w:lang w:val="en-IN"/>
              </w:rPr>
              <w:pPrChange w:id="2880" w:author="mananarora1571@gmail.com" w:date="2021-05-30T15:12:00Z">
                <w:pPr>
                  <w:tabs>
                    <w:tab w:val="left" w:pos="5531"/>
                  </w:tabs>
                  <w:jc w:val="center"/>
                </w:pPr>
              </w:pPrChange>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Change w:id="2881"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5373856D" w:rsidR="005F176A" w:rsidRPr="00DE39BA" w:rsidRDefault="00C27AB6" w:rsidP="00F535CA">
            <w:pPr>
              <w:widowControl w:val="0"/>
              <w:tabs>
                <w:tab w:val="left" w:pos="5531"/>
              </w:tabs>
              <w:jc w:val="center"/>
              <w:rPr>
                <w:rFonts w:eastAsia="Calibri"/>
                <w:b/>
                <w:szCs w:val="24"/>
                <w:lang w:val="en-IN"/>
              </w:rPr>
              <w:pPrChange w:id="2882" w:author="mananarora1571@gmail.com" w:date="2021-05-30T15:12:00Z">
                <w:pPr>
                  <w:tabs>
                    <w:tab w:val="left" w:pos="5531"/>
                  </w:tabs>
                  <w:jc w:val="center"/>
                </w:pPr>
              </w:pPrChange>
            </w:pPr>
            <w:r w:rsidRPr="0056445B">
              <w:rPr>
                <w:b/>
                <w:szCs w:val="24"/>
              </w:rPr>
              <w:t>Fig</w:t>
            </w:r>
            <w:r>
              <w:rPr>
                <w:b/>
                <w:szCs w:val="24"/>
              </w:rPr>
              <w:t xml:space="preserve"> 7.1</w:t>
            </w:r>
            <w:ins w:id="2883" w:author="abhay mendiratta" w:date="2021-05-21T21:48:00Z">
              <w:r w:rsidR="009B464D">
                <w:rPr>
                  <w:b/>
                  <w:szCs w:val="24"/>
                </w:rPr>
                <w:t>8</w:t>
              </w:r>
            </w:ins>
            <w:ins w:id="2884" w:author="Pranav Taneja" w:date="2021-05-18T23:39:00Z">
              <w:del w:id="2885" w:author="abhay mendiratta" w:date="2021-05-21T21:48:00Z">
                <w:r w:rsidR="005F6557" w:rsidDel="009B464D">
                  <w:rPr>
                    <w:b/>
                    <w:szCs w:val="24"/>
                  </w:rPr>
                  <w:delText>7</w:delText>
                </w:r>
              </w:del>
            </w:ins>
            <w:del w:id="2886"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9612FFA" w:rsidR="005F176A"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2887"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7.1</w:t>
            </w:r>
            <w:ins w:id="2888" w:author="abhay mendiratta" w:date="2021-05-21T21:49:00Z">
              <w:r w:rsidR="009B464D">
                <w:rPr>
                  <w:b/>
                  <w:szCs w:val="24"/>
                </w:rPr>
                <w:t>9</w:t>
              </w:r>
            </w:ins>
            <w:ins w:id="2889" w:author="Pranav Taneja" w:date="2021-05-18T23:39:00Z">
              <w:del w:id="2890" w:author="abhay mendiratta" w:date="2021-05-21T21:49:00Z">
                <w:r w:rsidR="005F6557" w:rsidDel="009B464D">
                  <w:rPr>
                    <w:b/>
                    <w:szCs w:val="24"/>
                  </w:rPr>
                  <w:delText>8</w:delText>
                </w:r>
              </w:del>
            </w:ins>
            <w:del w:id="2891"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F535CA">
      <w:pPr>
        <w:widowControl w:val="0"/>
        <w:rPr>
          <w:noProof/>
        </w:rPr>
        <w:pPrChange w:id="2892" w:author="mananarora1571@gmail.com" w:date="2021-05-30T15:12:00Z">
          <w:pPr/>
        </w:pPrChange>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Change w:id="2893" w:author="abhay mendiratta" w:date="2021-05-21T22:37:00Z">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PrChange>
      </w:tblPr>
      <w:tblGrid>
        <w:gridCol w:w="4513"/>
        <w:gridCol w:w="4779"/>
        <w:tblGridChange w:id="2894">
          <w:tblGrid>
            <w:gridCol w:w="4513"/>
            <w:gridCol w:w="144"/>
            <w:gridCol w:w="4635"/>
            <w:gridCol w:w="22"/>
          </w:tblGrid>
        </w:tblGridChange>
      </w:tblGrid>
      <w:tr w:rsidR="0003203F" w:rsidRPr="00DE39BA" w14:paraId="7ACC05FD" w14:textId="77777777" w:rsidTr="006F31FE">
        <w:trPr>
          <w:cnfStyle w:val="100000000000" w:firstRow="1" w:lastRow="0" w:firstColumn="0" w:lastColumn="0" w:oddVBand="0" w:evenVBand="0" w:oddHBand="0" w:evenHBand="0" w:firstRowFirstColumn="0" w:firstRowLastColumn="0" w:lastRowFirstColumn="0" w:lastRowLastColumn="0"/>
          <w:trHeight w:val="5098"/>
        </w:trPr>
        <w:tc>
          <w:tcPr>
            <w:cnfStyle w:val="001000000000" w:firstRow="0" w:lastRow="0" w:firstColumn="1" w:lastColumn="0" w:oddVBand="0" w:evenVBand="0" w:oddHBand="0" w:evenHBand="0" w:firstRowFirstColumn="0" w:firstRowLastColumn="0" w:lastRowFirstColumn="0" w:lastRowLastColumn="0"/>
            <w:tcW w:w="4513" w:type="dxa"/>
            <w:tcPrChange w:id="2895" w:author="abhay mendiratta" w:date="2021-05-21T22:37:00Z">
              <w:tcPr>
                <w:tcW w:w="4657" w:type="dxa"/>
                <w:gridSpan w:val="2"/>
              </w:tcPr>
            </w:tcPrChange>
          </w:tcPr>
          <w:p w14:paraId="1DE487D3" w14:textId="208BE88E" w:rsidR="0003203F" w:rsidRPr="00DE39BA" w:rsidRDefault="0003203F" w:rsidP="00F535CA">
            <w:pPr>
              <w:widowControl w:val="0"/>
              <w:tabs>
                <w:tab w:val="left" w:pos="5531"/>
              </w:tabs>
              <w:jc w:val="center"/>
              <w:cnfStyle w:val="101000000000" w:firstRow="1" w:lastRow="0" w:firstColumn="1" w:lastColumn="0" w:oddVBand="0" w:evenVBand="0" w:oddHBand="0" w:evenHBand="0" w:firstRowFirstColumn="0" w:firstRowLastColumn="0" w:lastRowFirstColumn="0" w:lastRowLastColumn="0"/>
              <w:rPr>
                <w:rFonts w:eastAsia="Calibri"/>
                <w:b/>
                <w:szCs w:val="24"/>
                <w:lang w:val="en-IN"/>
              </w:rPr>
              <w:pPrChange w:id="2896" w:author="mananarora1571@gmail.com" w:date="2021-05-30T15:12:00Z">
                <w:pPr>
                  <w:tabs>
                    <w:tab w:val="left" w:pos="5531"/>
                  </w:tabs>
                  <w:jc w:val="center"/>
                  <w:cnfStyle w:val="101000000000" w:firstRow="1" w:lastRow="0" w:firstColumn="1"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32654B61" wp14:editId="7E9CF823">
                  <wp:extent cx="1734671" cy="2891118"/>
                  <wp:effectExtent l="0" t="0" r="0" b="508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742692" cy="2904487"/>
                          </a:xfrm>
                          <a:prstGeom prst="rect">
                            <a:avLst/>
                          </a:prstGeom>
                        </pic:spPr>
                      </pic:pic>
                    </a:graphicData>
                  </a:graphic>
                </wp:inline>
              </w:drawing>
            </w:r>
          </w:p>
        </w:tc>
        <w:tc>
          <w:tcPr>
            <w:tcW w:w="4779" w:type="dxa"/>
            <w:tcPrChange w:id="2897" w:author="abhay mendiratta" w:date="2021-05-21T22:37:00Z">
              <w:tcPr>
                <w:tcW w:w="4657" w:type="dxa"/>
                <w:gridSpan w:val="2"/>
              </w:tcPr>
            </w:tcPrChange>
          </w:tcPr>
          <w:p w14:paraId="633B7388" w14:textId="67DEC6A7" w:rsidR="0003203F" w:rsidRPr="00DE39BA" w:rsidRDefault="0003203F"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Change w:id="2898"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6877DD6A" wp14:editId="2A4681D8">
                  <wp:extent cx="1701053" cy="2877671"/>
                  <wp:effectExtent l="0" t="0" r="0"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720418" cy="2910431"/>
                          </a:xfrm>
                          <a:prstGeom prst="rect">
                            <a:avLst/>
                          </a:prstGeom>
                        </pic:spPr>
                      </pic:pic>
                    </a:graphicData>
                  </a:graphic>
                </wp:inline>
              </w:drawing>
            </w:r>
          </w:p>
        </w:tc>
      </w:tr>
      <w:tr w:rsidR="0003203F" w:rsidRPr="00DE39BA" w14:paraId="10BF28F9" w14:textId="77777777" w:rsidTr="006F31F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2899" w:author="abhay mendiratta" w:date="2021-05-21T22:37:00Z">
              <w:tcPr>
                <w:tcW w:w="4657" w:type="dxa"/>
                <w:gridSpan w:val="2"/>
                <w:shd w:val="clear" w:color="auto" w:fill="D6E3BC" w:themeFill="accent3" w:themeFillTint="66"/>
              </w:tcPr>
            </w:tcPrChange>
          </w:tcPr>
          <w:p w14:paraId="000EB619" w14:textId="3DDF7676" w:rsidR="0003203F" w:rsidRPr="00DE39BA" w:rsidRDefault="00C27AB6" w:rsidP="00F535CA">
            <w:pPr>
              <w:widowControl w:val="0"/>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Change w:id="2900" w:author="mananarora1571@gmail.com" w:date="2021-05-30T15:12:00Z">
                <w:pPr>
                  <w:tabs>
                    <w:tab w:val="left" w:pos="5531"/>
                  </w:tabs>
                  <w:jc w:val="center"/>
                  <w:cnfStyle w:val="001000100000" w:firstRow="0" w:lastRow="0" w:firstColumn="1"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2901" w:author="abhay mendiratta" w:date="2021-05-21T21:49:00Z">
              <w:r w:rsidR="009B464D">
                <w:rPr>
                  <w:b/>
                  <w:szCs w:val="24"/>
                </w:rPr>
                <w:t>20</w:t>
              </w:r>
            </w:ins>
            <w:del w:id="2902" w:author="abhay mendiratta" w:date="2021-05-21T21:49:00Z">
              <w:r w:rsidDel="009B464D">
                <w:rPr>
                  <w:b/>
                  <w:szCs w:val="24"/>
                </w:rPr>
                <w:delText>1</w:delText>
              </w:r>
            </w:del>
            <w:ins w:id="2903" w:author="Pranav Taneja" w:date="2021-05-18T23:39:00Z">
              <w:del w:id="2904" w:author="abhay mendiratta" w:date="2021-05-21T21:49:00Z">
                <w:r w:rsidR="005F6557" w:rsidDel="009B464D">
                  <w:rPr>
                    <w:b/>
                    <w:szCs w:val="24"/>
                  </w:rPr>
                  <w:delText>9</w:delText>
                </w:r>
              </w:del>
            </w:ins>
            <w:del w:id="2905"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779" w:type="dxa"/>
            <w:shd w:val="clear" w:color="auto" w:fill="D6E3BC" w:themeFill="accent3" w:themeFillTint="66"/>
            <w:tcPrChange w:id="2906" w:author="abhay mendiratta" w:date="2021-05-21T22:37:00Z">
              <w:tcPr>
                <w:tcW w:w="4657" w:type="dxa"/>
                <w:gridSpan w:val="2"/>
                <w:shd w:val="clear" w:color="auto" w:fill="D6E3BC" w:themeFill="accent3" w:themeFillTint="66"/>
              </w:tcPr>
            </w:tcPrChange>
          </w:tcPr>
          <w:p w14:paraId="4F6C81DF" w14:textId="3F221AC2" w:rsidR="0003203F"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2907"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2908" w:author="Pranav Taneja" w:date="2021-05-18T23:39:00Z">
              <w:r w:rsidR="005F6557">
                <w:rPr>
                  <w:b/>
                  <w:szCs w:val="24"/>
                </w:rPr>
                <w:t>2</w:t>
              </w:r>
            </w:ins>
            <w:ins w:id="2909" w:author="abhay mendiratta" w:date="2021-05-21T21:49:00Z">
              <w:r w:rsidR="009B464D">
                <w:rPr>
                  <w:b/>
                  <w:szCs w:val="24"/>
                </w:rPr>
                <w:t>1</w:t>
              </w:r>
            </w:ins>
            <w:ins w:id="2910" w:author="Pranav Taneja" w:date="2021-05-18T23:39:00Z">
              <w:del w:id="2911" w:author="abhay mendiratta" w:date="2021-05-21T21:49:00Z">
                <w:r w:rsidR="005F6557" w:rsidDel="009B464D">
                  <w:rPr>
                    <w:b/>
                    <w:szCs w:val="24"/>
                  </w:rPr>
                  <w:delText>0</w:delText>
                </w:r>
              </w:del>
            </w:ins>
            <w:del w:id="2912"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6F31FE">
        <w:trPr>
          <w:trHeight w:val="5761"/>
        </w:trPr>
        <w:tc>
          <w:tcPr>
            <w:cnfStyle w:val="001000000000" w:firstRow="0" w:lastRow="0" w:firstColumn="1" w:lastColumn="0" w:oddVBand="0" w:evenVBand="0" w:oddHBand="0" w:evenHBand="0" w:firstRowFirstColumn="0" w:firstRowLastColumn="0" w:lastRowFirstColumn="0" w:lastRowLastColumn="0"/>
            <w:tcW w:w="4513" w:type="dxa"/>
            <w:tcPrChange w:id="2913" w:author="abhay mendiratta" w:date="2021-05-21T22:37:00Z">
              <w:tcPr>
                <w:tcW w:w="4657" w:type="dxa"/>
                <w:gridSpan w:val="2"/>
              </w:tcPr>
            </w:tcPrChange>
          </w:tcPr>
          <w:p w14:paraId="10939B39" w14:textId="1D17D858" w:rsidR="0003203F" w:rsidRPr="00DE39BA" w:rsidRDefault="00CA1AAF" w:rsidP="00F535CA">
            <w:pPr>
              <w:widowControl w:val="0"/>
              <w:tabs>
                <w:tab w:val="left" w:pos="5531"/>
              </w:tabs>
              <w:jc w:val="center"/>
              <w:rPr>
                <w:rFonts w:eastAsia="Calibri"/>
                <w:b/>
                <w:szCs w:val="24"/>
                <w:lang w:val="en-IN"/>
              </w:rPr>
              <w:pPrChange w:id="2914" w:author="mananarora1571@gmail.com" w:date="2021-05-30T15:12:00Z">
                <w:pPr>
                  <w:tabs>
                    <w:tab w:val="left" w:pos="5531"/>
                  </w:tabs>
                  <w:jc w:val="center"/>
                </w:pPr>
              </w:pPrChange>
            </w:pPr>
            <w:ins w:id="2915" w:author="mananarora1571@gmail.com" w:date="2021-05-30T13:51:00Z">
              <w:r w:rsidRPr="00CA1AAF">
                <w:rPr>
                  <w:rFonts w:eastAsia="Calibri"/>
                  <w:b/>
                  <w:szCs w:val="24"/>
                  <w:lang w:val="en-IN"/>
                </w:rPr>
                <w:drawing>
                  <wp:inline distT="0" distB="0" distL="0" distR="0" wp14:anchorId="36D374CF" wp14:editId="25493DD0">
                    <wp:extent cx="1559859" cy="331973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888" cy="3370874"/>
                            </a:xfrm>
                            <a:prstGeom prst="rect">
                              <a:avLst/>
                            </a:prstGeom>
                          </pic:spPr>
                        </pic:pic>
                      </a:graphicData>
                    </a:graphic>
                  </wp:inline>
                </w:drawing>
              </w:r>
            </w:ins>
            <w:del w:id="2916" w:author="mananarora1571@gmail.com" w:date="2021-05-30T13:50:00Z">
              <w:r w:rsidR="0003203F" w:rsidRPr="00DE39BA" w:rsidDel="00CA1AAF">
                <w:rPr>
                  <w:rFonts w:eastAsia="Calibri"/>
                  <w:b/>
                  <w:noProof/>
                  <w:szCs w:val="24"/>
                  <w:lang w:val="en-IN" w:eastAsia="en-IN"/>
                </w:rPr>
                <w:drawing>
                  <wp:inline distT="0" distB="0" distL="0" distR="0" wp14:anchorId="6E844B04" wp14:editId="066ED390">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8"/>
                            <a:stretch>
                              <a:fillRect/>
                            </a:stretch>
                          </pic:blipFill>
                          <pic:spPr>
                            <a:xfrm>
                              <a:off x="0" y="0"/>
                              <a:ext cx="2094865" cy="3619500"/>
                            </a:xfrm>
                            <a:prstGeom prst="rect">
                              <a:avLst/>
                            </a:prstGeom>
                          </pic:spPr>
                        </pic:pic>
                      </a:graphicData>
                    </a:graphic>
                  </wp:inline>
                </w:drawing>
              </w:r>
            </w:del>
          </w:p>
        </w:tc>
        <w:tc>
          <w:tcPr>
            <w:tcW w:w="4779" w:type="dxa"/>
            <w:tcPrChange w:id="2917" w:author="abhay mendiratta" w:date="2021-05-21T22:37:00Z">
              <w:tcPr>
                <w:tcW w:w="4657" w:type="dxa"/>
                <w:gridSpan w:val="2"/>
              </w:tcPr>
            </w:tcPrChange>
          </w:tcPr>
          <w:p w14:paraId="09B6871E" w14:textId="16A5EAC8" w:rsidR="0003203F" w:rsidRPr="00DE39BA" w:rsidRDefault="0003203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Change w:id="2918"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762CBCE4" wp14:editId="430B7DF7">
                  <wp:extent cx="1922929" cy="3294530"/>
                  <wp:effectExtent l="0" t="0" r="1270" b="127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9"/>
                          <a:stretch>
                            <a:fillRect/>
                          </a:stretch>
                        </pic:blipFill>
                        <pic:spPr>
                          <a:xfrm>
                            <a:off x="0" y="0"/>
                            <a:ext cx="1938386" cy="3321013"/>
                          </a:xfrm>
                          <a:prstGeom prst="rect">
                            <a:avLst/>
                          </a:prstGeom>
                        </pic:spPr>
                      </pic:pic>
                    </a:graphicData>
                  </a:graphic>
                </wp:inline>
              </w:drawing>
            </w:r>
          </w:p>
        </w:tc>
      </w:tr>
      <w:tr w:rsidR="0003203F" w:rsidRPr="00DE39BA" w14:paraId="0DA7562F"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2919" w:author="abhay mendiratta" w:date="2021-05-21T22:37:00Z">
              <w:tcPr>
                <w:tcW w:w="4657" w:type="dxa"/>
                <w:gridSpan w:val="2"/>
                <w:shd w:val="clear" w:color="auto" w:fill="D6E3BC" w:themeFill="accent3" w:themeFillTint="66"/>
              </w:tcPr>
            </w:tcPrChange>
          </w:tcPr>
          <w:p w14:paraId="192E98A3" w14:textId="7C5BF01F" w:rsidR="0003203F" w:rsidRPr="00DE39BA" w:rsidRDefault="00C27AB6" w:rsidP="00F535CA">
            <w:pPr>
              <w:widowControl w:val="0"/>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Change w:id="2920" w:author="mananarora1571@gmail.com" w:date="2021-05-30T15:12:00Z">
                <w:pPr>
                  <w:tabs>
                    <w:tab w:val="left" w:pos="5531"/>
                  </w:tabs>
                  <w:jc w:val="center"/>
                  <w:cnfStyle w:val="001000100000" w:firstRow="0" w:lastRow="0" w:firstColumn="1"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2921" w:author="Pranav Taneja" w:date="2021-05-18T23:39:00Z">
              <w:r w:rsidR="005F6557">
                <w:rPr>
                  <w:b/>
                  <w:szCs w:val="24"/>
                </w:rPr>
                <w:t>2</w:t>
              </w:r>
            </w:ins>
            <w:ins w:id="2922" w:author="abhay mendiratta" w:date="2021-05-21T21:49:00Z">
              <w:r w:rsidR="009B464D">
                <w:rPr>
                  <w:b/>
                  <w:szCs w:val="24"/>
                </w:rPr>
                <w:t>2</w:t>
              </w:r>
            </w:ins>
            <w:ins w:id="2923" w:author="Pranav Taneja" w:date="2021-05-18T23:39:00Z">
              <w:del w:id="2924" w:author="abhay mendiratta" w:date="2021-05-21T21:49:00Z">
                <w:r w:rsidR="005F6557" w:rsidDel="009B464D">
                  <w:rPr>
                    <w:b/>
                    <w:szCs w:val="24"/>
                  </w:rPr>
                  <w:delText>1</w:delText>
                </w:r>
              </w:del>
            </w:ins>
            <w:del w:id="2925"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779" w:type="dxa"/>
            <w:shd w:val="clear" w:color="auto" w:fill="D6E3BC" w:themeFill="accent3" w:themeFillTint="66"/>
            <w:tcPrChange w:id="2926" w:author="abhay mendiratta" w:date="2021-05-21T22:37:00Z">
              <w:tcPr>
                <w:tcW w:w="4657" w:type="dxa"/>
                <w:gridSpan w:val="2"/>
                <w:shd w:val="clear" w:color="auto" w:fill="D6E3BC" w:themeFill="accent3" w:themeFillTint="66"/>
              </w:tcPr>
            </w:tcPrChange>
          </w:tcPr>
          <w:p w14:paraId="2BA25518" w14:textId="46FC61E4" w:rsidR="0003203F"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2927"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sidR="00706C01">
              <w:rPr>
                <w:b/>
                <w:szCs w:val="24"/>
              </w:rPr>
              <w:t xml:space="preserve"> 7.2</w:t>
            </w:r>
            <w:ins w:id="2928" w:author="abhay mendiratta" w:date="2021-05-21T21:49:00Z">
              <w:r w:rsidR="009B464D">
                <w:rPr>
                  <w:b/>
                  <w:szCs w:val="24"/>
                </w:rPr>
                <w:t>3</w:t>
              </w:r>
            </w:ins>
            <w:ins w:id="2929" w:author="Pranav Taneja" w:date="2021-05-18T23:39:00Z">
              <w:del w:id="2930" w:author="abhay mendiratta" w:date="2021-05-21T21:49:00Z">
                <w:r w:rsidR="005F6557" w:rsidDel="009B464D">
                  <w:rPr>
                    <w:b/>
                    <w:szCs w:val="24"/>
                  </w:rPr>
                  <w:delText>2</w:delText>
                </w:r>
              </w:del>
            </w:ins>
            <w:del w:id="2931"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CA1AAF" w:rsidRPr="00DE39BA" w14:paraId="44BDC2E1" w14:textId="77777777" w:rsidTr="00CA1AAF">
        <w:tblPrEx>
          <w:tblPrExChange w:id="2932" w:author="mananarora1571@gmail.com" w:date="2021-05-30T13:54:00Z">
            <w:tblPrEx>
              <w:tblLayout w:type="fixed"/>
            </w:tblPrEx>
          </w:tblPrExChange>
        </w:tblPrEx>
        <w:trPr>
          <w:trHeight w:val="459"/>
          <w:ins w:id="2933" w:author="mananarora1571@gmail.com" w:date="2021-05-30T13:54:00Z"/>
          <w:trPrChange w:id="2934" w:author="mananarora1571@gmail.com" w:date="2021-05-30T13:54: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Change w:id="2935" w:author="mananarora1571@gmail.com" w:date="2021-05-30T13:54:00Z">
              <w:tcPr>
                <w:tcW w:w="4513" w:type="dxa"/>
                <w:shd w:val="clear" w:color="auto" w:fill="D6E3BC" w:themeFill="accent3" w:themeFillTint="66"/>
              </w:tcPr>
            </w:tcPrChange>
          </w:tcPr>
          <w:p w14:paraId="3380E490" w14:textId="06EDB7D5" w:rsidR="00CA1AAF" w:rsidRPr="00CA1AAF" w:rsidRDefault="00CA1AAF" w:rsidP="00F535CA">
            <w:pPr>
              <w:widowControl w:val="0"/>
              <w:tabs>
                <w:tab w:val="left" w:pos="3447"/>
                <w:tab w:val="left" w:pos="5531"/>
              </w:tabs>
              <w:jc w:val="center"/>
              <w:rPr>
                <w:ins w:id="2936" w:author="mananarora1571@gmail.com" w:date="2021-05-30T13:54:00Z"/>
                <w:b/>
                <w:color w:val="FF0000"/>
                <w:szCs w:val="24"/>
                <w:rPrChange w:id="2937" w:author="mananarora1571@gmail.com" w:date="2021-05-30T13:54:00Z">
                  <w:rPr>
                    <w:ins w:id="2938" w:author="mananarora1571@gmail.com" w:date="2021-05-30T13:54:00Z"/>
                    <w:b/>
                    <w:szCs w:val="24"/>
                  </w:rPr>
                </w:rPrChange>
              </w:rPr>
              <w:pPrChange w:id="2939" w:author="mananarora1571@gmail.com" w:date="2021-05-30T15:12:00Z">
                <w:pPr>
                  <w:tabs>
                    <w:tab w:val="left" w:pos="5531"/>
                  </w:tabs>
                  <w:jc w:val="center"/>
                </w:pPr>
              </w:pPrChange>
            </w:pPr>
            <w:ins w:id="2940" w:author="mananarora1571@gmail.com" w:date="2021-05-30T13:57:00Z">
              <w:r w:rsidRPr="00CA1AAF">
                <w:rPr>
                  <w:b/>
                  <w:color w:val="FF0000"/>
                  <w:szCs w:val="24"/>
                </w:rPr>
                <w:lastRenderedPageBreak/>
                <w:drawing>
                  <wp:inline distT="0" distB="0" distL="0" distR="0" wp14:anchorId="68B21E0C" wp14:editId="085F18EB">
                    <wp:extent cx="1615590" cy="3362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022" cy="3396598"/>
                            </a:xfrm>
                            <a:prstGeom prst="rect">
                              <a:avLst/>
                            </a:prstGeom>
                          </pic:spPr>
                        </pic:pic>
                      </a:graphicData>
                    </a:graphic>
                  </wp:inline>
                </w:drawing>
              </w:r>
            </w:ins>
          </w:p>
        </w:tc>
        <w:tc>
          <w:tcPr>
            <w:tcW w:w="4779" w:type="dxa"/>
            <w:shd w:val="clear" w:color="auto" w:fill="auto"/>
            <w:tcPrChange w:id="2941" w:author="mananarora1571@gmail.com" w:date="2021-05-30T13:54:00Z">
              <w:tcPr>
                <w:tcW w:w="4779" w:type="dxa"/>
                <w:gridSpan w:val="2"/>
                <w:shd w:val="clear" w:color="auto" w:fill="D6E3BC" w:themeFill="accent3" w:themeFillTint="66"/>
              </w:tcPr>
            </w:tcPrChange>
          </w:tcPr>
          <w:p w14:paraId="72CD302A" w14:textId="0A9AC0ED" w:rsidR="00CA1AAF" w:rsidRPr="0056445B" w:rsidRDefault="00CA1AA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2942" w:author="mananarora1571@gmail.com" w:date="2021-05-30T13:54:00Z"/>
                <w:b/>
                <w:szCs w:val="24"/>
              </w:rPr>
              <w:pPrChange w:id="2943"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2944" w:author="mananarora1571@gmail.com" w:date="2021-05-30T13:58:00Z">
              <w:r w:rsidRPr="00CA1AAF">
                <w:rPr>
                  <w:b/>
                  <w:szCs w:val="24"/>
                </w:rPr>
                <w:drawing>
                  <wp:inline distT="0" distB="0" distL="0" distR="0" wp14:anchorId="6B1BDF8C" wp14:editId="10221894">
                    <wp:extent cx="1580445" cy="33552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5283" cy="3407929"/>
                            </a:xfrm>
                            <a:prstGeom prst="rect">
                              <a:avLst/>
                            </a:prstGeom>
                          </pic:spPr>
                        </pic:pic>
                      </a:graphicData>
                    </a:graphic>
                  </wp:inline>
                </w:drawing>
              </w:r>
            </w:ins>
            <w:ins w:id="2945" w:author="mananarora1571@gmail.com" w:date="2021-05-30T13:54:00Z">
              <w:r>
                <w:rPr>
                  <w:b/>
                  <w:szCs w:val="24"/>
                </w:rPr>
                <w:t xml:space="preserve"> </w:t>
              </w:r>
            </w:ins>
          </w:p>
        </w:tc>
      </w:tr>
      <w:tr w:rsidR="00CA1AAF" w:rsidRPr="00DE39BA" w14:paraId="7350B1F9" w14:textId="77777777" w:rsidTr="006F31FE">
        <w:trPr>
          <w:cnfStyle w:val="000000100000" w:firstRow="0" w:lastRow="0" w:firstColumn="0" w:lastColumn="0" w:oddVBand="0" w:evenVBand="0" w:oddHBand="1" w:evenHBand="0" w:firstRowFirstColumn="0" w:firstRowLastColumn="0" w:lastRowFirstColumn="0" w:lastRowLastColumn="0"/>
          <w:trHeight w:val="459"/>
          <w:ins w:id="2946" w:author="mananarora1571@gmail.com" w:date="2021-05-30T13:54: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13DAA901" w14:textId="7DF33905" w:rsidR="00CA1AAF" w:rsidRPr="0056445B" w:rsidRDefault="00CA1AAF" w:rsidP="00F535CA">
            <w:pPr>
              <w:widowControl w:val="0"/>
              <w:tabs>
                <w:tab w:val="left" w:pos="5531"/>
              </w:tabs>
              <w:jc w:val="center"/>
              <w:rPr>
                <w:ins w:id="2947" w:author="mananarora1571@gmail.com" w:date="2021-05-30T13:54:00Z"/>
                <w:b/>
                <w:szCs w:val="24"/>
              </w:rPr>
              <w:pPrChange w:id="2948" w:author="mananarora1571@gmail.com" w:date="2021-05-30T15:12:00Z">
                <w:pPr>
                  <w:tabs>
                    <w:tab w:val="left" w:pos="5531"/>
                  </w:tabs>
                  <w:jc w:val="center"/>
                </w:pPr>
              </w:pPrChange>
            </w:pPr>
            <w:ins w:id="2949" w:author="mananarora1571@gmail.com" w:date="2021-05-30T13:56:00Z">
              <w:r>
                <w:rPr>
                  <w:rFonts w:eastAsia="Calibri"/>
                  <w:b/>
                  <w:szCs w:val="24"/>
                  <w:lang w:val="en-IN"/>
                </w:rPr>
                <w:t>Fig 7.24: Safest Route</w:t>
              </w:r>
            </w:ins>
          </w:p>
        </w:tc>
        <w:tc>
          <w:tcPr>
            <w:tcW w:w="4779" w:type="dxa"/>
            <w:shd w:val="clear" w:color="auto" w:fill="D6E3BC" w:themeFill="accent3" w:themeFillTint="66"/>
          </w:tcPr>
          <w:p w14:paraId="46923D91" w14:textId="38F45858" w:rsidR="00CA1AAF" w:rsidRPr="0056445B" w:rsidRDefault="00CA1AAF"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2950" w:author="mananarora1571@gmail.com" w:date="2021-05-30T13:54:00Z"/>
                <w:b/>
                <w:szCs w:val="24"/>
              </w:rPr>
              <w:pPrChange w:id="2951"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2952" w:author="mananarora1571@gmail.com" w:date="2021-05-30T13:56:00Z">
              <w:r>
                <w:rPr>
                  <w:b/>
                  <w:szCs w:val="24"/>
                </w:rPr>
                <w:t xml:space="preserve">Fig 7.25: </w:t>
              </w:r>
            </w:ins>
            <w:ins w:id="2953" w:author="mananarora1571@gmail.com" w:date="2021-05-30T13:57:00Z">
              <w:r>
                <w:rPr>
                  <w:b/>
                  <w:szCs w:val="24"/>
                </w:rPr>
                <w:t>Error Notification</w:t>
              </w:r>
            </w:ins>
          </w:p>
        </w:tc>
      </w:tr>
      <w:tr w:rsidR="00CA1AAF" w:rsidRPr="00DE39BA" w14:paraId="55F82C99" w14:textId="77777777" w:rsidTr="00CA1AAF">
        <w:tblPrEx>
          <w:tblPrExChange w:id="2954" w:author="mananarora1571@gmail.com" w:date="2021-05-30T13:58:00Z">
            <w:tblPrEx>
              <w:tblLayout w:type="fixed"/>
            </w:tblPrEx>
          </w:tblPrExChange>
        </w:tblPrEx>
        <w:trPr>
          <w:trHeight w:val="459"/>
          <w:ins w:id="2955" w:author="mananarora1571@gmail.com" w:date="2021-05-30T13:58:00Z"/>
          <w:trPrChange w:id="2956" w:author="mananarora1571@gmail.com" w:date="2021-05-30T13:58: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Change w:id="2957" w:author="mananarora1571@gmail.com" w:date="2021-05-30T13:58:00Z">
              <w:tcPr>
                <w:tcW w:w="4513" w:type="dxa"/>
                <w:shd w:val="clear" w:color="auto" w:fill="D6E3BC" w:themeFill="accent3" w:themeFillTint="66"/>
              </w:tcPr>
            </w:tcPrChange>
          </w:tcPr>
          <w:p w14:paraId="09179D67" w14:textId="2805F0E7" w:rsidR="00CA1AAF" w:rsidRDefault="00617B01" w:rsidP="00F535CA">
            <w:pPr>
              <w:widowControl w:val="0"/>
              <w:tabs>
                <w:tab w:val="left" w:pos="5531"/>
              </w:tabs>
              <w:jc w:val="center"/>
              <w:rPr>
                <w:ins w:id="2958" w:author="mananarora1571@gmail.com" w:date="2021-05-30T13:58:00Z"/>
                <w:rFonts w:eastAsia="Calibri"/>
                <w:b/>
                <w:szCs w:val="24"/>
                <w:lang w:val="en-IN"/>
              </w:rPr>
              <w:pPrChange w:id="2959" w:author="mananarora1571@gmail.com" w:date="2021-05-30T15:12:00Z">
                <w:pPr>
                  <w:tabs>
                    <w:tab w:val="left" w:pos="5531"/>
                  </w:tabs>
                  <w:jc w:val="center"/>
                </w:pPr>
              </w:pPrChange>
            </w:pPr>
            <w:ins w:id="2960" w:author="mananarora1571@gmail.com" w:date="2021-05-30T14:00:00Z">
              <w:r w:rsidRPr="00617B01">
                <w:rPr>
                  <w:rFonts w:eastAsia="Calibri"/>
                  <w:b/>
                  <w:szCs w:val="24"/>
                  <w:lang w:val="en-IN"/>
                </w:rPr>
                <w:drawing>
                  <wp:inline distT="0" distB="0" distL="0" distR="0" wp14:anchorId="06F7A391" wp14:editId="00D2C8CC">
                    <wp:extent cx="1591200" cy="3365331"/>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9611" cy="3404270"/>
                            </a:xfrm>
                            <a:prstGeom prst="rect">
                              <a:avLst/>
                            </a:prstGeom>
                          </pic:spPr>
                        </pic:pic>
                      </a:graphicData>
                    </a:graphic>
                  </wp:inline>
                </w:drawing>
              </w:r>
            </w:ins>
          </w:p>
        </w:tc>
        <w:tc>
          <w:tcPr>
            <w:tcW w:w="4779" w:type="dxa"/>
            <w:shd w:val="clear" w:color="auto" w:fill="auto"/>
            <w:tcPrChange w:id="2961" w:author="mananarora1571@gmail.com" w:date="2021-05-30T13:58:00Z">
              <w:tcPr>
                <w:tcW w:w="4779" w:type="dxa"/>
                <w:gridSpan w:val="2"/>
                <w:shd w:val="clear" w:color="auto" w:fill="D6E3BC" w:themeFill="accent3" w:themeFillTint="66"/>
              </w:tcPr>
            </w:tcPrChange>
          </w:tcPr>
          <w:p w14:paraId="69FE25AC" w14:textId="6DE7F818" w:rsidR="00CA1AAF" w:rsidRDefault="00617B01"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2962" w:author="mananarora1571@gmail.com" w:date="2021-05-30T13:58:00Z"/>
                <w:b/>
                <w:szCs w:val="24"/>
              </w:rPr>
              <w:pPrChange w:id="2963"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2964" w:author="mananarora1571@gmail.com" w:date="2021-05-30T14:04:00Z">
              <w:r w:rsidRPr="00617B01">
                <w:rPr>
                  <w:b/>
                  <w:noProof/>
                  <w:szCs w:val="24"/>
                  <w:lang w:val="en-IN" w:eastAsia="en-IN"/>
                </w:rPr>
                <mc:AlternateContent>
                  <mc:Choice Requires="wps">
                    <w:drawing>
                      <wp:anchor distT="45720" distB="45720" distL="114300" distR="114300" simplePos="0" relativeHeight="251683840" behindDoc="0" locked="0" layoutInCell="1" allowOverlap="1" wp14:anchorId="180783E8" wp14:editId="150CA4BA">
                        <wp:simplePos x="0" y="0"/>
                        <wp:positionH relativeFrom="column">
                          <wp:posOffset>1135127</wp:posOffset>
                        </wp:positionH>
                        <wp:positionV relativeFrom="paragraph">
                          <wp:posOffset>398838</wp:posOffset>
                        </wp:positionV>
                        <wp:extent cx="644953" cy="180376"/>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953" cy="180376"/>
                                </a:xfrm>
                                <a:prstGeom prst="rect">
                                  <a:avLst/>
                                </a:prstGeom>
                                <a:solidFill>
                                  <a:srgbClr val="FFFFFF"/>
                                </a:solidFill>
                                <a:ln w="9525">
                                  <a:noFill/>
                                  <a:miter lim="800000"/>
                                  <a:headEnd/>
                                  <a:tailEnd/>
                                </a:ln>
                              </wps:spPr>
                              <wps:txbx>
                                <w:txbxContent>
                                  <w:p w14:paraId="37F7EEBB" w14:textId="4F2D73C7" w:rsidR="00617B01" w:rsidRPr="00617B01" w:rsidRDefault="00617B01">
                                    <w:pPr>
                                      <w:rPr>
                                        <w:rFonts w:ascii="Verdana" w:hAnsi="Verdana"/>
                                        <w:b/>
                                        <w:sz w:val="10"/>
                                        <w:szCs w:val="10"/>
                                        <w:rPrChange w:id="2965" w:author="mananarora1571@gmail.com" w:date="2021-05-30T14:07:00Z">
                                          <w:rPr/>
                                        </w:rPrChange>
                                      </w:rPr>
                                    </w:pPr>
                                    <w:ins w:id="2966" w:author="mananarora1571@gmail.com" w:date="2021-05-30T14:04:00Z">
                                      <w:r w:rsidRPr="00617B01">
                                        <w:rPr>
                                          <w:rFonts w:ascii="Verdana" w:hAnsi="Verdana"/>
                                          <w:b/>
                                          <w:sz w:val="10"/>
                                          <w:szCs w:val="10"/>
                                          <w:rPrChange w:id="2967" w:author="mananarora1571@gmail.com" w:date="2021-05-30T14:07:00Z">
                                            <w:rPr/>
                                          </w:rPrChange>
                                        </w:rPr>
                                        <w:t>Vikaspuri</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0783E8" id="_x0000_t202" coordsize="21600,21600" o:spt="202" path="m,l,21600r21600,l21600,xe">
                        <v:stroke joinstyle="miter"/>
                        <v:path gradientshapeok="t" o:connecttype="rect"/>
                      </v:shapetype>
                      <v:shape id="Text Box 2" o:spid="_x0000_s1035" type="#_x0000_t202" style="position:absolute;left:0;text-align:left;margin-left:89.4pt;margin-top:31.4pt;width:50.8pt;height:14.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" stroked="f">
                        <v:textbox>
                          <w:txbxContent>
                            <w:p w14:paraId="37F7EEBB" w14:textId="4F2D73C7" w:rsidR="00617B01" w:rsidRPr="00617B01" w:rsidRDefault="00617B01">
                              <w:pPr>
                                <w:rPr>
                                  <w:rFonts w:ascii="Verdana" w:hAnsi="Verdana"/>
                                  <w:b/>
                                  <w:sz w:val="10"/>
                                  <w:szCs w:val="10"/>
                                  <w:rPrChange w:id="2968" w:author="mananarora1571@gmail.com" w:date="2021-05-30T14:07:00Z">
                                    <w:rPr/>
                                  </w:rPrChange>
                                </w:rPr>
                              </w:pPr>
                              <w:ins w:id="2969" w:author="mananarora1571@gmail.com" w:date="2021-05-30T14:04:00Z">
                                <w:r w:rsidRPr="00617B01">
                                  <w:rPr>
                                    <w:rFonts w:ascii="Verdana" w:hAnsi="Verdana"/>
                                    <w:b/>
                                    <w:sz w:val="10"/>
                                    <w:szCs w:val="10"/>
                                    <w:rPrChange w:id="2970" w:author="mananarora1571@gmail.com" w:date="2021-05-30T14:07:00Z">
                                      <w:rPr/>
                                    </w:rPrChange>
                                  </w:rPr>
                                  <w:t>Vikaspuri</w:t>
                                </w:r>
                              </w:ins>
                            </w:p>
                          </w:txbxContent>
                        </v:textbox>
                      </v:shape>
                    </w:pict>
                  </mc:Fallback>
                </mc:AlternateContent>
              </w:r>
            </w:ins>
            <w:ins w:id="2971" w:author="mananarora1571@gmail.com" w:date="2021-05-30T13:59:00Z">
              <w:r w:rsidRPr="00617B01">
                <w:rPr>
                  <w:b/>
                  <w:szCs w:val="24"/>
                </w:rPr>
                <w:drawing>
                  <wp:anchor distT="0" distB="0" distL="114300" distR="114300" simplePos="0" relativeHeight="251660287" behindDoc="1" locked="0" layoutInCell="1" allowOverlap="1" wp14:anchorId="676DAE1A" wp14:editId="30D76322">
                    <wp:simplePos x="0" y="0"/>
                    <wp:positionH relativeFrom="column">
                      <wp:posOffset>650240</wp:posOffset>
                    </wp:positionH>
                    <wp:positionV relativeFrom="paragraph">
                      <wp:posOffset>-635</wp:posOffset>
                    </wp:positionV>
                    <wp:extent cx="1598295" cy="3380105"/>
                    <wp:effectExtent l="0" t="0" r="190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98295" cy="3380105"/>
                            </a:xfrm>
                            <a:prstGeom prst="rect">
                              <a:avLst/>
                            </a:prstGeom>
                          </pic:spPr>
                        </pic:pic>
                      </a:graphicData>
                    </a:graphic>
                    <wp14:sizeRelH relativeFrom="page">
                      <wp14:pctWidth>0</wp14:pctWidth>
                    </wp14:sizeRelH>
                    <wp14:sizeRelV relativeFrom="page">
                      <wp14:pctHeight>0</wp14:pctHeight>
                    </wp14:sizeRelV>
                  </wp:anchor>
                </w:drawing>
              </w:r>
            </w:ins>
          </w:p>
        </w:tc>
      </w:tr>
      <w:tr w:rsidR="00CA1AAF" w:rsidRPr="00DE39BA" w14:paraId="0DE19ECB" w14:textId="77777777" w:rsidTr="006F31FE">
        <w:trPr>
          <w:cnfStyle w:val="000000100000" w:firstRow="0" w:lastRow="0" w:firstColumn="0" w:lastColumn="0" w:oddVBand="0" w:evenVBand="0" w:oddHBand="1" w:evenHBand="0" w:firstRowFirstColumn="0" w:firstRowLastColumn="0" w:lastRowFirstColumn="0" w:lastRowLastColumn="0"/>
          <w:trHeight w:val="459"/>
          <w:ins w:id="2972" w:author="mananarora1571@gmail.com" w:date="2021-05-30T13:58: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24ADD03F" w14:textId="0A34CEB6" w:rsidR="00CA1AAF" w:rsidRDefault="00CA1AAF" w:rsidP="00F535CA">
            <w:pPr>
              <w:widowControl w:val="0"/>
              <w:tabs>
                <w:tab w:val="left" w:pos="5531"/>
              </w:tabs>
              <w:jc w:val="center"/>
              <w:rPr>
                <w:ins w:id="2973" w:author="mananarora1571@gmail.com" w:date="2021-05-30T13:58:00Z"/>
                <w:rFonts w:eastAsia="Calibri"/>
                <w:b/>
                <w:szCs w:val="24"/>
                <w:lang w:val="en-IN"/>
              </w:rPr>
              <w:pPrChange w:id="2974" w:author="mananarora1571@gmail.com" w:date="2021-05-30T15:12:00Z">
                <w:pPr>
                  <w:tabs>
                    <w:tab w:val="left" w:pos="5531"/>
                  </w:tabs>
                  <w:jc w:val="center"/>
                </w:pPr>
              </w:pPrChange>
            </w:pPr>
            <w:ins w:id="2975" w:author="mananarora1571@gmail.com" w:date="2021-05-30T13:58:00Z">
              <w:r>
                <w:rPr>
                  <w:rFonts w:eastAsia="Calibri"/>
                  <w:b/>
                  <w:szCs w:val="24"/>
                  <w:lang w:val="en-IN"/>
                </w:rPr>
                <w:t>Fi</w:t>
              </w:r>
            </w:ins>
            <w:ins w:id="2976" w:author="mananarora1571@gmail.com" w:date="2021-05-30T13:59:00Z">
              <w:r>
                <w:rPr>
                  <w:rFonts w:eastAsia="Calibri"/>
                  <w:b/>
                  <w:szCs w:val="24"/>
                  <w:lang w:val="en-IN"/>
                </w:rPr>
                <w:t>g 7.26: Voice Search</w:t>
              </w:r>
            </w:ins>
          </w:p>
        </w:tc>
        <w:tc>
          <w:tcPr>
            <w:tcW w:w="4779" w:type="dxa"/>
            <w:shd w:val="clear" w:color="auto" w:fill="D6E3BC" w:themeFill="accent3" w:themeFillTint="66"/>
          </w:tcPr>
          <w:p w14:paraId="3B1ACAC4" w14:textId="6E9A39D9" w:rsidR="00CA1AAF" w:rsidRDefault="00CA1AAF"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2977" w:author="mananarora1571@gmail.com" w:date="2021-05-30T13:58:00Z"/>
                <w:b/>
                <w:szCs w:val="24"/>
              </w:rPr>
              <w:pPrChange w:id="2978"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2979" w:author="mananarora1571@gmail.com" w:date="2021-05-30T13:59:00Z">
              <w:r>
                <w:rPr>
                  <w:b/>
                  <w:szCs w:val="24"/>
                </w:rPr>
                <w:t xml:space="preserve">Fig 7.27: </w:t>
              </w:r>
            </w:ins>
            <w:ins w:id="2980" w:author="mananarora1571@gmail.com" w:date="2021-05-30T14:00:00Z">
              <w:r w:rsidR="00617B01">
                <w:rPr>
                  <w:b/>
                  <w:szCs w:val="24"/>
                </w:rPr>
                <w:t>Custom Search</w:t>
              </w:r>
            </w:ins>
          </w:p>
        </w:tc>
      </w:tr>
      <w:tr w:rsidR="00A028FF" w:rsidRPr="00DE39BA" w:rsidDel="00CA1AAF" w14:paraId="721358ED" w14:textId="1FC3C0A3"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981"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64"/>
          <w:ins w:id="2982" w:author="Pranav Taneja" w:date="2021-05-20T19:37:00Z"/>
          <w:del w:id="2983" w:author="mananarora1571@gmail.com" w:date="2021-05-30T13:56:00Z"/>
        </w:trPr>
        <w:tc>
          <w:tcPr>
            <w:cnfStyle w:val="001000000000" w:firstRow="0" w:lastRow="0" w:firstColumn="1" w:lastColumn="0" w:oddVBand="0" w:evenVBand="0" w:oddHBand="0" w:evenHBand="0" w:firstRowFirstColumn="0" w:firstRowLastColumn="0" w:lastRowFirstColumn="0" w:lastRowLastColumn="0"/>
            <w:tcW w:w="4513" w:type="dxa"/>
            <w:tcPrChange w:id="2984" w:author="abhay mendiratta" w:date="2021-05-21T22:37:00Z">
              <w:tcPr>
                <w:tcW w:w="4657" w:type="dxa"/>
                <w:gridSpan w:val="2"/>
              </w:tcPr>
            </w:tcPrChange>
          </w:tcPr>
          <w:p w14:paraId="450D6428" w14:textId="44D2AA4C" w:rsidR="00A028FF" w:rsidRPr="00DE39BA" w:rsidDel="00CA1AAF" w:rsidRDefault="00A028FF" w:rsidP="00F535CA">
            <w:pPr>
              <w:widowControl w:val="0"/>
              <w:tabs>
                <w:tab w:val="left" w:pos="5531"/>
              </w:tabs>
              <w:jc w:val="center"/>
              <w:rPr>
                <w:ins w:id="2985" w:author="Pranav Taneja" w:date="2021-05-20T19:37:00Z"/>
                <w:del w:id="2986" w:author="mananarora1571@gmail.com" w:date="2021-05-30T13:56:00Z"/>
                <w:rFonts w:eastAsia="Calibri"/>
                <w:b/>
                <w:szCs w:val="24"/>
                <w:lang w:val="en-IN"/>
              </w:rPr>
              <w:pPrChange w:id="2987" w:author="mananarora1571@gmail.com" w:date="2021-05-30T15:12:00Z">
                <w:pPr>
                  <w:tabs>
                    <w:tab w:val="left" w:pos="5531"/>
                  </w:tabs>
                  <w:jc w:val="center"/>
                </w:pPr>
              </w:pPrChange>
            </w:pPr>
            <w:ins w:id="2988" w:author="Pranav Taneja" w:date="2021-05-20T19:37:00Z">
              <w:del w:id="2989" w:author="mananarora1571@gmail.com" w:date="2021-05-30T13:56:00Z">
                <w:r w:rsidRPr="0056445B" w:rsidDel="00CA1AAF">
                  <w:rPr>
                    <w:b/>
                    <w:szCs w:val="24"/>
                  </w:rPr>
                  <w:delText>Fig</w:delText>
                </w:r>
                <w:r w:rsidDel="00CA1AAF">
                  <w:rPr>
                    <w:b/>
                    <w:szCs w:val="24"/>
                  </w:rPr>
                  <w:delText xml:space="preserve"> 7.2</w:delText>
                </w:r>
              </w:del>
            </w:ins>
            <w:ins w:id="2990" w:author="abhay mendiratta" w:date="2021-05-21T21:17:00Z">
              <w:del w:id="2991" w:author="mananarora1571@gmail.com" w:date="2021-05-30T13:56:00Z">
                <w:r w:rsidR="009B464D" w:rsidDel="00CA1AAF">
                  <w:rPr>
                    <w:b/>
                    <w:szCs w:val="24"/>
                  </w:rPr>
                  <w:delText>4</w:delText>
                </w:r>
              </w:del>
            </w:ins>
            <w:ins w:id="2992" w:author="Pranav Taneja" w:date="2021-05-20T19:37:00Z">
              <w:del w:id="2993" w:author="mananarora1571@gmail.com" w:date="2021-05-30T13:56:00Z">
                <w:r w:rsidDel="00CA1AAF">
                  <w:rPr>
                    <w:b/>
                    <w:szCs w:val="24"/>
                  </w:rPr>
                  <w:delText>1</w:delText>
                </w:r>
                <w:r w:rsidRPr="0056445B" w:rsidDel="00CA1AAF">
                  <w:rPr>
                    <w:b/>
                    <w:szCs w:val="24"/>
                  </w:rPr>
                  <w:delText>:</w:delText>
                </w:r>
                <w:r w:rsidRPr="00DE39BA" w:rsidDel="00CA1AAF">
                  <w:rPr>
                    <w:rFonts w:eastAsia="Calibri"/>
                    <w:b/>
                    <w:szCs w:val="24"/>
                    <w:lang w:val="en-IN"/>
                  </w:rPr>
                  <w:delText xml:space="preserve"> </w:delText>
                </w:r>
              </w:del>
            </w:ins>
            <w:ins w:id="2994" w:author="abhay mendiratta" w:date="2021-05-21T22:13:00Z">
              <w:del w:id="2995" w:author="mananarora1571@gmail.com" w:date="2021-05-30T13:56:00Z">
                <w:r w:rsidR="006C4C02" w:rsidDel="00CA1AAF">
                  <w:rPr>
                    <w:rFonts w:eastAsia="Calibri"/>
                    <w:b/>
                    <w:szCs w:val="24"/>
                    <w:lang w:val="en-IN"/>
                  </w:rPr>
                  <w:delText>Marking Origin</w:delText>
                </w:r>
              </w:del>
            </w:ins>
            <w:ins w:id="2996" w:author="Pranav Taneja" w:date="2021-05-20T19:37:00Z">
              <w:del w:id="2997" w:author="mananarora1571@gmail.com" w:date="2021-05-30T13:56:00Z">
                <w:r w:rsidRPr="00DE39BA" w:rsidDel="00CA1AAF">
                  <w:rPr>
                    <w:rFonts w:eastAsia="Calibri"/>
                    <w:b/>
                    <w:szCs w:val="24"/>
                    <w:lang w:val="en-IN"/>
                  </w:rPr>
                  <w:delText>Details of Selected Hotspot Zone</w:delText>
                </w:r>
              </w:del>
            </w:ins>
          </w:p>
        </w:tc>
        <w:tc>
          <w:tcPr>
            <w:tcW w:w="4779" w:type="dxa"/>
            <w:tcPrChange w:id="2998" w:author="abhay mendiratta" w:date="2021-05-21T22:37:00Z">
              <w:tcPr>
                <w:tcW w:w="4657" w:type="dxa"/>
                <w:gridSpan w:val="2"/>
              </w:tcPr>
            </w:tcPrChange>
          </w:tcPr>
          <w:p w14:paraId="2DC823D4" w14:textId="04DCA572" w:rsidR="00A028FF" w:rsidRPr="00DE39BA" w:rsidDel="00CA1AAF" w:rsidRDefault="00A028F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2999" w:author="Pranav Taneja" w:date="2021-05-20T19:37:00Z"/>
                <w:del w:id="3000" w:author="mananarora1571@gmail.com" w:date="2021-05-30T13:56:00Z"/>
                <w:rFonts w:eastAsia="Calibri"/>
                <w:b/>
                <w:szCs w:val="24"/>
                <w:lang w:val="en-IN"/>
              </w:rPr>
              <w:pPrChange w:id="3001"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3002" w:author="Pranav Taneja" w:date="2021-05-20T19:37:00Z">
              <w:del w:id="3003" w:author="mananarora1571@gmail.com" w:date="2021-05-30T13:56:00Z">
                <w:r w:rsidRPr="0056445B" w:rsidDel="00CA1AAF">
                  <w:rPr>
                    <w:b/>
                    <w:szCs w:val="24"/>
                  </w:rPr>
                  <w:delText>Fig</w:delText>
                </w:r>
                <w:r w:rsidDel="00CA1AAF">
                  <w:rPr>
                    <w:b/>
                    <w:szCs w:val="24"/>
                  </w:rPr>
                  <w:delText xml:space="preserve"> 7.2</w:delText>
                </w:r>
              </w:del>
            </w:ins>
            <w:ins w:id="3004" w:author="abhay mendiratta" w:date="2021-05-21T21:17:00Z">
              <w:del w:id="3005" w:author="mananarora1571@gmail.com" w:date="2021-05-30T13:56:00Z">
                <w:r w:rsidR="009B464D" w:rsidDel="00CA1AAF">
                  <w:rPr>
                    <w:b/>
                    <w:szCs w:val="24"/>
                  </w:rPr>
                  <w:delText>5</w:delText>
                </w:r>
              </w:del>
            </w:ins>
            <w:ins w:id="3006" w:author="Pranav Taneja" w:date="2021-05-20T19:37:00Z">
              <w:del w:id="3007" w:author="mananarora1571@gmail.com" w:date="2021-05-30T13:56:00Z">
                <w:r w:rsidDel="00CA1AAF">
                  <w:rPr>
                    <w:b/>
                    <w:szCs w:val="24"/>
                  </w:rPr>
                  <w:delText>2</w:delText>
                </w:r>
                <w:r w:rsidRPr="0056445B" w:rsidDel="00CA1AAF">
                  <w:rPr>
                    <w:b/>
                    <w:szCs w:val="24"/>
                  </w:rPr>
                  <w:delText>:</w:delText>
                </w:r>
                <w:r w:rsidRPr="00DE39BA" w:rsidDel="00CA1AAF">
                  <w:rPr>
                    <w:rFonts w:eastAsia="Calibri"/>
                    <w:b/>
                    <w:szCs w:val="24"/>
                    <w:lang w:val="en-IN"/>
                  </w:rPr>
                  <w:delText xml:space="preserve"> </w:delText>
                </w:r>
              </w:del>
            </w:ins>
            <w:ins w:id="3008" w:author="abhay mendiratta" w:date="2021-05-21T22:13:00Z">
              <w:del w:id="3009" w:author="mananarora1571@gmail.com" w:date="2021-05-30T13:56:00Z">
                <w:r w:rsidR="006C4C02" w:rsidDel="00CA1AAF">
                  <w:rPr>
                    <w:rFonts w:eastAsia="Calibri"/>
                    <w:b/>
                    <w:szCs w:val="24"/>
                    <w:lang w:val="en-IN"/>
                  </w:rPr>
                  <w:delText>Determined Route</w:delText>
                </w:r>
              </w:del>
            </w:ins>
            <w:ins w:id="3010" w:author="Pranav Taneja" w:date="2021-05-20T19:37:00Z">
              <w:del w:id="3011" w:author="mananarora1571@gmail.com" w:date="2021-05-30T13:56:00Z">
                <w:r w:rsidRPr="00DE39BA" w:rsidDel="00CA1AAF">
                  <w:rPr>
                    <w:rFonts w:eastAsia="Calibri"/>
                    <w:b/>
                    <w:szCs w:val="24"/>
                    <w:lang w:val="en-IN"/>
                  </w:rPr>
                  <w:delText>Crowded Zones</w:delText>
                </w:r>
              </w:del>
            </w:ins>
          </w:p>
        </w:tc>
      </w:tr>
    </w:tbl>
    <w:p w14:paraId="3FC3E18D" w14:textId="4869EE6D" w:rsidR="00886AC8" w:rsidRPr="00DE39BA" w:rsidRDefault="00886AC8" w:rsidP="00F535CA">
      <w:pPr>
        <w:widowControl w:val="0"/>
        <w:rPr>
          <w:rFonts w:eastAsia="Calibri"/>
          <w:bCs/>
          <w:szCs w:val="24"/>
          <w:lang w:val="en-IN"/>
        </w:rPr>
        <w:pPrChange w:id="3012" w:author="mananarora1571@gmail.com" w:date="2021-05-30T15:12:00Z">
          <w:pPr/>
        </w:pPrChange>
      </w:pPr>
    </w:p>
    <w:p w14:paraId="1836A991" w14:textId="5FB29A3D" w:rsidR="00886AC8" w:rsidRPr="00DE39BA" w:rsidRDefault="00886AC8" w:rsidP="00F535CA">
      <w:pPr>
        <w:widowControl w:val="0"/>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Change w:id="3013" w:author="mananarora1571@gmail.com" w:date="2021-05-30T15:12:00Z">
          <w:pPr>
            <w:tabs>
              <w:tab w:val="left" w:pos="4470"/>
            </w:tabs>
          </w:pPr>
        </w:pPrChange>
      </w:pPr>
      <w:r w:rsidRPr="00DE39BA">
        <w:rPr>
          <w:rFonts w:eastAsia="Calibri"/>
          <w:bCs/>
          <w:szCs w:val="24"/>
          <w:lang w:val="en-IN"/>
        </w:rPr>
        <w:lastRenderedPageBreak/>
        <w:tab/>
      </w:r>
    </w:p>
    <w:p w14:paraId="6CFE7ABD" w14:textId="1910C8B4" w:rsidR="007B55F4" w:rsidRPr="00DE39BA" w:rsidRDefault="007B55F4" w:rsidP="00F535CA">
      <w:pPr>
        <w:widowControl w:val="0"/>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Change w:id="3014" w:author="mananarora1571@gmail.com" w:date="2021-05-30T15:12:00Z">
          <w:pPr/>
        </w:pPrChange>
      </w:pPr>
    </w:p>
    <w:p w14:paraId="3333A982" w14:textId="77777777" w:rsidR="00886AC8" w:rsidRPr="00DE39BA" w:rsidRDefault="00886AC8" w:rsidP="00F535CA">
      <w:pPr>
        <w:widowControl w:val="0"/>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Change w:id="3015" w:author="mananarora1571@gmail.com" w:date="2021-05-30T15:12: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30B92000" w:rsidR="00B17C0C" w:rsidRPr="00DE39BA" w:rsidRDefault="000A1EDB" w:rsidP="00F535CA">
            <w:pPr>
              <w:jc w:val="center"/>
              <w:rPr>
                <w:rFonts w:eastAsia="Calibri"/>
                <w:bCs/>
                <w:szCs w:val="24"/>
                <w:lang w:val="en-IN"/>
              </w:rPr>
              <w:pPrChange w:id="3016" w:author="mananarora1571@gmail.com" w:date="2021-05-30T15:12:00Z">
                <w:pPr>
                  <w:jc w:val="center"/>
                </w:pPr>
              </w:pPrChange>
            </w:pPr>
            <w:r>
              <w:rPr>
                <w:rFonts w:eastAsia="Calibri"/>
                <w:bCs/>
                <w:szCs w:val="24"/>
                <w:lang w:val="en-IN"/>
              </w:rPr>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3pt;height:231.85pt">
                  <v:imagedata r:id="rId43"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2CEAA3A6" w:rsidR="00B17C0C" w:rsidRPr="00DE39BA" w:rsidRDefault="00C27AB6" w:rsidP="00F535CA">
            <w:pPr>
              <w:jc w:val="center"/>
              <w:rPr>
                <w:rFonts w:eastAsia="Calibri"/>
                <w:bCs/>
                <w:szCs w:val="24"/>
                <w:lang w:val="en-IN"/>
              </w:rPr>
              <w:pPrChange w:id="3017" w:author="mananarora1571@gmail.com" w:date="2021-05-30T15:12:00Z">
                <w:pPr>
                  <w:jc w:val="center"/>
                </w:pPr>
              </w:pPrChange>
            </w:pPr>
            <w:r w:rsidRPr="0056445B">
              <w:rPr>
                <w:b/>
                <w:szCs w:val="24"/>
              </w:rPr>
              <w:t>Fig</w:t>
            </w:r>
            <w:r w:rsidR="00706C01">
              <w:rPr>
                <w:b/>
                <w:szCs w:val="24"/>
              </w:rPr>
              <w:t xml:space="preserve"> 7.2</w:t>
            </w:r>
            <w:ins w:id="3018" w:author="mananarora1571@gmail.com" w:date="2021-05-30T14:01:00Z">
              <w:r w:rsidR="00617B01">
                <w:rPr>
                  <w:b/>
                  <w:szCs w:val="24"/>
                </w:rPr>
                <w:t>8</w:t>
              </w:r>
            </w:ins>
            <w:ins w:id="3019" w:author="abhay mendiratta" w:date="2021-05-21T21:18:00Z">
              <w:del w:id="3020" w:author="mananarora1571@gmail.com" w:date="2021-05-30T14:01:00Z">
                <w:r w:rsidR="009B464D" w:rsidDel="00617B01">
                  <w:rPr>
                    <w:b/>
                    <w:szCs w:val="24"/>
                  </w:rPr>
                  <w:delText>6</w:delText>
                </w:r>
              </w:del>
            </w:ins>
            <w:ins w:id="3021" w:author="Pranav Taneja" w:date="2021-05-18T23:39:00Z">
              <w:del w:id="3022" w:author="abhay mendiratta" w:date="2021-05-21T21:17:00Z">
                <w:r w:rsidR="005F6557" w:rsidDel="002E3AC4">
                  <w:rPr>
                    <w:b/>
                    <w:szCs w:val="24"/>
                  </w:rPr>
                  <w:delText>3</w:delText>
                </w:r>
              </w:del>
            </w:ins>
            <w:del w:id="3023"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1B7FEC97" w:rsidR="00B17C0C" w:rsidRPr="00DE39BA" w:rsidRDefault="000A1EDB" w:rsidP="00F535CA">
            <w:pPr>
              <w:jc w:val="center"/>
              <w:rPr>
                <w:rFonts w:eastAsia="Calibri"/>
                <w:bCs/>
                <w:szCs w:val="24"/>
                <w:lang w:val="en-IN"/>
              </w:rPr>
              <w:pPrChange w:id="3024" w:author="mananarora1571@gmail.com" w:date="2021-05-30T15:12:00Z">
                <w:pPr>
                  <w:jc w:val="center"/>
                </w:pPr>
              </w:pPrChange>
            </w:pPr>
            <w:r>
              <w:rPr>
                <w:rFonts w:eastAsia="Calibri"/>
                <w:bCs/>
                <w:szCs w:val="24"/>
                <w:lang w:val="en-IN"/>
              </w:rPr>
              <w:pict w14:anchorId="54552D72">
                <v:shape id="_x0000_i1026" type="#_x0000_t75" style="width:305pt;height:234.15pt">
                  <v:imagedata r:id="rId44"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2ECB6828" w:rsidR="00B17C0C" w:rsidRPr="00DE39BA" w:rsidRDefault="00C27AB6" w:rsidP="00F535CA">
            <w:pPr>
              <w:jc w:val="center"/>
              <w:rPr>
                <w:rFonts w:eastAsia="Calibri"/>
                <w:bCs/>
                <w:szCs w:val="24"/>
                <w:lang w:val="en-IN"/>
              </w:rPr>
              <w:pPrChange w:id="3025" w:author="mananarora1571@gmail.com" w:date="2021-05-30T15:12:00Z">
                <w:pPr>
                  <w:jc w:val="center"/>
                </w:pPr>
              </w:pPrChange>
            </w:pPr>
            <w:r w:rsidRPr="0056445B">
              <w:rPr>
                <w:b/>
                <w:szCs w:val="24"/>
              </w:rPr>
              <w:t>Fig</w:t>
            </w:r>
            <w:r w:rsidR="00706C01">
              <w:rPr>
                <w:b/>
                <w:szCs w:val="24"/>
              </w:rPr>
              <w:t xml:space="preserve"> 7.2</w:t>
            </w:r>
            <w:ins w:id="3026" w:author="mananarora1571@gmail.com" w:date="2021-05-30T14:01:00Z">
              <w:r w:rsidR="00617B01">
                <w:rPr>
                  <w:b/>
                  <w:szCs w:val="24"/>
                </w:rPr>
                <w:t>9</w:t>
              </w:r>
            </w:ins>
            <w:ins w:id="3027" w:author="abhay mendiratta" w:date="2021-05-21T21:18:00Z">
              <w:del w:id="3028" w:author="mananarora1571@gmail.com" w:date="2021-05-30T14:01:00Z">
                <w:r w:rsidR="009B464D" w:rsidDel="00617B01">
                  <w:rPr>
                    <w:b/>
                    <w:szCs w:val="24"/>
                  </w:rPr>
                  <w:delText>7</w:delText>
                </w:r>
              </w:del>
            </w:ins>
            <w:ins w:id="3029" w:author="Pranav Taneja" w:date="2021-05-18T23:39:00Z">
              <w:del w:id="3030" w:author="abhay mendiratta" w:date="2021-05-21T21:18:00Z">
                <w:r w:rsidR="005F6557" w:rsidDel="002E3AC4">
                  <w:rPr>
                    <w:b/>
                    <w:szCs w:val="24"/>
                  </w:rPr>
                  <w:delText>4</w:delText>
                </w:r>
              </w:del>
            </w:ins>
            <w:del w:id="3031"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CA1AAF" w:rsidP="00F535CA">
            <w:pPr>
              <w:jc w:val="center"/>
              <w:rPr>
                <w:rFonts w:eastAsia="Calibri"/>
                <w:bCs/>
                <w:szCs w:val="24"/>
                <w:lang w:val="en-IN"/>
              </w:rPr>
              <w:pPrChange w:id="3032" w:author="mananarora1571@gmail.com" w:date="2021-05-30T15:12:00Z">
                <w:pPr>
                  <w:jc w:val="center"/>
                </w:pPr>
              </w:pPrChange>
            </w:pPr>
            <w:r>
              <w:rPr>
                <w:rFonts w:eastAsia="Calibri"/>
                <w:bCs/>
                <w:szCs w:val="24"/>
                <w:lang w:val="en-IN"/>
              </w:rPr>
              <w:lastRenderedPageBreak/>
              <w:pict w14:anchorId="69D6B09B">
                <v:shape id="_x0000_i1027" type="#_x0000_t75" style="width:340.7pt;height:261.35pt">
                  <v:imagedata r:id="rId45"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16BABF59" w:rsidR="00B17C0C" w:rsidRPr="00DE39BA" w:rsidRDefault="00C27AB6" w:rsidP="00F535CA">
            <w:pPr>
              <w:jc w:val="center"/>
              <w:rPr>
                <w:rFonts w:eastAsia="Calibri"/>
                <w:bCs/>
                <w:szCs w:val="24"/>
                <w:lang w:val="en-IN"/>
              </w:rPr>
              <w:pPrChange w:id="3033" w:author="mananarora1571@gmail.com" w:date="2021-05-30T15:12:00Z">
                <w:pPr>
                  <w:jc w:val="center"/>
                </w:pPr>
              </w:pPrChange>
            </w:pPr>
            <w:r w:rsidRPr="0056445B">
              <w:rPr>
                <w:b/>
                <w:szCs w:val="24"/>
              </w:rPr>
              <w:t>Fig</w:t>
            </w:r>
            <w:r w:rsidR="00706C01">
              <w:rPr>
                <w:b/>
                <w:szCs w:val="24"/>
              </w:rPr>
              <w:t xml:space="preserve"> 7.</w:t>
            </w:r>
            <w:ins w:id="3034" w:author="mananarora1571@gmail.com" w:date="2021-05-30T14:01:00Z">
              <w:r w:rsidR="00617B01">
                <w:rPr>
                  <w:b/>
                  <w:szCs w:val="24"/>
                </w:rPr>
                <w:t>30</w:t>
              </w:r>
            </w:ins>
            <w:del w:id="3035" w:author="mananarora1571@gmail.com" w:date="2021-05-30T14:01:00Z">
              <w:r w:rsidR="00706C01" w:rsidDel="00617B01">
                <w:rPr>
                  <w:b/>
                  <w:szCs w:val="24"/>
                </w:rPr>
                <w:delText>2</w:delText>
              </w:r>
            </w:del>
            <w:ins w:id="3036" w:author="abhay mendiratta" w:date="2021-05-21T21:18:00Z">
              <w:del w:id="3037" w:author="mananarora1571@gmail.com" w:date="2021-05-30T14:01:00Z">
                <w:r w:rsidR="009B464D" w:rsidDel="00617B01">
                  <w:rPr>
                    <w:b/>
                    <w:szCs w:val="24"/>
                  </w:rPr>
                  <w:delText>8</w:delText>
                </w:r>
              </w:del>
            </w:ins>
            <w:ins w:id="3038" w:author="Pranav Taneja" w:date="2021-05-18T23:39:00Z">
              <w:del w:id="3039" w:author="abhay mendiratta" w:date="2021-05-21T21:18:00Z">
                <w:r w:rsidR="005F6557" w:rsidDel="002E3AC4">
                  <w:rPr>
                    <w:b/>
                    <w:szCs w:val="24"/>
                  </w:rPr>
                  <w:delText>5</w:delText>
                </w:r>
              </w:del>
            </w:ins>
            <w:del w:id="3040"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CA1AAF" w:rsidP="00F535CA">
            <w:pPr>
              <w:jc w:val="center"/>
              <w:rPr>
                <w:rFonts w:eastAsia="Calibri"/>
                <w:bCs/>
                <w:szCs w:val="24"/>
                <w:lang w:val="en-IN"/>
              </w:rPr>
              <w:pPrChange w:id="3041" w:author="mananarora1571@gmail.com" w:date="2021-05-30T15:12:00Z">
                <w:pPr>
                  <w:jc w:val="center"/>
                </w:pPr>
              </w:pPrChange>
            </w:pPr>
            <w:r>
              <w:rPr>
                <w:rFonts w:eastAsia="Calibri"/>
                <w:bCs/>
                <w:szCs w:val="24"/>
                <w:lang w:val="en-IN"/>
              </w:rPr>
              <w:pict w14:anchorId="1AF175AF">
                <v:shape id="_x0000_i1028" type="#_x0000_t75" style="width:330.5pt;height:252.85pt">
                  <v:imagedata r:id="rId46"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00C3EACE" w:rsidR="00B17C0C" w:rsidRPr="00DE39BA" w:rsidRDefault="00C27AB6" w:rsidP="00F535CA">
            <w:pPr>
              <w:jc w:val="center"/>
              <w:rPr>
                <w:rFonts w:eastAsia="Calibri"/>
                <w:bCs/>
                <w:szCs w:val="24"/>
                <w:lang w:val="en-IN"/>
              </w:rPr>
              <w:pPrChange w:id="3042" w:author="mananarora1571@gmail.com" w:date="2021-05-30T15:12:00Z">
                <w:pPr>
                  <w:jc w:val="center"/>
                </w:pPr>
              </w:pPrChange>
            </w:pPr>
            <w:r w:rsidRPr="0056445B">
              <w:rPr>
                <w:b/>
                <w:szCs w:val="24"/>
              </w:rPr>
              <w:t>Fig</w:t>
            </w:r>
            <w:r w:rsidR="00706C01">
              <w:rPr>
                <w:b/>
                <w:szCs w:val="24"/>
              </w:rPr>
              <w:t xml:space="preserve"> 7.</w:t>
            </w:r>
            <w:ins w:id="3043" w:author="mananarora1571@gmail.com" w:date="2021-05-30T14:01:00Z">
              <w:r w:rsidR="00617B01">
                <w:rPr>
                  <w:b/>
                  <w:szCs w:val="24"/>
                </w:rPr>
                <w:t>31</w:t>
              </w:r>
            </w:ins>
            <w:del w:id="3044" w:author="mananarora1571@gmail.com" w:date="2021-05-30T14:01:00Z">
              <w:r w:rsidR="00706C01" w:rsidDel="00617B01">
                <w:rPr>
                  <w:b/>
                  <w:szCs w:val="24"/>
                </w:rPr>
                <w:delText>2</w:delText>
              </w:r>
            </w:del>
            <w:ins w:id="3045" w:author="abhay mendiratta" w:date="2021-05-21T21:18:00Z">
              <w:del w:id="3046" w:author="mananarora1571@gmail.com" w:date="2021-05-30T14:01:00Z">
                <w:r w:rsidR="009B464D" w:rsidDel="00617B01">
                  <w:rPr>
                    <w:b/>
                    <w:szCs w:val="24"/>
                  </w:rPr>
                  <w:delText>9</w:delText>
                </w:r>
              </w:del>
            </w:ins>
            <w:ins w:id="3047" w:author="Pranav Taneja" w:date="2021-05-18T23:39:00Z">
              <w:del w:id="3048" w:author="abhay mendiratta" w:date="2021-05-21T21:18:00Z">
                <w:r w:rsidR="005F6557" w:rsidDel="002E3AC4">
                  <w:rPr>
                    <w:b/>
                    <w:szCs w:val="24"/>
                  </w:rPr>
                  <w:delText>6</w:delText>
                </w:r>
              </w:del>
            </w:ins>
            <w:del w:id="3049"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F535CA">
      <w:pPr>
        <w:widowControl w:val="0"/>
        <w:rPr>
          <w:rFonts w:eastAsia="Calibri"/>
          <w:bCs/>
          <w:szCs w:val="24"/>
          <w:lang w:val="en-IN"/>
        </w:rPr>
        <w:pPrChange w:id="3050" w:author="mananarora1571@gmail.com" w:date="2021-05-30T15:12:00Z">
          <w:pPr/>
        </w:pPrChange>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CA1AAF" w:rsidP="00F535CA">
            <w:pPr>
              <w:jc w:val="center"/>
              <w:rPr>
                <w:rFonts w:eastAsia="Calibri"/>
                <w:bCs/>
                <w:szCs w:val="24"/>
                <w:lang w:val="en-IN"/>
              </w:rPr>
              <w:pPrChange w:id="3051" w:author="mananarora1571@gmail.com" w:date="2021-05-30T15:12:00Z">
                <w:pPr>
                  <w:jc w:val="center"/>
                </w:pPr>
              </w:pPrChange>
            </w:pPr>
            <w:r>
              <w:rPr>
                <w:rFonts w:eastAsia="Calibri"/>
                <w:bCs/>
                <w:szCs w:val="24"/>
                <w:lang w:val="en-IN"/>
              </w:rPr>
              <w:lastRenderedPageBreak/>
              <w:pict w14:anchorId="516DE6D1">
                <v:shape id="_x0000_i1029" type="#_x0000_t75" style="width:338.45pt;height:259.65pt">
                  <v:imagedata r:id="rId47"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56E0022A" w:rsidR="00973725" w:rsidRPr="00DE39BA" w:rsidRDefault="00C27AB6" w:rsidP="00F535CA">
            <w:pPr>
              <w:jc w:val="center"/>
              <w:rPr>
                <w:rFonts w:eastAsia="Calibri"/>
                <w:bCs/>
                <w:szCs w:val="24"/>
                <w:lang w:val="en-IN"/>
              </w:rPr>
              <w:pPrChange w:id="3052" w:author="mananarora1571@gmail.com" w:date="2021-05-30T15:12:00Z">
                <w:pPr>
                  <w:jc w:val="center"/>
                </w:pPr>
              </w:pPrChange>
            </w:pPr>
            <w:r w:rsidRPr="0056445B">
              <w:rPr>
                <w:b/>
                <w:szCs w:val="24"/>
              </w:rPr>
              <w:t>Fig</w:t>
            </w:r>
            <w:r w:rsidR="00706C01">
              <w:rPr>
                <w:b/>
                <w:szCs w:val="24"/>
              </w:rPr>
              <w:t xml:space="preserve"> 7.</w:t>
            </w:r>
            <w:ins w:id="3053" w:author="abhay mendiratta" w:date="2021-05-21T21:50:00Z">
              <w:r w:rsidR="009B464D">
                <w:rPr>
                  <w:b/>
                  <w:szCs w:val="24"/>
                </w:rPr>
                <w:t>3</w:t>
              </w:r>
            </w:ins>
            <w:ins w:id="3054" w:author="mananarora1571@gmail.com" w:date="2021-05-30T14:08:00Z">
              <w:r w:rsidR="00617B01">
                <w:rPr>
                  <w:b/>
                  <w:szCs w:val="24"/>
                </w:rPr>
                <w:t>2</w:t>
              </w:r>
            </w:ins>
            <w:ins w:id="3055" w:author="abhay mendiratta" w:date="2021-05-21T21:50:00Z">
              <w:del w:id="3056" w:author="mananarora1571@gmail.com" w:date="2021-05-30T14:08:00Z">
                <w:r w:rsidR="009B464D" w:rsidDel="00617B01">
                  <w:rPr>
                    <w:b/>
                    <w:szCs w:val="24"/>
                  </w:rPr>
                  <w:delText>0</w:delText>
                </w:r>
              </w:del>
            </w:ins>
            <w:del w:id="3057" w:author="abhay mendiratta" w:date="2021-05-21T21:50:00Z">
              <w:r w:rsidR="00706C01" w:rsidDel="009B464D">
                <w:rPr>
                  <w:b/>
                  <w:szCs w:val="24"/>
                </w:rPr>
                <w:delText>2</w:delText>
              </w:r>
            </w:del>
            <w:ins w:id="3058" w:author="Pranav Taneja" w:date="2021-05-18T23:39:00Z">
              <w:del w:id="3059" w:author="abhay mendiratta" w:date="2021-05-21T21:18:00Z">
                <w:r w:rsidR="005F6557" w:rsidDel="002E3AC4">
                  <w:rPr>
                    <w:b/>
                    <w:szCs w:val="24"/>
                  </w:rPr>
                  <w:delText>7</w:delText>
                </w:r>
              </w:del>
            </w:ins>
            <w:del w:id="3060"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CA1AAF" w:rsidP="00F535CA">
            <w:pPr>
              <w:jc w:val="center"/>
              <w:rPr>
                <w:rFonts w:eastAsia="Calibri"/>
                <w:bCs/>
                <w:szCs w:val="24"/>
                <w:lang w:val="en-IN"/>
              </w:rPr>
              <w:pPrChange w:id="3061" w:author="mananarora1571@gmail.com" w:date="2021-05-30T15:12:00Z">
                <w:pPr>
                  <w:jc w:val="center"/>
                </w:pPr>
              </w:pPrChange>
            </w:pPr>
            <w:r>
              <w:rPr>
                <w:rFonts w:eastAsia="Calibri"/>
                <w:bCs/>
                <w:szCs w:val="24"/>
                <w:lang w:val="en-IN"/>
              </w:rPr>
              <w:pict w14:anchorId="6AADCA23">
                <v:shape id="_x0000_i1030" type="#_x0000_t75" style="width:354.9pt;height:271.55pt">
                  <v:imagedata r:id="rId48"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7200F77C" w:rsidR="00973725" w:rsidRPr="00DE39BA" w:rsidRDefault="00C27AB6" w:rsidP="00F535CA">
            <w:pPr>
              <w:jc w:val="center"/>
              <w:rPr>
                <w:rFonts w:eastAsia="Calibri"/>
                <w:bCs/>
                <w:szCs w:val="24"/>
                <w:lang w:val="en-IN"/>
              </w:rPr>
              <w:pPrChange w:id="3062" w:author="mananarora1571@gmail.com" w:date="2021-05-30T15:12:00Z">
                <w:pPr>
                  <w:jc w:val="center"/>
                </w:pPr>
              </w:pPrChange>
            </w:pPr>
            <w:r w:rsidRPr="0056445B">
              <w:rPr>
                <w:b/>
                <w:szCs w:val="24"/>
              </w:rPr>
              <w:t>Fig</w:t>
            </w:r>
            <w:r w:rsidR="00706C01">
              <w:rPr>
                <w:b/>
                <w:szCs w:val="24"/>
              </w:rPr>
              <w:t xml:space="preserve"> 7.</w:t>
            </w:r>
            <w:ins w:id="3063" w:author="abhay mendiratta" w:date="2021-05-21T21:18:00Z">
              <w:r w:rsidR="009B464D">
                <w:rPr>
                  <w:b/>
                  <w:szCs w:val="24"/>
                </w:rPr>
                <w:t>3</w:t>
              </w:r>
            </w:ins>
            <w:ins w:id="3064" w:author="mananarora1571@gmail.com" w:date="2021-05-30T14:08:00Z">
              <w:r w:rsidR="00617B01">
                <w:rPr>
                  <w:b/>
                  <w:szCs w:val="24"/>
                </w:rPr>
                <w:t>3</w:t>
              </w:r>
            </w:ins>
            <w:ins w:id="3065" w:author="abhay mendiratta" w:date="2021-05-21T21:18:00Z">
              <w:del w:id="3066" w:author="mananarora1571@gmail.com" w:date="2021-05-30T14:08:00Z">
                <w:r w:rsidR="009B464D" w:rsidDel="00617B01">
                  <w:rPr>
                    <w:b/>
                    <w:szCs w:val="24"/>
                  </w:rPr>
                  <w:delText>1</w:delText>
                </w:r>
              </w:del>
            </w:ins>
            <w:del w:id="3067" w:author="abhay mendiratta" w:date="2021-05-21T21:18:00Z">
              <w:r w:rsidR="00706C01" w:rsidDel="002E3AC4">
                <w:rPr>
                  <w:b/>
                  <w:szCs w:val="24"/>
                </w:rPr>
                <w:delText>2</w:delText>
              </w:r>
            </w:del>
            <w:ins w:id="3068" w:author="Pranav Taneja" w:date="2021-05-18T23:40:00Z">
              <w:del w:id="3069" w:author="abhay mendiratta" w:date="2021-05-21T21:18:00Z">
                <w:r w:rsidR="005F6557" w:rsidDel="002E3AC4">
                  <w:rPr>
                    <w:b/>
                    <w:szCs w:val="24"/>
                  </w:rPr>
                  <w:delText>8</w:delText>
                </w:r>
              </w:del>
            </w:ins>
            <w:del w:id="3070"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F535CA">
      <w:pPr>
        <w:widowControl w:val="0"/>
        <w:rPr>
          <w:rFonts w:eastAsia="Calibri"/>
          <w:b/>
          <w:szCs w:val="24"/>
          <w:lang w:val="en-IN"/>
        </w:rPr>
        <w:pPrChange w:id="3071" w:author="mananarora1571@gmail.com" w:date="2021-05-30T15:12:00Z">
          <w:pPr/>
        </w:pPrChange>
      </w:pPr>
    </w:p>
    <w:p w14:paraId="43CEB7C8" w14:textId="0458CAF5" w:rsidR="00994846" w:rsidRPr="00DE39BA" w:rsidRDefault="00BA0EC2" w:rsidP="00F535CA">
      <w:pPr>
        <w:widowControl w:val="0"/>
        <w:rPr>
          <w:rFonts w:eastAsia="Calibri"/>
          <w:b/>
          <w:szCs w:val="24"/>
          <w:lang w:val="en-IN"/>
        </w:rPr>
        <w:pPrChange w:id="3072" w:author="mananarora1571@gmail.com" w:date="2021-05-30T15:12:00Z">
          <w:pPr/>
        </w:pPrChange>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F535CA">
            <w:pPr>
              <w:tabs>
                <w:tab w:val="left" w:pos="1668"/>
              </w:tabs>
              <w:rPr>
                <w:rFonts w:eastAsia="Calibri"/>
                <w:szCs w:val="24"/>
                <w:lang w:val="en-IN"/>
              </w:rPr>
              <w:pPrChange w:id="3073" w:author="mananarora1571@gmail.com" w:date="2021-05-30T15:12:00Z">
                <w:pPr>
                  <w:tabs>
                    <w:tab w:val="left" w:pos="1668"/>
                  </w:tabs>
                </w:pPr>
              </w:pPrChange>
            </w:pPr>
            <w:r w:rsidRPr="00DE39BA">
              <w:rPr>
                <w:rFonts w:eastAsia="Calibri"/>
                <w:szCs w:val="24"/>
                <w:lang w:val="en-IN"/>
              </w:rPr>
              <w:t>Name</w:t>
            </w:r>
          </w:p>
        </w:tc>
        <w:tc>
          <w:tcPr>
            <w:tcW w:w="4675" w:type="dxa"/>
          </w:tcPr>
          <w:p w14:paraId="37B31947" w14:textId="77777777" w:rsidR="00A748F7" w:rsidRPr="00DE39BA" w:rsidRDefault="00A748F7" w:rsidP="00F535CA">
            <w:pPr>
              <w:tabs>
                <w:tab w:val="left" w:pos="1668"/>
              </w:tabs>
              <w:rPr>
                <w:rFonts w:eastAsia="Calibri"/>
                <w:b/>
                <w:szCs w:val="24"/>
                <w:lang w:val="en-IN"/>
              </w:rPr>
              <w:pPrChange w:id="3074" w:author="mananarora1571@gmail.com" w:date="2021-05-30T15:12:00Z">
                <w:pPr>
                  <w:tabs>
                    <w:tab w:val="left" w:pos="1668"/>
                  </w:tabs>
                </w:pPr>
              </w:pPrChange>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F535CA">
            <w:pPr>
              <w:tabs>
                <w:tab w:val="left" w:pos="1668"/>
              </w:tabs>
              <w:rPr>
                <w:rFonts w:eastAsia="Calibri"/>
                <w:szCs w:val="24"/>
                <w:lang w:val="en-IN"/>
              </w:rPr>
              <w:pPrChange w:id="3075" w:author="mananarora1571@gmail.com" w:date="2021-05-30T15:12:00Z">
                <w:pPr>
                  <w:tabs>
                    <w:tab w:val="left" w:pos="1668"/>
                  </w:tabs>
                </w:pPr>
              </w:pPrChange>
            </w:pPr>
            <w:r w:rsidRPr="00DE39BA">
              <w:rPr>
                <w:rFonts w:eastAsia="Calibri"/>
                <w:szCs w:val="24"/>
                <w:lang w:val="en-IN"/>
              </w:rPr>
              <w:t>id</w:t>
            </w:r>
          </w:p>
        </w:tc>
        <w:tc>
          <w:tcPr>
            <w:tcW w:w="4675" w:type="dxa"/>
          </w:tcPr>
          <w:p w14:paraId="2BB49C15" w14:textId="08549D3C" w:rsidR="00A748F7" w:rsidRPr="00DE39BA" w:rsidRDefault="00260879" w:rsidP="00F535CA">
            <w:pPr>
              <w:tabs>
                <w:tab w:val="left" w:pos="1668"/>
              </w:tabs>
              <w:rPr>
                <w:rFonts w:eastAsia="Calibri"/>
                <w:szCs w:val="24"/>
                <w:lang w:val="en-IN"/>
              </w:rPr>
              <w:pPrChange w:id="3076" w:author="mananarora1571@gmail.com" w:date="2021-05-30T15:12:00Z">
                <w:pPr>
                  <w:tabs>
                    <w:tab w:val="left" w:pos="1668"/>
                  </w:tabs>
                </w:pPr>
              </w:pPrChange>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F535CA">
            <w:pPr>
              <w:tabs>
                <w:tab w:val="left" w:pos="1668"/>
              </w:tabs>
              <w:rPr>
                <w:rFonts w:eastAsia="Calibri"/>
                <w:szCs w:val="24"/>
                <w:lang w:val="en-IN"/>
              </w:rPr>
              <w:pPrChange w:id="3077" w:author="mananarora1571@gmail.com" w:date="2021-05-30T15:12:00Z">
                <w:pPr>
                  <w:tabs>
                    <w:tab w:val="left" w:pos="1668"/>
                  </w:tabs>
                </w:pPr>
              </w:pPrChange>
            </w:pPr>
            <w:r w:rsidRPr="00DE39BA">
              <w:rPr>
                <w:rFonts w:eastAsia="Calibri"/>
                <w:szCs w:val="24"/>
                <w:lang w:val="en-IN"/>
              </w:rPr>
              <w:t>username</w:t>
            </w:r>
          </w:p>
        </w:tc>
        <w:tc>
          <w:tcPr>
            <w:tcW w:w="4675" w:type="dxa"/>
          </w:tcPr>
          <w:p w14:paraId="6DDA9412" w14:textId="26496BE9" w:rsidR="00A748F7" w:rsidRPr="00DE39BA" w:rsidRDefault="00260879" w:rsidP="00F535CA">
            <w:pPr>
              <w:tabs>
                <w:tab w:val="left" w:pos="1668"/>
              </w:tabs>
              <w:rPr>
                <w:rFonts w:eastAsia="Calibri"/>
                <w:szCs w:val="24"/>
                <w:lang w:val="en-IN"/>
              </w:rPr>
              <w:pPrChange w:id="3078" w:author="mananarora1571@gmail.com" w:date="2021-05-30T15:12:00Z">
                <w:pPr>
                  <w:tabs>
                    <w:tab w:val="left" w:pos="1668"/>
                  </w:tabs>
                </w:pPr>
              </w:pPrChange>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F535CA">
            <w:pPr>
              <w:tabs>
                <w:tab w:val="left" w:pos="1668"/>
              </w:tabs>
              <w:rPr>
                <w:rFonts w:eastAsia="Calibri"/>
                <w:szCs w:val="24"/>
                <w:lang w:val="en-IN"/>
              </w:rPr>
              <w:pPrChange w:id="3079" w:author="mananarora1571@gmail.com" w:date="2021-05-30T15:12:00Z">
                <w:pPr>
                  <w:tabs>
                    <w:tab w:val="left" w:pos="1668"/>
                  </w:tabs>
                </w:pPr>
              </w:pPrChange>
            </w:pPr>
            <w:r w:rsidRPr="00DE39BA">
              <w:rPr>
                <w:rFonts w:eastAsia="Calibri"/>
                <w:szCs w:val="24"/>
                <w:lang w:val="en-IN"/>
              </w:rPr>
              <w:t>phone_no</w:t>
            </w:r>
          </w:p>
        </w:tc>
        <w:tc>
          <w:tcPr>
            <w:tcW w:w="4675" w:type="dxa"/>
          </w:tcPr>
          <w:p w14:paraId="30949EE0" w14:textId="1DCE8D13" w:rsidR="00A748F7" w:rsidRPr="00DE39BA" w:rsidRDefault="00260879" w:rsidP="00F535CA">
            <w:pPr>
              <w:tabs>
                <w:tab w:val="left" w:pos="1668"/>
              </w:tabs>
              <w:rPr>
                <w:rFonts w:eastAsia="Calibri"/>
                <w:szCs w:val="24"/>
                <w:lang w:val="en-IN"/>
              </w:rPr>
              <w:pPrChange w:id="3080" w:author="mananarora1571@gmail.com" w:date="2021-05-30T15:12:00Z">
                <w:pPr>
                  <w:tabs>
                    <w:tab w:val="left" w:pos="1668"/>
                  </w:tabs>
                </w:pPr>
              </w:pPrChange>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F535CA">
            <w:pPr>
              <w:tabs>
                <w:tab w:val="left" w:pos="1668"/>
              </w:tabs>
              <w:rPr>
                <w:rFonts w:eastAsia="Calibri"/>
                <w:szCs w:val="24"/>
                <w:lang w:val="en-IN"/>
              </w:rPr>
              <w:pPrChange w:id="3081" w:author="mananarora1571@gmail.com" w:date="2021-05-30T15:12:00Z">
                <w:pPr>
                  <w:tabs>
                    <w:tab w:val="left" w:pos="1668"/>
                  </w:tabs>
                </w:pPr>
              </w:pPrChange>
            </w:pPr>
            <w:r w:rsidRPr="00DE39BA">
              <w:rPr>
                <w:rFonts w:eastAsia="Calibri"/>
                <w:szCs w:val="24"/>
                <w:lang w:val="en-IN"/>
              </w:rPr>
              <w:t>password</w:t>
            </w:r>
          </w:p>
        </w:tc>
        <w:tc>
          <w:tcPr>
            <w:tcW w:w="4675" w:type="dxa"/>
          </w:tcPr>
          <w:p w14:paraId="2A9F7B3A" w14:textId="572C750F" w:rsidR="00A748F7" w:rsidRPr="00DE39BA" w:rsidRDefault="00260879" w:rsidP="00F535CA">
            <w:pPr>
              <w:tabs>
                <w:tab w:val="left" w:pos="1668"/>
              </w:tabs>
              <w:rPr>
                <w:rFonts w:eastAsia="Calibri"/>
                <w:szCs w:val="24"/>
                <w:lang w:val="en-IN"/>
              </w:rPr>
              <w:pPrChange w:id="3082" w:author="mananarora1571@gmail.com" w:date="2021-05-30T15:12:00Z">
                <w:pPr>
                  <w:tabs>
                    <w:tab w:val="left" w:pos="1668"/>
                  </w:tabs>
                </w:pPr>
              </w:pPrChange>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F535CA">
            <w:pPr>
              <w:tabs>
                <w:tab w:val="left" w:pos="1668"/>
              </w:tabs>
              <w:rPr>
                <w:rFonts w:eastAsia="Calibri"/>
                <w:szCs w:val="24"/>
                <w:lang w:val="en-IN"/>
              </w:rPr>
              <w:pPrChange w:id="3083" w:author="mananarora1571@gmail.com" w:date="2021-05-30T15:12:00Z">
                <w:pPr>
                  <w:tabs>
                    <w:tab w:val="left" w:pos="1668"/>
                  </w:tabs>
                </w:pPr>
              </w:pPrChange>
            </w:pPr>
            <w:r w:rsidRPr="00DE39BA">
              <w:rPr>
                <w:rFonts w:eastAsia="Calibri"/>
                <w:szCs w:val="24"/>
                <w:lang w:val="en-IN"/>
              </w:rPr>
              <w:t>email</w:t>
            </w:r>
          </w:p>
        </w:tc>
        <w:tc>
          <w:tcPr>
            <w:tcW w:w="4675" w:type="dxa"/>
          </w:tcPr>
          <w:p w14:paraId="57A65E20" w14:textId="7AB12E1C" w:rsidR="00260879" w:rsidRPr="00DE39BA" w:rsidRDefault="00260879" w:rsidP="00F535CA">
            <w:pPr>
              <w:tabs>
                <w:tab w:val="left" w:pos="1668"/>
              </w:tabs>
              <w:rPr>
                <w:rFonts w:eastAsia="Calibri"/>
                <w:szCs w:val="24"/>
                <w:lang w:val="en-IN"/>
              </w:rPr>
              <w:pPrChange w:id="3084" w:author="mananarora1571@gmail.com" w:date="2021-05-30T15:12:00Z">
                <w:pPr>
                  <w:tabs>
                    <w:tab w:val="left" w:pos="1668"/>
                  </w:tabs>
                </w:pPr>
              </w:pPrChange>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F535CA">
            <w:pPr>
              <w:tabs>
                <w:tab w:val="left" w:pos="1668"/>
              </w:tabs>
              <w:rPr>
                <w:rFonts w:eastAsia="Calibri"/>
                <w:szCs w:val="24"/>
                <w:lang w:val="en-IN"/>
              </w:rPr>
              <w:pPrChange w:id="3085" w:author="mananarora1571@gmail.com" w:date="2021-05-30T15:12:00Z">
                <w:pPr>
                  <w:tabs>
                    <w:tab w:val="left" w:pos="1668"/>
                  </w:tabs>
                </w:pPr>
              </w:pPrChange>
            </w:pPr>
            <w:r w:rsidRPr="00DE39BA">
              <w:rPr>
                <w:rFonts w:eastAsia="Calibri"/>
                <w:szCs w:val="24"/>
                <w:lang w:val="en-IN"/>
              </w:rPr>
              <w:t>lat</w:t>
            </w:r>
          </w:p>
        </w:tc>
        <w:tc>
          <w:tcPr>
            <w:tcW w:w="4675" w:type="dxa"/>
          </w:tcPr>
          <w:p w14:paraId="4E76D765" w14:textId="790DB083" w:rsidR="00260879" w:rsidRPr="00DE39BA" w:rsidRDefault="00260879" w:rsidP="00F535CA">
            <w:pPr>
              <w:tabs>
                <w:tab w:val="left" w:pos="1668"/>
              </w:tabs>
              <w:rPr>
                <w:rFonts w:eastAsia="Calibri"/>
                <w:szCs w:val="24"/>
                <w:lang w:val="en-IN"/>
              </w:rPr>
              <w:pPrChange w:id="3086" w:author="mananarora1571@gmail.com" w:date="2021-05-30T15:12:00Z">
                <w:pPr>
                  <w:tabs>
                    <w:tab w:val="left" w:pos="1668"/>
                  </w:tabs>
                </w:pPr>
              </w:pPrChange>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F535CA">
            <w:pPr>
              <w:tabs>
                <w:tab w:val="left" w:pos="1668"/>
              </w:tabs>
              <w:rPr>
                <w:rFonts w:eastAsia="Calibri"/>
                <w:szCs w:val="24"/>
                <w:lang w:val="en-IN"/>
              </w:rPr>
              <w:pPrChange w:id="3087" w:author="mananarora1571@gmail.com" w:date="2021-05-30T15:12:00Z">
                <w:pPr>
                  <w:tabs>
                    <w:tab w:val="left" w:pos="1668"/>
                  </w:tabs>
                </w:pPr>
              </w:pPrChange>
            </w:pPr>
            <w:r w:rsidRPr="00DE39BA">
              <w:rPr>
                <w:rFonts w:eastAsia="Calibri"/>
                <w:szCs w:val="24"/>
                <w:lang w:val="en-IN"/>
              </w:rPr>
              <w:t>long</w:t>
            </w:r>
          </w:p>
        </w:tc>
        <w:tc>
          <w:tcPr>
            <w:tcW w:w="4675" w:type="dxa"/>
          </w:tcPr>
          <w:p w14:paraId="3EEFB34C" w14:textId="420BCB90" w:rsidR="00260879" w:rsidRPr="00DE39BA" w:rsidRDefault="00260879" w:rsidP="00F535CA">
            <w:pPr>
              <w:tabs>
                <w:tab w:val="left" w:pos="1668"/>
              </w:tabs>
              <w:rPr>
                <w:rFonts w:eastAsia="Calibri"/>
                <w:szCs w:val="24"/>
                <w:lang w:val="en-IN"/>
              </w:rPr>
              <w:pPrChange w:id="3088" w:author="mananarora1571@gmail.com" w:date="2021-05-30T15:12:00Z">
                <w:pPr>
                  <w:tabs>
                    <w:tab w:val="left" w:pos="1668"/>
                  </w:tabs>
                </w:pPr>
              </w:pPrChange>
            </w:pPr>
            <w:r w:rsidRPr="00DE39BA">
              <w:rPr>
                <w:rFonts w:eastAsia="Calibri"/>
                <w:szCs w:val="24"/>
                <w:lang w:val="en-IN"/>
              </w:rPr>
              <w:t>FLOAT</w:t>
            </w:r>
          </w:p>
        </w:tc>
      </w:tr>
    </w:tbl>
    <w:p w14:paraId="19B728AC" w14:textId="77777777" w:rsidR="005A7FC0" w:rsidRPr="00DE39BA" w:rsidRDefault="005A7FC0" w:rsidP="00F535CA">
      <w:pPr>
        <w:widowControl w:val="0"/>
        <w:jc w:val="center"/>
        <w:rPr>
          <w:rFonts w:eastAsia="Calibri"/>
          <w:b/>
          <w:szCs w:val="24"/>
          <w:lang w:val="en-IN"/>
        </w:rPr>
        <w:pPrChange w:id="3089" w:author="mananarora1571@gmail.com" w:date="2021-05-30T15:12:00Z">
          <w:pPr>
            <w:jc w:val="center"/>
          </w:pPr>
        </w:pPrChange>
      </w:pPr>
    </w:p>
    <w:p w14:paraId="22A0009D" w14:textId="113B3954" w:rsidR="00AF13A6" w:rsidRPr="00DE39BA" w:rsidRDefault="000A4BD0" w:rsidP="00F535CA">
      <w:pPr>
        <w:widowControl w:val="0"/>
        <w:jc w:val="center"/>
        <w:rPr>
          <w:rFonts w:eastAsia="Calibri"/>
          <w:szCs w:val="24"/>
          <w:lang w:val="en-IN"/>
        </w:rPr>
        <w:pPrChange w:id="3090" w:author="mananarora1571@gmail.com" w:date="2021-05-30T15:12:00Z">
          <w:pPr>
            <w:jc w:val="center"/>
          </w:pPr>
        </w:pPrChange>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F535CA">
      <w:pPr>
        <w:widowControl w:val="0"/>
        <w:rPr>
          <w:rFonts w:eastAsia="Calibri"/>
          <w:szCs w:val="24"/>
          <w:lang w:val="en-IN"/>
        </w:rPr>
        <w:pPrChange w:id="3091" w:author="mananarora1571@gmail.com" w:date="2021-05-30T15:12:00Z">
          <w:pPr/>
        </w:pPrChange>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F535CA">
            <w:pPr>
              <w:tabs>
                <w:tab w:val="left" w:pos="1668"/>
              </w:tabs>
              <w:rPr>
                <w:rFonts w:eastAsia="Calibri"/>
                <w:b/>
                <w:szCs w:val="24"/>
                <w:lang w:val="en-IN"/>
              </w:rPr>
              <w:pPrChange w:id="3092" w:author="mananarora1571@gmail.com" w:date="2021-05-30T15:12:00Z">
                <w:pPr>
                  <w:tabs>
                    <w:tab w:val="left" w:pos="1668"/>
                  </w:tabs>
                </w:pPr>
              </w:pPrChange>
            </w:pPr>
            <w:r w:rsidRPr="00DE39BA">
              <w:rPr>
                <w:rFonts w:eastAsia="Calibri"/>
                <w:b/>
                <w:szCs w:val="24"/>
                <w:lang w:val="en-IN"/>
              </w:rPr>
              <w:t>Name</w:t>
            </w:r>
          </w:p>
        </w:tc>
        <w:tc>
          <w:tcPr>
            <w:tcW w:w="4675" w:type="dxa"/>
          </w:tcPr>
          <w:p w14:paraId="6F39D1D4" w14:textId="77777777" w:rsidR="00994846" w:rsidRPr="00DE39BA" w:rsidRDefault="00994846" w:rsidP="00F535CA">
            <w:pPr>
              <w:tabs>
                <w:tab w:val="left" w:pos="1668"/>
              </w:tabs>
              <w:rPr>
                <w:rFonts w:eastAsia="Calibri"/>
                <w:b/>
                <w:szCs w:val="24"/>
                <w:lang w:val="en-IN"/>
              </w:rPr>
              <w:pPrChange w:id="3093" w:author="mananarora1571@gmail.com" w:date="2021-05-30T15:12:00Z">
                <w:pPr>
                  <w:tabs>
                    <w:tab w:val="left" w:pos="1668"/>
                  </w:tabs>
                </w:pPr>
              </w:pPrChange>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F535CA">
            <w:pPr>
              <w:tabs>
                <w:tab w:val="center" w:pos="2229"/>
              </w:tabs>
              <w:rPr>
                <w:rFonts w:eastAsia="Calibri"/>
                <w:szCs w:val="24"/>
                <w:lang w:val="en-IN"/>
              </w:rPr>
              <w:pPrChange w:id="3094" w:author="mananarora1571@gmail.com" w:date="2021-05-30T15:12:00Z">
                <w:pPr>
                  <w:tabs>
                    <w:tab w:val="center" w:pos="2229"/>
                  </w:tabs>
                </w:pPr>
              </w:pPrChange>
            </w:pPr>
            <w:r w:rsidRPr="00DE39BA">
              <w:rPr>
                <w:rFonts w:eastAsia="Calibri"/>
                <w:szCs w:val="24"/>
                <w:lang w:val="en-IN"/>
              </w:rPr>
              <w:t>id</w:t>
            </w:r>
          </w:p>
        </w:tc>
        <w:tc>
          <w:tcPr>
            <w:tcW w:w="4675" w:type="dxa"/>
          </w:tcPr>
          <w:p w14:paraId="77B5A66E" w14:textId="692D252C" w:rsidR="00994846" w:rsidRPr="00DE39BA" w:rsidRDefault="00260879" w:rsidP="00F535CA">
            <w:pPr>
              <w:tabs>
                <w:tab w:val="left" w:pos="1668"/>
              </w:tabs>
              <w:rPr>
                <w:rFonts w:eastAsia="Calibri"/>
                <w:szCs w:val="24"/>
                <w:lang w:val="en-IN"/>
              </w:rPr>
              <w:pPrChange w:id="3095" w:author="mananarora1571@gmail.com" w:date="2021-05-30T15:12:00Z">
                <w:pPr>
                  <w:tabs>
                    <w:tab w:val="left" w:pos="1668"/>
                  </w:tabs>
                </w:pPr>
              </w:pPrChange>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F535CA">
            <w:pPr>
              <w:tabs>
                <w:tab w:val="left" w:pos="1668"/>
              </w:tabs>
              <w:rPr>
                <w:rFonts w:eastAsia="Calibri"/>
                <w:szCs w:val="24"/>
                <w:lang w:val="en-IN"/>
              </w:rPr>
              <w:pPrChange w:id="3096" w:author="mananarora1571@gmail.com" w:date="2021-05-30T15:12:00Z">
                <w:pPr>
                  <w:tabs>
                    <w:tab w:val="left" w:pos="1668"/>
                  </w:tabs>
                </w:pPr>
              </w:pPrChange>
            </w:pPr>
            <w:r w:rsidRPr="00DE39BA">
              <w:rPr>
                <w:rFonts w:eastAsia="Calibri"/>
                <w:szCs w:val="24"/>
                <w:lang w:val="en-IN"/>
              </w:rPr>
              <w:t>lat</w:t>
            </w:r>
          </w:p>
        </w:tc>
        <w:tc>
          <w:tcPr>
            <w:tcW w:w="4675" w:type="dxa"/>
          </w:tcPr>
          <w:p w14:paraId="6E6047FF" w14:textId="12F5A839" w:rsidR="00994846" w:rsidRPr="00DE39BA" w:rsidRDefault="00260879" w:rsidP="00F535CA">
            <w:pPr>
              <w:tabs>
                <w:tab w:val="left" w:pos="1668"/>
              </w:tabs>
              <w:rPr>
                <w:rFonts w:eastAsia="Calibri"/>
                <w:szCs w:val="24"/>
                <w:lang w:val="en-IN"/>
              </w:rPr>
              <w:pPrChange w:id="3097" w:author="mananarora1571@gmail.com" w:date="2021-05-30T15:12:00Z">
                <w:pPr>
                  <w:tabs>
                    <w:tab w:val="left" w:pos="1668"/>
                  </w:tabs>
                </w:pPr>
              </w:pPrChange>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F535CA">
            <w:pPr>
              <w:tabs>
                <w:tab w:val="left" w:pos="1668"/>
              </w:tabs>
              <w:rPr>
                <w:rFonts w:eastAsia="Calibri"/>
                <w:szCs w:val="24"/>
                <w:lang w:val="en-IN"/>
              </w:rPr>
              <w:pPrChange w:id="3098" w:author="mananarora1571@gmail.com" w:date="2021-05-30T15:12:00Z">
                <w:pPr>
                  <w:tabs>
                    <w:tab w:val="left" w:pos="1668"/>
                  </w:tabs>
                </w:pPr>
              </w:pPrChange>
            </w:pPr>
            <w:r w:rsidRPr="00DE39BA">
              <w:rPr>
                <w:rFonts w:eastAsia="Calibri"/>
                <w:szCs w:val="24"/>
                <w:lang w:val="en-IN"/>
              </w:rPr>
              <w:t>long</w:t>
            </w:r>
          </w:p>
        </w:tc>
        <w:tc>
          <w:tcPr>
            <w:tcW w:w="4675" w:type="dxa"/>
          </w:tcPr>
          <w:p w14:paraId="1E66C0AB" w14:textId="3351CC86" w:rsidR="00260879" w:rsidRPr="00DE39BA" w:rsidRDefault="00260879" w:rsidP="00F535CA">
            <w:pPr>
              <w:tabs>
                <w:tab w:val="left" w:pos="1668"/>
              </w:tabs>
              <w:rPr>
                <w:rFonts w:eastAsia="Calibri"/>
                <w:szCs w:val="24"/>
                <w:lang w:val="en-IN"/>
              </w:rPr>
              <w:pPrChange w:id="3099" w:author="mananarora1571@gmail.com" w:date="2021-05-30T15:12:00Z">
                <w:pPr>
                  <w:tabs>
                    <w:tab w:val="left" w:pos="1668"/>
                  </w:tabs>
                </w:pPr>
              </w:pPrChange>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F535CA">
            <w:pPr>
              <w:tabs>
                <w:tab w:val="left" w:pos="1668"/>
              </w:tabs>
              <w:rPr>
                <w:rFonts w:eastAsia="Calibri"/>
                <w:szCs w:val="24"/>
                <w:lang w:val="en-IN"/>
              </w:rPr>
              <w:pPrChange w:id="3100" w:author="mananarora1571@gmail.com" w:date="2021-05-30T15:12:00Z">
                <w:pPr>
                  <w:tabs>
                    <w:tab w:val="left" w:pos="1668"/>
                  </w:tabs>
                </w:pPr>
              </w:pPrChange>
            </w:pPr>
            <w:r w:rsidRPr="00DE39BA">
              <w:rPr>
                <w:rFonts w:eastAsia="Calibri"/>
                <w:szCs w:val="24"/>
                <w:lang w:val="en-IN"/>
              </w:rPr>
              <w:t>death</w:t>
            </w:r>
          </w:p>
        </w:tc>
        <w:tc>
          <w:tcPr>
            <w:tcW w:w="4675" w:type="dxa"/>
          </w:tcPr>
          <w:p w14:paraId="0A11283E" w14:textId="0EF40783" w:rsidR="00260879" w:rsidRPr="00DE39BA" w:rsidRDefault="00260879" w:rsidP="00F535CA">
            <w:pPr>
              <w:tabs>
                <w:tab w:val="left" w:pos="1668"/>
              </w:tabs>
              <w:rPr>
                <w:rFonts w:eastAsia="Calibri"/>
                <w:szCs w:val="24"/>
                <w:lang w:val="en-IN"/>
              </w:rPr>
              <w:pPrChange w:id="3101" w:author="mananarora1571@gmail.com" w:date="2021-05-30T15:12:00Z">
                <w:pPr>
                  <w:tabs>
                    <w:tab w:val="left" w:pos="1668"/>
                  </w:tabs>
                </w:pPr>
              </w:pPrChange>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F535CA">
            <w:pPr>
              <w:tabs>
                <w:tab w:val="left" w:pos="1668"/>
              </w:tabs>
              <w:rPr>
                <w:rFonts w:eastAsia="Calibri"/>
                <w:szCs w:val="24"/>
                <w:lang w:val="en-IN"/>
              </w:rPr>
              <w:pPrChange w:id="3102" w:author="mananarora1571@gmail.com" w:date="2021-05-30T15:12:00Z">
                <w:pPr>
                  <w:tabs>
                    <w:tab w:val="left" w:pos="1668"/>
                  </w:tabs>
                </w:pPr>
              </w:pPrChange>
            </w:pPr>
            <w:r w:rsidRPr="00DE39BA">
              <w:rPr>
                <w:rFonts w:eastAsia="Calibri"/>
                <w:szCs w:val="24"/>
                <w:lang w:val="en-IN"/>
              </w:rPr>
              <w:t>active</w:t>
            </w:r>
          </w:p>
        </w:tc>
        <w:tc>
          <w:tcPr>
            <w:tcW w:w="4675" w:type="dxa"/>
          </w:tcPr>
          <w:p w14:paraId="32707E8D" w14:textId="68582EF0" w:rsidR="00260879" w:rsidRPr="00DE39BA" w:rsidRDefault="00260879" w:rsidP="00F535CA">
            <w:pPr>
              <w:tabs>
                <w:tab w:val="left" w:pos="1668"/>
              </w:tabs>
              <w:rPr>
                <w:rFonts w:eastAsia="Calibri"/>
                <w:szCs w:val="24"/>
                <w:lang w:val="en-IN"/>
              </w:rPr>
              <w:pPrChange w:id="3103" w:author="mananarora1571@gmail.com" w:date="2021-05-30T15:12:00Z">
                <w:pPr>
                  <w:tabs>
                    <w:tab w:val="left" w:pos="1668"/>
                  </w:tabs>
                </w:pPr>
              </w:pPrChange>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F535CA">
            <w:pPr>
              <w:tabs>
                <w:tab w:val="left" w:pos="1668"/>
              </w:tabs>
              <w:rPr>
                <w:rFonts w:eastAsia="Calibri"/>
                <w:szCs w:val="24"/>
                <w:lang w:val="en-IN"/>
              </w:rPr>
              <w:pPrChange w:id="3104" w:author="mananarora1571@gmail.com" w:date="2021-05-30T15:12:00Z">
                <w:pPr>
                  <w:tabs>
                    <w:tab w:val="left" w:pos="1668"/>
                  </w:tabs>
                </w:pPr>
              </w:pPrChange>
            </w:pPr>
            <w:r w:rsidRPr="00DE39BA">
              <w:rPr>
                <w:rFonts w:eastAsia="Calibri"/>
                <w:szCs w:val="24"/>
                <w:lang w:val="en-IN"/>
              </w:rPr>
              <w:t>recovered</w:t>
            </w:r>
          </w:p>
        </w:tc>
        <w:tc>
          <w:tcPr>
            <w:tcW w:w="4675" w:type="dxa"/>
          </w:tcPr>
          <w:p w14:paraId="18D9C5D9" w14:textId="5AC37DF7" w:rsidR="00260879" w:rsidRPr="00DE39BA" w:rsidRDefault="00260879" w:rsidP="00F535CA">
            <w:pPr>
              <w:tabs>
                <w:tab w:val="left" w:pos="1668"/>
              </w:tabs>
              <w:rPr>
                <w:rFonts w:eastAsia="Calibri"/>
                <w:szCs w:val="24"/>
                <w:lang w:val="en-IN"/>
              </w:rPr>
              <w:pPrChange w:id="3105" w:author="mananarora1571@gmail.com" w:date="2021-05-30T15:12:00Z">
                <w:pPr>
                  <w:tabs>
                    <w:tab w:val="left" w:pos="1668"/>
                  </w:tabs>
                </w:pPr>
              </w:pPrChange>
            </w:pPr>
            <w:r w:rsidRPr="00DE39BA">
              <w:rPr>
                <w:rFonts w:eastAsia="Calibri"/>
                <w:szCs w:val="24"/>
                <w:lang w:val="en-IN"/>
              </w:rPr>
              <w:t>SERIAL</w:t>
            </w:r>
          </w:p>
        </w:tc>
      </w:tr>
    </w:tbl>
    <w:p w14:paraId="4BEB7C94" w14:textId="77777777" w:rsidR="005A7FC0" w:rsidRPr="00DE39BA" w:rsidRDefault="005A7FC0" w:rsidP="00F535CA">
      <w:pPr>
        <w:widowControl w:val="0"/>
        <w:tabs>
          <w:tab w:val="left" w:pos="1668"/>
        </w:tabs>
        <w:rPr>
          <w:rFonts w:eastAsia="Calibri"/>
          <w:szCs w:val="24"/>
          <w:lang w:val="en-IN"/>
        </w:rPr>
        <w:pPrChange w:id="3106" w:author="mananarora1571@gmail.com" w:date="2021-05-30T15:12:00Z">
          <w:pPr>
            <w:tabs>
              <w:tab w:val="left" w:pos="1668"/>
            </w:tabs>
          </w:pPr>
        </w:pPrChange>
      </w:pPr>
    </w:p>
    <w:p w14:paraId="71C84743" w14:textId="1F92A026" w:rsidR="00BE1D11" w:rsidRPr="00DE39BA" w:rsidRDefault="000A4BD0" w:rsidP="00F535CA">
      <w:pPr>
        <w:widowControl w:val="0"/>
        <w:tabs>
          <w:tab w:val="left" w:pos="1668"/>
        </w:tabs>
        <w:jc w:val="center"/>
        <w:rPr>
          <w:rFonts w:eastAsia="Calibri"/>
          <w:szCs w:val="24"/>
          <w:lang w:val="en-IN"/>
        </w:rPr>
        <w:pPrChange w:id="3107" w:author="mananarora1571@gmail.com" w:date="2021-05-30T15:12:00Z">
          <w:pPr>
            <w:tabs>
              <w:tab w:val="left" w:pos="1668"/>
            </w:tabs>
            <w:jc w:val="center"/>
          </w:pPr>
        </w:pPrChange>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F535CA">
      <w:pPr>
        <w:widowControl w:val="0"/>
        <w:rPr>
          <w:rFonts w:eastAsia="Calibri"/>
          <w:szCs w:val="24"/>
          <w:lang w:val="en-IN"/>
        </w:rPr>
        <w:pPrChange w:id="3108" w:author="mananarora1571@gmail.com" w:date="2021-05-30T15:12:00Z">
          <w:pPr/>
        </w:pPrChange>
      </w:pPr>
    </w:p>
    <w:p w14:paraId="05151BCF" w14:textId="77777777" w:rsidR="00BE1D11" w:rsidRPr="00DE39BA" w:rsidRDefault="00BE1D11" w:rsidP="00F535CA">
      <w:pPr>
        <w:widowControl w:val="0"/>
        <w:rPr>
          <w:rFonts w:eastAsia="Calibri"/>
          <w:szCs w:val="24"/>
          <w:lang w:val="en-IN"/>
        </w:rPr>
        <w:pPrChange w:id="3109" w:author="mananarora1571@gmail.com" w:date="2021-05-30T15:12:00Z">
          <w:pPr/>
        </w:pPrChange>
      </w:pPr>
    </w:p>
    <w:p w14:paraId="15D87C83" w14:textId="77777777" w:rsidR="00BE1D11" w:rsidRPr="00DE39BA" w:rsidRDefault="00BE1D11" w:rsidP="00F535CA">
      <w:pPr>
        <w:widowControl w:val="0"/>
        <w:rPr>
          <w:rFonts w:eastAsia="Calibri"/>
          <w:szCs w:val="24"/>
          <w:lang w:val="en-IN"/>
        </w:rPr>
        <w:pPrChange w:id="3110" w:author="mananarora1571@gmail.com" w:date="2021-05-30T15:12:00Z">
          <w:pPr/>
        </w:pPrChange>
      </w:pPr>
    </w:p>
    <w:p w14:paraId="2D2D7CCA" w14:textId="490CE961" w:rsidR="00BE1D11" w:rsidRPr="00DE39BA" w:rsidRDefault="00BE1D11" w:rsidP="00F535CA">
      <w:pPr>
        <w:widowControl w:val="0"/>
        <w:rPr>
          <w:rFonts w:eastAsia="Calibri"/>
          <w:szCs w:val="24"/>
          <w:lang w:val="en-IN"/>
        </w:rPr>
        <w:pPrChange w:id="3111" w:author="mananarora1571@gmail.com" w:date="2021-05-30T15:12:00Z">
          <w:pPr/>
        </w:pPrChange>
      </w:pPr>
    </w:p>
    <w:p w14:paraId="45192AFF" w14:textId="7F6233F2" w:rsidR="00BE1D11" w:rsidRDefault="00BE1D11" w:rsidP="00F535CA">
      <w:pPr>
        <w:widowControl w:val="0"/>
        <w:rPr>
          <w:rFonts w:eastAsia="Calibri"/>
          <w:szCs w:val="24"/>
          <w:lang w:val="en-IN"/>
        </w:rPr>
        <w:pPrChange w:id="3112" w:author="mananarora1571@gmail.com" w:date="2021-05-30T15:12:00Z">
          <w:pPr/>
        </w:pPrChange>
      </w:pPr>
    </w:p>
    <w:p w14:paraId="756FCB57" w14:textId="5CD8AF55" w:rsidR="00B773FE" w:rsidRDefault="00B773FE" w:rsidP="00F535CA">
      <w:pPr>
        <w:widowControl w:val="0"/>
        <w:rPr>
          <w:rFonts w:eastAsia="Calibri"/>
          <w:szCs w:val="24"/>
          <w:lang w:val="en-IN"/>
        </w:rPr>
        <w:pPrChange w:id="3113" w:author="mananarora1571@gmail.com" w:date="2021-05-30T15:12:00Z">
          <w:pPr/>
        </w:pPrChange>
      </w:pPr>
    </w:p>
    <w:p w14:paraId="7FCB2AEA" w14:textId="303A4773" w:rsidR="00B773FE" w:rsidDel="009B464D" w:rsidRDefault="00B773FE" w:rsidP="00F535CA">
      <w:pPr>
        <w:widowControl w:val="0"/>
        <w:jc w:val="center"/>
        <w:rPr>
          <w:del w:id="3114" w:author="abhay mendiratta" w:date="2021-05-21T21:50:00Z"/>
          <w:rFonts w:eastAsia="Calibri"/>
          <w:szCs w:val="24"/>
          <w:lang w:val="en-IN"/>
        </w:rPr>
        <w:pPrChange w:id="3115" w:author="mananarora1571@gmail.com" w:date="2021-05-30T15:12:00Z">
          <w:pPr/>
        </w:pPrChange>
      </w:pPr>
    </w:p>
    <w:p w14:paraId="46D3C4BE" w14:textId="452F8F2E" w:rsidR="00B773FE" w:rsidDel="009B464D" w:rsidRDefault="00B773FE" w:rsidP="00F535CA">
      <w:pPr>
        <w:widowControl w:val="0"/>
        <w:jc w:val="center"/>
        <w:rPr>
          <w:del w:id="3116" w:author="abhay mendiratta" w:date="2021-05-21T21:50:00Z"/>
          <w:rFonts w:eastAsia="Calibri"/>
          <w:szCs w:val="24"/>
          <w:lang w:val="en-IN"/>
        </w:rPr>
        <w:pPrChange w:id="3117" w:author="mananarora1571@gmail.com" w:date="2021-05-30T15:12:00Z">
          <w:pPr/>
        </w:pPrChange>
      </w:pPr>
    </w:p>
    <w:p w14:paraId="4C94AF9A" w14:textId="7F218341" w:rsidR="00B773FE" w:rsidDel="009B464D" w:rsidRDefault="00B773FE" w:rsidP="00F535CA">
      <w:pPr>
        <w:widowControl w:val="0"/>
        <w:jc w:val="center"/>
        <w:rPr>
          <w:del w:id="3118" w:author="abhay mendiratta" w:date="2021-05-21T21:50:00Z"/>
          <w:rFonts w:eastAsia="Calibri"/>
          <w:szCs w:val="24"/>
          <w:lang w:val="en-IN"/>
        </w:rPr>
        <w:pPrChange w:id="3119" w:author="mananarora1571@gmail.com" w:date="2021-05-30T15:12:00Z">
          <w:pPr/>
        </w:pPrChange>
      </w:pPr>
    </w:p>
    <w:p w14:paraId="43B54C6C" w14:textId="1D41B629" w:rsidR="00B773FE" w:rsidDel="009B464D" w:rsidRDefault="00B773FE" w:rsidP="00F535CA">
      <w:pPr>
        <w:widowControl w:val="0"/>
        <w:jc w:val="center"/>
        <w:rPr>
          <w:del w:id="3120" w:author="abhay mendiratta" w:date="2021-05-21T21:50:00Z"/>
          <w:rFonts w:eastAsia="Calibri"/>
          <w:szCs w:val="24"/>
          <w:lang w:val="en-IN"/>
        </w:rPr>
        <w:pPrChange w:id="3121" w:author="mananarora1571@gmail.com" w:date="2021-05-30T15:12:00Z">
          <w:pPr/>
        </w:pPrChange>
      </w:pPr>
    </w:p>
    <w:p w14:paraId="7CF5FE16" w14:textId="04217EDE" w:rsidR="00B773FE" w:rsidDel="009B464D" w:rsidRDefault="00B773FE" w:rsidP="00F535CA">
      <w:pPr>
        <w:widowControl w:val="0"/>
        <w:jc w:val="center"/>
        <w:rPr>
          <w:del w:id="3122" w:author="abhay mendiratta" w:date="2021-05-21T21:50:00Z"/>
          <w:rFonts w:eastAsia="Calibri"/>
          <w:szCs w:val="24"/>
          <w:lang w:val="en-IN"/>
        </w:rPr>
        <w:pPrChange w:id="3123" w:author="mananarora1571@gmail.com" w:date="2021-05-30T15:12:00Z">
          <w:pPr/>
        </w:pPrChange>
      </w:pPr>
    </w:p>
    <w:p w14:paraId="140CBB48" w14:textId="47796836" w:rsidR="00B773FE" w:rsidDel="009B464D" w:rsidRDefault="00B773FE" w:rsidP="00F535CA">
      <w:pPr>
        <w:widowControl w:val="0"/>
        <w:jc w:val="center"/>
        <w:rPr>
          <w:del w:id="3124" w:author="abhay mendiratta" w:date="2021-05-21T21:50:00Z"/>
          <w:rFonts w:eastAsia="Calibri"/>
          <w:szCs w:val="24"/>
          <w:lang w:val="en-IN"/>
        </w:rPr>
        <w:pPrChange w:id="3125" w:author="mananarora1571@gmail.com" w:date="2021-05-30T15:12:00Z">
          <w:pPr/>
        </w:pPrChange>
      </w:pPr>
    </w:p>
    <w:p w14:paraId="179FBC28" w14:textId="66020A85" w:rsidR="00B773FE" w:rsidDel="009B464D" w:rsidRDefault="00B773FE" w:rsidP="00F535CA">
      <w:pPr>
        <w:widowControl w:val="0"/>
        <w:jc w:val="center"/>
        <w:rPr>
          <w:del w:id="3126" w:author="abhay mendiratta" w:date="2021-05-21T21:50:00Z"/>
          <w:rFonts w:eastAsia="Calibri"/>
          <w:szCs w:val="24"/>
          <w:lang w:val="en-IN"/>
        </w:rPr>
        <w:pPrChange w:id="3127" w:author="mananarora1571@gmail.com" w:date="2021-05-30T15:12:00Z">
          <w:pPr/>
        </w:pPrChange>
      </w:pPr>
    </w:p>
    <w:p w14:paraId="775A6ECC" w14:textId="63598A2F" w:rsidR="00B773FE" w:rsidDel="009B464D" w:rsidRDefault="00B773FE" w:rsidP="00F535CA">
      <w:pPr>
        <w:widowControl w:val="0"/>
        <w:jc w:val="center"/>
        <w:rPr>
          <w:del w:id="3128" w:author="abhay mendiratta" w:date="2021-05-21T21:50:00Z"/>
          <w:rFonts w:eastAsia="Calibri"/>
          <w:szCs w:val="24"/>
          <w:lang w:val="en-IN"/>
        </w:rPr>
        <w:pPrChange w:id="3129" w:author="mananarora1571@gmail.com" w:date="2021-05-30T15:12:00Z">
          <w:pPr/>
        </w:pPrChange>
      </w:pPr>
    </w:p>
    <w:p w14:paraId="7D17137F" w14:textId="7953FAF3" w:rsidR="00B773FE" w:rsidDel="009B464D" w:rsidRDefault="00B773FE" w:rsidP="00F535CA">
      <w:pPr>
        <w:widowControl w:val="0"/>
        <w:jc w:val="center"/>
        <w:rPr>
          <w:del w:id="3130" w:author="abhay mendiratta" w:date="2021-05-21T21:50:00Z"/>
          <w:rFonts w:eastAsia="Calibri"/>
          <w:szCs w:val="24"/>
          <w:lang w:val="en-IN"/>
        </w:rPr>
        <w:pPrChange w:id="3131" w:author="mananarora1571@gmail.com" w:date="2021-05-30T15:12:00Z">
          <w:pPr/>
        </w:pPrChange>
      </w:pPr>
    </w:p>
    <w:p w14:paraId="25CF3A62" w14:textId="19FF900E" w:rsidR="00B773FE" w:rsidDel="009B464D" w:rsidRDefault="00B773FE" w:rsidP="00F535CA">
      <w:pPr>
        <w:widowControl w:val="0"/>
        <w:jc w:val="center"/>
        <w:rPr>
          <w:del w:id="3132" w:author="abhay mendiratta" w:date="2021-05-21T21:50:00Z"/>
          <w:rFonts w:eastAsia="Calibri"/>
          <w:szCs w:val="24"/>
          <w:lang w:val="en-IN"/>
        </w:rPr>
        <w:pPrChange w:id="3133" w:author="mananarora1571@gmail.com" w:date="2021-05-30T15:12:00Z">
          <w:pPr/>
        </w:pPrChange>
      </w:pPr>
    </w:p>
    <w:p w14:paraId="7C462360" w14:textId="77777777" w:rsidR="00B773FE" w:rsidRPr="00DE39BA" w:rsidDel="009B464D" w:rsidRDefault="00B773FE" w:rsidP="00F535CA">
      <w:pPr>
        <w:widowControl w:val="0"/>
        <w:jc w:val="center"/>
        <w:rPr>
          <w:del w:id="3134" w:author="abhay mendiratta" w:date="2021-05-21T21:50:00Z"/>
          <w:rFonts w:eastAsia="Calibri"/>
          <w:szCs w:val="24"/>
          <w:lang w:val="en-IN"/>
        </w:rPr>
        <w:pPrChange w:id="3135" w:author="mananarora1571@gmail.com" w:date="2021-05-30T15:12:00Z">
          <w:pPr/>
        </w:pPrChange>
      </w:pPr>
    </w:p>
    <w:p w14:paraId="71935BC4" w14:textId="6388A8A5" w:rsidR="004A70F7" w:rsidRDefault="004A70F7" w:rsidP="00F535CA">
      <w:pPr>
        <w:pStyle w:val="Heading1"/>
        <w:keepNext w:val="0"/>
        <w:keepLines w:val="0"/>
        <w:widowControl w:val="0"/>
        <w:spacing w:line="360" w:lineRule="auto"/>
        <w:jc w:val="center"/>
        <w:rPr>
          <w:rFonts w:cs="Times New Roman"/>
          <w:color w:val="auto"/>
          <w:u w:val="single"/>
        </w:rPr>
        <w:pPrChange w:id="3136" w:author="mananarora1571@gmail.com" w:date="2021-05-30T15:12:00Z">
          <w:pPr>
            <w:pStyle w:val="Heading1"/>
            <w:spacing w:line="360" w:lineRule="auto"/>
            <w:jc w:val="center"/>
          </w:pPr>
        </w:pPrChange>
      </w:pPr>
      <w:r w:rsidRPr="00DE39BA">
        <w:rPr>
          <w:rFonts w:cs="Times New Roman"/>
          <w:color w:val="auto"/>
          <w:u w:val="single"/>
        </w:rPr>
        <w:t>CHAPTER 8: TESTING</w:t>
      </w:r>
    </w:p>
    <w:p w14:paraId="0CBAAF6A" w14:textId="77777777" w:rsidR="00AC7F63" w:rsidRPr="00AC7F63" w:rsidRDefault="00AC7F63" w:rsidP="00F535CA">
      <w:pPr>
        <w:widowControl w:val="0"/>
        <w:pPrChange w:id="3137" w:author="mananarora1571@gmail.com" w:date="2021-05-30T15:12:00Z">
          <w:pPr/>
        </w:pPrChange>
      </w:pPr>
    </w:p>
    <w:p w14:paraId="3D3453F5" w14:textId="77777777"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138" w:author="mananarora1571@gmail.com" w:date="2021-05-30T15:12:00Z">
          <w:pPr>
            <w:autoSpaceDE w:val="0"/>
            <w:autoSpaceDN w:val="0"/>
            <w:adjustRightInd w:val="0"/>
            <w:spacing w:after="0" w:line="360" w:lineRule="auto"/>
            <w:jc w:val="both"/>
          </w:pPr>
        </w:pPrChange>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F535CA">
      <w:pPr>
        <w:widowControl w:val="0"/>
        <w:autoSpaceDE w:val="0"/>
        <w:autoSpaceDN w:val="0"/>
        <w:adjustRightInd w:val="0"/>
        <w:spacing w:after="0" w:line="360" w:lineRule="auto"/>
        <w:jc w:val="both"/>
        <w:rPr>
          <w:rFonts w:eastAsia="Times New Roman"/>
          <w:sz w:val="23"/>
          <w:szCs w:val="23"/>
        </w:rPr>
        <w:pPrChange w:id="3139" w:author="mananarora1571@gmail.com" w:date="2021-05-30T15:12:00Z">
          <w:pPr>
            <w:autoSpaceDE w:val="0"/>
            <w:autoSpaceDN w:val="0"/>
            <w:adjustRightInd w:val="0"/>
            <w:spacing w:after="0" w:line="360" w:lineRule="auto"/>
            <w:jc w:val="both"/>
          </w:pPr>
        </w:pPrChange>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F535CA">
      <w:pPr>
        <w:widowControl w:val="0"/>
        <w:autoSpaceDE w:val="0"/>
        <w:autoSpaceDN w:val="0"/>
        <w:adjustRightInd w:val="0"/>
        <w:spacing w:after="0" w:line="360" w:lineRule="auto"/>
        <w:jc w:val="both"/>
        <w:rPr>
          <w:rFonts w:eastAsia="Times New Roman"/>
          <w:b/>
          <w:szCs w:val="26"/>
        </w:rPr>
        <w:pPrChange w:id="3140" w:author="mananarora1571@gmail.com" w:date="2021-05-30T15:12:00Z">
          <w:pPr>
            <w:autoSpaceDE w:val="0"/>
            <w:autoSpaceDN w:val="0"/>
            <w:adjustRightInd w:val="0"/>
            <w:spacing w:after="0" w:line="360" w:lineRule="auto"/>
            <w:jc w:val="both"/>
          </w:pPr>
        </w:pPrChange>
      </w:pPr>
    </w:p>
    <w:p w14:paraId="7207C0DD" w14:textId="436C2CF5"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141" w:author="mananarora1571@gmail.com" w:date="2021-05-30T15:12:00Z">
          <w:pPr>
            <w:autoSpaceDE w:val="0"/>
            <w:autoSpaceDN w:val="0"/>
            <w:adjustRightInd w:val="0"/>
            <w:spacing w:after="0" w:line="360" w:lineRule="auto"/>
            <w:jc w:val="both"/>
          </w:pPr>
        </w:pPrChange>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F535CA">
      <w:pPr>
        <w:widowControl w:val="0"/>
        <w:autoSpaceDE w:val="0"/>
        <w:autoSpaceDN w:val="0"/>
        <w:adjustRightInd w:val="0"/>
        <w:spacing w:after="0" w:line="360" w:lineRule="auto"/>
        <w:jc w:val="both"/>
        <w:rPr>
          <w:rFonts w:eastAsia="Times New Roman"/>
          <w:sz w:val="23"/>
          <w:szCs w:val="23"/>
        </w:rPr>
        <w:pPrChange w:id="3142" w:author="mananarora1571@gmail.com" w:date="2021-05-30T15:12:00Z">
          <w:pPr>
            <w:autoSpaceDE w:val="0"/>
            <w:autoSpaceDN w:val="0"/>
            <w:adjustRightInd w:val="0"/>
            <w:spacing w:after="0" w:line="360" w:lineRule="auto"/>
            <w:jc w:val="both"/>
          </w:pPr>
        </w:pPrChange>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r w:rsidRPr="00BD3E0B">
        <w:rPr>
          <w:rFonts w:eastAsia="Times New Roman"/>
          <w:sz w:val="23"/>
          <w:szCs w:val="23"/>
        </w:rPr>
        <w:t>The design of the product satisfies the client's expectations.</w:t>
      </w:r>
    </w:p>
    <w:p w14:paraId="26095054" w14:textId="77777777" w:rsidR="00AC7F63" w:rsidRDefault="00AC7F63" w:rsidP="00F535CA">
      <w:pPr>
        <w:widowControl w:val="0"/>
        <w:autoSpaceDE w:val="0"/>
        <w:autoSpaceDN w:val="0"/>
        <w:adjustRightInd w:val="0"/>
        <w:spacing w:after="0" w:line="360" w:lineRule="auto"/>
        <w:jc w:val="both"/>
        <w:rPr>
          <w:rFonts w:eastAsia="Times New Roman"/>
          <w:sz w:val="23"/>
          <w:szCs w:val="23"/>
        </w:rPr>
        <w:pPrChange w:id="3143" w:author="mananarora1571@gmail.com" w:date="2021-05-30T15:12:00Z">
          <w:pPr>
            <w:autoSpaceDE w:val="0"/>
            <w:autoSpaceDN w:val="0"/>
            <w:adjustRightInd w:val="0"/>
            <w:spacing w:after="0" w:line="360" w:lineRule="auto"/>
            <w:jc w:val="both"/>
          </w:pPr>
        </w:pPrChange>
      </w:pPr>
    </w:p>
    <w:p w14:paraId="545DF0D4" w14:textId="768BD106"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144" w:author="mananarora1571@gmail.com" w:date="2021-05-30T15:12:00Z">
          <w:pPr>
            <w:autoSpaceDE w:val="0"/>
            <w:autoSpaceDN w:val="0"/>
            <w:adjustRightInd w:val="0"/>
            <w:spacing w:after="0" w:line="360" w:lineRule="auto"/>
            <w:jc w:val="both"/>
          </w:pPr>
        </w:pPrChange>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F535CA">
      <w:pPr>
        <w:widowControl w:val="0"/>
        <w:autoSpaceDE w:val="0"/>
        <w:autoSpaceDN w:val="0"/>
        <w:adjustRightInd w:val="0"/>
        <w:spacing w:after="0" w:line="360" w:lineRule="auto"/>
        <w:jc w:val="both"/>
        <w:rPr>
          <w:rFonts w:eastAsia="Times New Roman"/>
          <w:b/>
          <w:szCs w:val="26"/>
        </w:rPr>
        <w:pPrChange w:id="3145" w:author="mananarora1571@gmail.com" w:date="2021-05-30T15:12:00Z">
          <w:pPr>
            <w:autoSpaceDE w:val="0"/>
            <w:autoSpaceDN w:val="0"/>
            <w:adjustRightInd w:val="0"/>
            <w:spacing w:after="0" w:line="360" w:lineRule="auto"/>
            <w:jc w:val="both"/>
          </w:pPr>
        </w:pPrChange>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28B2304" w:rsidR="003763EF" w:rsidDel="000A1EDB" w:rsidRDefault="003763EF" w:rsidP="00F535CA">
      <w:pPr>
        <w:widowControl w:val="0"/>
        <w:autoSpaceDE w:val="0"/>
        <w:autoSpaceDN w:val="0"/>
        <w:adjustRightInd w:val="0"/>
        <w:spacing w:after="0" w:line="360" w:lineRule="auto"/>
        <w:jc w:val="both"/>
        <w:rPr>
          <w:del w:id="3146" w:author="Pranav Taneja" w:date="2021-05-20T19:39:00Z"/>
          <w:rFonts w:eastAsia="Times New Roman"/>
          <w:b/>
          <w:szCs w:val="26"/>
        </w:rPr>
        <w:pPrChange w:id="3147" w:author="mananarora1571@gmail.com" w:date="2021-05-30T15:12:00Z">
          <w:pPr>
            <w:autoSpaceDE w:val="0"/>
            <w:autoSpaceDN w:val="0"/>
            <w:adjustRightInd w:val="0"/>
            <w:spacing w:after="0" w:line="360" w:lineRule="auto"/>
            <w:jc w:val="both"/>
          </w:pPr>
        </w:pPrChange>
      </w:pPr>
    </w:p>
    <w:p w14:paraId="3ECB43D8" w14:textId="570C0148" w:rsidR="000A1EDB" w:rsidRDefault="000A1EDB" w:rsidP="00F535CA">
      <w:pPr>
        <w:widowControl w:val="0"/>
        <w:autoSpaceDE w:val="0"/>
        <w:autoSpaceDN w:val="0"/>
        <w:adjustRightInd w:val="0"/>
        <w:spacing w:after="0" w:line="360" w:lineRule="auto"/>
        <w:jc w:val="both"/>
        <w:rPr>
          <w:ins w:id="3148" w:author="mananarora1571@gmail.com" w:date="2021-05-30T14:18:00Z"/>
          <w:rFonts w:eastAsia="Times New Roman"/>
          <w:b/>
          <w:szCs w:val="26"/>
        </w:rPr>
        <w:pPrChange w:id="3149" w:author="mananarora1571@gmail.com" w:date="2021-05-30T15:12:00Z">
          <w:pPr>
            <w:autoSpaceDE w:val="0"/>
            <w:autoSpaceDN w:val="0"/>
            <w:adjustRightInd w:val="0"/>
            <w:spacing w:after="0" w:line="360" w:lineRule="auto"/>
            <w:jc w:val="both"/>
          </w:pPr>
        </w:pPrChange>
      </w:pPr>
    </w:p>
    <w:p w14:paraId="029A086B" w14:textId="5E2D80DE" w:rsidR="000A1EDB" w:rsidRDefault="000A1EDB" w:rsidP="00F535CA">
      <w:pPr>
        <w:widowControl w:val="0"/>
        <w:autoSpaceDE w:val="0"/>
        <w:autoSpaceDN w:val="0"/>
        <w:adjustRightInd w:val="0"/>
        <w:spacing w:after="0" w:line="360" w:lineRule="auto"/>
        <w:jc w:val="both"/>
        <w:rPr>
          <w:ins w:id="3150" w:author="mananarora1571@gmail.com" w:date="2021-05-30T14:18:00Z"/>
          <w:rFonts w:eastAsia="Times New Roman"/>
          <w:b/>
          <w:szCs w:val="26"/>
        </w:rPr>
        <w:pPrChange w:id="3151" w:author="mananarora1571@gmail.com" w:date="2021-05-30T15:12:00Z">
          <w:pPr>
            <w:autoSpaceDE w:val="0"/>
            <w:autoSpaceDN w:val="0"/>
            <w:adjustRightInd w:val="0"/>
            <w:spacing w:after="0" w:line="360" w:lineRule="auto"/>
            <w:jc w:val="both"/>
          </w:pPr>
        </w:pPrChange>
      </w:pPr>
    </w:p>
    <w:p w14:paraId="12B5B891" w14:textId="6A6517BA" w:rsidR="000A1EDB" w:rsidRDefault="000A1EDB" w:rsidP="00F535CA">
      <w:pPr>
        <w:widowControl w:val="0"/>
        <w:autoSpaceDE w:val="0"/>
        <w:autoSpaceDN w:val="0"/>
        <w:adjustRightInd w:val="0"/>
        <w:spacing w:after="0" w:line="360" w:lineRule="auto"/>
        <w:jc w:val="both"/>
        <w:rPr>
          <w:ins w:id="3152" w:author="mananarora1571@gmail.com" w:date="2021-05-30T14:18:00Z"/>
          <w:rFonts w:eastAsia="Times New Roman"/>
          <w:b/>
          <w:szCs w:val="26"/>
        </w:rPr>
        <w:pPrChange w:id="3153" w:author="mananarora1571@gmail.com" w:date="2021-05-30T15:12:00Z">
          <w:pPr>
            <w:autoSpaceDE w:val="0"/>
            <w:autoSpaceDN w:val="0"/>
            <w:adjustRightInd w:val="0"/>
            <w:spacing w:after="0" w:line="360" w:lineRule="auto"/>
            <w:jc w:val="both"/>
          </w:pPr>
        </w:pPrChange>
      </w:pPr>
    </w:p>
    <w:p w14:paraId="434C317B" w14:textId="7AB7E5F7" w:rsidR="000A1EDB" w:rsidRDefault="000A1EDB" w:rsidP="00F535CA">
      <w:pPr>
        <w:widowControl w:val="0"/>
        <w:autoSpaceDE w:val="0"/>
        <w:autoSpaceDN w:val="0"/>
        <w:adjustRightInd w:val="0"/>
        <w:spacing w:after="0" w:line="360" w:lineRule="auto"/>
        <w:jc w:val="both"/>
        <w:rPr>
          <w:ins w:id="3154" w:author="mananarora1571@gmail.com" w:date="2021-05-30T14:18:00Z"/>
          <w:rFonts w:eastAsia="Times New Roman"/>
          <w:b/>
          <w:szCs w:val="26"/>
        </w:rPr>
        <w:pPrChange w:id="3155" w:author="mananarora1571@gmail.com" w:date="2021-05-30T15:12:00Z">
          <w:pPr>
            <w:autoSpaceDE w:val="0"/>
            <w:autoSpaceDN w:val="0"/>
            <w:adjustRightInd w:val="0"/>
            <w:spacing w:after="0" w:line="360" w:lineRule="auto"/>
            <w:jc w:val="both"/>
          </w:pPr>
        </w:pPrChange>
      </w:pPr>
    </w:p>
    <w:p w14:paraId="7BFE1F80" w14:textId="06308C57" w:rsidR="000A1EDB" w:rsidRDefault="000A1EDB" w:rsidP="00F535CA">
      <w:pPr>
        <w:widowControl w:val="0"/>
        <w:autoSpaceDE w:val="0"/>
        <w:autoSpaceDN w:val="0"/>
        <w:adjustRightInd w:val="0"/>
        <w:spacing w:after="0" w:line="360" w:lineRule="auto"/>
        <w:jc w:val="both"/>
        <w:rPr>
          <w:ins w:id="3156" w:author="mananarora1571@gmail.com" w:date="2021-05-30T14:18:00Z"/>
          <w:rFonts w:eastAsia="Times New Roman"/>
          <w:b/>
          <w:szCs w:val="26"/>
        </w:rPr>
        <w:pPrChange w:id="3157" w:author="mananarora1571@gmail.com" w:date="2021-05-30T15:12:00Z">
          <w:pPr>
            <w:autoSpaceDE w:val="0"/>
            <w:autoSpaceDN w:val="0"/>
            <w:adjustRightInd w:val="0"/>
            <w:spacing w:after="0" w:line="360" w:lineRule="auto"/>
            <w:jc w:val="both"/>
          </w:pPr>
        </w:pPrChange>
      </w:pPr>
    </w:p>
    <w:p w14:paraId="0F848D3F" w14:textId="77777777" w:rsidR="000A1EDB" w:rsidRDefault="000A1EDB" w:rsidP="00F535CA">
      <w:pPr>
        <w:widowControl w:val="0"/>
        <w:autoSpaceDE w:val="0"/>
        <w:autoSpaceDN w:val="0"/>
        <w:adjustRightInd w:val="0"/>
        <w:spacing w:after="0" w:line="360" w:lineRule="auto"/>
        <w:jc w:val="both"/>
        <w:rPr>
          <w:ins w:id="3158" w:author="mananarora1571@gmail.com" w:date="2021-05-30T14:18:00Z"/>
          <w:rFonts w:eastAsia="Times New Roman"/>
          <w:b/>
          <w:szCs w:val="26"/>
        </w:rPr>
        <w:pPrChange w:id="3159" w:author="mananarora1571@gmail.com" w:date="2021-05-30T15:12:00Z">
          <w:pPr>
            <w:autoSpaceDE w:val="0"/>
            <w:autoSpaceDN w:val="0"/>
            <w:adjustRightInd w:val="0"/>
            <w:spacing w:after="0" w:line="360" w:lineRule="auto"/>
            <w:jc w:val="both"/>
          </w:pPr>
        </w:pPrChange>
      </w:pPr>
    </w:p>
    <w:p w14:paraId="46E2852F" w14:textId="77777777" w:rsidR="00A028FF" w:rsidRPr="00DE39BA" w:rsidRDefault="00A028FF" w:rsidP="00F535CA">
      <w:pPr>
        <w:widowControl w:val="0"/>
        <w:autoSpaceDE w:val="0"/>
        <w:autoSpaceDN w:val="0"/>
        <w:adjustRightInd w:val="0"/>
        <w:spacing w:after="0" w:line="360" w:lineRule="auto"/>
        <w:jc w:val="both"/>
        <w:rPr>
          <w:ins w:id="3160" w:author="Pranav Taneja" w:date="2021-05-20T19:39:00Z"/>
          <w:rFonts w:eastAsia="Times New Roman"/>
          <w:b/>
          <w:szCs w:val="26"/>
        </w:rPr>
        <w:pPrChange w:id="3161" w:author="mananarora1571@gmail.com" w:date="2021-05-30T15:12:00Z">
          <w:pPr>
            <w:autoSpaceDE w:val="0"/>
            <w:autoSpaceDN w:val="0"/>
            <w:adjustRightInd w:val="0"/>
            <w:spacing w:after="0" w:line="360" w:lineRule="auto"/>
            <w:jc w:val="both"/>
          </w:pPr>
        </w:pPrChange>
      </w:pPr>
    </w:p>
    <w:p w14:paraId="04CCA941" w14:textId="642E2EB4" w:rsidR="003763EF" w:rsidRPr="00DE39BA" w:rsidDel="00A028FF" w:rsidRDefault="003763EF" w:rsidP="00F535CA">
      <w:pPr>
        <w:widowControl w:val="0"/>
        <w:autoSpaceDE w:val="0"/>
        <w:autoSpaceDN w:val="0"/>
        <w:adjustRightInd w:val="0"/>
        <w:spacing w:after="0" w:line="360" w:lineRule="auto"/>
        <w:jc w:val="both"/>
        <w:rPr>
          <w:del w:id="3162" w:author="Pranav Taneja" w:date="2021-05-20T19:39:00Z"/>
          <w:rFonts w:eastAsia="Times New Roman"/>
          <w:b/>
          <w:szCs w:val="26"/>
        </w:rPr>
        <w:pPrChange w:id="3163" w:author="mananarora1571@gmail.com" w:date="2021-05-30T15:12:00Z">
          <w:pPr>
            <w:autoSpaceDE w:val="0"/>
            <w:autoSpaceDN w:val="0"/>
            <w:adjustRightInd w:val="0"/>
            <w:spacing w:after="0" w:line="360" w:lineRule="auto"/>
            <w:jc w:val="both"/>
          </w:pPr>
        </w:pPrChange>
      </w:pPr>
    </w:p>
    <w:p w14:paraId="777FC18B" w14:textId="5AC2ADF1" w:rsidR="003763EF" w:rsidRPr="00DE39BA" w:rsidDel="00A028FF" w:rsidRDefault="003763EF" w:rsidP="00F535CA">
      <w:pPr>
        <w:widowControl w:val="0"/>
        <w:autoSpaceDE w:val="0"/>
        <w:autoSpaceDN w:val="0"/>
        <w:adjustRightInd w:val="0"/>
        <w:spacing w:after="0" w:line="360" w:lineRule="auto"/>
        <w:jc w:val="both"/>
        <w:rPr>
          <w:del w:id="3164" w:author="Pranav Taneja" w:date="2021-05-20T19:39:00Z"/>
          <w:rFonts w:eastAsia="Times New Roman"/>
          <w:b/>
          <w:szCs w:val="26"/>
        </w:rPr>
        <w:pPrChange w:id="3165" w:author="mananarora1571@gmail.com" w:date="2021-05-30T15:12:00Z">
          <w:pPr>
            <w:autoSpaceDE w:val="0"/>
            <w:autoSpaceDN w:val="0"/>
            <w:adjustRightInd w:val="0"/>
            <w:spacing w:after="0" w:line="360" w:lineRule="auto"/>
            <w:jc w:val="both"/>
          </w:pPr>
        </w:pPrChange>
      </w:pPr>
    </w:p>
    <w:p w14:paraId="1CA66B03" w14:textId="7997EEBC" w:rsidR="003763EF" w:rsidRPr="00DE39BA" w:rsidDel="00A028FF" w:rsidRDefault="003763EF" w:rsidP="00F535CA">
      <w:pPr>
        <w:widowControl w:val="0"/>
        <w:autoSpaceDE w:val="0"/>
        <w:autoSpaceDN w:val="0"/>
        <w:adjustRightInd w:val="0"/>
        <w:spacing w:after="0" w:line="360" w:lineRule="auto"/>
        <w:jc w:val="both"/>
        <w:rPr>
          <w:del w:id="3166" w:author="Pranav Taneja" w:date="2021-05-20T19:39:00Z"/>
          <w:rFonts w:eastAsia="Times New Roman"/>
          <w:b/>
          <w:szCs w:val="26"/>
        </w:rPr>
        <w:pPrChange w:id="3167" w:author="mananarora1571@gmail.com" w:date="2021-05-30T15:12:00Z">
          <w:pPr>
            <w:autoSpaceDE w:val="0"/>
            <w:autoSpaceDN w:val="0"/>
            <w:adjustRightInd w:val="0"/>
            <w:spacing w:after="0" w:line="360" w:lineRule="auto"/>
            <w:jc w:val="both"/>
          </w:pPr>
        </w:pPrChange>
      </w:pPr>
    </w:p>
    <w:p w14:paraId="1A80A368" w14:textId="3FF9FE2C" w:rsidR="003763EF" w:rsidRPr="00DE39BA" w:rsidDel="00A028FF" w:rsidRDefault="003763EF" w:rsidP="00F535CA">
      <w:pPr>
        <w:widowControl w:val="0"/>
        <w:autoSpaceDE w:val="0"/>
        <w:autoSpaceDN w:val="0"/>
        <w:adjustRightInd w:val="0"/>
        <w:spacing w:after="0" w:line="360" w:lineRule="auto"/>
        <w:jc w:val="both"/>
        <w:rPr>
          <w:del w:id="3168" w:author="Pranav Taneja" w:date="2021-05-20T19:39:00Z"/>
          <w:rFonts w:eastAsia="Times New Roman"/>
          <w:b/>
          <w:szCs w:val="26"/>
        </w:rPr>
        <w:pPrChange w:id="3169" w:author="mananarora1571@gmail.com" w:date="2021-05-30T15:12:00Z">
          <w:pPr>
            <w:autoSpaceDE w:val="0"/>
            <w:autoSpaceDN w:val="0"/>
            <w:adjustRightInd w:val="0"/>
            <w:spacing w:after="0" w:line="360" w:lineRule="auto"/>
            <w:jc w:val="both"/>
          </w:pPr>
        </w:pPrChange>
      </w:pPr>
    </w:p>
    <w:p w14:paraId="1D9C816B" w14:textId="7498A264" w:rsidR="003763EF" w:rsidDel="00A028FF" w:rsidRDefault="003763EF" w:rsidP="00F535CA">
      <w:pPr>
        <w:widowControl w:val="0"/>
        <w:autoSpaceDE w:val="0"/>
        <w:autoSpaceDN w:val="0"/>
        <w:adjustRightInd w:val="0"/>
        <w:spacing w:after="0" w:line="360" w:lineRule="auto"/>
        <w:jc w:val="both"/>
        <w:rPr>
          <w:del w:id="3170" w:author="Pranav Taneja" w:date="2021-05-20T19:39:00Z"/>
          <w:rFonts w:eastAsia="Times New Roman"/>
          <w:b/>
          <w:szCs w:val="26"/>
        </w:rPr>
        <w:pPrChange w:id="3171" w:author="mananarora1571@gmail.com" w:date="2021-05-30T15:12:00Z">
          <w:pPr>
            <w:autoSpaceDE w:val="0"/>
            <w:autoSpaceDN w:val="0"/>
            <w:adjustRightInd w:val="0"/>
            <w:spacing w:after="0" w:line="360" w:lineRule="auto"/>
            <w:jc w:val="both"/>
          </w:pPr>
        </w:pPrChange>
      </w:pPr>
    </w:p>
    <w:p w14:paraId="00CACEB3" w14:textId="1E9AD050" w:rsidR="00BD3E0B" w:rsidDel="00A028FF" w:rsidRDefault="00BD3E0B" w:rsidP="00F535CA">
      <w:pPr>
        <w:widowControl w:val="0"/>
        <w:autoSpaceDE w:val="0"/>
        <w:autoSpaceDN w:val="0"/>
        <w:adjustRightInd w:val="0"/>
        <w:spacing w:after="0" w:line="360" w:lineRule="auto"/>
        <w:jc w:val="both"/>
        <w:rPr>
          <w:del w:id="3172" w:author="Pranav Taneja" w:date="2021-05-20T19:39:00Z"/>
          <w:rFonts w:eastAsia="Times New Roman"/>
          <w:b/>
          <w:szCs w:val="26"/>
        </w:rPr>
        <w:pPrChange w:id="3173" w:author="mananarora1571@gmail.com" w:date="2021-05-30T15:12:00Z">
          <w:pPr>
            <w:autoSpaceDE w:val="0"/>
            <w:autoSpaceDN w:val="0"/>
            <w:adjustRightInd w:val="0"/>
            <w:spacing w:after="0" w:line="360" w:lineRule="auto"/>
            <w:jc w:val="both"/>
          </w:pPr>
        </w:pPrChange>
      </w:pPr>
    </w:p>
    <w:p w14:paraId="24713C47" w14:textId="34365BD0" w:rsidR="00BD3E0B" w:rsidRPr="00DE39BA" w:rsidDel="00A028FF" w:rsidRDefault="00BD3E0B" w:rsidP="00F535CA">
      <w:pPr>
        <w:widowControl w:val="0"/>
        <w:autoSpaceDE w:val="0"/>
        <w:autoSpaceDN w:val="0"/>
        <w:adjustRightInd w:val="0"/>
        <w:spacing w:after="0" w:line="360" w:lineRule="auto"/>
        <w:jc w:val="both"/>
        <w:rPr>
          <w:del w:id="3174" w:author="Pranav Taneja" w:date="2021-05-20T19:39:00Z"/>
          <w:rFonts w:eastAsia="Times New Roman"/>
          <w:b/>
          <w:szCs w:val="26"/>
        </w:rPr>
        <w:pPrChange w:id="3175" w:author="mananarora1571@gmail.com" w:date="2021-05-30T15:12:00Z">
          <w:pPr>
            <w:autoSpaceDE w:val="0"/>
            <w:autoSpaceDN w:val="0"/>
            <w:adjustRightInd w:val="0"/>
            <w:spacing w:after="0" w:line="360" w:lineRule="auto"/>
            <w:jc w:val="both"/>
          </w:pPr>
        </w:pPrChange>
      </w:pPr>
    </w:p>
    <w:p w14:paraId="27213073" w14:textId="246D10BB" w:rsidR="003763EF" w:rsidRPr="00DE39BA" w:rsidDel="00A028FF" w:rsidRDefault="003763EF" w:rsidP="00F535CA">
      <w:pPr>
        <w:widowControl w:val="0"/>
        <w:autoSpaceDE w:val="0"/>
        <w:autoSpaceDN w:val="0"/>
        <w:adjustRightInd w:val="0"/>
        <w:spacing w:after="0" w:line="360" w:lineRule="auto"/>
        <w:jc w:val="both"/>
        <w:rPr>
          <w:del w:id="3176" w:author="Pranav Taneja" w:date="2021-05-20T19:39:00Z"/>
          <w:rFonts w:eastAsia="Times New Roman"/>
          <w:b/>
          <w:szCs w:val="26"/>
        </w:rPr>
        <w:pPrChange w:id="3177" w:author="mananarora1571@gmail.com" w:date="2021-05-30T15:12:00Z">
          <w:pPr>
            <w:autoSpaceDE w:val="0"/>
            <w:autoSpaceDN w:val="0"/>
            <w:adjustRightInd w:val="0"/>
            <w:spacing w:after="0" w:line="360" w:lineRule="auto"/>
            <w:jc w:val="both"/>
          </w:pPr>
        </w:pPrChange>
      </w:pPr>
    </w:p>
    <w:p w14:paraId="76AD7B88" w14:textId="0727AB6E" w:rsidR="004E0CEA" w:rsidRPr="00DE39BA" w:rsidDel="00A028FF" w:rsidRDefault="004E0CEA" w:rsidP="00F535CA">
      <w:pPr>
        <w:widowControl w:val="0"/>
        <w:autoSpaceDE w:val="0"/>
        <w:autoSpaceDN w:val="0"/>
        <w:adjustRightInd w:val="0"/>
        <w:spacing w:after="0" w:line="360" w:lineRule="auto"/>
        <w:jc w:val="both"/>
        <w:rPr>
          <w:del w:id="3178" w:author="Pranav Taneja" w:date="2021-05-20T19:39:00Z"/>
          <w:rFonts w:eastAsia="Times New Roman"/>
          <w:b/>
          <w:szCs w:val="26"/>
        </w:rPr>
        <w:pPrChange w:id="3179" w:author="mananarora1571@gmail.com" w:date="2021-05-30T15:12:00Z">
          <w:pPr>
            <w:autoSpaceDE w:val="0"/>
            <w:autoSpaceDN w:val="0"/>
            <w:adjustRightInd w:val="0"/>
            <w:spacing w:after="0" w:line="360" w:lineRule="auto"/>
            <w:jc w:val="both"/>
          </w:pPr>
        </w:pPrChange>
      </w:pPr>
    </w:p>
    <w:p w14:paraId="6DBB2FF0" w14:textId="17E8581B" w:rsidR="004E0CEA" w:rsidRPr="00DE39BA" w:rsidDel="00A028FF" w:rsidRDefault="004E0CEA" w:rsidP="00F535CA">
      <w:pPr>
        <w:widowControl w:val="0"/>
        <w:autoSpaceDE w:val="0"/>
        <w:autoSpaceDN w:val="0"/>
        <w:adjustRightInd w:val="0"/>
        <w:spacing w:after="0" w:line="360" w:lineRule="auto"/>
        <w:jc w:val="both"/>
        <w:rPr>
          <w:del w:id="3180" w:author="Pranav Taneja" w:date="2021-05-20T19:39:00Z"/>
          <w:rFonts w:eastAsia="Times New Roman"/>
          <w:b/>
          <w:szCs w:val="26"/>
        </w:rPr>
        <w:pPrChange w:id="3181" w:author="mananarora1571@gmail.com" w:date="2021-05-30T15:12:00Z">
          <w:pPr>
            <w:autoSpaceDE w:val="0"/>
            <w:autoSpaceDN w:val="0"/>
            <w:adjustRightInd w:val="0"/>
            <w:spacing w:after="0" w:line="360" w:lineRule="auto"/>
            <w:jc w:val="both"/>
          </w:pPr>
        </w:pPrChange>
      </w:pPr>
    </w:p>
    <w:p w14:paraId="5995E7F4" w14:textId="3061BFBC" w:rsidR="004A70F7" w:rsidRDefault="004A70F7" w:rsidP="00F535CA">
      <w:pPr>
        <w:widowControl w:val="0"/>
        <w:autoSpaceDE w:val="0"/>
        <w:autoSpaceDN w:val="0"/>
        <w:adjustRightInd w:val="0"/>
        <w:spacing w:after="0" w:line="360" w:lineRule="auto"/>
        <w:jc w:val="both"/>
        <w:rPr>
          <w:ins w:id="3182" w:author="mananarora1571@gmail.com" w:date="2021-05-30T14:23:00Z"/>
          <w:rFonts w:eastAsia="Times New Roman"/>
          <w:b/>
          <w:szCs w:val="26"/>
        </w:rPr>
        <w:pPrChange w:id="3183" w:author="mananarora1571@gmail.com" w:date="2021-05-30T15:12:00Z">
          <w:pPr>
            <w:autoSpaceDE w:val="0"/>
            <w:autoSpaceDN w:val="0"/>
            <w:adjustRightInd w:val="0"/>
            <w:spacing w:after="0" w:line="360" w:lineRule="auto"/>
            <w:jc w:val="both"/>
          </w:pPr>
        </w:pPrChange>
      </w:pPr>
      <w:r w:rsidRPr="00DE39BA">
        <w:rPr>
          <w:rFonts w:eastAsia="Times New Roman"/>
          <w:b/>
          <w:szCs w:val="26"/>
        </w:rPr>
        <w:t>8.3.1</w:t>
      </w:r>
      <w:r w:rsidRPr="00DE39BA">
        <w:rPr>
          <w:rFonts w:eastAsia="Times New Roman"/>
          <w:b/>
          <w:szCs w:val="26"/>
        </w:rPr>
        <w:tab/>
        <w:t>Type of Testing</w:t>
      </w:r>
    </w:p>
    <w:tbl>
      <w:tblPr>
        <w:tblStyle w:val="TableGrid"/>
        <w:tblW w:w="0" w:type="auto"/>
        <w:tblLook w:val="04A0" w:firstRow="1" w:lastRow="0" w:firstColumn="1" w:lastColumn="0" w:noHBand="0" w:noVBand="1"/>
        <w:tblPrChange w:id="3184" w:author="mananarora1571@gmail.com" w:date="2021-05-30T14:23:00Z">
          <w:tblPr>
            <w:tblStyle w:val="TableGrid"/>
            <w:tblW w:w="0" w:type="auto"/>
            <w:tblLook w:val="04A0" w:firstRow="1" w:lastRow="0" w:firstColumn="1" w:lastColumn="0" w:noHBand="0" w:noVBand="1"/>
          </w:tblPr>
        </w:tblPrChange>
      </w:tblPr>
      <w:tblGrid>
        <w:gridCol w:w="9300"/>
        <w:tblGridChange w:id="3185">
          <w:tblGrid>
            <w:gridCol w:w="9300"/>
          </w:tblGrid>
        </w:tblGridChange>
      </w:tblGrid>
      <w:tr w:rsidR="001C3C5A" w:rsidRPr="00DE39BA" w14:paraId="654CD2A0" w14:textId="77777777" w:rsidTr="001C3C5A">
        <w:trPr>
          <w:ins w:id="3186" w:author="mananarora1571@gmail.com" w:date="2021-05-30T14:23:00Z"/>
        </w:trPr>
        <w:tc>
          <w:tcPr>
            <w:tcW w:w="9350" w:type="dxa"/>
            <w:tcBorders>
              <w:top w:val="single" w:sz="24" w:space="0" w:color="auto"/>
              <w:left w:val="single" w:sz="24" w:space="0" w:color="auto"/>
              <w:bottom w:val="single" w:sz="24" w:space="0" w:color="auto"/>
              <w:right w:val="single" w:sz="24" w:space="0" w:color="auto"/>
            </w:tcBorders>
            <w:shd w:val="clear" w:color="auto" w:fill="FFFFFF" w:themeFill="background1"/>
            <w:tcPrChange w:id="3187" w:author="mananarora1571@gmail.com" w:date="2021-05-30T14:23:00Z">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tcPrChange>
          </w:tcPr>
          <w:p w14:paraId="6DEAD727" w14:textId="5FA33B2D" w:rsidR="001C3C5A" w:rsidRPr="00DE39BA" w:rsidRDefault="001C3C5A" w:rsidP="00F535CA">
            <w:pPr>
              <w:jc w:val="center"/>
              <w:rPr>
                <w:ins w:id="3188" w:author="mananarora1571@gmail.com" w:date="2021-05-30T14:23:00Z"/>
                <w:rFonts w:eastAsia="Calibri"/>
                <w:bCs/>
                <w:szCs w:val="24"/>
                <w:lang w:val="en-IN"/>
              </w:rPr>
              <w:pPrChange w:id="3189" w:author="mananarora1571@gmail.com" w:date="2021-05-30T15:12:00Z">
                <w:pPr>
                  <w:jc w:val="center"/>
                </w:pPr>
              </w:pPrChange>
            </w:pPr>
            <w:ins w:id="3190" w:author="mananarora1571@gmail.com" w:date="2021-05-30T14:23:00Z">
              <w:r w:rsidRPr="00DE39BA">
                <w:rPr>
                  <w:rFonts w:eastAsia="Times New Roman"/>
                  <w:noProof/>
                  <w:lang w:val="en-IN" w:eastAsia="en-IN"/>
                </w:rPr>
                <w:drawing>
                  <wp:inline distT="0" distB="0" distL="0" distR="0" wp14:anchorId="14221354" wp14:editId="31AB21D3">
                    <wp:extent cx="5244353" cy="3325857"/>
                    <wp:effectExtent l="38100" t="57150" r="0" b="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ins>
          </w:p>
        </w:tc>
      </w:tr>
      <w:tr w:rsidR="001C3C5A" w:rsidRPr="00DE39BA" w14:paraId="5FA0C2FC" w14:textId="77777777" w:rsidTr="00511E35">
        <w:trPr>
          <w:ins w:id="3191" w:author="mananarora1571@gmail.com" w:date="2021-05-30T14:23:00Z"/>
        </w:trPr>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F392DD9" w14:textId="6825C039" w:rsidR="001C3C5A" w:rsidRPr="00DE39BA" w:rsidRDefault="001C3C5A" w:rsidP="00F535CA">
            <w:pPr>
              <w:jc w:val="center"/>
              <w:rPr>
                <w:ins w:id="3192" w:author="mananarora1571@gmail.com" w:date="2021-05-30T14:23:00Z"/>
                <w:rFonts w:eastAsia="Calibri"/>
                <w:bCs/>
                <w:szCs w:val="24"/>
                <w:lang w:val="en-IN"/>
              </w:rPr>
              <w:pPrChange w:id="3193" w:author="mananarora1571@gmail.com" w:date="2021-05-30T15:12:00Z">
                <w:pPr>
                  <w:jc w:val="center"/>
                </w:pPr>
              </w:pPrChange>
            </w:pPr>
            <w:moveToRangeStart w:id="3194" w:author="mananarora1571@gmail.com" w:date="2021-05-30T14:23:00Z" w:name="move73277040"/>
            <w:moveTo w:id="3195" w:author="mananarora1571@gmail.com" w:date="2021-05-30T14:23:00Z">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moveTo>
            <w:moveToRangeEnd w:id="3194"/>
          </w:p>
        </w:tc>
      </w:tr>
    </w:tbl>
    <w:p w14:paraId="502E7C24" w14:textId="4468D442" w:rsidR="000A1EDB" w:rsidRPr="00DE39BA" w:rsidDel="000A1EDB" w:rsidRDefault="000A1EDB" w:rsidP="00F535CA">
      <w:pPr>
        <w:widowControl w:val="0"/>
        <w:autoSpaceDE w:val="0"/>
        <w:autoSpaceDN w:val="0"/>
        <w:adjustRightInd w:val="0"/>
        <w:spacing w:after="0" w:line="360" w:lineRule="auto"/>
        <w:jc w:val="both"/>
        <w:rPr>
          <w:del w:id="3196" w:author="mananarora1571@gmail.com" w:date="2021-05-30T14:18:00Z"/>
          <w:rFonts w:eastAsia="Times New Roman"/>
          <w:b/>
          <w:szCs w:val="26"/>
        </w:rPr>
        <w:pPrChange w:id="3197" w:author="mananarora1571@gmail.com" w:date="2021-05-30T15:12:00Z">
          <w:pPr>
            <w:autoSpaceDE w:val="0"/>
            <w:autoSpaceDN w:val="0"/>
            <w:adjustRightInd w:val="0"/>
            <w:spacing w:after="0" w:line="360" w:lineRule="auto"/>
            <w:jc w:val="both"/>
          </w:pPr>
        </w:pPrChange>
      </w:pPr>
    </w:p>
    <w:p w14:paraId="27FB466A" w14:textId="63B0868B" w:rsidR="004A70F7" w:rsidDel="001C3C5A" w:rsidRDefault="004A70F7" w:rsidP="00F535CA">
      <w:pPr>
        <w:widowControl w:val="0"/>
        <w:spacing w:line="256" w:lineRule="auto"/>
        <w:rPr>
          <w:del w:id="3198" w:author="mananarora1571@gmail.com" w:date="2021-05-30T14:24:00Z"/>
          <w:rFonts w:eastAsia="Times New Roman"/>
        </w:rPr>
        <w:pPrChange w:id="3199" w:author="mananarora1571@gmail.com" w:date="2021-05-30T15:12:00Z">
          <w:pPr>
            <w:keepNext/>
            <w:spacing w:line="256" w:lineRule="auto"/>
          </w:pPr>
        </w:pPrChange>
      </w:pPr>
      <w:moveFromRangeStart w:id="3200" w:author="mananarora1571@gmail.com" w:date="2021-05-30T14:21:00Z" w:name="move73276918"/>
      <w:moveFrom w:id="3201" w:author="mananarora1571@gmail.com" w:date="2021-05-30T14:21:00Z">
        <w:del w:id="3202" w:author="mananarora1571@gmail.com" w:date="2021-05-30T14:24:00Z">
          <w:r w:rsidRPr="00DE39BA" w:rsidDel="001C3C5A">
            <w:rPr>
              <w:rFonts w:eastAsia="Times New Roman"/>
              <w:noProof/>
              <w:lang w:val="en-IN" w:eastAsia="en-IN"/>
            </w:rPr>
            <w:drawing>
              <wp:inline distT="0" distB="0" distL="0" distR="0" wp14:anchorId="404A982E" wp14:editId="464E94FE">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del>
      </w:moveFrom>
      <w:moveFromRangeEnd w:id="3200"/>
      <w:moveToRangeStart w:id="3203" w:author="mananarora1571@gmail.com" w:date="2021-05-30T14:21:00Z" w:name="move73276918"/>
      <w:moveTo w:id="3204" w:author="mananarora1571@gmail.com" w:date="2021-05-30T14:21:00Z">
        <w:del w:id="3205" w:author="mananarora1571@gmail.com" w:date="2021-05-30T14:22:00Z">
          <w:r w:rsidR="001C3C5A" w:rsidRPr="00DE39BA" w:rsidDel="001C3C5A">
            <w:rPr>
              <w:rFonts w:eastAsia="Times New Roman"/>
              <w:noProof/>
              <w:lang w:val="en-IN" w:eastAsia="en-IN"/>
            </w:rPr>
            <w:drawing>
              <wp:inline distT="0" distB="0" distL="0" distR="0" wp14:anchorId="435ACE04" wp14:editId="531E551B">
                <wp:extent cx="5412105" cy="3543300"/>
                <wp:effectExtent l="57150" t="19050" r="0" b="0"/>
                <wp:docPr id="7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del>
      </w:moveTo>
      <w:moveToRangeEnd w:id="3203"/>
    </w:p>
    <w:p w14:paraId="5748CF73" w14:textId="1AC5B012" w:rsidR="00A028FF" w:rsidRDefault="00706C01" w:rsidP="00F535CA">
      <w:pPr>
        <w:widowControl w:val="0"/>
        <w:spacing w:line="256" w:lineRule="auto"/>
        <w:rPr>
          <w:ins w:id="3206" w:author="Pranav Taneja" w:date="2021-05-20T19:41:00Z"/>
          <w:rFonts w:eastAsia="Calibri"/>
          <w:b/>
          <w:szCs w:val="24"/>
          <w:lang w:val="en-IN"/>
        </w:rPr>
        <w:pPrChange w:id="3207" w:author="mananarora1571@gmail.com" w:date="2021-05-30T15:12:00Z">
          <w:pPr>
            <w:keepNext/>
            <w:spacing w:line="256" w:lineRule="auto"/>
            <w:jc w:val="center"/>
          </w:pPr>
        </w:pPrChange>
      </w:pPr>
      <w:moveFromRangeStart w:id="3208" w:author="mananarora1571@gmail.com" w:date="2021-05-30T14:23:00Z" w:name="move73277040"/>
      <w:moveFrom w:id="3209" w:author="mananarora1571@gmail.com" w:date="2021-05-30T14:23:00Z">
        <w:del w:id="3210" w:author="mananarora1571@gmail.com" w:date="2021-05-30T14:24:00Z">
          <w:r w:rsidRPr="0056445B" w:rsidDel="001C3C5A">
            <w:rPr>
              <w:b/>
              <w:szCs w:val="24"/>
            </w:rPr>
            <w:delText>Fig</w:delText>
          </w:r>
          <w:r w:rsidDel="001C3C5A">
            <w:rPr>
              <w:b/>
              <w:szCs w:val="24"/>
            </w:rPr>
            <w:delText xml:space="preserve"> 8.1</w:delText>
          </w:r>
          <w:r w:rsidRPr="0056445B" w:rsidDel="001C3C5A">
            <w:rPr>
              <w:b/>
              <w:szCs w:val="24"/>
            </w:rPr>
            <w:delText>:</w:delText>
          </w:r>
          <w:r w:rsidRPr="00DE39BA" w:rsidDel="001C3C5A">
            <w:rPr>
              <w:rFonts w:eastAsia="Calibri"/>
              <w:b/>
              <w:szCs w:val="24"/>
              <w:lang w:val="en-IN"/>
            </w:rPr>
            <w:delText xml:space="preserve"> </w:delText>
          </w:r>
          <w:r w:rsidDel="001C3C5A">
            <w:rPr>
              <w:rFonts w:eastAsia="Calibri"/>
              <w:b/>
              <w:szCs w:val="24"/>
              <w:lang w:val="en-IN"/>
            </w:rPr>
            <w:delText>Types of Testing</w:delText>
          </w:r>
        </w:del>
      </w:moveFrom>
      <w:moveFromRangeEnd w:id="3208"/>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513"/>
        <w:gridCol w:w="4779"/>
        <w:tblGridChange w:id="3211">
          <w:tblGrid>
            <w:gridCol w:w="4513"/>
            <w:gridCol w:w="4779"/>
          </w:tblGrid>
        </w:tblGridChange>
      </w:tblGrid>
      <w:tr w:rsidR="00617B01" w14:paraId="2C44C750" w14:textId="77777777" w:rsidTr="00511E35">
        <w:trPr>
          <w:cnfStyle w:val="100000000000" w:firstRow="1" w:lastRow="0" w:firstColumn="0" w:lastColumn="0" w:oddVBand="0" w:evenVBand="0" w:oddHBand="0" w:evenHBand="0" w:firstRowFirstColumn="0" w:firstRowLastColumn="0" w:lastRowFirstColumn="0" w:lastRowLastColumn="0"/>
          <w:trHeight w:val="459"/>
          <w:ins w:id="3212" w:author="mananarora1571@gmail.com" w:date="2021-05-30T14:09:00Z"/>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
          <w:p w14:paraId="4E2103D9" w14:textId="662F3776" w:rsidR="00617B01" w:rsidRDefault="00617B01" w:rsidP="00F535CA">
            <w:pPr>
              <w:widowControl w:val="0"/>
              <w:tabs>
                <w:tab w:val="left" w:pos="5531"/>
              </w:tabs>
              <w:jc w:val="center"/>
              <w:rPr>
                <w:ins w:id="3213" w:author="mananarora1571@gmail.com" w:date="2021-05-30T14:09:00Z"/>
                <w:rFonts w:eastAsia="Calibri"/>
                <w:b/>
                <w:szCs w:val="24"/>
                <w:lang w:val="en-IN"/>
              </w:rPr>
              <w:pPrChange w:id="3214" w:author="mananarora1571@gmail.com" w:date="2021-05-30T15:12:00Z">
                <w:pPr>
                  <w:tabs>
                    <w:tab w:val="left" w:pos="5531"/>
                  </w:tabs>
                  <w:jc w:val="center"/>
                </w:pPr>
              </w:pPrChange>
            </w:pPr>
            <w:ins w:id="3215" w:author="mananarora1571@gmail.com" w:date="2021-05-30T14:09:00Z">
              <w:r>
                <w:rPr>
                  <w:noProof/>
                  <w:lang w:val="en-IN" w:eastAsia="en-IN"/>
                </w:rPr>
                <w:drawing>
                  <wp:inline distT="0" distB="0" distL="0" distR="0" wp14:anchorId="3C6F8DF9" wp14:editId="273B0F55">
                    <wp:extent cx="1465730" cy="3013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0533" cy="3085340"/>
                            </a:xfrm>
                            <a:prstGeom prst="rect">
                              <a:avLst/>
                            </a:prstGeom>
                            <a:noFill/>
                            <a:ln>
                              <a:noFill/>
                            </a:ln>
                          </pic:spPr>
                        </pic:pic>
                      </a:graphicData>
                    </a:graphic>
                  </wp:inline>
                </w:drawing>
              </w:r>
            </w:ins>
          </w:p>
        </w:tc>
        <w:tc>
          <w:tcPr>
            <w:tcW w:w="4779" w:type="dxa"/>
            <w:shd w:val="clear" w:color="auto" w:fill="auto"/>
          </w:tcPr>
          <w:p w14:paraId="639D8002" w14:textId="3185A097" w:rsidR="00617B01" w:rsidRDefault="00617B01"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ins w:id="3216" w:author="mananarora1571@gmail.com" w:date="2021-05-30T14:09:00Z"/>
                <w:b/>
                <w:szCs w:val="24"/>
              </w:rPr>
              <w:pPrChange w:id="3217"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ins w:id="3218" w:author="mananarora1571@gmail.com" w:date="2021-05-30T14:09:00Z">
              <w:r w:rsidRPr="00DE39BA">
                <w:rPr>
                  <w:rFonts w:eastAsia="Calibri"/>
                  <w:b/>
                  <w:noProof/>
                  <w:szCs w:val="24"/>
                  <w:lang w:val="en-IN" w:eastAsia="en-IN"/>
                </w:rPr>
                <w:drawing>
                  <wp:inline distT="0" distB="0" distL="0" distR="0" wp14:anchorId="305F7246" wp14:editId="30933B52">
                    <wp:extent cx="1700530" cy="2991971"/>
                    <wp:effectExtent l="0" t="0" r="0" b="0"/>
                    <wp:docPr id="69"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799533" cy="3166160"/>
                            </a:xfrm>
                            <a:prstGeom prst="rect">
                              <a:avLst/>
                            </a:prstGeom>
                          </pic:spPr>
                        </pic:pic>
                      </a:graphicData>
                    </a:graphic>
                  </wp:inline>
                </w:drawing>
              </w:r>
            </w:ins>
          </w:p>
        </w:tc>
      </w:tr>
      <w:tr w:rsidR="00617B01" w14:paraId="0C6DAD0B" w14:textId="77777777" w:rsidTr="00511E35">
        <w:trPr>
          <w:cnfStyle w:val="000000100000" w:firstRow="0" w:lastRow="0" w:firstColumn="0" w:lastColumn="0" w:oddVBand="0" w:evenVBand="0" w:oddHBand="1" w:evenHBand="0" w:firstRowFirstColumn="0" w:firstRowLastColumn="0" w:lastRowFirstColumn="0" w:lastRowLastColumn="0"/>
          <w:trHeight w:val="459"/>
          <w:ins w:id="3219" w:author="mananarora1571@gmail.com" w:date="2021-05-30T14:09: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659F01D5" w14:textId="752E3A81" w:rsidR="00617B01" w:rsidRDefault="00617B01" w:rsidP="00F535CA">
            <w:pPr>
              <w:widowControl w:val="0"/>
              <w:tabs>
                <w:tab w:val="left" w:pos="5531"/>
              </w:tabs>
              <w:jc w:val="center"/>
              <w:rPr>
                <w:ins w:id="3220" w:author="mananarora1571@gmail.com" w:date="2021-05-30T14:09:00Z"/>
                <w:rFonts w:eastAsia="Calibri"/>
                <w:b/>
                <w:szCs w:val="24"/>
                <w:lang w:val="en-IN"/>
              </w:rPr>
              <w:pPrChange w:id="3221" w:author="mananarora1571@gmail.com" w:date="2021-05-30T15:12:00Z">
                <w:pPr>
                  <w:tabs>
                    <w:tab w:val="left" w:pos="5531"/>
                  </w:tabs>
                  <w:jc w:val="center"/>
                </w:pPr>
              </w:pPrChange>
            </w:pPr>
            <w:ins w:id="3222" w:author="mananarora1571@gmail.com" w:date="2021-05-30T14:09:00Z">
              <w:r>
                <w:rPr>
                  <w:rFonts w:eastAsia="Calibri"/>
                  <w:b/>
                  <w:szCs w:val="24"/>
                  <w:lang w:val="en-IN"/>
                </w:rPr>
                <w:t xml:space="preserve">Fig </w:t>
              </w:r>
            </w:ins>
            <w:ins w:id="3223" w:author="mananarora1571@gmail.com" w:date="2021-05-30T14:10:00Z">
              <w:r w:rsidR="000A1EDB">
                <w:rPr>
                  <w:rFonts w:eastAsia="Calibri"/>
                  <w:b/>
                  <w:szCs w:val="24"/>
                  <w:lang w:val="en-IN"/>
                </w:rPr>
                <w:t>8.2</w:t>
              </w:r>
            </w:ins>
            <w:ins w:id="3224" w:author="mananarora1571@gmail.com" w:date="2021-05-30T14:09:00Z">
              <w:r>
                <w:rPr>
                  <w:rFonts w:eastAsia="Calibri"/>
                  <w:b/>
                  <w:szCs w:val="24"/>
                  <w:lang w:val="en-IN"/>
                </w:rPr>
                <w:t xml:space="preserve">: </w:t>
              </w:r>
            </w:ins>
            <w:ins w:id="3225" w:author="mananarora1571@gmail.com" w:date="2021-05-30T14:10:00Z">
              <w:r w:rsidR="000A1EDB">
                <w:rPr>
                  <w:rFonts w:eastAsia="Calibri"/>
                  <w:b/>
                  <w:szCs w:val="24"/>
                  <w:lang w:val="en-IN"/>
                </w:rPr>
                <w:t>Authorization</w:t>
              </w:r>
            </w:ins>
          </w:p>
        </w:tc>
        <w:tc>
          <w:tcPr>
            <w:tcW w:w="4779" w:type="dxa"/>
            <w:shd w:val="clear" w:color="auto" w:fill="D6E3BC" w:themeFill="accent3" w:themeFillTint="66"/>
          </w:tcPr>
          <w:p w14:paraId="201623F2" w14:textId="1BA486ED" w:rsidR="00617B01" w:rsidRDefault="000A1EDB"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3226" w:author="mananarora1571@gmail.com" w:date="2021-05-30T14:09:00Z"/>
                <w:b/>
                <w:szCs w:val="24"/>
              </w:rPr>
              <w:pPrChange w:id="3227"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3228" w:author="mananarora1571@gmail.com" w:date="2021-05-30T14:09:00Z">
              <w:r>
                <w:rPr>
                  <w:b/>
                  <w:szCs w:val="24"/>
                </w:rPr>
                <w:t>Fig 8.3</w:t>
              </w:r>
              <w:r w:rsidR="00617B01">
                <w:rPr>
                  <w:b/>
                  <w:szCs w:val="24"/>
                </w:rPr>
                <w:t xml:space="preserve">: </w:t>
              </w:r>
            </w:ins>
            <w:ins w:id="3229" w:author="mananarora1571@gmail.com" w:date="2021-05-30T14:10:00Z">
              <w:r>
                <w:rPr>
                  <w:b/>
                  <w:szCs w:val="24"/>
                </w:rPr>
                <w:t>Field Validation</w:t>
              </w:r>
            </w:ins>
          </w:p>
        </w:tc>
      </w:tr>
    </w:tbl>
    <w:p w14:paraId="3D3D2565" w14:textId="18C637BF" w:rsidR="00A028FF" w:rsidRPr="00A028FF" w:rsidDel="00C571A0" w:rsidRDefault="00A028FF" w:rsidP="00F535CA">
      <w:pPr>
        <w:widowControl w:val="0"/>
        <w:spacing w:line="256" w:lineRule="auto"/>
        <w:jc w:val="center"/>
        <w:rPr>
          <w:del w:id="3230" w:author="mananarora1571@gmail.com" w:date="2021-05-30T14:33:00Z"/>
          <w:rFonts w:eastAsia="Calibri"/>
          <w:b/>
          <w:szCs w:val="24"/>
          <w:lang w:val="en-IN"/>
          <w:rPrChange w:id="3231" w:author="Pranav Taneja" w:date="2021-05-20T19:41:00Z">
            <w:rPr>
              <w:del w:id="3232" w:author="mananarora1571@gmail.com" w:date="2021-05-30T14:33:00Z"/>
              <w:rFonts w:eastAsia="Times New Roman"/>
            </w:rPr>
          </w:rPrChange>
        </w:rPr>
        <w:pPrChange w:id="3233" w:author="mananarora1571@gmail.com" w:date="2021-05-30T15:12:00Z">
          <w:pPr>
            <w:keepNext/>
            <w:spacing w:line="256" w:lineRule="auto"/>
            <w:jc w:val="center"/>
          </w:pPr>
        </w:pPrChange>
      </w:pPr>
    </w:p>
    <w:p w14:paraId="6DC91823" w14:textId="0755506A" w:rsidR="004A70F7" w:rsidDel="00C571A0" w:rsidRDefault="00A028FF" w:rsidP="00F535CA">
      <w:pPr>
        <w:widowControl w:val="0"/>
        <w:spacing w:line="240" w:lineRule="auto"/>
        <w:jc w:val="center"/>
        <w:rPr>
          <w:ins w:id="3234" w:author="Pranav Taneja" w:date="2021-05-20T19:40:00Z"/>
          <w:del w:id="3235" w:author="mananarora1571@gmail.com" w:date="2021-05-30T14:33:00Z"/>
          <w:rFonts w:eastAsia="Times New Roman"/>
          <w:b/>
          <w:iCs/>
          <w:szCs w:val="18"/>
        </w:rPr>
        <w:pPrChange w:id="3236" w:author="mananarora1571@gmail.com" w:date="2021-05-30T15:12:00Z">
          <w:pPr>
            <w:spacing w:line="240" w:lineRule="auto"/>
            <w:jc w:val="center"/>
          </w:pPr>
        </w:pPrChange>
      </w:pPr>
      <w:ins w:id="3237" w:author="Pranav Taneja" w:date="2021-05-20T19:40:00Z">
        <w:del w:id="3238" w:author="mananarora1571@gmail.com" w:date="2021-05-30T14:09:00Z">
          <w:r w:rsidDel="00617B01">
            <w:rPr>
              <w:noProof/>
              <w:lang w:val="en-IN" w:eastAsia="en-IN"/>
            </w:rPr>
            <w:drawing>
              <wp:inline distT="0" distB="0" distL="0" distR="0" wp14:anchorId="02EF639E" wp14:editId="59502BE4">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del>
      </w:ins>
      <w:ins w:id="3239" w:author="abhay mendiratta" w:date="2021-05-21T22:15:00Z">
        <w:del w:id="3240" w:author="mananarora1571@gmail.com" w:date="2021-05-30T14:09:00Z">
          <w:r w:rsidR="006C4C02" w:rsidRPr="00DE39BA" w:rsidDel="00617B01">
            <w:rPr>
              <w:rFonts w:eastAsia="Calibri"/>
              <w:b/>
              <w:noProof/>
              <w:szCs w:val="24"/>
              <w:lang w:val="en-IN" w:eastAsia="en-IN"/>
            </w:rPr>
            <w:drawing>
              <wp:inline distT="0" distB="0" distL="0" distR="0" wp14:anchorId="67BDF0DD" wp14:editId="1313AE0C">
                <wp:extent cx="1925320" cy="3664467"/>
                <wp:effectExtent l="0" t="0" r="0" b="0"/>
                <wp:docPr id="6"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35575" cy="3683985"/>
                        </a:xfrm>
                        <a:prstGeom prst="rect">
                          <a:avLst/>
                        </a:prstGeom>
                      </pic:spPr>
                    </pic:pic>
                  </a:graphicData>
                </a:graphic>
              </wp:inline>
            </w:drawing>
          </w:r>
        </w:del>
      </w:ins>
    </w:p>
    <w:p w14:paraId="19B4E039" w14:textId="1AE322FC" w:rsidR="00A028FF" w:rsidRPr="00A028FF" w:rsidDel="000A1EDB" w:rsidRDefault="00A028FF" w:rsidP="00F535CA">
      <w:pPr>
        <w:widowControl w:val="0"/>
        <w:spacing w:line="256" w:lineRule="auto"/>
        <w:jc w:val="center"/>
        <w:rPr>
          <w:del w:id="3241" w:author="mananarora1571@gmail.com" w:date="2021-05-30T14:10:00Z"/>
          <w:rFonts w:eastAsia="Times New Roman"/>
          <w:rPrChange w:id="3242" w:author="Pranav Taneja" w:date="2021-05-20T19:40:00Z">
            <w:rPr>
              <w:del w:id="3243" w:author="mananarora1571@gmail.com" w:date="2021-05-30T14:10:00Z"/>
              <w:rFonts w:eastAsia="Times New Roman"/>
              <w:b/>
              <w:iCs/>
              <w:szCs w:val="18"/>
            </w:rPr>
          </w:rPrChange>
        </w:rPr>
        <w:pPrChange w:id="3244" w:author="mananarora1571@gmail.com" w:date="2021-05-30T15:12:00Z">
          <w:pPr>
            <w:spacing w:line="240" w:lineRule="auto"/>
            <w:jc w:val="center"/>
          </w:pPr>
        </w:pPrChange>
      </w:pPr>
      <w:ins w:id="3245" w:author="Pranav Taneja" w:date="2021-05-20T19:40:00Z">
        <w:del w:id="3246" w:author="mananarora1571@gmail.com" w:date="2021-05-30T14:10:00Z">
          <w:r w:rsidRPr="0056445B" w:rsidDel="000A1EDB">
            <w:rPr>
              <w:b/>
              <w:szCs w:val="24"/>
            </w:rPr>
            <w:delText>Fig</w:delText>
          </w:r>
          <w:r w:rsidDel="000A1EDB">
            <w:rPr>
              <w:b/>
              <w:szCs w:val="24"/>
            </w:rPr>
            <w:delText xml:space="preserve"> 8.2</w:delText>
          </w:r>
          <w:r w:rsidRPr="0056445B" w:rsidDel="000A1EDB">
            <w:rPr>
              <w:b/>
              <w:szCs w:val="24"/>
            </w:rPr>
            <w:delText>:</w:delText>
          </w:r>
          <w:r w:rsidDel="000A1EDB">
            <w:rPr>
              <w:rFonts w:eastAsia="Calibri"/>
              <w:b/>
              <w:szCs w:val="24"/>
              <w:lang w:val="en-IN"/>
            </w:rPr>
            <w:delText xml:space="preserve"> Testing App (System Testing)</w:delText>
          </w:r>
        </w:del>
      </w:ins>
    </w:p>
    <w:p w14:paraId="56AFE96E" w14:textId="6EFAA48F" w:rsidR="004A70F7" w:rsidDel="00C571A0" w:rsidRDefault="004A70F7" w:rsidP="00F535CA">
      <w:pPr>
        <w:widowControl w:val="0"/>
        <w:spacing w:line="240" w:lineRule="auto"/>
        <w:jc w:val="center"/>
        <w:rPr>
          <w:ins w:id="3247" w:author="Pranav Taneja" w:date="2021-05-20T19:39:00Z"/>
          <w:del w:id="3248" w:author="mananarora1571@gmail.com" w:date="2021-05-30T14:33:00Z"/>
          <w:rFonts w:eastAsia="Times New Roman"/>
          <w:b/>
          <w:iCs/>
          <w:szCs w:val="18"/>
        </w:rPr>
        <w:pPrChange w:id="3249" w:author="mananarora1571@gmail.com" w:date="2021-05-30T15:12:00Z">
          <w:pPr>
            <w:spacing w:line="240" w:lineRule="auto"/>
            <w:jc w:val="center"/>
          </w:pPr>
        </w:pPrChange>
      </w:pPr>
    </w:p>
    <w:p w14:paraId="0358CEAD" w14:textId="74477269" w:rsidR="00A028FF" w:rsidDel="001C3C5A" w:rsidRDefault="00A028FF" w:rsidP="00F535CA">
      <w:pPr>
        <w:widowControl w:val="0"/>
        <w:spacing w:line="240" w:lineRule="auto"/>
        <w:jc w:val="center"/>
        <w:rPr>
          <w:ins w:id="3250" w:author="Pranav Taneja" w:date="2021-05-20T19:39:00Z"/>
          <w:del w:id="3251" w:author="mananarora1571@gmail.com" w:date="2021-05-30T14:25:00Z"/>
          <w:rFonts w:eastAsia="Times New Roman"/>
          <w:b/>
          <w:iCs/>
          <w:szCs w:val="18"/>
        </w:rPr>
        <w:pPrChange w:id="3252" w:author="mananarora1571@gmail.com" w:date="2021-05-30T15:12:00Z">
          <w:pPr>
            <w:spacing w:line="240" w:lineRule="auto"/>
            <w:jc w:val="center"/>
          </w:pPr>
        </w:pPrChange>
      </w:pPr>
    </w:p>
    <w:p w14:paraId="176357CF" w14:textId="592C6043" w:rsidR="00A028FF" w:rsidDel="001C3C5A" w:rsidRDefault="00A028FF" w:rsidP="00F535CA">
      <w:pPr>
        <w:widowControl w:val="0"/>
        <w:spacing w:line="240" w:lineRule="auto"/>
        <w:jc w:val="center"/>
        <w:rPr>
          <w:ins w:id="3253" w:author="Pranav Taneja" w:date="2021-05-20T19:39:00Z"/>
          <w:del w:id="3254" w:author="mananarora1571@gmail.com" w:date="2021-05-30T14:25:00Z"/>
          <w:rFonts w:eastAsia="Times New Roman"/>
          <w:b/>
          <w:iCs/>
          <w:szCs w:val="18"/>
        </w:rPr>
        <w:pPrChange w:id="3255" w:author="mananarora1571@gmail.com" w:date="2021-05-30T15:12:00Z">
          <w:pPr>
            <w:spacing w:line="240" w:lineRule="auto"/>
            <w:jc w:val="center"/>
          </w:pPr>
        </w:pPrChange>
      </w:pPr>
    </w:p>
    <w:p w14:paraId="1675DB4C" w14:textId="426AB273" w:rsidR="00A028FF" w:rsidDel="001C3C5A" w:rsidRDefault="00A028FF" w:rsidP="00F535CA">
      <w:pPr>
        <w:widowControl w:val="0"/>
        <w:spacing w:line="240" w:lineRule="auto"/>
        <w:jc w:val="center"/>
        <w:rPr>
          <w:ins w:id="3256" w:author="Pranav Taneja" w:date="2021-05-20T19:39:00Z"/>
          <w:del w:id="3257" w:author="mananarora1571@gmail.com" w:date="2021-05-30T14:25:00Z"/>
          <w:rFonts w:eastAsia="Times New Roman"/>
          <w:b/>
          <w:iCs/>
          <w:szCs w:val="18"/>
        </w:rPr>
        <w:pPrChange w:id="3258" w:author="mananarora1571@gmail.com" w:date="2021-05-30T15:12:00Z">
          <w:pPr>
            <w:spacing w:line="240" w:lineRule="auto"/>
            <w:jc w:val="center"/>
          </w:pPr>
        </w:pPrChange>
      </w:pPr>
    </w:p>
    <w:p w14:paraId="124CB654" w14:textId="7B58CAE1" w:rsidR="00A028FF" w:rsidDel="00C571A0" w:rsidRDefault="00A028FF" w:rsidP="00F535CA">
      <w:pPr>
        <w:widowControl w:val="0"/>
        <w:spacing w:line="240" w:lineRule="auto"/>
        <w:rPr>
          <w:ins w:id="3259" w:author="Pranav Taneja" w:date="2021-05-20T19:39:00Z"/>
          <w:del w:id="3260" w:author="mananarora1571@gmail.com" w:date="2021-05-30T14:33:00Z"/>
          <w:rFonts w:eastAsia="Times New Roman"/>
          <w:b/>
          <w:iCs/>
          <w:szCs w:val="18"/>
        </w:rPr>
        <w:pPrChange w:id="3261" w:author="mananarora1571@gmail.com" w:date="2021-05-30T15:12:00Z">
          <w:pPr>
            <w:spacing w:line="240" w:lineRule="auto"/>
            <w:jc w:val="center"/>
          </w:pPr>
        </w:pPrChange>
      </w:pPr>
    </w:p>
    <w:p w14:paraId="00555B7E" w14:textId="46EDCEF9" w:rsidR="00A028FF" w:rsidRPr="00DE39BA" w:rsidDel="00C571A0" w:rsidRDefault="00A028FF" w:rsidP="00F535CA">
      <w:pPr>
        <w:widowControl w:val="0"/>
        <w:spacing w:line="240" w:lineRule="auto"/>
        <w:rPr>
          <w:del w:id="3262" w:author="mananarora1571@gmail.com" w:date="2021-05-30T14:33:00Z"/>
          <w:rFonts w:eastAsia="Times New Roman"/>
          <w:b/>
          <w:iCs/>
          <w:szCs w:val="18"/>
        </w:rPr>
        <w:pPrChange w:id="3263" w:author="mananarora1571@gmail.com" w:date="2021-05-30T15:12:00Z">
          <w:pPr>
            <w:spacing w:line="240" w:lineRule="auto"/>
            <w:jc w:val="center"/>
          </w:pPr>
        </w:pPrChange>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rsidP="00F535CA">
            <w:pPr>
              <w:spacing w:after="0" w:line="240" w:lineRule="auto"/>
              <w:jc w:val="center"/>
              <w:rPr>
                <w:rFonts w:eastAsia="Times New Roman"/>
                <w:b/>
                <w:sz w:val="22"/>
                <w:lang w:val="en-IN"/>
              </w:rPr>
              <w:pPrChange w:id="3264" w:author="mananarora1571@gmail.com" w:date="2021-05-30T15:12:00Z">
                <w:pPr>
                  <w:spacing w:after="0" w:line="240" w:lineRule="auto"/>
                  <w:jc w:val="center"/>
                </w:pPr>
              </w:pPrChange>
            </w:pPr>
            <w:r w:rsidRPr="00DE39BA">
              <w:rPr>
                <w:rFonts w:eastAsia="Times New Roman"/>
                <w:b/>
              </w:rPr>
              <w:lastRenderedPageBreak/>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rsidP="00F535CA">
            <w:pPr>
              <w:spacing w:after="0" w:line="240" w:lineRule="auto"/>
              <w:jc w:val="center"/>
              <w:rPr>
                <w:rFonts w:eastAsia="Times New Roman"/>
                <w:b/>
              </w:rPr>
              <w:pPrChange w:id="3265" w:author="mananarora1571@gmail.com" w:date="2021-05-30T15:12:00Z">
                <w:pPr>
                  <w:spacing w:after="0" w:line="240" w:lineRule="auto"/>
                  <w:jc w:val="center"/>
                </w:pPr>
              </w:pPrChange>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rsidP="00F535CA">
            <w:pPr>
              <w:spacing w:after="0" w:line="240" w:lineRule="auto"/>
              <w:jc w:val="center"/>
              <w:rPr>
                <w:rFonts w:eastAsia="Times New Roman"/>
                <w:b/>
              </w:rPr>
              <w:pPrChange w:id="3266" w:author="mananarora1571@gmail.com" w:date="2021-05-30T15:12:00Z">
                <w:pPr>
                  <w:spacing w:after="0" w:line="240" w:lineRule="auto"/>
                  <w:jc w:val="center"/>
                </w:pPr>
              </w:pPrChange>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F535CA">
            <w:pPr>
              <w:numPr>
                <w:ilvl w:val="0"/>
                <w:numId w:val="28"/>
              </w:numPr>
              <w:spacing w:after="0" w:line="240" w:lineRule="auto"/>
              <w:contextualSpacing/>
              <w:jc w:val="center"/>
              <w:rPr>
                <w:rFonts w:eastAsia="Times New Roman"/>
                <w:b/>
              </w:rPr>
              <w:pPrChange w:id="3267"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rsidP="00F535CA">
            <w:pPr>
              <w:spacing w:line="240" w:lineRule="auto"/>
              <w:jc w:val="center"/>
              <w:rPr>
                <w:rFonts w:eastAsia="Times New Roman"/>
                <w:b/>
              </w:rPr>
              <w:pPrChange w:id="3268" w:author="mananarora1571@gmail.com" w:date="2021-05-30T15:12:00Z">
                <w:pPr>
                  <w:spacing w:line="240" w:lineRule="auto"/>
                  <w:jc w:val="center"/>
                </w:pPr>
              </w:pPrChange>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rsidP="00F535CA">
            <w:pPr>
              <w:spacing w:line="360" w:lineRule="auto"/>
              <w:jc w:val="both"/>
              <w:rPr>
                <w:rFonts w:eastAsia="Times New Roman"/>
                <w:szCs w:val="23"/>
              </w:rPr>
              <w:pPrChange w:id="3269" w:author="mananarora1571@gmail.com" w:date="2021-05-30T15:12:00Z">
                <w:pPr>
                  <w:spacing w:line="360" w:lineRule="auto"/>
                  <w:jc w:val="both"/>
                </w:pPr>
              </w:pPrChange>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270"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rsidP="00F535CA">
            <w:pPr>
              <w:spacing w:line="240" w:lineRule="auto"/>
              <w:jc w:val="center"/>
              <w:rPr>
                <w:rFonts w:eastAsia="Times New Roman"/>
                <w:b/>
              </w:rPr>
              <w:pPrChange w:id="3271" w:author="mananarora1571@gmail.com" w:date="2021-05-30T15:12:00Z">
                <w:pPr>
                  <w:spacing w:line="240" w:lineRule="auto"/>
                  <w:jc w:val="center"/>
                </w:pPr>
              </w:pPrChange>
            </w:pPr>
            <w:r w:rsidRPr="00DE39BA">
              <w:rPr>
                <w:rFonts w:eastAsia="Times New Roman"/>
                <w:b/>
              </w:rPr>
              <w:t>Integration 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rsidP="00F535CA">
            <w:pPr>
              <w:spacing w:line="360" w:lineRule="auto"/>
              <w:jc w:val="both"/>
              <w:rPr>
                <w:rFonts w:eastAsia="Times New Roman"/>
                <w:szCs w:val="23"/>
              </w:rPr>
              <w:pPrChange w:id="3272" w:author="mananarora1571@gmail.com" w:date="2021-05-30T15:12:00Z">
                <w:pPr>
                  <w:spacing w:line="360" w:lineRule="auto"/>
                  <w:jc w:val="both"/>
                </w:pPr>
              </w:pPrChange>
            </w:pPr>
            <w:r w:rsidRPr="00DE39BA">
              <w:rPr>
                <w:rFonts w:eastAsia="Times New Roman"/>
                <w:szCs w:val="23"/>
              </w:rPr>
              <w:t>Testing of reconciliation modules to check joined usefulness 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273"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rsidP="00F535CA">
            <w:pPr>
              <w:spacing w:line="240" w:lineRule="auto"/>
              <w:jc w:val="center"/>
              <w:rPr>
                <w:rFonts w:eastAsia="Times New Roman"/>
                <w:b/>
              </w:rPr>
              <w:pPrChange w:id="3274" w:author="mananarora1571@gmail.com" w:date="2021-05-30T15:12:00Z">
                <w:pPr>
                  <w:spacing w:line="240" w:lineRule="auto"/>
                  <w:jc w:val="center"/>
                </w:pPr>
              </w:pPrChange>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rsidP="00F535CA">
            <w:pPr>
              <w:spacing w:line="360" w:lineRule="auto"/>
              <w:jc w:val="both"/>
              <w:rPr>
                <w:rFonts w:eastAsia="Times New Roman"/>
                <w:szCs w:val="23"/>
              </w:rPr>
              <w:pPrChange w:id="3275" w:author="mananarora1571@gmail.com" w:date="2021-05-30T15:12:00Z">
                <w:pPr>
                  <w:spacing w:line="360" w:lineRule="auto"/>
                  <w:jc w:val="both"/>
                </w:pPr>
              </w:pPrChange>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276"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rsidP="00F535CA">
            <w:pPr>
              <w:spacing w:line="240" w:lineRule="auto"/>
              <w:jc w:val="center"/>
              <w:rPr>
                <w:rFonts w:eastAsia="Times New Roman"/>
                <w:b/>
              </w:rPr>
              <w:pPrChange w:id="3277" w:author="mananarora1571@gmail.com" w:date="2021-05-30T15:12:00Z">
                <w:pPr>
                  <w:spacing w:line="240" w:lineRule="auto"/>
                  <w:jc w:val="center"/>
                </w:pPr>
              </w:pPrChange>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rsidP="00F535CA">
            <w:pPr>
              <w:spacing w:line="360" w:lineRule="auto"/>
              <w:jc w:val="both"/>
              <w:rPr>
                <w:rFonts w:eastAsia="Times New Roman"/>
                <w:szCs w:val="23"/>
              </w:rPr>
              <w:pPrChange w:id="3278" w:author="mananarora1571@gmail.com" w:date="2021-05-30T15:12:00Z">
                <w:pPr>
                  <w:spacing w:line="360" w:lineRule="auto"/>
                  <w:jc w:val="both"/>
                </w:pPr>
              </w:pPrChange>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279"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rsidP="00F535CA">
            <w:pPr>
              <w:spacing w:line="240" w:lineRule="auto"/>
              <w:jc w:val="center"/>
              <w:rPr>
                <w:rFonts w:eastAsia="Times New Roman"/>
                <w:b/>
              </w:rPr>
              <w:pPrChange w:id="3280" w:author="mananarora1571@gmail.com" w:date="2021-05-30T15:12:00Z">
                <w:pPr>
                  <w:spacing w:line="240" w:lineRule="auto"/>
                  <w:jc w:val="center"/>
                </w:pPr>
              </w:pPrChange>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rsidP="00F535CA">
            <w:pPr>
              <w:spacing w:line="360" w:lineRule="auto"/>
              <w:jc w:val="both"/>
              <w:rPr>
                <w:rFonts w:eastAsia="Times New Roman"/>
                <w:szCs w:val="23"/>
              </w:rPr>
              <w:pPrChange w:id="3281" w:author="mananarora1571@gmail.com" w:date="2021-05-30T15:12:00Z">
                <w:pPr>
                  <w:spacing w:line="360" w:lineRule="auto"/>
                  <w:jc w:val="both"/>
                </w:pPr>
              </w:pPrChange>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F535CA">
            <w:pPr>
              <w:numPr>
                <w:ilvl w:val="0"/>
                <w:numId w:val="28"/>
              </w:numPr>
              <w:spacing w:after="0" w:line="240" w:lineRule="auto"/>
              <w:contextualSpacing/>
              <w:jc w:val="center"/>
              <w:rPr>
                <w:rFonts w:eastAsia="Times New Roman"/>
                <w:b/>
                <w:sz w:val="22"/>
                <w:szCs w:val="24"/>
                <w:lang w:val="en-IN"/>
              </w:rPr>
              <w:pPrChange w:id="3282"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rsidP="00F535CA">
            <w:pPr>
              <w:spacing w:line="240" w:lineRule="auto"/>
              <w:jc w:val="center"/>
              <w:rPr>
                <w:rFonts w:eastAsia="Times New Roman"/>
                <w:b/>
                <w:szCs w:val="24"/>
              </w:rPr>
              <w:pPrChange w:id="3283" w:author="mananarora1571@gmail.com" w:date="2021-05-30T15:12:00Z">
                <w:pPr>
                  <w:spacing w:line="240" w:lineRule="auto"/>
                  <w:jc w:val="center"/>
                </w:pPr>
              </w:pPrChange>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rsidP="00F535CA">
            <w:pPr>
              <w:spacing w:line="360" w:lineRule="auto"/>
              <w:jc w:val="both"/>
              <w:rPr>
                <w:rFonts w:eastAsia="Calibri"/>
                <w:color w:val="000000"/>
              </w:rPr>
              <w:pPrChange w:id="3284" w:author="mananarora1571@gmail.com" w:date="2021-05-30T15:12:00Z">
                <w:pPr>
                  <w:spacing w:line="360" w:lineRule="auto"/>
                  <w:jc w:val="both"/>
                </w:pPr>
              </w:pPrChange>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 xml:space="preserve">watching the genuine individuals taking a shot at or utilizing it to improve or upgrade </w:t>
            </w:r>
            <w:r w:rsidRPr="00DE39BA">
              <w:rPr>
                <w:rFonts w:eastAsia="Times New Roman"/>
                <w:szCs w:val="23"/>
              </w:rPr>
              <w:lastRenderedPageBreak/>
              <w:t>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F535CA">
            <w:pPr>
              <w:numPr>
                <w:ilvl w:val="0"/>
                <w:numId w:val="28"/>
              </w:numPr>
              <w:spacing w:after="0" w:line="240" w:lineRule="auto"/>
              <w:contextualSpacing/>
              <w:jc w:val="center"/>
              <w:rPr>
                <w:rFonts w:eastAsia="Times New Roman"/>
                <w:b/>
                <w:szCs w:val="24"/>
              </w:rPr>
              <w:pPrChange w:id="3285"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rsidP="00F535CA">
            <w:pPr>
              <w:spacing w:line="240" w:lineRule="auto"/>
              <w:jc w:val="center"/>
              <w:rPr>
                <w:rFonts w:eastAsia="Times New Roman"/>
                <w:b/>
                <w:szCs w:val="24"/>
              </w:rPr>
              <w:pPrChange w:id="3286" w:author="mananarora1571@gmail.com" w:date="2021-05-30T15:12:00Z">
                <w:pPr>
                  <w:spacing w:line="240" w:lineRule="auto"/>
                  <w:jc w:val="center"/>
                </w:pPr>
              </w:pPrChange>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rsidP="00F535CA">
            <w:pPr>
              <w:spacing w:line="360" w:lineRule="auto"/>
              <w:jc w:val="both"/>
              <w:rPr>
                <w:rFonts w:eastAsia="Times New Roman"/>
                <w:szCs w:val="23"/>
              </w:rPr>
              <w:pPrChange w:id="3287" w:author="mananarora1571@gmail.com" w:date="2021-05-30T15:12:00Z">
                <w:pPr>
                  <w:spacing w:line="360" w:lineRule="auto"/>
                  <w:jc w:val="both"/>
                </w:pPr>
              </w:pPrChange>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F535CA">
            <w:pPr>
              <w:numPr>
                <w:ilvl w:val="0"/>
                <w:numId w:val="28"/>
              </w:numPr>
              <w:spacing w:after="0" w:line="240" w:lineRule="auto"/>
              <w:contextualSpacing/>
              <w:jc w:val="center"/>
              <w:rPr>
                <w:rFonts w:eastAsia="Times New Roman"/>
                <w:b/>
                <w:sz w:val="22"/>
                <w:szCs w:val="24"/>
                <w:lang w:val="en-IN"/>
              </w:rPr>
              <w:pPrChange w:id="3288"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rsidP="00F535CA">
            <w:pPr>
              <w:spacing w:line="240" w:lineRule="auto"/>
              <w:jc w:val="center"/>
              <w:rPr>
                <w:rFonts w:eastAsia="Times New Roman"/>
                <w:b/>
                <w:szCs w:val="24"/>
              </w:rPr>
              <w:pPrChange w:id="3289" w:author="mananarora1571@gmail.com" w:date="2021-05-30T15:12:00Z">
                <w:pPr>
                  <w:spacing w:line="240" w:lineRule="auto"/>
                  <w:jc w:val="center"/>
                </w:pPr>
              </w:pPrChange>
            </w:pPr>
            <w:r w:rsidRPr="00DE39BA">
              <w:rPr>
                <w:rFonts w:eastAsia="Times New Roman"/>
                <w:b/>
                <w:szCs w:val="24"/>
              </w:rPr>
              <w:t>Documentation 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rsidP="00F535CA">
            <w:pPr>
              <w:spacing w:line="360" w:lineRule="auto"/>
              <w:jc w:val="both"/>
              <w:rPr>
                <w:rFonts w:eastAsia="Times New Roman"/>
                <w:szCs w:val="23"/>
              </w:rPr>
              <w:pPrChange w:id="3290" w:author="mananarora1571@gmail.com" w:date="2021-05-30T15:12:00Z">
                <w:pPr>
                  <w:spacing w:line="360" w:lineRule="auto"/>
                  <w:jc w:val="both"/>
                </w:pPr>
              </w:pPrChange>
            </w:pPr>
            <w:r w:rsidRPr="00DE39BA">
              <w:rPr>
                <w:rFonts w:eastAsia="Times New Roman"/>
                <w:szCs w:val="23"/>
              </w:rPr>
              <w:t xml:space="preserve">Documentation Testing is to be done to confirm the framework documentation whether it is significant and easy to use or not. </w:t>
            </w:r>
          </w:p>
        </w:tc>
      </w:tr>
    </w:tbl>
    <w:p w14:paraId="7FA5EE5F" w14:textId="591BCCD6" w:rsidR="004A70F7" w:rsidRPr="00DE39BA" w:rsidRDefault="00DE4707" w:rsidP="00F535CA">
      <w:pPr>
        <w:widowControl w:val="0"/>
        <w:spacing w:before="40" w:after="0" w:line="360" w:lineRule="auto"/>
        <w:jc w:val="center"/>
        <w:outlineLvl w:val="1"/>
        <w:rPr>
          <w:rFonts w:eastAsia="Times New Roman"/>
          <w:b/>
          <w:iCs/>
          <w:szCs w:val="18"/>
        </w:rPr>
        <w:pPrChange w:id="3291" w:author="mananarora1571@gmail.com" w:date="2021-05-30T15:12:00Z">
          <w:pPr>
            <w:keepNext/>
            <w:keepLines/>
            <w:spacing w:before="40" w:after="0" w:line="360" w:lineRule="auto"/>
            <w:jc w:val="center"/>
            <w:outlineLvl w:val="1"/>
          </w:pPr>
        </w:pPrChange>
      </w:pPr>
      <w:r>
        <w:rPr>
          <w:rFonts w:eastAsia="Times New Roman"/>
          <w:b/>
          <w:iCs/>
          <w:szCs w:val="18"/>
        </w:rPr>
        <w:t>Table 8.1: Testing Techniques</w:t>
      </w:r>
    </w:p>
    <w:p w14:paraId="1BB6ADB2" w14:textId="77777777" w:rsidR="004A70F7" w:rsidRPr="00DE39BA" w:rsidRDefault="004A70F7" w:rsidP="00F535CA">
      <w:pPr>
        <w:widowControl w:val="0"/>
        <w:spacing w:before="40" w:after="0" w:line="360" w:lineRule="auto"/>
        <w:outlineLvl w:val="1"/>
        <w:rPr>
          <w:rFonts w:eastAsia="Times New Roman"/>
          <w:b/>
          <w:szCs w:val="26"/>
        </w:rPr>
        <w:pPrChange w:id="3292" w:author="mananarora1571@gmail.com" w:date="2021-05-30T15:12:00Z">
          <w:pPr>
            <w:keepNext/>
            <w:keepLines/>
            <w:spacing w:before="40" w:after="0" w:line="360" w:lineRule="auto"/>
            <w:outlineLvl w:val="1"/>
          </w:pPr>
        </w:pPrChange>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F535CA">
      <w:pPr>
        <w:widowControl w:val="0"/>
        <w:numPr>
          <w:ilvl w:val="0"/>
          <w:numId w:val="29"/>
        </w:numPr>
        <w:spacing w:after="0" w:line="360" w:lineRule="auto"/>
        <w:jc w:val="both"/>
        <w:rPr>
          <w:rFonts w:eastAsia="Calibri"/>
          <w:szCs w:val="24"/>
          <w:lang w:val="en-IN"/>
        </w:rPr>
        <w:pPrChange w:id="3293" w:author="mananarora1571@gmail.com" w:date="2021-05-30T15:12:00Z">
          <w:pPr>
            <w:numPr>
              <w:numId w:val="29"/>
            </w:numPr>
            <w:spacing w:after="0" w:line="360" w:lineRule="auto"/>
            <w:ind w:left="720" w:hanging="360"/>
            <w:jc w:val="both"/>
          </w:pPr>
        </w:pPrChange>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F535CA">
      <w:pPr>
        <w:widowControl w:val="0"/>
        <w:numPr>
          <w:ilvl w:val="0"/>
          <w:numId w:val="29"/>
        </w:numPr>
        <w:spacing w:after="0" w:line="360" w:lineRule="auto"/>
        <w:jc w:val="both"/>
        <w:rPr>
          <w:rFonts w:eastAsia="Calibri"/>
          <w:szCs w:val="24"/>
        </w:rPr>
        <w:pPrChange w:id="3294" w:author="mananarora1571@gmail.com" w:date="2021-05-30T15:12:00Z">
          <w:pPr>
            <w:numPr>
              <w:numId w:val="29"/>
            </w:numPr>
            <w:spacing w:after="0" w:line="360" w:lineRule="auto"/>
            <w:ind w:left="720" w:hanging="360"/>
            <w:jc w:val="both"/>
          </w:pPr>
        </w:pPrChange>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F535CA">
      <w:pPr>
        <w:widowControl w:val="0"/>
        <w:numPr>
          <w:ilvl w:val="0"/>
          <w:numId w:val="29"/>
        </w:numPr>
        <w:spacing w:after="0" w:line="360" w:lineRule="auto"/>
        <w:jc w:val="both"/>
        <w:rPr>
          <w:rFonts w:eastAsia="Calibri"/>
          <w:szCs w:val="24"/>
        </w:rPr>
        <w:pPrChange w:id="3295" w:author="mananarora1571@gmail.com" w:date="2021-05-30T15:12:00Z">
          <w:pPr>
            <w:numPr>
              <w:numId w:val="29"/>
            </w:numPr>
            <w:spacing w:after="0" w:line="360" w:lineRule="auto"/>
            <w:ind w:left="720" w:hanging="360"/>
            <w:jc w:val="both"/>
          </w:pPr>
        </w:pPrChange>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F535CA">
      <w:pPr>
        <w:widowControl w:val="0"/>
        <w:spacing w:before="40" w:after="0" w:line="360" w:lineRule="auto"/>
        <w:outlineLvl w:val="1"/>
        <w:rPr>
          <w:rFonts w:eastAsia="Times New Roman"/>
          <w:b/>
          <w:color w:val="2F5496"/>
          <w:sz w:val="28"/>
          <w:szCs w:val="26"/>
        </w:rPr>
        <w:pPrChange w:id="3296" w:author="mananarora1571@gmail.com" w:date="2021-05-30T15:12:00Z">
          <w:pPr>
            <w:keepNext/>
            <w:keepLines/>
            <w:spacing w:before="40" w:after="0" w:line="360" w:lineRule="auto"/>
            <w:outlineLvl w:val="1"/>
          </w:pPr>
        </w:pPrChange>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F535CA">
      <w:pPr>
        <w:widowControl w:val="0"/>
        <w:spacing w:line="256" w:lineRule="auto"/>
        <w:rPr>
          <w:rFonts w:eastAsia="Times New Roman"/>
        </w:rPr>
        <w:pPrChange w:id="3297" w:author="mananarora1571@gmail.com" w:date="2021-05-30T15:12:00Z">
          <w:pPr>
            <w:spacing w:line="256" w:lineRule="auto"/>
          </w:pPr>
        </w:pPrChange>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F535CA">
      <w:pPr>
        <w:widowControl w:val="0"/>
        <w:numPr>
          <w:ilvl w:val="0"/>
          <w:numId w:val="30"/>
        </w:numPr>
        <w:spacing w:after="0" w:line="360" w:lineRule="auto"/>
        <w:jc w:val="both"/>
        <w:rPr>
          <w:rFonts w:eastAsia="Calibri"/>
          <w:lang w:val="en-IN"/>
        </w:rPr>
        <w:pPrChange w:id="3298" w:author="mananarora1571@gmail.com" w:date="2021-05-30T15:12:00Z">
          <w:pPr>
            <w:numPr>
              <w:numId w:val="30"/>
            </w:numPr>
            <w:spacing w:after="0" w:line="360" w:lineRule="auto"/>
            <w:ind w:left="720" w:hanging="360"/>
            <w:jc w:val="both"/>
          </w:pPr>
        </w:pPrChange>
      </w:pPr>
      <w:r w:rsidRPr="00DE39BA">
        <w:rPr>
          <w:rFonts w:eastAsia="Calibri"/>
        </w:rPr>
        <w:t xml:space="preserve">Product Management Module should work efficiently. </w:t>
      </w:r>
    </w:p>
    <w:p w14:paraId="06790D93" w14:textId="77777777" w:rsidR="004A70F7" w:rsidRPr="00DE39BA" w:rsidRDefault="004A70F7" w:rsidP="00F535CA">
      <w:pPr>
        <w:widowControl w:val="0"/>
        <w:numPr>
          <w:ilvl w:val="0"/>
          <w:numId w:val="30"/>
        </w:numPr>
        <w:spacing w:after="0" w:line="360" w:lineRule="auto"/>
        <w:jc w:val="both"/>
        <w:rPr>
          <w:rFonts w:eastAsia="Calibri"/>
        </w:rPr>
        <w:pPrChange w:id="3299" w:author="mananarora1571@gmail.com" w:date="2021-05-30T15:12:00Z">
          <w:pPr>
            <w:numPr>
              <w:numId w:val="30"/>
            </w:numPr>
            <w:spacing w:after="0" w:line="360" w:lineRule="auto"/>
            <w:ind w:left="720" w:hanging="360"/>
            <w:jc w:val="both"/>
          </w:pPr>
        </w:pPrChange>
      </w:pPr>
      <w:r w:rsidRPr="00DE39BA">
        <w:rPr>
          <w:rFonts w:eastAsia="Calibri"/>
        </w:rPr>
        <w:t xml:space="preserve">Transaction Management Module should work efficiently. </w:t>
      </w:r>
    </w:p>
    <w:p w14:paraId="6D0A6D0F" w14:textId="77777777" w:rsidR="004A70F7" w:rsidRPr="00DE39BA" w:rsidRDefault="004A70F7" w:rsidP="00F535CA">
      <w:pPr>
        <w:widowControl w:val="0"/>
        <w:numPr>
          <w:ilvl w:val="0"/>
          <w:numId w:val="30"/>
        </w:numPr>
        <w:spacing w:after="0" w:line="360" w:lineRule="auto"/>
        <w:jc w:val="both"/>
        <w:rPr>
          <w:rFonts w:eastAsia="Calibri"/>
        </w:rPr>
        <w:pPrChange w:id="3300" w:author="mananarora1571@gmail.com" w:date="2021-05-30T15:12:00Z">
          <w:pPr>
            <w:numPr>
              <w:numId w:val="30"/>
            </w:numPr>
            <w:spacing w:after="0" w:line="360" w:lineRule="auto"/>
            <w:ind w:left="720" w:hanging="360"/>
            <w:jc w:val="both"/>
          </w:pPr>
        </w:pPrChange>
      </w:pPr>
      <w:r w:rsidRPr="00DE39BA">
        <w:rPr>
          <w:rFonts w:eastAsia="Calibri"/>
        </w:rPr>
        <w:t>Synchronization must work efficiently.</w:t>
      </w:r>
    </w:p>
    <w:p w14:paraId="4406BC2E" w14:textId="3E660102" w:rsidR="004A70F7" w:rsidRPr="00DE39BA" w:rsidRDefault="003763EF" w:rsidP="00F535CA">
      <w:pPr>
        <w:widowControl w:val="0"/>
        <w:numPr>
          <w:ilvl w:val="0"/>
          <w:numId w:val="30"/>
        </w:numPr>
        <w:spacing w:after="0" w:line="360" w:lineRule="auto"/>
        <w:jc w:val="both"/>
        <w:rPr>
          <w:rFonts w:eastAsia="Calibri"/>
        </w:rPr>
        <w:pPrChange w:id="3301" w:author="mananarora1571@gmail.com" w:date="2021-05-30T15:12:00Z">
          <w:pPr>
            <w:numPr>
              <w:numId w:val="30"/>
            </w:numPr>
            <w:spacing w:after="0" w:line="360" w:lineRule="auto"/>
            <w:ind w:left="720" w:hanging="360"/>
            <w:jc w:val="both"/>
          </w:pPr>
        </w:pPrChange>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F535CA">
      <w:pPr>
        <w:widowControl w:val="0"/>
        <w:numPr>
          <w:ilvl w:val="0"/>
          <w:numId w:val="30"/>
        </w:numPr>
        <w:spacing w:after="0" w:line="360" w:lineRule="auto"/>
        <w:jc w:val="both"/>
        <w:rPr>
          <w:rFonts w:eastAsia="Calibri"/>
        </w:rPr>
        <w:pPrChange w:id="3302" w:author="mananarora1571@gmail.com" w:date="2021-05-30T15:12:00Z">
          <w:pPr>
            <w:numPr>
              <w:numId w:val="30"/>
            </w:numPr>
            <w:spacing w:after="0" w:line="360" w:lineRule="auto"/>
            <w:ind w:left="720" w:hanging="360"/>
            <w:jc w:val="both"/>
          </w:pPr>
        </w:pPrChange>
      </w:pPr>
      <w:r w:rsidRPr="00DE39BA">
        <w:rPr>
          <w:rFonts w:eastAsia="Calibri"/>
          <w:color w:val="000000"/>
          <w:sz w:val="23"/>
          <w:szCs w:val="23"/>
        </w:rPr>
        <w:t xml:space="preserve">The Website should be easy to use. </w:t>
      </w:r>
    </w:p>
    <w:p w14:paraId="043EA46B" w14:textId="7BEBEEBB" w:rsidR="004A70F7" w:rsidRDefault="004A70F7" w:rsidP="00F535CA">
      <w:pPr>
        <w:widowControl w:val="0"/>
        <w:spacing w:after="0" w:line="360" w:lineRule="auto"/>
        <w:ind w:left="720"/>
        <w:jc w:val="both"/>
        <w:rPr>
          <w:ins w:id="3303" w:author="mananarora1571@gmail.com" w:date="2021-05-30T14:33:00Z"/>
          <w:rFonts w:eastAsia="Calibri"/>
          <w:szCs w:val="24"/>
        </w:rPr>
        <w:pPrChange w:id="3304" w:author="mananarora1571@gmail.com" w:date="2021-05-30T15:12:00Z">
          <w:pPr>
            <w:spacing w:after="0" w:line="360" w:lineRule="auto"/>
            <w:ind w:left="720"/>
            <w:jc w:val="both"/>
          </w:pPr>
        </w:pPrChange>
      </w:pPr>
    </w:p>
    <w:p w14:paraId="2532680F" w14:textId="75B12C87" w:rsidR="00C571A0" w:rsidRDefault="00C571A0" w:rsidP="00F535CA">
      <w:pPr>
        <w:widowControl w:val="0"/>
        <w:spacing w:after="0" w:line="360" w:lineRule="auto"/>
        <w:ind w:left="720"/>
        <w:jc w:val="both"/>
        <w:rPr>
          <w:ins w:id="3305" w:author="mananarora1571@gmail.com" w:date="2021-05-30T14:33:00Z"/>
          <w:rFonts w:eastAsia="Calibri"/>
          <w:szCs w:val="24"/>
        </w:rPr>
        <w:pPrChange w:id="3306" w:author="mananarora1571@gmail.com" w:date="2021-05-30T15:12:00Z">
          <w:pPr>
            <w:spacing w:after="0" w:line="360" w:lineRule="auto"/>
            <w:ind w:left="720"/>
            <w:jc w:val="both"/>
          </w:pPr>
        </w:pPrChange>
      </w:pPr>
    </w:p>
    <w:p w14:paraId="29061C93" w14:textId="6DA6C9CD" w:rsidR="00C571A0" w:rsidRDefault="00C571A0" w:rsidP="00F535CA">
      <w:pPr>
        <w:widowControl w:val="0"/>
        <w:spacing w:after="0" w:line="360" w:lineRule="auto"/>
        <w:ind w:left="720"/>
        <w:jc w:val="both"/>
        <w:rPr>
          <w:ins w:id="3307" w:author="mananarora1571@gmail.com" w:date="2021-05-30T15:20:00Z"/>
          <w:rFonts w:eastAsia="Calibri"/>
          <w:szCs w:val="24"/>
        </w:rPr>
        <w:pPrChange w:id="3308" w:author="mananarora1571@gmail.com" w:date="2021-05-30T15:12:00Z">
          <w:pPr>
            <w:spacing w:after="0" w:line="360" w:lineRule="auto"/>
            <w:ind w:left="720"/>
            <w:jc w:val="both"/>
          </w:pPr>
        </w:pPrChange>
      </w:pPr>
    </w:p>
    <w:p w14:paraId="3298BB94" w14:textId="77777777" w:rsidR="00EB6EFA" w:rsidRPr="00DE39BA" w:rsidRDefault="00EB6EFA" w:rsidP="00F535CA">
      <w:pPr>
        <w:widowControl w:val="0"/>
        <w:spacing w:after="0" w:line="360" w:lineRule="auto"/>
        <w:ind w:left="720"/>
        <w:jc w:val="both"/>
        <w:rPr>
          <w:rFonts w:eastAsia="Calibri"/>
          <w:szCs w:val="24"/>
        </w:rPr>
        <w:pPrChange w:id="3309" w:author="mananarora1571@gmail.com" w:date="2021-05-30T15:12:00Z">
          <w:pPr>
            <w:spacing w:after="0" w:line="360" w:lineRule="auto"/>
            <w:ind w:left="720"/>
            <w:jc w:val="both"/>
          </w:pPr>
        </w:pPrChange>
      </w:pPr>
    </w:p>
    <w:p w14:paraId="72364BB3" w14:textId="77777777" w:rsidR="004A70F7" w:rsidRPr="00DE39BA" w:rsidRDefault="004A70F7" w:rsidP="00F535CA">
      <w:pPr>
        <w:widowControl w:val="0"/>
        <w:spacing w:before="40" w:after="0" w:line="360" w:lineRule="auto"/>
        <w:outlineLvl w:val="1"/>
        <w:rPr>
          <w:rFonts w:eastAsia="Times New Roman"/>
          <w:b/>
          <w:sz w:val="28"/>
          <w:szCs w:val="26"/>
        </w:rPr>
        <w:pPrChange w:id="3310" w:author="mananarora1571@gmail.com" w:date="2021-05-30T15:12:00Z">
          <w:pPr>
            <w:keepNext/>
            <w:keepLines/>
            <w:spacing w:before="40" w:after="0" w:line="360" w:lineRule="auto"/>
            <w:outlineLvl w:val="1"/>
          </w:pPr>
        </w:pPrChange>
      </w:pPr>
      <w:r w:rsidRPr="00DE39BA">
        <w:rPr>
          <w:rFonts w:eastAsia="Times New Roman"/>
          <w:b/>
          <w:szCs w:val="26"/>
        </w:rPr>
        <w:lastRenderedPageBreak/>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rsidP="00F535CA">
            <w:pPr>
              <w:spacing w:after="0" w:line="240" w:lineRule="auto"/>
              <w:jc w:val="center"/>
              <w:rPr>
                <w:rFonts w:eastAsia="Times New Roman"/>
                <w:b/>
                <w:szCs w:val="23"/>
              </w:rPr>
              <w:pPrChange w:id="3311" w:author="mananarora1571@gmail.com" w:date="2021-05-30T15:12:00Z">
                <w:pPr>
                  <w:spacing w:after="0" w:line="240" w:lineRule="auto"/>
                  <w:jc w:val="center"/>
                </w:pPr>
              </w:pPrChange>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rsidP="00F535CA">
            <w:pPr>
              <w:spacing w:after="0" w:line="240" w:lineRule="auto"/>
              <w:jc w:val="center"/>
              <w:rPr>
                <w:rFonts w:eastAsia="Times New Roman"/>
                <w:b/>
                <w:szCs w:val="23"/>
              </w:rPr>
              <w:pPrChange w:id="3312" w:author="mananarora1571@gmail.com" w:date="2021-05-30T15:12:00Z">
                <w:pPr>
                  <w:spacing w:after="0" w:line="240" w:lineRule="auto"/>
                  <w:jc w:val="center"/>
                </w:pPr>
              </w:pPrChange>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F535CA">
            <w:pPr>
              <w:numPr>
                <w:ilvl w:val="0"/>
                <w:numId w:val="31"/>
              </w:numPr>
              <w:spacing w:after="0" w:line="240" w:lineRule="auto"/>
              <w:contextualSpacing/>
              <w:jc w:val="center"/>
              <w:rPr>
                <w:rFonts w:eastAsia="Times New Roman"/>
                <w:szCs w:val="23"/>
              </w:rPr>
              <w:pPrChange w:id="3313"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rsidP="00F535CA">
            <w:pPr>
              <w:spacing w:line="360" w:lineRule="auto"/>
              <w:jc w:val="both"/>
              <w:rPr>
                <w:rFonts w:eastAsia="Times New Roman"/>
                <w:szCs w:val="23"/>
              </w:rPr>
              <w:pPrChange w:id="3314" w:author="mananarora1571@gmail.com" w:date="2021-05-30T15:12:00Z">
                <w:pPr>
                  <w:spacing w:line="360" w:lineRule="auto"/>
                  <w:jc w:val="both"/>
                </w:pPr>
              </w:pPrChange>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F535CA">
            <w:pPr>
              <w:numPr>
                <w:ilvl w:val="0"/>
                <w:numId w:val="31"/>
              </w:numPr>
              <w:spacing w:after="0" w:line="240" w:lineRule="auto"/>
              <w:contextualSpacing/>
              <w:jc w:val="center"/>
              <w:rPr>
                <w:rFonts w:eastAsia="Times New Roman"/>
                <w:szCs w:val="23"/>
              </w:rPr>
              <w:pPrChange w:id="3315"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rsidP="00F535CA">
            <w:pPr>
              <w:spacing w:line="360" w:lineRule="auto"/>
              <w:jc w:val="both"/>
              <w:rPr>
                <w:rFonts w:eastAsia="Times New Roman"/>
                <w:szCs w:val="23"/>
              </w:rPr>
              <w:pPrChange w:id="3316" w:author="mananarora1571@gmail.com" w:date="2021-05-30T15:12:00Z">
                <w:pPr>
                  <w:spacing w:line="360" w:lineRule="auto"/>
                  <w:jc w:val="both"/>
                </w:pPr>
              </w:pPrChange>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F535CA">
            <w:pPr>
              <w:numPr>
                <w:ilvl w:val="0"/>
                <w:numId w:val="31"/>
              </w:numPr>
              <w:spacing w:after="0" w:line="240" w:lineRule="auto"/>
              <w:contextualSpacing/>
              <w:jc w:val="center"/>
              <w:rPr>
                <w:rFonts w:eastAsia="Times New Roman"/>
                <w:szCs w:val="23"/>
              </w:rPr>
              <w:pPrChange w:id="3317"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rsidP="00F535CA">
            <w:pPr>
              <w:spacing w:line="360" w:lineRule="auto"/>
              <w:jc w:val="both"/>
              <w:rPr>
                <w:rFonts w:eastAsia="Times New Roman"/>
                <w:szCs w:val="23"/>
              </w:rPr>
              <w:pPrChange w:id="3318" w:author="mananarora1571@gmail.com" w:date="2021-05-30T15:12:00Z">
                <w:pPr>
                  <w:spacing w:line="360" w:lineRule="auto"/>
                  <w:jc w:val="both"/>
                </w:pPr>
              </w:pPrChange>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F535CA">
            <w:pPr>
              <w:numPr>
                <w:ilvl w:val="0"/>
                <w:numId w:val="31"/>
              </w:numPr>
              <w:spacing w:after="0" w:line="240" w:lineRule="auto"/>
              <w:contextualSpacing/>
              <w:jc w:val="center"/>
              <w:rPr>
                <w:rFonts w:eastAsia="Times New Roman"/>
                <w:szCs w:val="23"/>
              </w:rPr>
              <w:pPrChange w:id="3319"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rsidP="00F535CA">
            <w:pPr>
              <w:spacing w:line="360" w:lineRule="auto"/>
              <w:jc w:val="both"/>
              <w:rPr>
                <w:rFonts w:eastAsia="Times New Roman"/>
                <w:szCs w:val="23"/>
              </w:rPr>
              <w:pPrChange w:id="3320" w:author="mananarora1571@gmail.com" w:date="2021-05-30T15:12:00Z">
                <w:pPr>
                  <w:spacing w:line="360" w:lineRule="auto"/>
                  <w:jc w:val="both"/>
                </w:pPr>
              </w:pPrChange>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F535CA">
            <w:pPr>
              <w:numPr>
                <w:ilvl w:val="0"/>
                <w:numId w:val="31"/>
              </w:numPr>
              <w:spacing w:after="0" w:line="240" w:lineRule="auto"/>
              <w:contextualSpacing/>
              <w:jc w:val="center"/>
              <w:rPr>
                <w:rFonts w:eastAsia="Times New Roman"/>
                <w:szCs w:val="23"/>
              </w:rPr>
              <w:pPrChange w:id="3321"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rsidP="00F535CA">
            <w:pPr>
              <w:spacing w:line="360" w:lineRule="auto"/>
              <w:jc w:val="both"/>
              <w:rPr>
                <w:rFonts w:eastAsia="Times New Roman"/>
                <w:szCs w:val="23"/>
              </w:rPr>
              <w:pPrChange w:id="3322" w:author="mananarora1571@gmail.com" w:date="2021-05-30T15:12:00Z">
                <w:pPr>
                  <w:spacing w:line="360" w:lineRule="auto"/>
                  <w:jc w:val="both"/>
                </w:pPr>
              </w:pPrChange>
            </w:pPr>
            <w:r w:rsidRPr="00DE39BA">
              <w:rPr>
                <w:rFonts w:eastAsia="Times New Roman"/>
                <w:szCs w:val="23"/>
              </w:rPr>
              <w:t>A good data/internet connection for customers</w:t>
            </w:r>
          </w:p>
        </w:tc>
      </w:tr>
    </w:tbl>
    <w:p w14:paraId="4D6A0A10" w14:textId="01E8842E" w:rsidR="00E57EA5" w:rsidRDefault="00DE4707" w:rsidP="00F535CA">
      <w:pPr>
        <w:widowControl w:val="0"/>
        <w:spacing w:before="40" w:after="0" w:line="360" w:lineRule="auto"/>
        <w:jc w:val="center"/>
        <w:outlineLvl w:val="1"/>
        <w:rPr>
          <w:rFonts w:eastAsia="Times New Roman"/>
          <w:b/>
          <w:iCs/>
          <w:szCs w:val="18"/>
        </w:rPr>
        <w:pPrChange w:id="3323" w:author="mananarora1571@gmail.com" w:date="2021-05-30T15:12:00Z">
          <w:pPr>
            <w:keepNext/>
            <w:keepLines/>
            <w:spacing w:before="40" w:after="0" w:line="360" w:lineRule="auto"/>
            <w:jc w:val="center"/>
            <w:outlineLvl w:val="1"/>
          </w:pPr>
        </w:pPrChange>
      </w:pPr>
      <w:r>
        <w:rPr>
          <w:rFonts w:eastAsia="Times New Roman"/>
          <w:b/>
          <w:iCs/>
          <w:szCs w:val="18"/>
        </w:rPr>
        <w:t>Table 8.2 Technical Requirements</w:t>
      </w:r>
    </w:p>
    <w:p w14:paraId="48FA9522" w14:textId="2A0CF043" w:rsidR="004A70F7" w:rsidRPr="00DE39BA" w:rsidRDefault="004A70F7" w:rsidP="00F535CA">
      <w:pPr>
        <w:widowControl w:val="0"/>
        <w:spacing w:before="40" w:after="0" w:line="360" w:lineRule="auto"/>
        <w:outlineLvl w:val="1"/>
        <w:rPr>
          <w:rFonts w:eastAsia="Times New Roman"/>
          <w:b/>
          <w:sz w:val="28"/>
          <w:szCs w:val="26"/>
        </w:rPr>
        <w:pPrChange w:id="3324" w:author="mananarora1571@gmail.com" w:date="2021-05-30T15:12:00Z">
          <w:pPr>
            <w:keepNext/>
            <w:keepLines/>
            <w:spacing w:before="40" w:after="0" w:line="360" w:lineRule="auto"/>
            <w:outlineLvl w:val="1"/>
          </w:pPr>
        </w:pPrChange>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F535CA">
      <w:pPr>
        <w:widowControl w:val="0"/>
        <w:spacing w:line="360" w:lineRule="auto"/>
        <w:rPr>
          <w:rFonts w:eastAsia="Times New Roman"/>
        </w:rPr>
        <w:pPrChange w:id="3325" w:author="mananarora1571@gmail.com" w:date="2021-05-30T15:12:00Z">
          <w:pPr>
            <w:spacing w:line="360" w:lineRule="auto"/>
          </w:pPr>
        </w:pPrChange>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F535CA">
      <w:pPr>
        <w:widowControl w:val="0"/>
        <w:spacing w:line="360" w:lineRule="auto"/>
        <w:rPr>
          <w:rFonts w:eastAsia="Times New Roman"/>
          <w:b/>
          <w:sz w:val="28"/>
          <w:szCs w:val="26"/>
        </w:rPr>
        <w:pPrChange w:id="3326" w:author="mananarora1571@gmail.com" w:date="2021-05-30T15:12:00Z">
          <w:pPr>
            <w:spacing w:line="360" w:lineRule="auto"/>
          </w:pPr>
        </w:pPrChange>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F535CA">
      <w:pPr>
        <w:widowControl w:val="0"/>
        <w:spacing w:line="360" w:lineRule="auto"/>
        <w:rPr>
          <w:rFonts w:eastAsia="Calibri"/>
          <w:color w:val="000000"/>
          <w:szCs w:val="23"/>
        </w:rPr>
        <w:pPrChange w:id="3327" w:author="mananarora1571@gmail.com" w:date="2021-05-30T15:12:00Z">
          <w:pPr>
            <w:spacing w:line="360" w:lineRule="auto"/>
          </w:pPr>
        </w:pPrChange>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F535CA">
      <w:pPr>
        <w:widowControl w:val="0"/>
        <w:spacing w:line="360" w:lineRule="auto"/>
        <w:rPr>
          <w:rFonts w:eastAsia="Times New Roman"/>
          <w:b/>
          <w:szCs w:val="24"/>
        </w:rPr>
        <w:pPrChange w:id="3328" w:author="mananarora1571@gmail.com" w:date="2021-05-30T15:12:00Z">
          <w:pPr>
            <w:spacing w:line="360" w:lineRule="auto"/>
          </w:pPr>
        </w:pPrChange>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F535CA">
      <w:pPr>
        <w:widowControl w:val="0"/>
        <w:spacing w:line="360" w:lineRule="auto"/>
        <w:rPr>
          <w:rFonts w:eastAsia="Times New Roman"/>
          <w:szCs w:val="23"/>
        </w:rPr>
        <w:pPrChange w:id="3329" w:author="mananarora1571@gmail.com" w:date="2021-05-30T15:12:00Z">
          <w:pPr>
            <w:spacing w:line="360" w:lineRule="auto"/>
          </w:pPr>
        </w:pPrChange>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F535CA">
      <w:pPr>
        <w:widowControl w:val="0"/>
        <w:spacing w:line="360" w:lineRule="auto"/>
        <w:rPr>
          <w:rFonts w:eastAsia="Times New Roman"/>
          <w:b/>
          <w:szCs w:val="24"/>
        </w:rPr>
        <w:pPrChange w:id="3330" w:author="mananarora1571@gmail.com" w:date="2021-05-30T15:12:00Z">
          <w:pPr>
            <w:spacing w:line="360" w:lineRule="auto"/>
          </w:pPr>
        </w:pPrChange>
      </w:pPr>
      <w:r w:rsidRPr="00DE39BA">
        <w:rPr>
          <w:rFonts w:eastAsia="Times New Roman"/>
          <w:b/>
          <w:szCs w:val="24"/>
        </w:rPr>
        <w:t>8.7.2</w:t>
      </w:r>
      <w:r w:rsidRPr="00DE39BA">
        <w:rPr>
          <w:rFonts w:eastAsia="Times New Roman"/>
          <w:b/>
          <w:szCs w:val="24"/>
        </w:rPr>
        <w:tab/>
        <w:t>White Box Testing (Conceptual Testing)</w:t>
      </w:r>
      <w:bookmarkStart w:id="3331"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w:t>
      </w:r>
      <w:r w:rsidRPr="00DE39BA">
        <w:rPr>
          <w:rFonts w:eastAsia="Times New Roman"/>
        </w:rPr>
        <w:lastRenderedPageBreak/>
        <w:t>the outside structure or the interface however is worried about the interior plan/structure or the execution. The testing is utilized to consequently test the inward operations of the proposed framework or the application.</w:t>
      </w:r>
      <w:bookmarkEnd w:id="3331"/>
    </w:p>
    <w:p w14:paraId="41973699" w14:textId="77777777" w:rsidR="00E57EA5" w:rsidRDefault="004A70F7" w:rsidP="00F535CA">
      <w:pPr>
        <w:widowControl w:val="0"/>
        <w:spacing w:line="360" w:lineRule="auto"/>
        <w:rPr>
          <w:rFonts w:eastAsia="Times New Roman"/>
        </w:rPr>
        <w:pPrChange w:id="3332" w:author="mananarora1571@gmail.com" w:date="2021-05-30T15:12:00Z">
          <w:pPr>
            <w:spacing w:line="360" w:lineRule="auto"/>
          </w:pPr>
        </w:pPrChange>
      </w:pPr>
      <w:r w:rsidRPr="00DE39BA">
        <w:rPr>
          <w:rFonts w:eastAsia="Times New Roman"/>
          <w:b/>
          <w:szCs w:val="26"/>
        </w:rPr>
        <w:t>8.8</w:t>
      </w:r>
      <w:r w:rsidRPr="00DE39BA">
        <w:rPr>
          <w:rFonts w:eastAsia="Times New Roman"/>
          <w:b/>
          <w:szCs w:val="26"/>
        </w:rPr>
        <w:tab/>
        <w:t>Integration Testing</w:t>
      </w:r>
      <w:bookmarkStart w:id="3333"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3333"/>
      <w:r w:rsidRPr="00DE39BA">
        <w:rPr>
          <w:rFonts w:eastAsia="Times New Roman"/>
        </w:rPr>
        <w:t xml:space="preserve"> </w:t>
      </w:r>
      <w:bookmarkStart w:id="3334" w:name="_Toc60957789"/>
      <w:r w:rsidRPr="00DE39BA">
        <w:rPr>
          <w:rFonts w:eastAsia="Times New Roman"/>
        </w:rPr>
        <w:t>Every module ought to incorporate with one another with no information misfortune.</w:t>
      </w:r>
      <w:bookmarkEnd w:id="3334"/>
      <w:r w:rsidRPr="00DE39BA">
        <w:rPr>
          <w:rFonts w:eastAsia="Times New Roman"/>
        </w:rPr>
        <w:t xml:space="preserve"> </w:t>
      </w:r>
      <w:bookmarkStart w:id="3335" w:name="_Toc60957790"/>
      <w:r w:rsidRPr="00DE39BA">
        <w:rPr>
          <w:rFonts w:eastAsia="Times New Roman"/>
        </w:rPr>
        <w:t>Every module ought to be free of one another while running.</w:t>
      </w:r>
      <w:bookmarkStart w:id="3336" w:name="_Toc60957791"/>
      <w:bookmarkEnd w:id="3335"/>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3336"/>
    </w:p>
    <w:p w14:paraId="554D338A" w14:textId="77777777" w:rsidR="00E57EA5" w:rsidRDefault="004A70F7" w:rsidP="00F535CA">
      <w:pPr>
        <w:widowControl w:val="0"/>
        <w:spacing w:line="360" w:lineRule="auto"/>
        <w:rPr>
          <w:rFonts w:eastAsia="Times New Roman"/>
          <w:b/>
          <w:szCs w:val="24"/>
        </w:rPr>
        <w:pPrChange w:id="3337" w:author="mananarora1571@gmail.com" w:date="2021-05-30T15:12:00Z">
          <w:pPr>
            <w:spacing w:line="360" w:lineRule="auto"/>
          </w:pPr>
        </w:pPrChange>
      </w:pPr>
      <w:r w:rsidRPr="00DE39BA">
        <w:rPr>
          <w:rFonts w:eastAsia="Times New Roman"/>
          <w:b/>
          <w:szCs w:val="24"/>
        </w:rPr>
        <w:t>8.8.1</w:t>
      </w:r>
      <w:r w:rsidRPr="00DE39BA">
        <w:rPr>
          <w:rFonts w:eastAsia="Times New Roman"/>
          <w:b/>
          <w:szCs w:val="24"/>
        </w:rPr>
        <w:tab/>
        <w:t>Technique used for Integration Testing</w:t>
      </w:r>
    </w:p>
    <w:p w14:paraId="4E200D1D" w14:textId="34BF80A0" w:rsidR="004A70F7" w:rsidRPr="00DE39BA" w:rsidDel="00C571A0" w:rsidRDefault="004A70F7" w:rsidP="00F535CA">
      <w:pPr>
        <w:widowControl w:val="0"/>
        <w:spacing w:line="360" w:lineRule="auto"/>
        <w:rPr>
          <w:del w:id="3338" w:author="mananarora1571@gmail.com" w:date="2021-05-30T14:33:00Z"/>
          <w:rFonts w:eastAsia="Times New Roman"/>
        </w:rPr>
        <w:pPrChange w:id="3339" w:author="mananarora1571@gmail.com" w:date="2021-05-30T15:12:00Z">
          <w:pPr>
            <w:spacing w:line="360" w:lineRule="auto"/>
          </w:pPr>
        </w:pPrChange>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57418165" w14:textId="77777777" w:rsidR="00C571A0" w:rsidRDefault="00C571A0" w:rsidP="00F535CA">
      <w:pPr>
        <w:widowControl w:val="0"/>
        <w:spacing w:line="360" w:lineRule="auto"/>
        <w:rPr>
          <w:ins w:id="3340" w:author="mananarora1571@gmail.com" w:date="2021-05-30T14:33:00Z"/>
          <w:rFonts w:eastAsia="Times New Roman"/>
          <w:b/>
          <w:szCs w:val="26"/>
        </w:rPr>
        <w:pPrChange w:id="3341" w:author="mananarora1571@gmail.com" w:date="2021-05-30T15:12:00Z">
          <w:pPr>
            <w:keepNext/>
            <w:keepLines/>
            <w:spacing w:before="40" w:after="0" w:line="360" w:lineRule="auto"/>
            <w:jc w:val="both"/>
            <w:outlineLvl w:val="1"/>
          </w:pPr>
        </w:pPrChange>
      </w:pPr>
    </w:p>
    <w:p w14:paraId="0FF1BC1E" w14:textId="275BB8A5" w:rsidR="00C571A0" w:rsidDel="00C571A0" w:rsidRDefault="004A70F7" w:rsidP="00F535CA">
      <w:pPr>
        <w:widowControl w:val="0"/>
        <w:spacing w:before="40" w:after="0" w:line="360" w:lineRule="auto"/>
        <w:jc w:val="both"/>
        <w:outlineLvl w:val="1"/>
        <w:rPr>
          <w:del w:id="3342" w:author="mananarora1571@gmail.com" w:date="2021-05-30T14:34:00Z"/>
          <w:rFonts w:eastAsia="Times New Roman"/>
          <w:b/>
          <w:szCs w:val="26"/>
        </w:rPr>
        <w:pPrChange w:id="3343" w:author="mananarora1571@gmail.com" w:date="2021-05-30T15:12:00Z">
          <w:pPr>
            <w:keepNext/>
            <w:keepLines/>
            <w:spacing w:before="40" w:after="0" w:line="480" w:lineRule="auto"/>
            <w:jc w:val="both"/>
            <w:outlineLvl w:val="1"/>
          </w:pPr>
        </w:pPrChange>
      </w:pPr>
      <w:r w:rsidRPr="00DE39BA">
        <w:rPr>
          <w:rFonts w:eastAsia="Times New Roman"/>
          <w:b/>
          <w:szCs w:val="26"/>
        </w:rPr>
        <w:t>8.9</w:t>
      </w:r>
      <w:r w:rsidRPr="00DE39BA">
        <w:rPr>
          <w:rFonts w:eastAsia="Times New Roman"/>
          <w:b/>
          <w:szCs w:val="26"/>
        </w:rPr>
        <w:tab/>
        <w:t>System Testing</w:t>
      </w:r>
      <w:ins w:id="3344" w:author="mananarora1571@gmail.com" w:date="2021-05-30T14:34:00Z">
        <w:r w:rsidR="00C571A0">
          <w:rPr>
            <w:rFonts w:eastAsia="Times New Roman"/>
            <w:b/>
            <w:szCs w:val="26"/>
          </w:rPr>
          <w:t xml:space="preserve">  </w:t>
        </w:r>
      </w:ins>
    </w:p>
    <w:p w14:paraId="40B29F00" w14:textId="173B9A4A" w:rsidR="0024732F" w:rsidRPr="0024732F" w:rsidRDefault="004A70F7" w:rsidP="00F535CA">
      <w:pPr>
        <w:widowControl w:val="0"/>
        <w:spacing w:before="40" w:after="0" w:line="360" w:lineRule="auto"/>
        <w:jc w:val="both"/>
        <w:outlineLvl w:val="1"/>
        <w:rPr>
          <w:rFonts w:eastAsia="Times New Roman"/>
        </w:rPr>
        <w:pPrChange w:id="3345" w:author="mananarora1571@gmail.com" w:date="2021-05-30T15:12:00Z">
          <w:pPr>
            <w:keepNext/>
            <w:keepLines/>
            <w:spacing w:before="40" w:after="0" w:line="480" w:lineRule="auto"/>
            <w:jc w:val="both"/>
            <w:outlineLvl w:val="1"/>
          </w:pPr>
        </w:pPrChange>
      </w:pPr>
      <w:bookmarkStart w:id="3346" w:name="_Toc60957794"/>
      <w:del w:id="3347" w:author="mananarora1571@gmail.com" w:date="2021-05-30T14:34:00Z">
        <w:r w:rsidRPr="00DE39BA" w:rsidDel="00C571A0">
          <w:rPr>
            <w:rFonts w:eastAsia="Times New Roman"/>
          </w:rPr>
          <w:delText>F</w:delText>
        </w:r>
      </w:del>
      <w:ins w:id="3348" w:author="mananarora1571@gmail.com" w:date="2021-05-30T14:34:00Z">
        <w:r w:rsidR="00C571A0">
          <w:rPr>
            <w:rFonts w:eastAsia="Times New Roman"/>
          </w:rPr>
          <w:t>F</w:t>
        </w:r>
      </w:ins>
      <w:r w:rsidRPr="00DE39BA">
        <w:rPr>
          <w:rFonts w:eastAsia="Times New Roman"/>
        </w:rPr>
        <w:t xml:space="preserve">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3346"/>
    </w:p>
    <w:p w14:paraId="0B7584A8" w14:textId="58C9619D" w:rsidR="004A70F7" w:rsidRPr="00DE39BA" w:rsidRDefault="004A70F7" w:rsidP="00F535CA">
      <w:pPr>
        <w:widowControl w:val="0"/>
        <w:spacing w:before="40" w:after="0" w:line="360" w:lineRule="auto"/>
        <w:jc w:val="both"/>
        <w:outlineLvl w:val="1"/>
        <w:rPr>
          <w:rFonts w:eastAsia="Times New Roman"/>
          <w:b/>
          <w:szCs w:val="26"/>
        </w:rPr>
        <w:pPrChange w:id="3349" w:author="mananarora1571@gmail.com" w:date="2021-05-30T15:12:00Z">
          <w:pPr>
            <w:keepNext/>
            <w:keepLines/>
            <w:spacing w:before="40" w:after="0" w:line="480" w:lineRule="auto"/>
            <w:jc w:val="both"/>
            <w:outlineLvl w:val="1"/>
          </w:pPr>
        </w:pPrChange>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F535CA">
      <w:pPr>
        <w:widowControl w:val="0"/>
        <w:spacing w:before="40" w:after="0" w:line="360" w:lineRule="auto"/>
        <w:jc w:val="both"/>
        <w:outlineLvl w:val="1"/>
        <w:rPr>
          <w:rFonts w:eastAsia="Times New Roman"/>
        </w:rPr>
        <w:pPrChange w:id="3350" w:author="mananarora1571@gmail.com" w:date="2021-05-30T15:12:00Z">
          <w:pPr>
            <w:keepNext/>
            <w:keepLines/>
            <w:spacing w:before="40" w:after="0" w:line="360" w:lineRule="auto"/>
            <w:jc w:val="both"/>
            <w:outlineLvl w:val="1"/>
          </w:pPr>
        </w:pPrChange>
      </w:pPr>
      <w:bookmarkStart w:id="3351"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F535CA">
      <w:pPr>
        <w:widowControl w:val="0"/>
        <w:spacing w:before="40" w:after="0" w:line="360" w:lineRule="auto"/>
        <w:jc w:val="both"/>
        <w:outlineLvl w:val="1"/>
        <w:rPr>
          <w:rFonts w:eastAsia="Times New Roman"/>
        </w:rPr>
        <w:pPrChange w:id="3352" w:author="mananarora1571@gmail.com" w:date="2021-05-30T15:12:00Z">
          <w:pPr>
            <w:keepNext/>
            <w:keepLines/>
            <w:spacing w:before="40" w:after="0" w:line="360" w:lineRule="auto"/>
            <w:jc w:val="both"/>
            <w:outlineLvl w:val="1"/>
          </w:pPr>
        </w:pPrChange>
      </w:pPr>
      <w:r w:rsidRPr="004F68C8">
        <w:rPr>
          <w:rFonts w:eastAsia="Times New Roman"/>
        </w:rPr>
        <w:t>equipment, editing, editing, framework operation and more.</w:t>
      </w:r>
      <w:bookmarkEnd w:id="3351"/>
    </w:p>
    <w:p w14:paraId="565C7F91" w14:textId="77777777" w:rsidR="004A70F7" w:rsidRPr="00DE39BA" w:rsidRDefault="004A70F7" w:rsidP="00F535CA">
      <w:pPr>
        <w:widowControl w:val="0"/>
        <w:spacing w:before="40" w:after="0" w:line="360" w:lineRule="auto"/>
        <w:jc w:val="both"/>
        <w:outlineLvl w:val="1"/>
        <w:rPr>
          <w:rFonts w:eastAsia="Times New Roman"/>
          <w:b/>
          <w:szCs w:val="26"/>
        </w:rPr>
        <w:pPrChange w:id="3353" w:author="mananarora1571@gmail.com" w:date="2021-05-30T15:12:00Z">
          <w:pPr>
            <w:keepNext/>
            <w:keepLines/>
            <w:spacing w:before="40" w:after="0" w:line="360" w:lineRule="auto"/>
            <w:jc w:val="both"/>
            <w:outlineLvl w:val="1"/>
          </w:pPr>
        </w:pPrChange>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F535CA">
      <w:pPr>
        <w:widowControl w:val="0"/>
        <w:spacing w:after="0" w:line="360" w:lineRule="auto"/>
        <w:ind w:left="288"/>
        <w:jc w:val="both"/>
        <w:rPr>
          <w:rFonts w:eastAsia="Times New Roman"/>
        </w:rPr>
        <w:pPrChange w:id="3354" w:author="mananarora1571@gmail.com" w:date="2021-05-30T15:12:00Z">
          <w:pPr>
            <w:spacing w:after="0" w:line="360" w:lineRule="auto"/>
            <w:ind w:left="288"/>
            <w:jc w:val="both"/>
          </w:pPr>
        </w:pPrChange>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 xml:space="preserve">Effective, professional and effective framework. </w:t>
      </w:r>
      <w:r w:rsidRPr="004F68C8">
        <w:rPr>
          <w:rFonts w:eastAsia="Times New Roman"/>
        </w:rPr>
        <w:lastRenderedPageBreak/>
        <w:t>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F535CA">
      <w:pPr>
        <w:widowControl w:val="0"/>
        <w:spacing w:after="0" w:line="360" w:lineRule="auto"/>
        <w:ind w:left="288"/>
        <w:jc w:val="both"/>
        <w:rPr>
          <w:rFonts w:eastAsia="Calibri"/>
        </w:rPr>
        <w:pPrChange w:id="3355" w:author="mananarora1571@gmail.com" w:date="2021-05-30T15:12:00Z">
          <w:pPr>
            <w:spacing w:after="0" w:line="360" w:lineRule="auto"/>
            <w:ind w:left="288"/>
            <w:jc w:val="both"/>
          </w:pPr>
        </w:pPrChange>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F535CA">
      <w:pPr>
        <w:widowControl w:val="0"/>
        <w:spacing w:after="0" w:line="360" w:lineRule="auto"/>
        <w:ind w:left="288"/>
        <w:jc w:val="both"/>
        <w:rPr>
          <w:rFonts w:eastAsia="Calibri"/>
        </w:rPr>
        <w:pPrChange w:id="3356" w:author="mananarora1571@gmail.com" w:date="2021-05-30T15:12:00Z">
          <w:pPr>
            <w:spacing w:after="0" w:line="360" w:lineRule="auto"/>
            <w:ind w:left="288"/>
            <w:jc w:val="both"/>
          </w:pPr>
        </w:pPrChange>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F535CA">
      <w:pPr>
        <w:widowControl w:val="0"/>
        <w:spacing w:after="0" w:line="360" w:lineRule="auto"/>
        <w:ind w:left="288"/>
        <w:jc w:val="both"/>
        <w:rPr>
          <w:rFonts w:eastAsia="Calibri"/>
        </w:rPr>
        <w:pPrChange w:id="3357" w:author="mananarora1571@gmail.com" w:date="2021-05-30T15:12:00Z">
          <w:pPr>
            <w:spacing w:after="0" w:line="360" w:lineRule="auto"/>
            <w:ind w:left="288"/>
            <w:jc w:val="both"/>
          </w:pPr>
        </w:pPrChange>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F535CA">
      <w:pPr>
        <w:widowControl w:val="0"/>
        <w:spacing w:after="0" w:line="360" w:lineRule="auto"/>
        <w:ind w:left="284"/>
        <w:jc w:val="both"/>
        <w:rPr>
          <w:rFonts w:eastAsia="Calibri"/>
        </w:rPr>
        <w:pPrChange w:id="3358" w:author="mananarora1571@gmail.com" w:date="2021-05-30T15:12:00Z">
          <w:pPr>
            <w:keepNext/>
            <w:keepLines/>
            <w:spacing w:after="0" w:line="360" w:lineRule="auto"/>
            <w:ind w:left="284"/>
            <w:jc w:val="both"/>
          </w:pPr>
        </w:pPrChange>
      </w:pPr>
      <w:r w:rsidRPr="00DE39BA">
        <w:rPr>
          <w:rFonts w:eastAsia="Calibri"/>
          <w:b/>
        </w:rPr>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F535CA">
      <w:pPr>
        <w:widowControl w:val="0"/>
        <w:numPr>
          <w:ilvl w:val="0"/>
          <w:numId w:val="32"/>
        </w:numPr>
        <w:spacing w:after="0" w:line="360" w:lineRule="auto"/>
        <w:jc w:val="both"/>
        <w:rPr>
          <w:rFonts w:eastAsia="Calibri"/>
        </w:rPr>
        <w:pPrChange w:id="3359" w:author="mananarora1571@gmail.com" w:date="2021-05-30T15:12:00Z">
          <w:pPr>
            <w:keepNext/>
            <w:keepLines/>
            <w:numPr>
              <w:numId w:val="32"/>
            </w:numPr>
            <w:spacing w:after="0" w:line="360" w:lineRule="auto"/>
            <w:ind w:left="648" w:hanging="360"/>
            <w:jc w:val="both"/>
          </w:pPr>
        </w:pPrChange>
      </w:pPr>
      <w:r w:rsidRPr="00DE39BA">
        <w:rPr>
          <w:rFonts w:eastAsia="Calibri"/>
          <w:b/>
        </w:rPr>
        <w:t xml:space="preserve">Errors: </w:t>
      </w:r>
      <w:r w:rsidR="004F68C8" w:rsidRPr="004F68C8">
        <w:rPr>
          <w:rFonts w:eastAsia="Calibri"/>
        </w:rPr>
        <w:t>Measures how the outline can work out in order to correct errors. Proposed</w:t>
      </w:r>
    </w:p>
    <w:p w14:paraId="140FA1EA" w14:textId="3039519C" w:rsidR="00C571A0" w:rsidRDefault="004F68C8" w:rsidP="00F535CA">
      <w:pPr>
        <w:widowControl w:val="0"/>
        <w:spacing w:after="0" w:line="360" w:lineRule="auto"/>
        <w:ind w:left="648"/>
        <w:jc w:val="both"/>
        <w:rPr>
          <w:rFonts w:eastAsia="Calibri"/>
        </w:rPr>
        <w:pPrChange w:id="3360" w:author="mananarora1571@gmail.com" w:date="2021-05-30T15:12:00Z">
          <w:pPr>
            <w:keepNext/>
            <w:keepLines/>
            <w:spacing w:after="0" w:line="360" w:lineRule="auto"/>
            <w:ind w:left="648"/>
            <w:jc w:val="both"/>
          </w:pPr>
        </w:pPrChange>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r w:rsidR="00207D4B">
        <w:rPr>
          <w:rFonts w:eastAsia="Calibri"/>
        </w:rPr>
        <w:t>.</w:t>
      </w:r>
    </w:p>
    <w:p w14:paraId="5A50EB92" w14:textId="77777777" w:rsidR="00C571A0" w:rsidRPr="005922A4" w:rsidRDefault="00C571A0" w:rsidP="00F535CA">
      <w:pPr>
        <w:widowControl w:val="0"/>
        <w:rPr>
          <w:rFonts w:eastAsia="Calibri"/>
        </w:rPr>
        <w:pPrChange w:id="3361" w:author="mananarora1571@gmail.com" w:date="2021-05-30T15:12:00Z">
          <w:pPr>
            <w:keepNext/>
            <w:keepLines/>
          </w:pPr>
        </w:pPrChange>
      </w:pPr>
    </w:p>
    <w:p w14:paraId="141EE3CC" w14:textId="6B1369A1" w:rsidR="00B56035" w:rsidRPr="004F68C8" w:rsidRDefault="00C571A0" w:rsidP="00F535CA">
      <w:pPr>
        <w:widowControl w:val="0"/>
        <w:numPr>
          <w:ilvl w:val="0"/>
          <w:numId w:val="32"/>
        </w:numPr>
        <w:spacing w:before="40" w:after="0" w:line="360" w:lineRule="auto"/>
        <w:jc w:val="both"/>
        <w:outlineLvl w:val="1"/>
        <w:rPr>
          <w:rFonts w:eastAsia="Times New Roman"/>
          <w:b/>
          <w:szCs w:val="26"/>
        </w:rPr>
        <w:pPrChange w:id="3362" w:author="mananarora1571@gmail.com" w:date="2021-05-30T15:12:00Z">
          <w:pPr>
            <w:keepNext/>
            <w:keepLines/>
            <w:numPr>
              <w:numId w:val="32"/>
            </w:numPr>
            <w:spacing w:before="40" w:after="0" w:line="360" w:lineRule="auto"/>
            <w:ind w:left="648" w:hanging="360"/>
            <w:jc w:val="both"/>
            <w:outlineLvl w:val="1"/>
          </w:pPr>
        </w:pPrChange>
      </w:pPr>
      <w:r>
        <w:rPr>
          <w:rFonts w:eastAsia="Calibri"/>
        </w:rPr>
        <w:tab/>
      </w:r>
      <w:r w:rsidR="00B56035" w:rsidRPr="004F68C8">
        <w:rPr>
          <w:rFonts w:eastAsia="Calibri"/>
          <w:b/>
        </w:rPr>
        <w:t xml:space="preserve">User Satisfaction: </w:t>
      </w:r>
      <w:r w:rsidR="00B56035"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B56035">
        <w:rPr>
          <w:rFonts w:eastAsia="Calibri"/>
        </w:rPr>
        <w:t xml:space="preserve"> </w:t>
      </w:r>
      <w:r w:rsidR="00B56035" w:rsidRPr="004F68C8">
        <w:rPr>
          <w:rFonts w:eastAsia="Calibri"/>
        </w:rPr>
        <w:t>dismissing mistakes achieves customer fulfillment.</w:t>
      </w:r>
    </w:p>
    <w:p w14:paraId="0015CAFA" w14:textId="77777777" w:rsidR="00B56035" w:rsidRPr="00DE39BA" w:rsidRDefault="00B56035" w:rsidP="00F535CA">
      <w:pPr>
        <w:widowControl w:val="0"/>
        <w:numPr>
          <w:ilvl w:val="0"/>
          <w:numId w:val="32"/>
        </w:numPr>
        <w:spacing w:before="40" w:after="0" w:line="360" w:lineRule="auto"/>
        <w:jc w:val="both"/>
        <w:outlineLvl w:val="1"/>
        <w:rPr>
          <w:ins w:id="3363" w:author="abhay mendiratta" w:date="2021-05-22T18:03:00Z"/>
          <w:rFonts w:eastAsia="Times New Roman"/>
          <w:b/>
          <w:szCs w:val="26"/>
        </w:rPr>
        <w:pPrChange w:id="3364" w:author="mananarora1571@gmail.com" w:date="2021-05-30T15:12:00Z">
          <w:pPr>
            <w:keepNext/>
            <w:keepLines/>
            <w:numPr>
              <w:numId w:val="32"/>
            </w:numPr>
            <w:spacing w:before="40" w:after="0" w:line="360" w:lineRule="auto"/>
            <w:ind w:left="648" w:hanging="360"/>
            <w:jc w:val="both"/>
            <w:outlineLvl w:val="1"/>
          </w:pPr>
        </w:pPrChange>
      </w:pPr>
      <w:ins w:id="3365" w:author="abhay mendiratta" w:date="2021-05-22T18:03:00Z">
        <w:r w:rsidRPr="00DE39BA">
          <w:rPr>
            <w:rFonts w:eastAsia="Times New Roman"/>
            <w:b/>
            <w:szCs w:val="26"/>
          </w:rPr>
          <w:t>8.11.1</w:t>
        </w:r>
        <w:r w:rsidRPr="00DE39BA">
          <w:rPr>
            <w:rFonts w:eastAsia="Times New Roman"/>
            <w:b/>
            <w:szCs w:val="26"/>
          </w:rPr>
          <w:tab/>
          <w:t>User Acceptance Testing (UAT)</w:t>
        </w:r>
      </w:ins>
    </w:p>
    <w:p w14:paraId="5F187F55" w14:textId="57F692DE" w:rsidR="00B56035" w:rsidRDefault="00B56035" w:rsidP="00F535CA">
      <w:pPr>
        <w:widowControl w:val="0"/>
        <w:spacing w:before="40" w:after="0" w:line="360" w:lineRule="auto"/>
        <w:jc w:val="both"/>
        <w:outlineLvl w:val="1"/>
        <w:rPr>
          <w:ins w:id="3366" w:author="abhay mendiratta" w:date="2021-05-22T18:06:00Z"/>
          <w:rFonts w:eastAsia="Times New Roman"/>
        </w:rPr>
        <w:pPrChange w:id="3367" w:author="mananarora1571@gmail.com" w:date="2021-05-30T15:12:00Z">
          <w:pPr>
            <w:keepNext/>
            <w:keepLines/>
            <w:spacing w:before="40" w:after="0" w:line="360" w:lineRule="auto"/>
            <w:jc w:val="both"/>
            <w:outlineLvl w:val="1"/>
          </w:pPr>
        </w:pPrChange>
      </w:pPr>
      <w:ins w:id="3368" w:author="abhay mendiratta" w:date="2021-05-22T18:03:00Z">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ins>
    </w:p>
    <w:p w14:paraId="379D633E" w14:textId="77777777" w:rsidR="00B56035" w:rsidRPr="00DE39BA" w:rsidRDefault="00B56035" w:rsidP="00F535CA">
      <w:pPr>
        <w:widowControl w:val="0"/>
        <w:spacing w:before="40" w:after="0" w:line="360" w:lineRule="auto"/>
        <w:jc w:val="both"/>
        <w:outlineLvl w:val="1"/>
        <w:rPr>
          <w:ins w:id="3369" w:author="abhay mendiratta" w:date="2021-05-22T18:06:00Z"/>
          <w:rFonts w:eastAsia="Times New Roman"/>
          <w:b/>
          <w:szCs w:val="26"/>
        </w:rPr>
        <w:pPrChange w:id="3370" w:author="mananarora1571@gmail.com" w:date="2021-05-30T15:12:00Z">
          <w:pPr>
            <w:keepNext/>
            <w:keepLines/>
            <w:spacing w:before="40" w:after="0" w:line="360" w:lineRule="auto"/>
            <w:jc w:val="both"/>
            <w:outlineLvl w:val="1"/>
          </w:pPr>
        </w:pPrChange>
      </w:pPr>
      <w:ins w:id="3371" w:author="abhay mendiratta" w:date="2021-05-22T18:06:00Z">
        <w:r w:rsidRPr="00DE39BA">
          <w:rPr>
            <w:rFonts w:eastAsia="Times New Roman"/>
            <w:b/>
            <w:szCs w:val="26"/>
          </w:rPr>
          <w:t>8.11.2</w:t>
        </w:r>
        <w:r w:rsidRPr="00DE39BA">
          <w:rPr>
            <w:rFonts w:eastAsia="Times New Roman"/>
            <w:b/>
            <w:szCs w:val="26"/>
          </w:rPr>
          <w:tab/>
          <w:t>Justification for User Acceptance Testing</w:t>
        </w:r>
      </w:ins>
    </w:p>
    <w:p w14:paraId="2BF51D76" w14:textId="77777777" w:rsidR="00B56035" w:rsidRPr="004F68C8" w:rsidRDefault="00B56035" w:rsidP="00F535CA">
      <w:pPr>
        <w:widowControl w:val="0"/>
        <w:spacing w:before="40" w:after="0" w:line="360" w:lineRule="auto"/>
        <w:jc w:val="both"/>
        <w:outlineLvl w:val="1"/>
        <w:rPr>
          <w:ins w:id="3372" w:author="abhay mendiratta" w:date="2021-05-22T18:06:00Z"/>
          <w:rFonts w:eastAsia="Times New Roman"/>
        </w:rPr>
        <w:pPrChange w:id="3373" w:author="mananarora1571@gmail.com" w:date="2021-05-30T15:12:00Z">
          <w:pPr>
            <w:keepNext/>
            <w:keepLines/>
            <w:spacing w:before="40" w:after="0" w:line="360" w:lineRule="auto"/>
            <w:jc w:val="both"/>
            <w:outlineLvl w:val="1"/>
          </w:pPr>
        </w:pPrChange>
      </w:pPr>
      <w:ins w:id="3374" w:author="abhay mendiratta" w:date="2021-05-22T18:06:00Z">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ins>
    </w:p>
    <w:p w14:paraId="75780CD5" w14:textId="77777777" w:rsidR="00B56035" w:rsidRPr="004F68C8" w:rsidRDefault="00B56035" w:rsidP="00F535CA">
      <w:pPr>
        <w:widowControl w:val="0"/>
        <w:spacing w:before="40" w:after="0" w:line="360" w:lineRule="auto"/>
        <w:jc w:val="both"/>
        <w:outlineLvl w:val="1"/>
        <w:rPr>
          <w:ins w:id="3375" w:author="abhay mendiratta" w:date="2021-05-22T18:06:00Z"/>
          <w:rFonts w:eastAsia="Times New Roman"/>
        </w:rPr>
        <w:pPrChange w:id="3376" w:author="mananarora1571@gmail.com" w:date="2021-05-30T15:12:00Z">
          <w:pPr>
            <w:keepNext/>
            <w:keepLines/>
            <w:spacing w:before="40" w:after="0" w:line="360" w:lineRule="auto"/>
            <w:jc w:val="both"/>
            <w:outlineLvl w:val="1"/>
          </w:pPr>
        </w:pPrChange>
      </w:pPr>
      <w:ins w:id="3377" w:author="abhay mendiratta" w:date="2021-05-22T18:06:00Z">
        <w:r w:rsidRPr="004F68C8">
          <w:rPr>
            <w:rFonts w:eastAsia="Times New Roman"/>
          </w:rPr>
          <w:lastRenderedPageBreak/>
          <w:t>of the framework and their applications were collected as a result of the User Acceptance Test.</w:t>
        </w:r>
      </w:ins>
    </w:p>
    <w:p w14:paraId="199146D6" w14:textId="77777777" w:rsidR="00B56035" w:rsidRDefault="00B56035" w:rsidP="00F535CA">
      <w:pPr>
        <w:widowControl w:val="0"/>
        <w:spacing w:before="40" w:after="0" w:line="360" w:lineRule="auto"/>
        <w:jc w:val="both"/>
        <w:outlineLvl w:val="1"/>
        <w:rPr>
          <w:ins w:id="3378" w:author="abhay mendiratta" w:date="2021-05-22T18:06:00Z"/>
          <w:rFonts w:eastAsia="Times New Roman"/>
        </w:rPr>
        <w:pPrChange w:id="3379" w:author="mananarora1571@gmail.com" w:date="2021-05-30T15:12:00Z">
          <w:pPr>
            <w:keepNext/>
            <w:keepLines/>
            <w:spacing w:before="40" w:after="0" w:line="360" w:lineRule="auto"/>
            <w:jc w:val="both"/>
            <w:outlineLvl w:val="1"/>
          </w:pPr>
        </w:pPrChange>
      </w:pPr>
      <w:ins w:id="3380" w:author="abhay mendiratta" w:date="2021-05-22T18:06:00Z">
        <w:r w:rsidRPr="004F68C8">
          <w:rPr>
            <w:rFonts w:eastAsia="Times New Roman"/>
          </w:rPr>
          <w:t>8.12 Examination of documents</w:t>
        </w:r>
        <w:r>
          <w:rPr>
            <w:rFonts w:eastAsia="Times New Roman"/>
          </w:rPr>
          <w:t xml:space="preserve"> </w:t>
        </w:r>
        <w:r w:rsidRPr="004F68C8">
          <w:rPr>
            <w:rFonts w:eastAsia="Times New Roman"/>
          </w:rPr>
          <w:t>This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ins>
    </w:p>
    <w:p w14:paraId="296D35D4" w14:textId="6E6199A5" w:rsidR="00B56035" w:rsidDel="00C571A0" w:rsidRDefault="00B56035" w:rsidP="00F535CA">
      <w:pPr>
        <w:widowControl w:val="0"/>
        <w:spacing w:before="40" w:after="0" w:line="360" w:lineRule="auto"/>
        <w:jc w:val="both"/>
        <w:outlineLvl w:val="1"/>
        <w:rPr>
          <w:del w:id="3381" w:author="mananarora1571@gmail.com" w:date="2021-05-30T14:35:00Z"/>
          <w:rFonts w:eastAsia="Times New Roman"/>
        </w:rPr>
        <w:pPrChange w:id="3382" w:author="mananarora1571@gmail.com" w:date="2021-05-30T15:12:00Z">
          <w:pPr>
            <w:keepNext/>
            <w:keepLines/>
            <w:spacing w:before="40" w:after="0" w:line="360" w:lineRule="auto"/>
            <w:jc w:val="both"/>
            <w:outlineLvl w:val="1"/>
          </w:pPr>
        </w:pPrChange>
      </w:pPr>
    </w:p>
    <w:p w14:paraId="31503B24" w14:textId="77777777" w:rsidR="00C571A0" w:rsidRDefault="00C571A0" w:rsidP="00F535CA">
      <w:pPr>
        <w:widowControl w:val="0"/>
        <w:spacing w:before="40" w:after="0" w:line="360" w:lineRule="auto"/>
        <w:jc w:val="both"/>
        <w:outlineLvl w:val="1"/>
        <w:rPr>
          <w:ins w:id="3383" w:author="mananarora1571@gmail.com" w:date="2021-05-30T14:35:00Z"/>
          <w:rFonts w:eastAsia="Times New Roman"/>
        </w:rPr>
        <w:pPrChange w:id="3384" w:author="mananarora1571@gmail.com" w:date="2021-05-30T15:12:00Z">
          <w:pPr>
            <w:keepNext/>
            <w:keepLines/>
            <w:spacing w:before="40" w:after="0" w:line="360" w:lineRule="auto"/>
            <w:jc w:val="both"/>
            <w:outlineLvl w:val="1"/>
          </w:pPr>
        </w:pPrChange>
      </w:pPr>
    </w:p>
    <w:p w14:paraId="0E2CEC4B" w14:textId="4B550A56" w:rsidR="00B56035" w:rsidDel="00C571A0" w:rsidRDefault="004F68C8" w:rsidP="00F535CA">
      <w:pPr>
        <w:widowControl w:val="0"/>
        <w:spacing w:after="0" w:line="360" w:lineRule="auto"/>
        <w:ind w:left="648"/>
        <w:jc w:val="both"/>
        <w:rPr>
          <w:ins w:id="3385" w:author="abhay mendiratta" w:date="2021-05-22T18:01:00Z"/>
          <w:del w:id="3386" w:author="mananarora1571@gmail.com" w:date="2021-05-30T14:35:00Z"/>
          <w:rFonts w:eastAsia="Calibri"/>
        </w:rPr>
        <w:pPrChange w:id="3387" w:author="mananarora1571@gmail.com" w:date="2021-05-30T15:12:00Z">
          <w:pPr>
            <w:spacing w:after="0" w:line="360" w:lineRule="auto"/>
            <w:ind w:left="648"/>
            <w:jc w:val="both"/>
          </w:pPr>
        </w:pPrChange>
      </w:pPr>
      <w:del w:id="3388" w:author="mananarora1571@gmail.com" w:date="2021-05-30T14:35:00Z">
        <w:r w:rsidRPr="004F68C8" w:rsidDel="00C571A0">
          <w:rPr>
            <w:rFonts w:eastAsia="Calibri"/>
          </w:rPr>
          <w:delText>.</w:delText>
        </w:r>
      </w:del>
    </w:p>
    <w:p w14:paraId="472CD1A0" w14:textId="187A5F9C" w:rsidR="00B56035" w:rsidRPr="00B56035" w:rsidDel="00C571A0" w:rsidRDefault="00B56035" w:rsidP="00F535CA">
      <w:pPr>
        <w:widowControl w:val="0"/>
        <w:rPr>
          <w:ins w:id="3389" w:author="abhay mendiratta" w:date="2021-05-22T18:01:00Z"/>
          <w:del w:id="3390" w:author="mananarora1571@gmail.com" w:date="2021-05-30T14:35:00Z"/>
          <w:rFonts w:eastAsia="Calibri"/>
        </w:rPr>
        <w:pPrChange w:id="3391" w:author="mananarora1571@gmail.com" w:date="2021-05-30T15:12:00Z">
          <w:pPr>
            <w:spacing w:after="0" w:line="360" w:lineRule="auto"/>
            <w:ind w:left="648"/>
            <w:jc w:val="both"/>
          </w:pPr>
        </w:pPrChange>
      </w:pPr>
    </w:p>
    <w:p w14:paraId="14A9963F" w14:textId="08ABF48F" w:rsidR="004A70F7" w:rsidRPr="00B56035" w:rsidDel="00B56035" w:rsidRDefault="004A70F7" w:rsidP="00F535CA">
      <w:pPr>
        <w:widowControl w:val="0"/>
        <w:rPr>
          <w:del w:id="3392" w:author="abhay mendiratta" w:date="2021-05-22T18:05:00Z"/>
          <w:rFonts w:eastAsia="Calibri"/>
        </w:rPr>
        <w:pPrChange w:id="3393" w:author="mananarora1571@gmail.com" w:date="2021-05-30T15:12:00Z">
          <w:pPr>
            <w:spacing w:after="0" w:line="360" w:lineRule="auto"/>
            <w:ind w:left="648"/>
            <w:jc w:val="both"/>
          </w:pPr>
        </w:pPrChange>
      </w:pPr>
    </w:p>
    <w:p w14:paraId="5016A7A8" w14:textId="14E71E5A" w:rsidR="004A70F7" w:rsidRPr="004F68C8" w:rsidDel="00B56035" w:rsidRDefault="004A70F7" w:rsidP="00F535CA">
      <w:pPr>
        <w:widowControl w:val="0"/>
        <w:numPr>
          <w:ilvl w:val="0"/>
          <w:numId w:val="32"/>
        </w:numPr>
        <w:spacing w:before="40" w:after="0" w:line="360" w:lineRule="auto"/>
        <w:jc w:val="both"/>
        <w:outlineLvl w:val="1"/>
        <w:rPr>
          <w:del w:id="3394" w:author="abhay mendiratta" w:date="2021-05-22T18:05:00Z"/>
          <w:rFonts w:eastAsia="Times New Roman"/>
          <w:b/>
          <w:szCs w:val="26"/>
        </w:rPr>
        <w:pPrChange w:id="3395" w:author="mananarora1571@gmail.com" w:date="2021-05-30T15:12:00Z">
          <w:pPr>
            <w:keepNext/>
            <w:keepLines/>
            <w:numPr>
              <w:numId w:val="32"/>
            </w:numPr>
            <w:spacing w:before="40" w:after="0" w:line="360" w:lineRule="auto"/>
            <w:ind w:left="648" w:hanging="360"/>
            <w:jc w:val="both"/>
            <w:outlineLvl w:val="1"/>
          </w:pPr>
        </w:pPrChange>
      </w:pPr>
      <w:bookmarkStart w:id="3396" w:name="_Toc60957798"/>
      <w:del w:id="3397" w:author="abhay mendiratta" w:date="2021-05-22T18:05:00Z">
        <w:r w:rsidRPr="004F68C8" w:rsidDel="00B56035">
          <w:rPr>
            <w:rFonts w:eastAsia="Calibri"/>
            <w:b/>
          </w:rPr>
          <w:delText xml:space="preserve">User Satisfaction: </w:delText>
        </w:r>
        <w:r w:rsidR="004F68C8" w:rsidRPr="004F68C8" w:rsidDel="00B56035">
          <w:rPr>
            <w:rFonts w:eastAsia="Calibri"/>
          </w:rPr>
          <w:delText>Measure how much the client likes the frame or is happy with outline. For example, the implementation of the aforementioned components contributes in terms of customer fulfillment, achieving readability, memory, productivity and</w:delText>
        </w:r>
        <w:r w:rsidR="004F68C8" w:rsidDel="00B56035">
          <w:rPr>
            <w:rFonts w:eastAsia="Calibri"/>
          </w:rPr>
          <w:delText xml:space="preserve"> </w:delText>
        </w:r>
        <w:r w:rsidR="004F68C8" w:rsidRPr="004F68C8" w:rsidDel="00B56035">
          <w:rPr>
            <w:rFonts w:eastAsia="Calibri"/>
          </w:rPr>
          <w:delText>dismissing mistakes achieves customer fulfillment.</w:delText>
        </w:r>
        <w:bookmarkEnd w:id="3396"/>
      </w:del>
    </w:p>
    <w:p w14:paraId="102AB35F" w14:textId="688A0F50" w:rsidR="004A70F7" w:rsidRPr="00DE39BA" w:rsidDel="00B56035" w:rsidRDefault="004A70F7" w:rsidP="00F535CA">
      <w:pPr>
        <w:widowControl w:val="0"/>
        <w:numPr>
          <w:ilvl w:val="0"/>
          <w:numId w:val="32"/>
        </w:numPr>
        <w:spacing w:before="40" w:after="0" w:line="360" w:lineRule="auto"/>
        <w:jc w:val="both"/>
        <w:outlineLvl w:val="1"/>
        <w:rPr>
          <w:del w:id="3398" w:author="abhay mendiratta" w:date="2021-05-22T18:05:00Z"/>
          <w:rFonts w:eastAsia="Times New Roman"/>
          <w:b/>
          <w:szCs w:val="26"/>
        </w:rPr>
        <w:pPrChange w:id="3399" w:author="mananarora1571@gmail.com" w:date="2021-05-30T15:12:00Z">
          <w:pPr>
            <w:keepNext/>
            <w:keepLines/>
            <w:numPr>
              <w:numId w:val="32"/>
            </w:numPr>
            <w:spacing w:before="40" w:after="0" w:line="360" w:lineRule="auto"/>
            <w:ind w:left="648" w:hanging="360"/>
            <w:jc w:val="both"/>
            <w:outlineLvl w:val="1"/>
          </w:pPr>
        </w:pPrChange>
      </w:pPr>
      <w:del w:id="3400" w:author="abhay mendiratta" w:date="2021-05-22T18:05:00Z">
        <w:r w:rsidRPr="00DE39BA" w:rsidDel="00B56035">
          <w:rPr>
            <w:rFonts w:eastAsia="Times New Roman"/>
            <w:b/>
            <w:szCs w:val="26"/>
          </w:rPr>
          <w:delText>8.11.1</w:delText>
        </w:r>
        <w:r w:rsidRPr="00DE39BA" w:rsidDel="00B56035">
          <w:rPr>
            <w:rFonts w:eastAsia="Times New Roman"/>
            <w:b/>
            <w:szCs w:val="26"/>
          </w:rPr>
          <w:tab/>
          <w:delText>User Acceptance Testing (UAT)</w:delText>
        </w:r>
      </w:del>
    </w:p>
    <w:p w14:paraId="30BF99FF" w14:textId="608A6ADD" w:rsidR="004F68C8" w:rsidDel="00C571A0" w:rsidRDefault="004F68C8" w:rsidP="00F535CA">
      <w:pPr>
        <w:widowControl w:val="0"/>
        <w:spacing w:before="40" w:after="0" w:line="360" w:lineRule="auto"/>
        <w:jc w:val="both"/>
        <w:outlineLvl w:val="1"/>
        <w:rPr>
          <w:del w:id="3401" w:author="mananarora1571@gmail.com" w:date="2021-05-30T14:35:00Z"/>
          <w:rFonts w:eastAsia="Times New Roman"/>
        </w:rPr>
        <w:pPrChange w:id="3402" w:author="mananarora1571@gmail.com" w:date="2021-05-30T15:12:00Z">
          <w:pPr>
            <w:keepNext/>
            <w:keepLines/>
            <w:spacing w:before="40" w:after="0" w:line="360" w:lineRule="auto"/>
            <w:jc w:val="both"/>
            <w:outlineLvl w:val="1"/>
          </w:pPr>
        </w:pPrChange>
      </w:pPr>
      <w:del w:id="3403" w:author="abhay mendiratta" w:date="2021-05-22T18:05:00Z">
        <w:r w:rsidRPr="004F68C8" w:rsidDel="00B56035">
          <w:rPr>
            <w:rFonts w:eastAsia="Times New Roman"/>
          </w:rPr>
          <w:delText>Customer Acceptance Testing is a product testing process done in memory of</w:delText>
        </w:r>
        <w:r w:rsidDel="00B56035">
          <w:rPr>
            <w:rFonts w:eastAsia="Times New Roman"/>
          </w:rPr>
          <w:delText xml:space="preserve"> </w:delText>
        </w:r>
        <w:r w:rsidRPr="004F68C8" w:rsidDel="00B56035">
          <w:rPr>
            <w:rFonts w:eastAsia="Times New Roman"/>
          </w:rPr>
          <w:delText xml:space="preserve">final client opinion </w:delText>
        </w:r>
      </w:del>
      <w:del w:id="3404" w:author="abhay mendiratta" w:date="2021-05-22T18:04:00Z">
        <w:r w:rsidRPr="004F68C8" w:rsidDel="00B56035">
          <w:rPr>
            <w:rFonts w:eastAsia="Times New Roman"/>
          </w:rPr>
          <w:delText>regarding the proposed framework or application there</w:delText>
        </w:r>
        <w:r w:rsidDel="00B56035">
          <w:rPr>
            <w:rFonts w:eastAsia="Times New Roman"/>
          </w:rPr>
          <w:delText xml:space="preserve"> </w:delText>
        </w:r>
        <w:r w:rsidRPr="004F68C8" w:rsidDel="00B56035">
          <w:rPr>
            <w:rFonts w:eastAsia="Times New Roman"/>
          </w:rPr>
          <w:delText>the engineer needs to check the framework to make sure it reaches the final client and is adequate by</w:delText>
        </w:r>
        <w:r w:rsidDel="00B56035">
          <w:rPr>
            <w:rFonts w:eastAsia="Times New Roman"/>
          </w:rPr>
          <w:delText xml:space="preserve"> </w:delText>
        </w:r>
        <w:r w:rsidRPr="004F68C8" w:rsidDel="00B56035">
          <w:rPr>
            <w:rFonts w:eastAsia="Times New Roman"/>
          </w:rPr>
          <w:delText>end client.</w:delText>
        </w:r>
      </w:del>
    </w:p>
    <w:p w14:paraId="3A8D1DC7" w14:textId="4CF04933" w:rsidR="004A70F7" w:rsidRPr="00DE39BA" w:rsidDel="00B56035" w:rsidRDefault="004A70F7" w:rsidP="00F535CA">
      <w:pPr>
        <w:widowControl w:val="0"/>
        <w:spacing w:before="40" w:after="0" w:line="360" w:lineRule="auto"/>
        <w:jc w:val="both"/>
        <w:outlineLvl w:val="1"/>
        <w:rPr>
          <w:del w:id="3405" w:author="abhay mendiratta" w:date="2021-05-22T18:07:00Z"/>
          <w:rFonts w:eastAsia="Times New Roman"/>
          <w:b/>
          <w:szCs w:val="26"/>
        </w:rPr>
        <w:pPrChange w:id="3406" w:author="mananarora1571@gmail.com" w:date="2021-05-30T15:12:00Z">
          <w:pPr>
            <w:keepNext/>
            <w:keepLines/>
            <w:spacing w:before="40" w:after="0" w:line="360" w:lineRule="auto"/>
            <w:jc w:val="both"/>
            <w:outlineLvl w:val="1"/>
          </w:pPr>
        </w:pPrChange>
      </w:pPr>
      <w:del w:id="3407" w:author="abhay mendiratta" w:date="2021-05-22T18:07:00Z">
        <w:r w:rsidRPr="00DE39BA" w:rsidDel="00B56035">
          <w:rPr>
            <w:rFonts w:eastAsia="Times New Roman"/>
            <w:b/>
            <w:szCs w:val="26"/>
          </w:rPr>
          <w:delText>8.11.2</w:delText>
        </w:r>
        <w:r w:rsidRPr="00DE39BA" w:rsidDel="00B56035">
          <w:rPr>
            <w:rFonts w:eastAsia="Times New Roman"/>
            <w:b/>
            <w:szCs w:val="26"/>
          </w:rPr>
          <w:tab/>
          <w:delText>Justification for User Acceptance Testing</w:delText>
        </w:r>
      </w:del>
    </w:p>
    <w:p w14:paraId="4EC9E2B1" w14:textId="2B96F261" w:rsidR="004F68C8" w:rsidRPr="004F68C8" w:rsidDel="00B56035" w:rsidRDefault="004F68C8" w:rsidP="00F535CA">
      <w:pPr>
        <w:widowControl w:val="0"/>
        <w:spacing w:before="40" w:after="0" w:line="360" w:lineRule="auto"/>
        <w:jc w:val="both"/>
        <w:outlineLvl w:val="1"/>
        <w:rPr>
          <w:del w:id="3408" w:author="abhay mendiratta" w:date="2021-05-22T18:07:00Z"/>
          <w:rFonts w:eastAsia="Times New Roman"/>
        </w:rPr>
        <w:pPrChange w:id="3409" w:author="mananarora1571@gmail.com" w:date="2021-05-30T15:12:00Z">
          <w:pPr>
            <w:keepNext/>
            <w:keepLines/>
            <w:spacing w:before="40" w:after="0" w:line="360" w:lineRule="auto"/>
            <w:jc w:val="both"/>
            <w:outlineLvl w:val="1"/>
          </w:pPr>
        </w:pPrChange>
      </w:pPr>
      <w:del w:id="3410" w:author="abhay mendiratta" w:date="2021-05-22T18:07:00Z">
        <w:r w:rsidRPr="004F68C8" w:rsidDel="00B56035">
          <w:rPr>
            <w:rFonts w:eastAsia="Times New Roman"/>
          </w:rPr>
          <w:delText>Reasons for User Acceptance Testing</w:delText>
        </w:r>
        <w:r w:rsidDel="00B56035">
          <w:rPr>
            <w:rFonts w:eastAsia="Times New Roman"/>
          </w:rPr>
          <w:delText xml:space="preserve"> </w:delText>
        </w:r>
        <w:r w:rsidRPr="004F68C8" w:rsidDel="00B56035">
          <w:rPr>
            <w:rFonts w:eastAsia="Times New Roman"/>
          </w:rPr>
          <w:delText>The purpose of the UAT is to monitor and direct the proposed requirements for action</w:delText>
        </w:r>
        <w:r w:rsidDel="00B56035">
          <w:rPr>
            <w:rFonts w:eastAsia="Times New Roman"/>
          </w:rPr>
          <w:delText xml:space="preserve"> </w:delText>
        </w:r>
        <w:r w:rsidRPr="004F68C8" w:rsidDel="00B56035">
          <w:rPr>
            <w:rFonts w:eastAsia="Times New Roman"/>
          </w:rPr>
          <w:delText>A building with the highlights of a completed business to ensure it is adequate for consumers.</w:delText>
        </w:r>
        <w:r w:rsidDel="00B56035">
          <w:rPr>
            <w:rFonts w:eastAsia="Times New Roman"/>
          </w:rPr>
          <w:delText xml:space="preserve"> </w:delText>
        </w:r>
        <w:r w:rsidRPr="004F68C8" w:rsidDel="00B56035">
          <w:rPr>
            <w:rFonts w:eastAsia="Times New Roman"/>
          </w:rPr>
          <w:delText>Customer Acceptance Testing Performed when the designer led another separate test, for</w:delText>
        </w:r>
        <w:r w:rsidDel="00B56035">
          <w:rPr>
            <w:rFonts w:eastAsia="Times New Roman"/>
          </w:rPr>
          <w:delText xml:space="preserve"> </w:delText>
        </w:r>
        <w:r w:rsidRPr="004F68C8" w:rsidDel="00B56035">
          <w:rPr>
            <w:rFonts w:eastAsia="Times New Roman"/>
          </w:rPr>
          <w:delText>for example, Unit Testing, Integration Testing, System Testing, Compliance Testing and more.</w:delText>
        </w:r>
        <w:r w:rsidDel="00B56035">
          <w:rPr>
            <w:rFonts w:eastAsia="Times New Roman"/>
          </w:rPr>
          <w:delText xml:space="preserve"> </w:delText>
        </w:r>
        <w:r w:rsidRPr="004F68C8" w:rsidDel="00B56035">
          <w:rPr>
            <w:rFonts w:eastAsia="Times New Roman"/>
          </w:rPr>
          <w:delText>The user consent test leads to the conclusion asking if the engineer has it</w:delText>
        </w:r>
        <w:r w:rsidDel="00B56035">
          <w:rPr>
            <w:rFonts w:eastAsia="Times New Roman"/>
          </w:rPr>
          <w:delText xml:space="preserve"> </w:delText>
        </w:r>
        <w:r w:rsidRPr="004F68C8" w:rsidDel="00B56035">
          <w:rPr>
            <w:rFonts w:eastAsia="Times New Roman"/>
          </w:rPr>
          <w:delText>achieve customer fulfillment. Not many people selected as final customers (analysts)</w:delText>
        </w:r>
      </w:del>
    </w:p>
    <w:p w14:paraId="320A75DF" w14:textId="18F3EF3A" w:rsidR="004F68C8" w:rsidRPr="004F68C8" w:rsidDel="00B56035" w:rsidRDefault="004F68C8" w:rsidP="00F535CA">
      <w:pPr>
        <w:widowControl w:val="0"/>
        <w:spacing w:before="40" w:after="0" w:line="360" w:lineRule="auto"/>
        <w:jc w:val="both"/>
        <w:outlineLvl w:val="1"/>
        <w:rPr>
          <w:del w:id="3411" w:author="abhay mendiratta" w:date="2021-05-22T18:07:00Z"/>
          <w:rFonts w:eastAsia="Times New Roman"/>
        </w:rPr>
        <w:pPrChange w:id="3412" w:author="mananarora1571@gmail.com" w:date="2021-05-30T15:12:00Z">
          <w:pPr>
            <w:keepNext/>
            <w:keepLines/>
            <w:spacing w:before="40" w:after="0" w:line="360" w:lineRule="auto"/>
            <w:jc w:val="both"/>
            <w:outlineLvl w:val="1"/>
          </w:pPr>
        </w:pPrChange>
      </w:pPr>
      <w:del w:id="3413" w:author="abhay mendiratta" w:date="2021-05-22T18:07:00Z">
        <w:r w:rsidRPr="004F68C8" w:rsidDel="00B56035">
          <w:rPr>
            <w:rFonts w:eastAsia="Times New Roman"/>
          </w:rPr>
          <w:delText>of the framework and their applications were collected as a result of the User Acceptance Test.</w:delText>
        </w:r>
      </w:del>
    </w:p>
    <w:p w14:paraId="0EDE5DE2" w14:textId="770AD5D3" w:rsidR="004F68C8" w:rsidDel="00B56035" w:rsidRDefault="004F68C8" w:rsidP="00F535CA">
      <w:pPr>
        <w:widowControl w:val="0"/>
        <w:spacing w:before="40" w:after="0" w:line="360" w:lineRule="auto"/>
        <w:jc w:val="both"/>
        <w:outlineLvl w:val="1"/>
        <w:rPr>
          <w:del w:id="3414" w:author="abhay mendiratta" w:date="2021-05-22T18:07:00Z"/>
          <w:rFonts w:eastAsia="Times New Roman"/>
        </w:rPr>
        <w:pPrChange w:id="3415" w:author="mananarora1571@gmail.com" w:date="2021-05-30T15:12:00Z">
          <w:pPr>
            <w:keepNext/>
            <w:keepLines/>
            <w:spacing w:before="40" w:after="0" w:line="360" w:lineRule="auto"/>
            <w:jc w:val="both"/>
            <w:outlineLvl w:val="1"/>
          </w:pPr>
        </w:pPrChange>
      </w:pPr>
      <w:del w:id="3416" w:author="abhay mendiratta" w:date="2021-05-22T18:07:00Z">
        <w:r w:rsidRPr="004F68C8" w:rsidDel="00B56035">
          <w:rPr>
            <w:rFonts w:eastAsia="Times New Roman"/>
          </w:rPr>
          <w:delText>8.12 Examination of documents</w:delText>
        </w:r>
        <w:r w:rsidDel="00B56035">
          <w:rPr>
            <w:rFonts w:eastAsia="Times New Roman"/>
          </w:rPr>
          <w:delText xml:space="preserve"> </w:delText>
        </w:r>
        <w:r w:rsidRPr="004F68C8" w:rsidDel="00B56035">
          <w:rPr>
            <w:rFonts w:eastAsia="Times New Roman"/>
          </w:rPr>
          <w:delText>This test is performed to check the accuracy and completeness of the text. All important conditions</w:delText>
        </w:r>
        <w:r w:rsidDel="00B56035">
          <w:rPr>
            <w:rFonts w:eastAsia="Times New Roman"/>
          </w:rPr>
          <w:delText xml:space="preserve"> </w:delText>
        </w:r>
        <w:r w:rsidRPr="004F68C8" w:rsidDel="00B56035">
          <w:rPr>
            <w:rFonts w:eastAsia="Times New Roman"/>
          </w:rPr>
          <w:delText>should be satisfied and a well-presented text should be published to meet all the requirements</w:delText>
        </w:r>
        <w:r w:rsidDel="00B56035">
          <w:rPr>
            <w:rFonts w:eastAsia="Times New Roman"/>
          </w:rPr>
          <w:delText xml:space="preserve"> </w:delText>
        </w:r>
        <w:r w:rsidRPr="004F68C8" w:rsidDel="00B56035">
          <w:rPr>
            <w:rFonts w:eastAsia="Times New Roman"/>
          </w:rPr>
          <w:delText>the standard required by the project manager. The completeness of the Scriptures was confirmed by</w:delText>
        </w:r>
        <w:r w:rsidDel="00B56035">
          <w:rPr>
            <w:rFonts w:eastAsia="Times New Roman"/>
          </w:rPr>
          <w:delText xml:space="preserve"> </w:delText>
        </w:r>
        <w:r w:rsidRPr="004F68C8" w:rsidDel="00B56035">
          <w:rPr>
            <w:rFonts w:eastAsia="Times New Roman"/>
          </w:rPr>
          <w:delText>details of the Final Year Project documents provided by the project manager.</w:delText>
        </w:r>
        <w:r w:rsidDel="00B56035">
          <w:rPr>
            <w:rFonts w:eastAsia="Times New Roman"/>
          </w:rPr>
          <w:delText xml:space="preserve"> </w:delText>
        </w:r>
        <w:r w:rsidRPr="004F68C8" w:rsidDel="00B56035">
          <w:rPr>
            <w:rFonts w:eastAsia="Times New Roman"/>
          </w:rPr>
          <w:delText>MS Word</w:delText>
        </w:r>
        <w:r w:rsidDel="00B56035">
          <w:rPr>
            <w:rFonts w:eastAsia="Times New Roman"/>
          </w:rPr>
          <w:delText xml:space="preserve"> </w:delText>
        </w:r>
        <w:r w:rsidRPr="004F68C8" w:rsidDel="00B56035">
          <w:rPr>
            <w:rFonts w:eastAsia="Times New Roman"/>
          </w:rPr>
          <w:delText>spelling tests also helped to correct spelling and grammar.</w:delText>
        </w:r>
      </w:del>
    </w:p>
    <w:p w14:paraId="5C119E95" w14:textId="35155804" w:rsidR="004A70F7" w:rsidRPr="00DE39BA" w:rsidRDefault="004A70F7" w:rsidP="00F535CA">
      <w:pPr>
        <w:widowControl w:val="0"/>
        <w:spacing w:before="40" w:after="0" w:line="360" w:lineRule="auto"/>
        <w:jc w:val="both"/>
        <w:outlineLvl w:val="1"/>
        <w:rPr>
          <w:rFonts w:eastAsia="Times New Roman"/>
          <w:b/>
          <w:szCs w:val="26"/>
        </w:rPr>
        <w:pPrChange w:id="3417" w:author="mananarora1571@gmail.com" w:date="2021-05-30T15:12:00Z">
          <w:pPr>
            <w:keepNext/>
            <w:keepLines/>
            <w:spacing w:before="40" w:after="0" w:line="360" w:lineRule="auto"/>
            <w:jc w:val="both"/>
            <w:outlineLvl w:val="1"/>
          </w:pPr>
        </w:pPrChange>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F535CA">
      <w:pPr>
        <w:widowControl w:val="0"/>
        <w:spacing w:line="360" w:lineRule="auto"/>
        <w:jc w:val="both"/>
        <w:rPr>
          <w:rFonts w:eastAsia="Times New Roman"/>
        </w:rPr>
        <w:pPrChange w:id="3418" w:author="mananarora1571@gmail.com" w:date="2021-05-30T15:12:00Z">
          <w:pPr>
            <w:spacing w:line="360" w:lineRule="auto"/>
            <w:jc w:val="both"/>
          </w:pPr>
        </w:pPrChange>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F535CA">
      <w:pPr>
        <w:widowControl w:val="0"/>
        <w:spacing w:before="40" w:after="0" w:line="360" w:lineRule="auto"/>
        <w:jc w:val="both"/>
        <w:outlineLvl w:val="1"/>
        <w:rPr>
          <w:rFonts w:eastAsia="Times New Roman"/>
          <w:b/>
          <w:szCs w:val="26"/>
        </w:rPr>
        <w:pPrChange w:id="3419" w:author="mananarora1571@gmail.com" w:date="2021-05-30T15:12:00Z">
          <w:pPr>
            <w:keepNext/>
            <w:keepLines/>
            <w:spacing w:before="40" w:after="0" w:line="360" w:lineRule="auto"/>
            <w:jc w:val="both"/>
            <w:outlineLvl w:val="1"/>
          </w:pPr>
        </w:pPrChange>
      </w:pPr>
      <w:r w:rsidRPr="00DE39BA">
        <w:rPr>
          <w:rFonts w:eastAsia="Times New Roman"/>
          <w:b/>
          <w:szCs w:val="26"/>
        </w:rPr>
        <w:t>8.13</w:t>
      </w:r>
      <w:r w:rsidRPr="00DE39BA">
        <w:rPr>
          <w:rFonts w:eastAsia="Times New Roman"/>
          <w:b/>
          <w:szCs w:val="26"/>
        </w:rPr>
        <w:tab/>
        <w:t>Conclusion</w:t>
      </w:r>
    </w:p>
    <w:p w14:paraId="201D0C62" w14:textId="77777777" w:rsidR="00BD3E0B" w:rsidRDefault="00BD3E0B" w:rsidP="00F535CA">
      <w:pPr>
        <w:widowControl w:val="0"/>
        <w:spacing w:line="360" w:lineRule="auto"/>
        <w:ind w:left="720"/>
        <w:jc w:val="both"/>
        <w:rPr>
          <w:rFonts w:eastAsia="Times New Roman"/>
        </w:rPr>
        <w:pPrChange w:id="3420" w:author="mananarora1571@gmail.com" w:date="2021-05-30T15:12:00Z">
          <w:pPr>
            <w:spacing w:line="360" w:lineRule="auto"/>
            <w:ind w:left="720"/>
            <w:jc w:val="both"/>
          </w:pPr>
        </w:pPrChange>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F535CA">
      <w:pPr>
        <w:widowControl w:val="0"/>
        <w:spacing w:line="360" w:lineRule="auto"/>
        <w:ind w:left="720"/>
        <w:jc w:val="both"/>
        <w:rPr>
          <w:rFonts w:eastAsia="Times New Roman"/>
        </w:rPr>
        <w:pPrChange w:id="3421" w:author="mananarora1571@gmail.com" w:date="2021-05-30T15:12:00Z">
          <w:pPr>
            <w:spacing w:line="360" w:lineRule="auto"/>
            <w:ind w:left="720"/>
            <w:jc w:val="both"/>
          </w:pPr>
        </w:pPrChange>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F535CA">
      <w:pPr>
        <w:widowControl w:val="0"/>
        <w:spacing w:line="360" w:lineRule="auto"/>
        <w:ind w:left="720"/>
        <w:jc w:val="both"/>
        <w:rPr>
          <w:rFonts w:eastAsia="Times New Roman"/>
        </w:rPr>
        <w:pPrChange w:id="3422" w:author="mananarora1571@gmail.com" w:date="2021-05-30T15:12:00Z">
          <w:pPr>
            <w:spacing w:line="360" w:lineRule="auto"/>
            <w:ind w:left="720"/>
            <w:jc w:val="both"/>
          </w:pPr>
        </w:pPrChange>
      </w:pPr>
      <w:r w:rsidRPr="00BD3E0B">
        <w:rPr>
          <w:rFonts w:eastAsia="Times New Roman"/>
        </w:rPr>
        <w:t xml:space="preserve">Integration testing, the corresponding promotion of unit testing, leads to the availability of </w:t>
      </w:r>
      <w:r w:rsidRPr="00BD3E0B">
        <w:rPr>
          <w:rFonts w:eastAsia="Times New Roman"/>
        </w:rPr>
        <w:lastRenderedPageBreak/>
        <w:t>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F535CA">
      <w:pPr>
        <w:widowControl w:val="0"/>
        <w:spacing w:line="360" w:lineRule="auto"/>
        <w:ind w:left="720"/>
        <w:jc w:val="both"/>
        <w:rPr>
          <w:rFonts w:eastAsia="Times New Roman"/>
        </w:rPr>
        <w:pPrChange w:id="3423" w:author="mananarora1571@gmail.com" w:date="2021-05-30T15:12:00Z">
          <w:pPr>
            <w:spacing w:line="360" w:lineRule="auto"/>
            <w:ind w:left="720"/>
            <w:jc w:val="both"/>
          </w:pPr>
        </w:pPrChange>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and if the framework 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F535CA">
      <w:pPr>
        <w:widowControl w:val="0"/>
        <w:spacing w:line="360" w:lineRule="auto"/>
        <w:ind w:left="720"/>
        <w:jc w:val="both"/>
        <w:rPr>
          <w:rFonts w:eastAsia="Times New Roman"/>
        </w:rPr>
        <w:pPrChange w:id="3424" w:author="mananarora1571@gmail.com" w:date="2021-05-30T15:12:00Z">
          <w:pPr>
            <w:spacing w:line="360" w:lineRule="auto"/>
            <w:ind w:left="720"/>
            <w:jc w:val="both"/>
          </w:pPr>
        </w:pPrChange>
      </w:pPr>
    </w:p>
    <w:p w14:paraId="4E4DDFF1" w14:textId="2915517C" w:rsidR="0024732F" w:rsidRDefault="0024732F" w:rsidP="00F535CA">
      <w:pPr>
        <w:widowControl w:val="0"/>
        <w:spacing w:line="360" w:lineRule="auto"/>
        <w:ind w:left="720"/>
        <w:jc w:val="both"/>
        <w:rPr>
          <w:rFonts w:eastAsia="Times New Roman"/>
        </w:rPr>
        <w:pPrChange w:id="3425" w:author="mananarora1571@gmail.com" w:date="2021-05-30T15:12:00Z">
          <w:pPr>
            <w:spacing w:line="360" w:lineRule="auto"/>
            <w:ind w:left="720"/>
            <w:jc w:val="both"/>
          </w:pPr>
        </w:pPrChange>
      </w:pPr>
    </w:p>
    <w:p w14:paraId="31E3C9FB" w14:textId="7B59D367" w:rsidR="0024732F" w:rsidRDefault="0024732F" w:rsidP="00F535CA">
      <w:pPr>
        <w:widowControl w:val="0"/>
        <w:spacing w:line="360" w:lineRule="auto"/>
        <w:ind w:left="720"/>
        <w:jc w:val="both"/>
        <w:rPr>
          <w:rFonts w:eastAsia="Times New Roman"/>
        </w:rPr>
        <w:pPrChange w:id="3426" w:author="mananarora1571@gmail.com" w:date="2021-05-30T15:12:00Z">
          <w:pPr>
            <w:spacing w:line="360" w:lineRule="auto"/>
            <w:ind w:left="720"/>
            <w:jc w:val="both"/>
          </w:pPr>
        </w:pPrChange>
      </w:pPr>
    </w:p>
    <w:p w14:paraId="40100C81" w14:textId="562E967B" w:rsidR="0024732F" w:rsidRDefault="0024732F" w:rsidP="00F535CA">
      <w:pPr>
        <w:widowControl w:val="0"/>
        <w:spacing w:line="360" w:lineRule="auto"/>
        <w:ind w:left="720"/>
        <w:jc w:val="both"/>
        <w:rPr>
          <w:rFonts w:eastAsia="Times New Roman"/>
        </w:rPr>
        <w:pPrChange w:id="3427" w:author="mananarora1571@gmail.com" w:date="2021-05-30T15:12:00Z">
          <w:pPr>
            <w:spacing w:line="360" w:lineRule="auto"/>
            <w:ind w:left="720"/>
            <w:jc w:val="both"/>
          </w:pPr>
        </w:pPrChange>
      </w:pPr>
    </w:p>
    <w:p w14:paraId="544FCE8A" w14:textId="7B4EF70A" w:rsidR="0024732F" w:rsidRDefault="0024732F" w:rsidP="00F535CA">
      <w:pPr>
        <w:widowControl w:val="0"/>
        <w:spacing w:line="360" w:lineRule="auto"/>
        <w:ind w:left="720"/>
        <w:jc w:val="both"/>
        <w:rPr>
          <w:rFonts w:eastAsia="Times New Roman"/>
        </w:rPr>
        <w:pPrChange w:id="3428" w:author="mananarora1571@gmail.com" w:date="2021-05-30T15:12:00Z">
          <w:pPr>
            <w:spacing w:line="360" w:lineRule="auto"/>
            <w:ind w:left="720"/>
            <w:jc w:val="both"/>
          </w:pPr>
        </w:pPrChange>
      </w:pPr>
    </w:p>
    <w:p w14:paraId="1F6824F5" w14:textId="331D1C2E" w:rsidR="0024732F" w:rsidRDefault="0024732F" w:rsidP="00F535CA">
      <w:pPr>
        <w:widowControl w:val="0"/>
        <w:spacing w:line="360" w:lineRule="auto"/>
        <w:ind w:left="720"/>
        <w:jc w:val="both"/>
        <w:rPr>
          <w:rFonts w:eastAsia="Times New Roman"/>
        </w:rPr>
        <w:pPrChange w:id="3429" w:author="mananarora1571@gmail.com" w:date="2021-05-30T15:12:00Z">
          <w:pPr>
            <w:spacing w:line="360" w:lineRule="auto"/>
            <w:ind w:left="720"/>
            <w:jc w:val="both"/>
          </w:pPr>
        </w:pPrChange>
      </w:pPr>
    </w:p>
    <w:p w14:paraId="7ECED4AB" w14:textId="5F2A3909" w:rsidR="0024732F" w:rsidRDefault="0024732F" w:rsidP="00F535CA">
      <w:pPr>
        <w:widowControl w:val="0"/>
        <w:spacing w:line="360" w:lineRule="auto"/>
        <w:ind w:left="720"/>
        <w:jc w:val="both"/>
        <w:rPr>
          <w:rFonts w:eastAsia="Times New Roman"/>
        </w:rPr>
        <w:pPrChange w:id="3430" w:author="mananarora1571@gmail.com" w:date="2021-05-30T15:12:00Z">
          <w:pPr>
            <w:spacing w:line="360" w:lineRule="auto"/>
            <w:ind w:left="720"/>
            <w:jc w:val="both"/>
          </w:pPr>
        </w:pPrChange>
      </w:pPr>
    </w:p>
    <w:p w14:paraId="71DB046E" w14:textId="244C0802" w:rsidR="0024732F" w:rsidRDefault="0024732F" w:rsidP="00F535CA">
      <w:pPr>
        <w:widowControl w:val="0"/>
        <w:spacing w:line="360" w:lineRule="auto"/>
        <w:ind w:left="720"/>
        <w:jc w:val="both"/>
        <w:rPr>
          <w:rFonts w:eastAsia="Times New Roman"/>
        </w:rPr>
        <w:pPrChange w:id="3431" w:author="mananarora1571@gmail.com" w:date="2021-05-30T15:12:00Z">
          <w:pPr>
            <w:spacing w:line="360" w:lineRule="auto"/>
            <w:ind w:left="720"/>
            <w:jc w:val="both"/>
          </w:pPr>
        </w:pPrChange>
      </w:pPr>
    </w:p>
    <w:p w14:paraId="13DBF086" w14:textId="5FE85620" w:rsidR="0024732F" w:rsidRDefault="0024732F" w:rsidP="00F535CA">
      <w:pPr>
        <w:widowControl w:val="0"/>
        <w:spacing w:line="360" w:lineRule="auto"/>
        <w:ind w:left="720"/>
        <w:jc w:val="both"/>
        <w:rPr>
          <w:rFonts w:eastAsia="Times New Roman"/>
        </w:rPr>
        <w:pPrChange w:id="3432" w:author="mananarora1571@gmail.com" w:date="2021-05-30T15:12:00Z">
          <w:pPr>
            <w:spacing w:line="360" w:lineRule="auto"/>
            <w:ind w:left="720"/>
            <w:jc w:val="both"/>
          </w:pPr>
        </w:pPrChange>
      </w:pPr>
    </w:p>
    <w:p w14:paraId="6F3D04F4" w14:textId="276CA1EC" w:rsidR="0024732F" w:rsidDel="00EB6EFA" w:rsidRDefault="0024732F" w:rsidP="00F535CA">
      <w:pPr>
        <w:widowControl w:val="0"/>
        <w:spacing w:line="360" w:lineRule="auto"/>
        <w:ind w:left="720"/>
        <w:jc w:val="both"/>
        <w:rPr>
          <w:del w:id="3433" w:author="mananarora1571@gmail.com" w:date="2021-05-30T15:21:00Z"/>
          <w:rFonts w:eastAsia="Times New Roman"/>
        </w:rPr>
        <w:pPrChange w:id="3434" w:author="mananarora1571@gmail.com" w:date="2021-05-30T15:12:00Z">
          <w:pPr>
            <w:spacing w:line="360" w:lineRule="auto"/>
            <w:ind w:left="720"/>
            <w:jc w:val="both"/>
          </w:pPr>
        </w:pPrChange>
      </w:pPr>
    </w:p>
    <w:p w14:paraId="0D8C9A5A" w14:textId="59B9DE6D" w:rsidR="0024732F" w:rsidDel="00EB6EFA" w:rsidRDefault="0024732F" w:rsidP="00F535CA">
      <w:pPr>
        <w:widowControl w:val="0"/>
        <w:spacing w:line="360" w:lineRule="auto"/>
        <w:ind w:left="720"/>
        <w:jc w:val="both"/>
        <w:rPr>
          <w:del w:id="3435" w:author="mananarora1571@gmail.com" w:date="2021-05-30T15:21:00Z"/>
          <w:rFonts w:eastAsia="Times New Roman"/>
        </w:rPr>
        <w:pPrChange w:id="3436" w:author="mananarora1571@gmail.com" w:date="2021-05-30T15:12:00Z">
          <w:pPr>
            <w:spacing w:line="360" w:lineRule="auto"/>
            <w:ind w:left="720"/>
            <w:jc w:val="both"/>
          </w:pPr>
        </w:pPrChange>
      </w:pPr>
    </w:p>
    <w:p w14:paraId="4A96EBFD" w14:textId="01BE7777" w:rsidR="0024732F" w:rsidDel="00EB6EFA" w:rsidRDefault="0024732F" w:rsidP="00F535CA">
      <w:pPr>
        <w:widowControl w:val="0"/>
        <w:spacing w:line="360" w:lineRule="auto"/>
        <w:ind w:left="720"/>
        <w:jc w:val="both"/>
        <w:rPr>
          <w:del w:id="3437" w:author="mananarora1571@gmail.com" w:date="2021-05-30T15:21:00Z"/>
          <w:rFonts w:eastAsia="Times New Roman"/>
        </w:rPr>
        <w:pPrChange w:id="3438" w:author="mananarora1571@gmail.com" w:date="2021-05-30T15:12:00Z">
          <w:pPr>
            <w:spacing w:line="360" w:lineRule="auto"/>
            <w:ind w:left="720"/>
            <w:jc w:val="both"/>
          </w:pPr>
        </w:pPrChange>
      </w:pPr>
    </w:p>
    <w:p w14:paraId="02F9CCA0" w14:textId="5C0E088E" w:rsidR="0024732F" w:rsidDel="00EB6EFA" w:rsidRDefault="0024732F" w:rsidP="00F535CA">
      <w:pPr>
        <w:widowControl w:val="0"/>
        <w:spacing w:line="360" w:lineRule="auto"/>
        <w:ind w:left="720"/>
        <w:jc w:val="both"/>
        <w:rPr>
          <w:del w:id="3439" w:author="mananarora1571@gmail.com" w:date="2021-05-30T15:21:00Z"/>
          <w:rFonts w:eastAsia="Times New Roman"/>
        </w:rPr>
        <w:pPrChange w:id="3440" w:author="mananarora1571@gmail.com" w:date="2021-05-30T15:12:00Z">
          <w:pPr>
            <w:spacing w:line="360" w:lineRule="auto"/>
            <w:ind w:left="720"/>
            <w:jc w:val="both"/>
          </w:pPr>
        </w:pPrChange>
      </w:pPr>
    </w:p>
    <w:p w14:paraId="5D0377B4" w14:textId="0A4E2D6B" w:rsidR="00C571A0" w:rsidRDefault="00C571A0" w:rsidP="00F535CA">
      <w:pPr>
        <w:widowControl w:val="0"/>
        <w:spacing w:line="360" w:lineRule="auto"/>
        <w:ind w:left="720"/>
        <w:jc w:val="both"/>
        <w:rPr>
          <w:rFonts w:eastAsia="Times New Roman"/>
        </w:rPr>
        <w:pPrChange w:id="3441" w:author="mananarora1571@gmail.com" w:date="2021-05-30T15:12:00Z">
          <w:pPr>
            <w:spacing w:line="360" w:lineRule="auto"/>
            <w:ind w:left="720"/>
            <w:jc w:val="both"/>
          </w:pPr>
        </w:pPrChange>
      </w:pPr>
    </w:p>
    <w:p w14:paraId="46F95A10" w14:textId="497ED65A" w:rsidR="0024732F" w:rsidDel="00B56035" w:rsidRDefault="0024732F" w:rsidP="00F535CA">
      <w:pPr>
        <w:widowControl w:val="0"/>
        <w:spacing w:line="360" w:lineRule="auto"/>
        <w:ind w:left="720"/>
        <w:jc w:val="center"/>
        <w:rPr>
          <w:del w:id="3442" w:author="abhay mendiratta" w:date="2021-05-22T18:08:00Z"/>
          <w:rFonts w:eastAsia="Times New Roman"/>
        </w:rPr>
        <w:pPrChange w:id="3443" w:author="mananarora1571@gmail.com" w:date="2021-05-30T15:12:00Z">
          <w:pPr>
            <w:spacing w:line="360" w:lineRule="auto"/>
            <w:ind w:left="720"/>
            <w:jc w:val="both"/>
          </w:pPr>
        </w:pPrChange>
      </w:pPr>
    </w:p>
    <w:p w14:paraId="21F204F4" w14:textId="4ADC801A" w:rsidR="0024732F" w:rsidDel="00B56035" w:rsidRDefault="0024732F" w:rsidP="00F535CA">
      <w:pPr>
        <w:widowControl w:val="0"/>
        <w:spacing w:line="360" w:lineRule="auto"/>
        <w:ind w:left="720"/>
        <w:jc w:val="center"/>
        <w:rPr>
          <w:del w:id="3444" w:author="abhay mendiratta" w:date="2021-05-22T18:08:00Z"/>
          <w:rFonts w:eastAsia="Times New Roman"/>
        </w:rPr>
        <w:pPrChange w:id="3445" w:author="mananarora1571@gmail.com" w:date="2021-05-30T15:12:00Z">
          <w:pPr>
            <w:spacing w:line="360" w:lineRule="auto"/>
            <w:ind w:left="720"/>
            <w:jc w:val="both"/>
          </w:pPr>
        </w:pPrChange>
      </w:pPr>
    </w:p>
    <w:p w14:paraId="082B34CC" w14:textId="248FA9F8" w:rsidR="0024732F" w:rsidDel="00B56035" w:rsidRDefault="0024732F" w:rsidP="00F535CA">
      <w:pPr>
        <w:widowControl w:val="0"/>
        <w:spacing w:line="360" w:lineRule="auto"/>
        <w:ind w:left="720"/>
        <w:jc w:val="center"/>
        <w:rPr>
          <w:del w:id="3446" w:author="abhay mendiratta" w:date="2021-05-22T18:08:00Z"/>
          <w:rFonts w:eastAsia="Times New Roman"/>
        </w:rPr>
        <w:pPrChange w:id="3447" w:author="mananarora1571@gmail.com" w:date="2021-05-30T15:12:00Z">
          <w:pPr>
            <w:spacing w:line="360" w:lineRule="auto"/>
            <w:ind w:left="720"/>
            <w:jc w:val="both"/>
          </w:pPr>
        </w:pPrChange>
      </w:pPr>
    </w:p>
    <w:p w14:paraId="367856F3" w14:textId="4599F600" w:rsidR="0024732F" w:rsidDel="00B56035" w:rsidRDefault="0024732F" w:rsidP="00F535CA">
      <w:pPr>
        <w:widowControl w:val="0"/>
        <w:spacing w:line="360" w:lineRule="auto"/>
        <w:ind w:left="720"/>
        <w:jc w:val="center"/>
        <w:rPr>
          <w:del w:id="3448" w:author="abhay mendiratta" w:date="2021-05-22T18:08:00Z"/>
          <w:rFonts w:eastAsia="Times New Roman"/>
        </w:rPr>
        <w:pPrChange w:id="3449" w:author="mananarora1571@gmail.com" w:date="2021-05-30T15:12:00Z">
          <w:pPr>
            <w:spacing w:line="360" w:lineRule="auto"/>
            <w:ind w:left="720"/>
            <w:jc w:val="both"/>
          </w:pPr>
        </w:pPrChange>
      </w:pPr>
    </w:p>
    <w:p w14:paraId="3E7F39CA" w14:textId="77777777" w:rsidR="00E57EA5" w:rsidRPr="00DE39BA" w:rsidDel="00B56035" w:rsidRDefault="00E57EA5" w:rsidP="00F535CA">
      <w:pPr>
        <w:widowControl w:val="0"/>
        <w:spacing w:line="360" w:lineRule="auto"/>
        <w:ind w:left="720"/>
        <w:jc w:val="center"/>
        <w:rPr>
          <w:del w:id="3450" w:author="abhay mendiratta" w:date="2021-05-22T18:08:00Z"/>
          <w:rFonts w:eastAsia="Times New Roman"/>
        </w:rPr>
        <w:pPrChange w:id="3451" w:author="mananarora1571@gmail.com" w:date="2021-05-30T15:12:00Z">
          <w:pPr>
            <w:spacing w:line="360" w:lineRule="auto"/>
            <w:ind w:left="720"/>
            <w:jc w:val="both"/>
          </w:pPr>
        </w:pPrChange>
      </w:pPr>
    </w:p>
    <w:p w14:paraId="4E728C92" w14:textId="49666BBD" w:rsidR="00FC5BBE" w:rsidRPr="00DE39BA" w:rsidRDefault="00FC5BBE" w:rsidP="00F535CA">
      <w:pPr>
        <w:pStyle w:val="Heading1"/>
        <w:keepNext w:val="0"/>
        <w:keepLines w:val="0"/>
        <w:widowControl w:val="0"/>
        <w:jc w:val="center"/>
        <w:rPr>
          <w:rFonts w:cs="Times New Roman"/>
          <w:color w:val="auto"/>
          <w:u w:val="single"/>
        </w:rPr>
        <w:pPrChange w:id="3452" w:author="mananarora1571@gmail.com" w:date="2021-05-30T15:12:00Z">
          <w:pPr>
            <w:pStyle w:val="Heading1"/>
            <w:jc w:val="center"/>
          </w:pPr>
        </w:pPrChange>
      </w:pPr>
      <w:r w:rsidRPr="00DE39BA">
        <w:rPr>
          <w:rFonts w:cs="Times New Roman"/>
          <w:color w:val="auto"/>
          <w:u w:val="single"/>
        </w:rPr>
        <w:t>CHAPTER 9: CRITICAL EVALUATION</w:t>
      </w:r>
    </w:p>
    <w:p w14:paraId="1B879D79" w14:textId="77777777" w:rsidR="00FC5BBE" w:rsidRPr="00DE39BA" w:rsidRDefault="00FC5BBE" w:rsidP="00F535CA">
      <w:pPr>
        <w:widowControl w:val="0"/>
        <w:pPrChange w:id="3453" w:author="mananarora1571@gmail.com" w:date="2021-05-30T15:12:00Z">
          <w:pPr/>
        </w:pPrChange>
      </w:pPr>
    </w:p>
    <w:p w14:paraId="3CB0FC08" w14:textId="77777777" w:rsidR="00FC5BBE" w:rsidRPr="00DE39BA" w:rsidRDefault="00FC5BBE" w:rsidP="00F535CA">
      <w:pPr>
        <w:widowControl w:val="0"/>
        <w:spacing w:before="40" w:after="0" w:line="360" w:lineRule="auto"/>
        <w:outlineLvl w:val="1"/>
        <w:rPr>
          <w:rFonts w:eastAsia="Times New Roman"/>
          <w:b/>
          <w:szCs w:val="26"/>
        </w:rPr>
        <w:pPrChange w:id="3454" w:author="mananarora1571@gmail.com" w:date="2021-05-30T15:12:00Z">
          <w:pPr>
            <w:keepNext/>
            <w:keepLines/>
            <w:spacing w:before="40" w:after="0" w:line="360" w:lineRule="auto"/>
            <w:outlineLvl w:val="1"/>
          </w:pPr>
        </w:pPrChange>
      </w:pPr>
      <w:r w:rsidRPr="00DE39BA">
        <w:rPr>
          <w:rFonts w:eastAsia="Times New Roman"/>
          <w:b/>
          <w:szCs w:val="26"/>
        </w:rPr>
        <w:t>9.1 Critical Evaluation</w:t>
      </w:r>
    </w:p>
    <w:p w14:paraId="473A4773" w14:textId="6A532BED" w:rsidR="002C48A2" w:rsidRPr="002C48A2" w:rsidRDefault="002C48A2" w:rsidP="00F535CA">
      <w:pPr>
        <w:widowControl w:val="0"/>
        <w:spacing w:before="40" w:after="0" w:line="360" w:lineRule="auto"/>
        <w:ind w:left="720"/>
        <w:outlineLvl w:val="1"/>
        <w:rPr>
          <w:rFonts w:eastAsia="Times New Roman"/>
        </w:rPr>
        <w:pPrChange w:id="3455" w:author="mananarora1571@gmail.com" w:date="2021-05-30T15:12:00Z">
          <w:pPr>
            <w:keepNext/>
            <w:keepLines/>
            <w:spacing w:before="40" w:after="0" w:line="360" w:lineRule="auto"/>
            <w:ind w:left="720"/>
            <w:outlineLvl w:val="1"/>
          </w:pPr>
        </w:pPrChange>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F535CA">
      <w:pPr>
        <w:widowControl w:val="0"/>
        <w:spacing w:before="40" w:after="0" w:line="360" w:lineRule="auto"/>
        <w:ind w:left="720"/>
        <w:outlineLvl w:val="1"/>
        <w:rPr>
          <w:rFonts w:eastAsia="Times New Roman"/>
        </w:rPr>
        <w:pPrChange w:id="3456" w:author="mananarora1571@gmail.com" w:date="2021-05-30T15:12:00Z">
          <w:pPr>
            <w:keepNext/>
            <w:keepLines/>
            <w:spacing w:before="40" w:after="0" w:line="360" w:lineRule="auto"/>
            <w:ind w:left="720"/>
            <w:outlineLvl w:val="1"/>
          </w:pPr>
        </w:pPrChange>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F535CA">
      <w:pPr>
        <w:widowControl w:val="0"/>
        <w:spacing w:before="40" w:after="0" w:line="360" w:lineRule="auto"/>
        <w:outlineLvl w:val="1"/>
        <w:rPr>
          <w:rFonts w:eastAsia="Times New Roman"/>
          <w:b/>
          <w:szCs w:val="26"/>
        </w:rPr>
        <w:pPrChange w:id="3457" w:author="mananarora1571@gmail.com" w:date="2021-05-30T15:12:00Z">
          <w:pPr>
            <w:keepNext/>
            <w:keepLines/>
            <w:spacing w:before="40" w:after="0" w:line="360" w:lineRule="auto"/>
            <w:outlineLvl w:val="1"/>
          </w:pPr>
        </w:pPrChange>
      </w:pPr>
      <w:r w:rsidRPr="00DE39BA">
        <w:rPr>
          <w:rFonts w:eastAsia="Times New Roman"/>
          <w:b/>
          <w:szCs w:val="26"/>
        </w:rPr>
        <w:t>9.2. Factors of Benefit (Usefulness of System to Target Audience)</w:t>
      </w:r>
    </w:p>
    <w:p w14:paraId="21C2ED15" w14:textId="77777777" w:rsidR="002C48A2" w:rsidRPr="002C48A2" w:rsidRDefault="002C48A2" w:rsidP="00F535CA">
      <w:pPr>
        <w:widowControl w:val="0"/>
        <w:spacing w:before="40" w:after="0" w:line="360" w:lineRule="auto"/>
        <w:ind w:left="720"/>
        <w:outlineLvl w:val="1"/>
        <w:rPr>
          <w:rFonts w:eastAsia="Times New Roman"/>
        </w:rPr>
        <w:pPrChange w:id="3458" w:author="mananarora1571@gmail.com" w:date="2021-05-30T15:12:00Z">
          <w:pPr>
            <w:keepNext/>
            <w:keepLines/>
            <w:spacing w:before="40" w:after="0" w:line="360" w:lineRule="auto"/>
            <w:ind w:left="720"/>
            <w:outlineLvl w:val="1"/>
          </w:pPr>
        </w:pPrChange>
      </w:pPr>
      <w:r w:rsidRPr="002C48A2">
        <w:rPr>
          <w:rFonts w:eastAsia="Times New Roman"/>
        </w:rPr>
        <w:t>A structured framework offers a lot of help to customers who are purposeful because</w:t>
      </w:r>
    </w:p>
    <w:p w14:paraId="07C5EAB8" w14:textId="3F20DF6F" w:rsidR="002C48A2" w:rsidRPr="002C48A2" w:rsidRDefault="002C48A2" w:rsidP="00F535CA">
      <w:pPr>
        <w:widowControl w:val="0"/>
        <w:spacing w:before="40" w:after="0" w:line="360" w:lineRule="auto"/>
        <w:ind w:left="720"/>
        <w:outlineLvl w:val="1"/>
        <w:rPr>
          <w:rFonts w:eastAsia="Times New Roman"/>
        </w:rPr>
        <w:pPrChange w:id="3459" w:author="mananarora1571@gmail.com" w:date="2021-05-30T15:12:00Z">
          <w:pPr>
            <w:keepNext/>
            <w:keepLines/>
            <w:spacing w:before="40" w:after="0" w:line="360" w:lineRule="auto"/>
            <w:ind w:left="720"/>
            <w:outlineLvl w:val="1"/>
          </w:pPr>
        </w:pPrChange>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F535CA">
      <w:pPr>
        <w:widowControl w:val="0"/>
        <w:spacing w:before="40" w:after="0" w:line="360" w:lineRule="auto"/>
        <w:ind w:left="720"/>
        <w:outlineLvl w:val="1"/>
        <w:rPr>
          <w:rFonts w:eastAsia="Times New Roman"/>
        </w:rPr>
        <w:pPrChange w:id="3460" w:author="mananarora1571@gmail.com" w:date="2021-05-30T15:12:00Z">
          <w:pPr>
            <w:keepNext/>
            <w:keepLines/>
            <w:spacing w:before="40" w:after="0" w:line="360" w:lineRule="auto"/>
            <w:ind w:left="720"/>
            <w:outlineLvl w:val="1"/>
          </w:pPr>
        </w:pPrChange>
      </w:pPr>
      <w:r w:rsidRPr="002C48A2">
        <w:rPr>
          <w:rFonts w:eastAsia="Times New Roman"/>
        </w:rPr>
        <w:t>local benefits</w:t>
      </w:r>
      <w:r>
        <w:rPr>
          <w:rFonts w:eastAsia="Times New Roman"/>
        </w:rPr>
        <w:t>.</w:t>
      </w:r>
    </w:p>
    <w:p w14:paraId="53A50BDC" w14:textId="08D99010" w:rsidR="00FC5BBE" w:rsidRPr="00DE39BA" w:rsidRDefault="00FC5BBE" w:rsidP="00F535CA">
      <w:pPr>
        <w:widowControl w:val="0"/>
        <w:spacing w:before="40" w:after="0" w:line="360" w:lineRule="auto"/>
        <w:outlineLvl w:val="1"/>
        <w:rPr>
          <w:rFonts w:eastAsia="Times New Roman"/>
          <w:b/>
          <w:szCs w:val="26"/>
        </w:rPr>
        <w:pPrChange w:id="3461" w:author="mananarora1571@gmail.com" w:date="2021-05-30T15:12:00Z">
          <w:pPr>
            <w:keepNext/>
            <w:keepLines/>
            <w:spacing w:before="40" w:after="0" w:line="360" w:lineRule="auto"/>
            <w:outlineLvl w:val="1"/>
          </w:pPr>
        </w:pPrChange>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F535CA">
      <w:pPr>
        <w:widowControl w:val="0"/>
        <w:spacing w:before="40" w:after="0" w:line="360" w:lineRule="auto"/>
        <w:ind w:left="720"/>
        <w:outlineLvl w:val="2"/>
        <w:rPr>
          <w:rFonts w:eastAsia="Times New Roman"/>
        </w:rPr>
        <w:pPrChange w:id="3462" w:author="mananarora1571@gmail.com" w:date="2021-05-30T15:12:00Z">
          <w:pPr>
            <w:keepNext/>
            <w:keepLines/>
            <w:spacing w:before="40" w:after="0" w:line="360" w:lineRule="auto"/>
            <w:ind w:left="720"/>
            <w:outlineLvl w:val="2"/>
          </w:pPr>
        </w:pPrChange>
      </w:pPr>
      <w:r w:rsidRPr="002C48A2">
        <w:rPr>
          <w:rFonts w:eastAsia="Times New Roman"/>
        </w:rPr>
        <w:t>The success rate consists of a distribution of whether the yield has received a similarity</w:t>
      </w:r>
    </w:p>
    <w:p w14:paraId="5A29ED7C" w14:textId="633214A1" w:rsidR="002C48A2" w:rsidRDefault="002C48A2" w:rsidP="00F535CA">
      <w:pPr>
        <w:widowControl w:val="0"/>
        <w:spacing w:before="40" w:after="0" w:line="360" w:lineRule="auto"/>
        <w:ind w:left="720"/>
        <w:outlineLvl w:val="2"/>
        <w:rPr>
          <w:rFonts w:eastAsia="Times New Roman"/>
        </w:rPr>
        <w:pPrChange w:id="3463" w:author="mananarora1571@gmail.com" w:date="2021-05-30T15:12:00Z">
          <w:pPr>
            <w:keepNext/>
            <w:keepLines/>
            <w:spacing w:before="40" w:after="0" w:line="360" w:lineRule="auto"/>
            <w:ind w:left="720"/>
            <w:outlineLvl w:val="2"/>
          </w:pPr>
        </w:pPrChange>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F535CA">
      <w:pPr>
        <w:widowControl w:val="0"/>
        <w:spacing w:before="40" w:after="0" w:line="360" w:lineRule="auto"/>
        <w:outlineLvl w:val="2"/>
        <w:rPr>
          <w:rFonts w:eastAsia="Times New Roman"/>
          <w:b/>
          <w:szCs w:val="24"/>
        </w:rPr>
        <w:pPrChange w:id="3464" w:author="mananarora1571@gmail.com" w:date="2021-05-30T15:12:00Z">
          <w:pPr>
            <w:keepNext/>
            <w:keepLines/>
            <w:spacing w:before="40" w:after="0" w:line="360" w:lineRule="auto"/>
            <w:outlineLvl w:val="2"/>
          </w:pPr>
        </w:pPrChange>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F535CA">
      <w:pPr>
        <w:widowControl w:val="0"/>
        <w:spacing w:line="360" w:lineRule="auto"/>
        <w:ind w:left="720"/>
        <w:jc w:val="both"/>
        <w:rPr>
          <w:rFonts w:eastAsia="Times New Roman"/>
        </w:rPr>
        <w:pPrChange w:id="3465" w:author="mananarora1571@gmail.com" w:date="2021-05-30T15:12:00Z">
          <w:pPr>
            <w:spacing w:line="360" w:lineRule="auto"/>
            <w:ind w:left="720"/>
            <w:jc w:val="both"/>
          </w:pPr>
        </w:pPrChange>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r w:rsidRPr="002C48A2">
        <w:rPr>
          <w:rFonts w:eastAsia="Times New Roman"/>
        </w:rPr>
        <w:t>The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535CA">
      <w:pPr>
        <w:widowControl w:val="0"/>
        <w:spacing w:line="360" w:lineRule="auto"/>
        <w:jc w:val="both"/>
        <w:rPr>
          <w:rFonts w:eastAsia="Times New Roman"/>
        </w:rPr>
        <w:pPrChange w:id="3466" w:author="mananarora1571@gmail.com" w:date="2021-05-30T15:12:00Z">
          <w:pPr>
            <w:spacing w:line="360" w:lineRule="auto"/>
            <w:jc w:val="both"/>
          </w:pPr>
        </w:pPrChange>
      </w:pPr>
    </w:p>
    <w:p w14:paraId="4502A8DD" w14:textId="77777777" w:rsidR="00FC5BBE" w:rsidRPr="00DE39BA" w:rsidRDefault="00FC5BBE" w:rsidP="00F535CA">
      <w:pPr>
        <w:widowControl w:val="0"/>
        <w:spacing w:line="360" w:lineRule="auto"/>
        <w:jc w:val="both"/>
        <w:rPr>
          <w:rFonts w:eastAsia="Times New Roman"/>
        </w:rPr>
        <w:pPrChange w:id="3467" w:author="mananarora1571@gmail.com" w:date="2021-05-30T15:12:00Z">
          <w:pPr>
            <w:spacing w:line="360" w:lineRule="auto"/>
            <w:jc w:val="both"/>
          </w:pPr>
        </w:pPrChange>
      </w:pPr>
    </w:p>
    <w:p w14:paraId="74DA479D" w14:textId="37BA2413" w:rsidR="00FC5BBE" w:rsidRPr="00DE39BA" w:rsidRDefault="00FC5BBE" w:rsidP="00F535CA">
      <w:pPr>
        <w:widowControl w:val="0"/>
        <w:spacing w:before="40" w:after="0" w:line="360" w:lineRule="auto"/>
        <w:outlineLvl w:val="2"/>
        <w:rPr>
          <w:rFonts w:eastAsia="Times New Roman"/>
          <w:b/>
          <w:szCs w:val="24"/>
        </w:rPr>
        <w:pPrChange w:id="3468" w:author="mananarora1571@gmail.com" w:date="2021-05-30T15:12:00Z">
          <w:pPr>
            <w:keepNext/>
            <w:keepLines/>
            <w:spacing w:before="40" w:after="0" w:line="360" w:lineRule="auto"/>
            <w:outlineLvl w:val="2"/>
          </w:pPr>
        </w:pPrChange>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F535CA">
      <w:pPr>
        <w:widowControl w:val="0"/>
        <w:spacing w:line="360" w:lineRule="auto"/>
        <w:ind w:left="720"/>
        <w:rPr>
          <w:rFonts w:eastAsia="Times New Roman"/>
          <w:sz w:val="23"/>
          <w:szCs w:val="23"/>
        </w:rPr>
        <w:pPrChange w:id="3469" w:author="mananarora1571@gmail.com" w:date="2021-05-30T15:12:00Z">
          <w:pPr>
            <w:spacing w:line="360" w:lineRule="auto"/>
            <w:ind w:left="720"/>
          </w:pPr>
        </w:pPrChange>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535CA">
      <w:pPr>
        <w:widowControl w:val="0"/>
        <w:spacing w:after="0" w:line="360" w:lineRule="auto"/>
        <w:jc w:val="center"/>
        <w:outlineLvl w:val="0"/>
        <w:rPr>
          <w:rFonts w:eastAsia="Times New Roman"/>
          <w:b/>
          <w:sz w:val="32"/>
          <w:szCs w:val="32"/>
          <w:u w:val="single"/>
        </w:rPr>
        <w:pPrChange w:id="3470" w:author="mananarora1571@gmail.com" w:date="2021-05-30T15:12:00Z">
          <w:pPr>
            <w:keepNext/>
            <w:keepLines/>
            <w:spacing w:after="0" w:line="360" w:lineRule="auto"/>
            <w:jc w:val="center"/>
            <w:outlineLvl w:val="0"/>
          </w:pPr>
        </w:pPrChange>
      </w:pPr>
      <w:r w:rsidRPr="00DE39BA">
        <w:rPr>
          <w:rFonts w:eastAsia="Times New Roman"/>
          <w:b/>
          <w:sz w:val="32"/>
          <w:szCs w:val="32"/>
          <w:u w:val="single"/>
        </w:rPr>
        <w:lastRenderedPageBreak/>
        <w:t>CHAPTER 10: CONCLUSION</w:t>
      </w:r>
    </w:p>
    <w:p w14:paraId="34AF87BE" w14:textId="77777777" w:rsidR="00FC5BBE" w:rsidRPr="00DE39BA" w:rsidRDefault="00FC5BBE" w:rsidP="00F535CA">
      <w:pPr>
        <w:widowControl w:val="0"/>
        <w:spacing w:after="0" w:line="360" w:lineRule="auto"/>
        <w:jc w:val="center"/>
        <w:outlineLvl w:val="0"/>
        <w:rPr>
          <w:rFonts w:eastAsia="Times New Roman"/>
          <w:b/>
          <w:color w:val="2F5496"/>
          <w:sz w:val="32"/>
          <w:szCs w:val="32"/>
        </w:rPr>
        <w:pPrChange w:id="3471" w:author="mananarora1571@gmail.com" w:date="2021-05-30T15:12:00Z">
          <w:pPr>
            <w:keepNext/>
            <w:keepLines/>
            <w:spacing w:after="0" w:line="360" w:lineRule="auto"/>
            <w:jc w:val="center"/>
            <w:outlineLvl w:val="0"/>
          </w:pPr>
        </w:pPrChange>
      </w:pPr>
    </w:p>
    <w:p w14:paraId="4CF75A1E" w14:textId="77777777" w:rsidR="00FC5BBE" w:rsidRPr="00DE39BA" w:rsidRDefault="00FC5BBE" w:rsidP="00F535CA">
      <w:pPr>
        <w:widowControl w:val="0"/>
        <w:spacing w:after="0" w:line="360" w:lineRule="auto"/>
        <w:outlineLvl w:val="1"/>
        <w:rPr>
          <w:rFonts w:eastAsia="Times New Roman"/>
          <w:b/>
          <w:szCs w:val="26"/>
        </w:rPr>
        <w:pPrChange w:id="3472" w:author="mananarora1571@gmail.com" w:date="2021-05-30T15:12:00Z">
          <w:pPr>
            <w:keepNext/>
            <w:keepLines/>
            <w:spacing w:after="0" w:line="360" w:lineRule="auto"/>
            <w:outlineLvl w:val="1"/>
          </w:pPr>
        </w:pPrChange>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F535CA">
      <w:pPr>
        <w:widowControl w:val="0"/>
        <w:spacing w:before="40" w:after="0" w:line="360" w:lineRule="auto"/>
        <w:ind w:left="720"/>
        <w:outlineLvl w:val="1"/>
        <w:rPr>
          <w:rFonts w:eastAsia="Times New Roman"/>
          <w:b/>
          <w:szCs w:val="26"/>
        </w:rPr>
        <w:pPrChange w:id="3473" w:author="mananarora1571@gmail.com" w:date="2021-05-30T15:12:00Z">
          <w:pPr>
            <w:keepNext/>
            <w:keepLines/>
            <w:spacing w:before="40" w:after="0" w:line="360" w:lineRule="auto"/>
            <w:ind w:left="720"/>
            <w:outlineLvl w:val="1"/>
          </w:pPr>
        </w:pPrChange>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r w:rsidRPr="00CF1E43">
        <w:rPr>
          <w:rFonts w:eastAsia="Times New Roman"/>
        </w:rPr>
        <w:t>The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535CA">
      <w:pPr>
        <w:widowControl w:val="0"/>
        <w:spacing w:before="40" w:after="0" w:line="360" w:lineRule="auto"/>
        <w:outlineLvl w:val="1"/>
        <w:rPr>
          <w:rFonts w:eastAsia="Times New Roman"/>
          <w:b/>
          <w:szCs w:val="26"/>
        </w:rPr>
        <w:pPrChange w:id="3474" w:author="mananarora1571@gmail.com" w:date="2021-05-30T15:12:00Z">
          <w:pPr>
            <w:keepNext/>
            <w:keepLines/>
            <w:spacing w:before="40" w:after="0" w:line="360" w:lineRule="auto"/>
            <w:outlineLvl w:val="1"/>
          </w:pPr>
        </w:pPrChange>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F535CA">
      <w:pPr>
        <w:widowControl w:val="0"/>
        <w:numPr>
          <w:ilvl w:val="0"/>
          <w:numId w:val="33"/>
        </w:numPr>
        <w:spacing w:line="360" w:lineRule="auto"/>
        <w:contextualSpacing/>
        <w:jc w:val="both"/>
        <w:rPr>
          <w:rFonts w:eastAsia="Calibri"/>
          <w:szCs w:val="24"/>
        </w:rPr>
        <w:pPrChange w:id="3475" w:author="mananarora1571@gmail.com" w:date="2021-05-30T15:12:00Z">
          <w:pPr>
            <w:numPr>
              <w:numId w:val="33"/>
            </w:numPr>
            <w:spacing w:line="360" w:lineRule="auto"/>
            <w:ind w:left="720" w:hanging="360"/>
            <w:contextualSpacing/>
            <w:jc w:val="both"/>
          </w:pPr>
        </w:pPrChange>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F535CA">
      <w:pPr>
        <w:widowControl w:val="0"/>
        <w:numPr>
          <w:ilvl w:val="0"/>
          <w:numId w:val="33"/>
        </w:numPr>
        <w:spacing w:line="360" w:lineRule="auto"/>
        <w:contextualSpacing/>
        <w:jc w:val="both"/>
        <w:rPr>
          <w:rFonts w:eastAsia="Calibri"/>
          <w:szCs w:val="24"/>
        </w:rPr>
        <w:pPrChange w:id="3476" w:author="mananarora1571@gmail.com" w:date="2021-05-30T15:12:00Z">
          <w:pPr>
            <w:numPr>
              <w:numId w:val="33"/>
            </w:numPr>
            <w:spacing w:line="360" w:lineRule="auto"/>
            <w:ind w:left="720" w:hanging="360"/>
            <w:contextualSpacing/>
            <w:jc w:val="both"/>
          </w:pPr>
        </w:pPrChange>
      </w:pPr>
      <w:r w:rsidRPr="00DE39BA">
        <w:rPr>
          <w:rFonts w:eastAsia="Times New Roman"/>
        </w:rPr>
        <w:t>The entire project is based on crowdsourcing of data.</w:t>
      </w:r>
    </w:p>
    <w:p w14:paraId="11F9D842" w14:textId="412C7250" w:rsidR="003763EF" w:rsidRPr="00DE39BA" w:rsidRDefault="003763EF" w:rsidP="00F535CA">
      <w:pPr>
        <w:widowControl w:val="0"/>
        <w:numPr>
          <w:ilvl w:val="0"/>
          <w:numId w:val="33"/>
        </w:numPr>
        <w:spacing w:line="360" w:lineRule="auto"/>
        <w:contextualSpacing/>
        <w:jc w:val="both"/>
        <w:rPr>
          <w:rFonts w:eastAsia="Calibri"/>
          <w:szCs w:val="24"/>
        </w:rPr>
        <w:pPrChange w:id="3477" w:author="mananarora1571@gmail.com" w:date="2021-05-30T15:12:00Z">
          <w:pPr>
            <w:numPr>
              <w:numId w:val="33"/>
            </w:numPr>
            <w:spacing w:line="360" w:lineRule="auto"/>
            <w:ind w:left="720" w:hanging="360"/>
            <w:contextualSpacing/>
            <w:jc w:val="both"/>
          </w:pPr>
        </w:pPrChange>
      </w:pPr>
      <w:r w:rsidRPr="00DE39BA">
        <w:rPr>
          <w:rFonts w:eastAsia="Times New Roman"/>
        </w:rPr>
        <w:t>The user should have GPS enabled in his/her device.</w:t>
      </w:r>
    </w:p>
    <w:p w14:paraId="02023B1C" w14:textId="77777777" w:rsidR="00C61161" w:rsidRPr="00DE39BA" w:rsidRDefault="00C61161" w:rsidP="00F535CA">
      <w:pPr>
        <w:widowControl w:val="0"/>
        <w:spacing w:before="40" w:after="0" w:line="360" w:lineRule="auto"/>
        <w:outlineLvl w:val="1"/>
        <w:rPr>
          <w:rFonts w:eastAsia="Times New Roman"/>
          <w:b/>
          <w:szCs w:val="26"/>
        </w:rPr>
        <w:pPrChange w:id="3478" w:author="mananarora1571@gmail.com" w:date="2021-05-30T15:12:00Z">
          <w:pPr>
            <w:keepNext/>
            <w:keepLines/>
            <w:spacing w:before="40" w:after="0" w:line="360" w:lineRule="auto"/>
            <w:outlineLvl w:val="1"/>
          </w:pPr>
        </w:pPrChange>
      </w:pPr>
    </w:p>
    <w:p w14:paraId="2AA24D62" w14:textId="77777777" w:rsidR="00FC5BBE" w:rsidRPr="00DE39BA" w:rsidRDefault="00FC5BBE" w:rsidP="00F535CA">
      <w:pPr>
        <w:widowControl w:val="0"/>
        <w:spacing w:before="40" w:after="0" w:line="360" w:lineRule="auto"/>
        <w:outlineLvl w:val="1"/>
        <w:rPr>
          <w:rFonts w:eastAsia="Times New Roman"/>
          <w:b/>
          <w:sz w:val="28"/>
          <w:szCs w:val="26"/>
        </w:rPr>
        <w:pPrChange w:id="3479" w:author="mananarora1571@gmail.com" w:date="2021-05-30T15:12:00Z">
          <w:pPr>
            <w:keepNext/>
            <w:keepLines/>
            <w:spacing w:before="40" w:after="0" w:line="360" w:lineRule="auto"/>
            <w:outlineLvl w:val="1"/>
          </w:pPr>
        </w:pPrChange>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F535CA">
      <w:pPr>
        <w:widowControl w:val="0"/>
        <w:numPr>
          <w:ilvl w:val="0"/>
          <w:numId w:val="34"/>
        </w:numPr>
        <w:spacing w:after="0" w:line="360" w:lineRule="auto"/>
        <w:jc w:val="both"/>
        <w:rPr>
          <w:rFonts w:eastAsia="Calibri"/>
          <w:lang w:val="en-IN"/>
        </w:rPr>
        <w:pPrChange w:id="3480" w:author="mananarora1571@gmail.com" w:date="2021-05-30T15:12:00Z">
          <w:pPr>
            <w:numPr>
              <w:numId w:val="34"/>
            </w:numPr>
            <w:spacing w:after="0" w:line="360" w:lineRule="auto"/>
            <w:ind w:left="720" w:hanging="360"/>
            <w:jc w:val="both"/>
          </w:pPr>
        </w:pPrChange>
      </w:pPr>
      <w:r w:rsidRPr="00CF1E43">
        <w:rPr>
          <w:rFonts w:eastAsia="Calibri"/>
          <w:b/>
        </w:rPr>
        <w:t>Learnt a lot from research work:</w:t>
      </w:r>
      <w:r w:rsidRPr="00CF1E43">
        <w:rPr>
          <w:rFonts w:eastAsia="Calibri"/>
        </w:rPr>
        <w:t xml:space="preserve"> </w:t>
      </w:r>
      <w:r w:rsidR="00CF1E43" w:rsidRPr="00CF1E43">
        <w:rPr>
          <w:rFonts w:eastAsia="Calibri"/>
        </w:rPr>
        <w:t>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F535CA">
      <w:pPr>
        <w:widowControl w:val="0"/>
        <w:numPr>
          <w:ilvl w:val="0"/>
          <w:numId w:val="34"/>
        </w:numPr>
        <w:spacing w:after="0" w:line="360" w:lineRule="auto"/>
        <w:jc w:val="both"/>
        <w:rPr>
          <w:rFonts w:eastAsia="Calibri"/>
          <w:szCs w:val="24"/>
        </w:rPr>
        <w:pPrChange w:id="3481" w:author="mananarora1571@gmail.com" w:date="2021-05-30T15:12:00Z">
          <w:pPr>
            <w:numPr>
              <w:numId w:val="34"/>
            </w:numPr>
            <w:spacing w:after="0" w:line="360" w:lineRule="auto"/>
            <w:ind w:left="720" w:hanging="360"/>
            <w:jc w:val="both"/>
          </w:pPr>
        </w:pPrChange>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F535CA">
      <w:pPr>
        <w:widowControl w:val="0"/>
        <w:numPr>
          <w:ilvl w:val="0"/>
          <w:numId w:val="34"/>
        </w:numPr>
        <w:spacing w:after="0" w:line="360" w:lineRule="auto"/>
        <w:jc w:val="both"/>
        <w:rPr>
          <w:rFonts w:eastAsia="Calibri"/>
          <w:szCs w:val="24"/>
        </w:rPr>
        <w:pPrChange w:id="3482" w:author="mananarora1571@gmail.com" w:date="2021-05-30T15:12:00Z">
          <w:pPr>
            <w:numPr>
              <w:numId w:val="34"/>
            </w:numPr>
            <w:spacing w:after="0" w:line="360" w:lineRule="auto"/>
            <w:ind w:left="720" w:hanging="360"/>
            <w:jc w:val="both"/>
          </w:pPr>
        </w:pPrChange>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F535CA">
      <w:pPr>
        <w:widowControl w:val="0"/>
        <w:numPr>
          <w:ilvl w:val="0"/>
          <w:numId w:val="35"/>
        </w:numPr>
        <w:spacing w:after="0" w:line="360" w:lineRule="auto"/>
        <w:jc w:val="both"/>
        <w:rPr>
          <w:rFonts w:eastAsia="Calibri"/>
          <w:color w:val="000000"/>
          <w:szCs w:val="24"/>
        </w:rPr>
        <w:pPrChange w:id="3483" w:author="mananarora1571@gmail.com" w:date="2021-05-30T15:12:00Z">
          <w:pPr>
            <w:numPr>
              <w:numId w:val="35"/>
            </w:numPr>
            <w:spacing w:after="0" w:line="360" w:lineRule="auto"/>
            <w:ind w:left="720" w:hanging="360"/>
            <w:jc w:val="both"/>
          </w:pPr>
        </w:pPrChange>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F535CA">
      <w:pPr>
        <w:widowControl w:val="0"/>
        <w:numPr>
          <w:ilvl w:val="0"/>
          <w:numId w:val="35"/>
        </w:numPr>
        <w:spacing w:after="0" w:line="360" w:lineRule="auto"/>
        <w:jc w:val="both"/>
        <w:rPr>
          <w:rFonts w:eastAsia="Calibri"/>
          <w:color w:val="000000"/>
          <w:szCs w:val="24"/>
        </w:rPr>
        <w:pPrChange w:id="3484" w:author="mananarora1571@gmail.com" w:date="2021-05-30T15:12:00Z">
          <w:pPr>
            <w:numPr>
              <w:numId w:val="35"/>
            </w:numPr>
            <w:spacing w:after="0" w:line="360" w:lineRule="auto"/>
            <w:ind w:left="720" w:hanging="360"/>
            <w:jc w:val="both"/>
          </w:pPr>
        </w:pPrChange>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The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F535CA">
      <w:pPr>
        <w:widowControl w:val="0"/>
        <w:numPr>
          <w:ilvl w:val="0"/>
          <w:numId w:val="35"/>
        </w:numPr>
        <w:spacing w:after="0" w:line="360" w:lineRule="auto"/>
        <w:jc w:val="both"/>
        <w:rPr>
          <w:rFonts w:eastAsia="Calibri"/>
          <w:color w:val="000000"/>
          <w:szCs w:val="24"/>
        </w:rPr>
        <w:pPrChange w:id="3485" w:author="mananarora1571@gmail.com" w:date="2021-05-30T15:12:00Z">
          <w:pPr>
            <w:numPr>
              <w:numId w:val="35"/>
            </w:numPr>
            <w:spacing w:after="0" w:line="360" w:lineRule="auto"/>
            <w:ind w:left="720" w:hanging="360"/>
            <w:jc w:val="both"/>
          </w:pPr>
        </w:pPrChange>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F535CA">
      <w:pPr>
        <w:widowControl w:val="0"/>
        <w:spacing w:after="0" w:line="360" w:lineRule="auto"/>
        <w:ind w:left="720"/>
        <w:jc w:val="both"/>
        <w:rPr>
          <w:rFonts w:eastAsia="Calibri"/>
          <w:color w:val="000000"/>
          <w:szCs w:val="24"/>
        </w:rPr>
        <w:pPrChange w:id="3486" w:author="mananarora1571@gmail.com" w:date="2021-05-30T15:12:00Z">
          <w:pPr>
            <w:spacing w:after="0" w:line="360" w:lineRule="auto"/>
            <w:ind w:left="720"/>
            <w:jc w:val="both"/>
          </w:pPr>
        </w:pPrChange>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F535CA">
      <w:pPr>
        <w:widowControl w:val="0"/>
        <w:numPr>
          <w:ilvl w:val="0"/>
          <w:numId w:val="35"/>
        </w:numPr>
        <w:spacing w:after="0" w:line="360" w:lineRule="auto"/>
        <w:jc w:val="both"/>
        <w:rPr>
          <w:rFonts w:eastAsia="Times New Roman"/>
          <w:b/>
          <w:szCs w:val="26"/>
        </w:rPr>
        <w:pPrChange w:id="3487" w:author="mananarora1571@gmail.com" w:date="2021-05-30T15:12:00Z">
          <w:pPr>
            <w:numPr>
              <w:numId w:val="35"/>
            </w:numPr>
            <w:spacing w:after="0" w:line="360" w:lineRule="auto"/>
            <w:ind w:left="720" w:hanging="360"/>
            <w:jc w:val="both"/>
          </w:pPr>
        </w:pPrChange>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F535CA">
      <w:pPr>
        <w:widowControl w:val="0"/>
        <w:spacing w:after="0" w:line="360" w:lineRule="auto"/>
        <w:ind w:left="720"/>
        <w:jc w:val="both"/>
        <w:rPr>
          <w:rFonts w:eastAsia="Times New Roman"/>
          <w:b/>
          <w:szCs w:val="26"/>
        </w:rPr>
        <w:pPrChange w:id="3488" w:author="mananarora1571@gmail.com" w:date="2021-05-30T15:12:00Z">
          <w:pPr>
            <w:spacing w:after="0" w:line="360" w:lineRule="auto"/>
            <w:ind w:left="720"/>
            <w:jc w:val="both"/>
          </w:pPr>
        </w:pPrChange>
      </w:pPr>
    </w:p>
    <w:p w14:paraId="64CA1F02" w14:textId="3BC8ECCA" w:rsidR="00FC5BBE" w:rsidRPr="00DE39BA" w:rsidRDefault="00FC5BBE" w:rsidP="00F535CA">
      <w:pPr>
        <w:widowControl w:val="0"/>
        <w:spacing w:after="0" w:line="360" w:lineRule="auto"/>
        <w:jc w:val="both"/>
        <w:rPr>
          <w:rFonts w:eastAsia="Times New Roman"/>
          <w:b/>
          <w:szCs w:val="26"/>
        </w:rPr>
        <w:pPrChange w:id="3489" w:author="mananarora1571@gmail.com" w:date="2021-05-30T15:12:00Z">
          <w:pPr>
            <w:spacing w:after="0" w:line="360" w:lineRule="auto"/>
            <w:jc w:val="both"/>
          </w:pPr>
        </w:pPrChange>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F535CA">
      <w:pPr>
        <w:widowControl w:val="0"/>
        <w:spacing w:line="360" w:lineRule="auto"/>
        <w:ind w:left="720"/>
        <w:jc w:val="both"/>
        <w:rPr>
          <w:rFonts w:eastAsia="Calibri"/>
        </w:rPr>
        <w:pPrChange w:id="3490" w:author="mananarora1571@gmail.com" w:date="2021-05-30T15:12:00Z">
          <w:pPr>
            <w:spacing w:line="360" w:lineRule="auto"/>
            <w:ind w:left="720"/>
            <w:jc w:val="both"/>
          </w:pPr>
        </w:pPrChange>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F535CA">
      <w:pPr>
        <w:widowControl w:val="0"/>
        <w:spacing w:line="360" w:lineRule="auto"/>
        <w:ind w:left="720"/>
        <w:jc w:val="both"/>
        <w:rPr>
          <w:rFonts w:eastAsia="Calibri"/>
        </w:rPr>
        <w:pPrChange w:id="3491" w:author="mananarora1571@gmail.com" w:date="2021-05-30T15:12:00Z">
          <w:pPr>
            <w:spacing w:line="360" w:lineRule="auto"/>
            <w:ind w:left="720"/>
            <w:jc w:val="both"/>
          </w:pPr>
        </w:pPrChange>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F535CA">
      <w:pPr>
        <w:widowControl w:val="0"/>
        <w:spacing w:line="360" w:lineRule="auto"/>
        <w:ind w:left="720"/>
        <w:jc w:val="both"/>
        <w:rPr>
          <w:rFonts w:eastAsia="Calibri"/>
        </w:rPr>
        <w:pPrChange w:id="3492" w:author="mananarora1571@gmail.com" w:date="2021-05-30T15:12:00Z">
          <w:pPr>
            <w:spacing w:line="360" w:lineRule="auto"/>
            <w:ind w:left="720"/>
            <w:jc w:val="both"/>
          </w:pPr>
        </w:pPrChange>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F535CA">
      <w:pPr>
        <w:widowControl w:val="0"/>
        <w:spacing w:line="360" w:lineRule="auto"/>
        <w:ind w:left="720"/>
        <w:jc w:val="both"/>
        <w:rPr>
          <w:rFonts w:eastAsia="Calibri"/>
        </w:rPr>
        <w:pPrChange w:id="3493" w:author="mananarora1571@gmail.com" w:date="2021-05-30T15:12:00Z">
          <w:pPr>
            <w:spacing w:line="360" w:lineRule="auto"/>
            <w:ind w:left="720"/>
            <w:jc w:val="both"/>
          </w:pPr>
        </w:pPrChange>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need and going towards the highest needs. Otherwise, the client manual as</w:t>
      </w:r>
      <w:r w:rsidR="002C48A2">
        <w:rPr>
          <w:rFonts w:eastAsia="Calibri"/>
        </w:rPr>
        <w:t xml:space="preserve"> </w:t>
      </w:r>
      <w:r>
        <w:rPr>
          <w:rFonts w:eastAsia="Calibri"/>
        </w:rPr>
        <w:t xml:space="preserve"> </w:t>
      </w:r>
      <w:r w:rsidRPr="00CF1E43">
        <w:rPr>
          <w:rFonts w:eastAsia="Calibri"/>
        </w:rPr>
        <w:t>A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F535CA">
      <w:pPr>
        <w:widowControl w:val="0"/>
        <w:spacing w:line="360" w:lineRule="auto"/>
        <w:ind w:left="720"/>
        <w:jc w:val="both"/>
        <w:rPr>
          <w:rFonts w:eastAsia="Calibri"/>
        </w:rPr>
        <w:pPrChange w:id="3494" w:author="mananarora1571@gmail.com" w:date="2021-05-30T15:12:00Z">
          <w:pPr>
            <w:spacing w:line="360" w:lineRule="auto"/>
            <w:ind w:left="720"/>
            <w:jc w:val="both"/>
          </w:pPr>
        </w:pPrChange>
      </w:pPr>
      <w:r w:rsidRPr="00CF1E43">
        <w:rPr>
          <w:rFonts w:eastAsia="Calibri"/>
        </w:rPr>
        <w:t xml:space="preserve">Finally, the final task is assessed to determine the decision, how the framework can benefit </w:t>
      </w:r>
      <w:r w:rsidRPr="00CF1E43">
        <w:rPr>
          <w:rFonts w:eastAsia="Calibri"/>
        </w:rPr>
        <w:lastRenderedPageBreak/>
        <w:t>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F535CA">
      <w:pPr>
        <w:widowControl w:val="0"/>
        <w:spacing w:line="360" w:lineRule="auto"/>
        <w:ind w:left="720"/>
        <w:jc w:val="both"/>
        <w:rPr>
          <w:rFonts w:eastAsia="Calibri"/>
        </w:rPr>
        <w:pPrChange w:id="3495" w:author="mananarora1571@gmail.com" w:date="2021-05-30T15:12:00Z">
          <w:pPr>
            <w:spacing w:line="360" w:lineRule="auto"/>
            <w:ind w:left="720"/>
            <w:jc w:val="both"/>
          </w:pPr>
        </w:pPrChange>
      </w:pPr>
    </w:p>
    <w:p w14:paraId="5E43A61C" w14:textId="364E131D" w:rsidR="00E57EA5" w:rsidRDefault="00E57EA5" w:rsidP="00F535CA">
      <w:pPr>
        <w:widowControl w:val="0"/>
        <w:spacing w:line="360" w:lineRule="auto"/>
        <w:ind w:left="720"/>
        <w:jc w:val="both"/>
        <w:rPr>
          <w:rFonts w:eastAsia="Calibri"/>
        </w:rPr>
        <w:pPrChange w:id="3496" w:author="mananarora1571@gmail.com" w:date="2021-05-30T15:12:00Z">
          <w:pPr>
            <w:spacing w:line="360" w:lineRule="auto"/>
            <w:ind w:left="720"/>
            <w:jc w:val="both"/>
          </w:pPr>
        </w:pPrChange>
      </w:pPr>
    </w:p>
    <w:p w14:paraId="6C40079D" w14:textId="2E902929" w:rsidR="00E57EA5" w:rsidRDefault="00E57EA5" w:rsidP="00F535CA">
      <w:pPr>
        <w:widowControl w:val="0"/>
        <w:spacing w:line="360" w:lineRule="auto"/>
        <w:ind w:left="720"/>
        <w:jc w:val="both"/>
        <w:rPr>
          <w:rFonts w:eastAsia="Calibri"/>
        </w:rPr>
        <w:pPrChange w:id="3497" w:author="mananarora1571@gmail.com" w:date="2021-05-30T15:12:00Z">
          <w:pPr>
            <w:spacing w:line="360" w:lineRule="auto"/>
            <w:ind w:left="720"/>
            <w:jc w:val="both"/>
          </w:pPr>
        </w:pPrChange>
      </w:pPr>
    </w:p>
    <w:p w14:paraId="6B87D6D8" w14:textId="4F361F8C" w:rsidR="00E57EA5" w:rsidRDefault="00E57EA5" w:rsidP="00F535CA">
      <w:pPr>
        <w:widowControl w:val="0"/>
        <w:spacing w:line="360" w:lineRule="auto"/>
        <w:ind w:left="720"/>
        <w:jc w:val="both"/>
        <w:rPr>
          <w:rFonts w:eastAsia="Calibri"/>
        </w:rPr>
        <w:pPrChange w:id="3498" w:author="mananarora1571@gmail.com" w:date="2021-05-30T15:12:00Z">
          <w:pPr>
            <w:spacing w:line="360" w:lineRule="auto"/>
            <w:ind w:left="720"/>
            <w:jc w:val="both"/>
          </w:pPr>
        </w:pPrChange>
      </w:pPr>
    </w:p>
    <w:p w14:paraId="6A65257C" w14:textId="32847081" w:rsidR="00E57EA5" w:rsidRDefault="00E57EA5" w:rsidP="00F535CA">
      <w:pPr>
        <w:widowControl w:val="0"/>
        <w:spacing w:line="360" w:lineRule="auto"/>
        <w:ind w:left="720"/>
        <w:jc w:val="both"/>
        <w:rPr>
          <w:rFonts w:eastAsia="Calibri"/>
        </w:rPr>
        <w:pPrChange w:id="3499" w:author="mananarora1571@gmail.com" w:date="2021-05-30T15:12:00Z">
          <w:pPr>
            <w:spacing w:line="360" w:lineRule="auto"/>
            <w:ind w:left="720"/>
            <w:jc w:val="both"/>
          </w:pPr>
        </w:pPrChange>
      </w:pPr>
    </w:p>
    <w:p w14:paraId="1DDCE526" w14:textId="1FC4A374" w:rsidR="00E57EA5" w:rsidRDefault="00E57EA5" w:rsidP="00F535CA">
      <w:pPr>
        <w:widowControl w:val="0"/>
        <w:spacing w:line="360" w:lineRule="auto"/>
        <w:ind w:left="720"/>
        <w:jc w:val="both"/>
        <w:rPr>
          <w:rFonts w:eastAsia="Calibri"/>
        </w:rPr>
        <w:pPrChange w:id="3500" w:author="mananarora1571@gmail.com" w:date="2021-05-30T15:12:00Z">
          <w:pPr>
            <w:spacing w:line="360" w:lineRule="auto"/>
            <w:ind w:left="720"/>
            <w:jc w:val="both"/>
          </w:pPr>
        </w:pPrChange>
      </w:pPr>
    </w:p>
    <w:p w14:paraId="55BF6531" w14:textId="3023A498" w:rsidR="00E57EA5" w:rsidRDefault="00E57EA5" w:rsidP="00F535CA">
      <w:pPr>
        <w:widowControl w:val="0"/>
        <w:spacing w:line="360" w:lineRule="auto"/>
        <w:ind w:left="720"/>
        <w:jc w:val="both"/>
        <w:rPr>
          <w:rFonts w:eastAsia="Calibri"/>
        </w:rPr>
        <w:pPrChange w:id="3501" w:author="mananarora1571@gmail.com" w:date="2021-05-30T15:12:00Z">
          <w:pPr>
            <w:spacing w:line="360" w:lineRule="auto"/>
            <w:ind w:left="720"/>
            <w:jc w:val="both"/>
          </w:pPr>
        </w:pPrChange>
      </w:pPr>
    </w:p>
    <w:p w14:paraId="626E1656" w14:textId="3D438146" w:rsidR="00E57EA5" w:rsidRDefault="00E57EA5" w:rsidP="00F535CA">
      <w:pPr>
        <w:widowControl w:val="0"/>
        <w:spacing w:line="360" w:lineRule="auto"/>
        <w:ind w:left="720"/>
        <w:jc w:val="both"/>
        <w:rPr>
          <w:rFonts w:eastAsia="Calibri"/>
        </w:rPr>
        <w:pPrChange w:id="3502" w:author="mananarora1571@gmail.com" w:date="2021-05-30T15:12:00Z">
          <w:pPr>
            <w:spacing w:line="360" w:lineRule="auto"/>
            <w:ind w:left="720"/>
            <w:jc w:val="both"/>
          </w:pPr>
        </w:pPrChange>
      </w:pPr>
    </w:p>
    <w:p w14:paraId="61C33338" w14:textId="1FDC750D" w:rsidR="00E57EA5" w:rsidRDefault="00E57EA5" w:rsidP="00F535CA">
      <w:pPr>
        <w:widowControl w:val="0"/>
        <w:spacing w:line="360" w:lineRule="auto"/>
        <w:ind w:left="720"/>
        <w:jc w:val="both"/>
        <w:rPr>
          <w:rFonts w:eastAsia="Calibri"/>
        </w:rPr>
        <w:pPrChange w:id="3503" w:author="mananarora1571@gmail.com" w:date="2021-05-30T15:12:00Z">
          <w:pPr>
            <w:spacing w:line="360" w:lineRule="auto"/>
            <w:ind w:left="720"/>
            <w:jc w:val="both"/>
          </w:pPr>
        </w:pPrChange>
      </w:pPr>
    </w:p>
    <w:p w14:paraId="67832AF1" w14:textId="51BF1510" w:rsidR="00E57EA5" w:rsidRDefault="00E57EA5" w:rsidP="00F535CA">
      <w:pPr>
        <w:widowControl w:val="0"/>
        <w:spacing w:line="360" w:lineRule="auto"/>
        <w:ind w:left="720"/>
        <w:jc w:val="both"/>
        <w:rPr>
          <w:rFonts w:eastAsia="Calibri"/>
        </w:rPr>
        <w:pPrChange w:id="3504" w:author="mananarora1571@gmail.com" w:date="2021-05-30T15:12:00Z">
          <w:pPr>
            <w:spacing w:line="360" w:lineRule="auto"/>
            <w:ind w:left="720"/>
            <w:jc w:val="both"/>
          </w:pPr>
        </w:pPrChange>
      </w:pPr>
    </w:p>
    <w:p w14:paraId="2A97F795" w14:textId="10CFF1ED" w:rsidR="00E57EA5" w:rsidRDefault="00E57EA5" w:rsidP="00F535CA">
      <w:pPr>
        <w:widowControl w:val="0"/>
        <w:spacing w:line="360" w:lineRule="auto"/>
        <w:ind w:left="720"/>
        <w:jc w:val="both"/>
        <w:rPr>
          <w:rFonts w:eastAsia="Calibri"/>
        </w:rPr>
        <w:pPrChange w:id="3505" w:author="mananarora1571@gmail.com" w:date="2021-05-30T15:12:00Z">
          <w:pPr>
            <w:spacing w:line="360" w:lineRule="auto"/>
            <w:ind w:left="720"/>
            <w:jc w:val="both"/>
          </w:pPr>
        </w:pPrChange>
      </w:pPr>
    </w:p>
    <w:p w14:paraId="1480C4E0" w14:textId="7E9AAC8B" w:rsidR="00E57EA5" w:rsidRDefault="00E57EA5" w:rsidP="00F535CA">
      <w:pPr>
        <w:widowControl w:val="0"/>
        <w:spacing w:line="360" w:lineRule="auto"/>
        <w:ind w:left="720"/>
        <w:jc w:val="both"/>
        <w:rPr>
          <w:rFonts w:eastAsia="Calibri"/>
        </w:rPr>
        <w:pPrChange w:id="3506" w:author="mananarora1571@gmail.com" w:date="2021-05-30T15:12:00Z">
          <w:pPr>
            <w:spacing w:line="360" w:lineRule="auto"/>
            <w:ind w:left="720"/>
            <w:jc w:val="both"/>
          </w:pPr>
        </w:pPrChange>
      </w:pPr>
    </w:p>
    <w:p w14:paraId="0EDA592B" w14:textId="71D9CBB1" w:rsidR="00E57EA5" w:rsidRDefault="00E57EA5" w:rsidP="00F535CA">
      <w:pPr>
        <w:widowControl w:val="0"/>
        <w:spacing w:line="360" w:lineRule="auto"/>
        <w:ind w:left="720"/>
        <w:jc w:val="both"/>
        <w:rPr>
          <w:rFonts w:eastAsia="Calibri"/>
        </w:rPr>
        <w:pPrChange w:id="3507" w:author="mananarora1571@gmail.com" w:date="2021-05-30T15:12:00Z">
          <w:pPr>
            <w:spacing w:line="360" w:lineRule="auto"/>
            <w:ind w:left="720"/>
            <w:jc w:val="both"/>
          </w:pPr>
        </w:pPrChange>
      </w:pPr>
    </w:p>
    <w:p w14:paraId="4B683911" w14:textId="2423541E" w:rsidR="00E57EA5" w:rsidRDefault="00E57EA5" w:rsidP="00F535CA">
      <w:pPr>
        <w:widowControl w:val="0"/>
        <w:spacing w:line="360" w:lineRule="auto"/>
        <w:ind w:left="720"/>
        <w:jc w:val="both"/>
        <w:rPr>
          <w:rFonts w:eastAsia="Calibri"/>
        </w:rPr>
        <w:pPrChange w:id="3508" w:author="mananarora1571@gmail.com" w:date="2021-05-30T15:12:00Z">
          <w:pPr>
            <w:spacing w:line="360" w:lineRule="auto"/>
            <w:ind w:left="720"/>
            <w:jc w:val="both"/>
          </w:pPr>
        </w:pPrChange>
      </w:pPr>
    </w:p>
    <w:p w14:paraId="7A5ED265" w14:textId="1605F09F" w:rsidR="00E57EA5" w:rsidRDefault="00E57EA5" w:rsidP="00F535CA">
      <w:pPr>
        <w:widowControl w:val="0"/>
        <w:spacing w:line="360" w:lineRule="auto"/>
        <w:ind w:left="720"/>
        <w:jc w:val="both"/>
        <w:rPr>
          <w:ins w:id="3509" w:author="mananarora1571@gmail.com" w:date="2021-05-30T15:21:00Z"/>
          <w:rFonts w:eastAsia="Times New Roman"/>
        </w:rPr>
        <w:pPrChange w:id="3510" w:author="mananarora1571@gmail.com" w:date="2021-05-30T15:12:00Z">
          <w:pPr>
            <w:spacing w:line="360" w:lineRule="auto"/>
            <w:ind w:left="720"/>
            <w:jc w:val="both"/>
          </w:pPr>
        </w:pPrChange>
      </w:pPr>
    </w:p>
    <w:p w14:paraId="7CECB7D5" w14:textId="01D930B0" w:rsidR="00EB6EFA" w:rsidRDefault="00EB6EFA" w:rsidP="00F535CA">
      <w:pPr>
        <w:widowControl w:val="0"/>
        <w:spacing w:line="360" w:lineRule="auto"/>
        <w:ind w:left="720"/>
        <w:jc w:val="both"/>
        <w:rPr>
          <w:ins w:id="3511" w:author="mananarora1571@gmail.com" w:date="2021-05-30T15:21:00Z"/>
          <w:rFonts w:eastAsia="Times New Roman"/>
        </w:rPr>
        <w:pPrChange w:id="3512" w:author="mananarora1571@gmail.com" w:date="2021-05-30T15:12:00Z">
          <w:pPr>
            <w:spacing w:line="360" w:lineRule="auto"/>
            <w:ind w:left="720"/>
            <w:jc w:val="both"/>
          </w:pPr>
        </w:pPrChange>
      </w:pPr>
    </w:p>
    <w:p w14:paraId="042D897D" w14:textId="055D2683" w:rsidR="00EB6EFA" w:rsidRDefault="00EB6EFA" w:rsidP="00F535CA">
      <w:pPr>
        <w:widowControl w:val="0"/>
        <w:spacing w:line="360" w:lineRule="auto"/>
        <w:ind w:left="720"/>
        <w:jc w:val="both"/>
        <w:rPr>
          <w:ins w:id="3513" w:author="mananarora1571@gmail.com" w:date="2021-05-30T15:21:00Z"/>
          <w:rFonts w:eastAsia="Times New Roman"/>
        </w:rPr>
        <w:pPrChange w:id="3514" w:author="mananarora1571@gmail.com" w:date="2021-05-30T15:12:00Z">
          <w:pPr>
            <w:spacing w:line="360" w:lineRule="auto"/>
            <w:ind w:left="720"/>
            <w:jc w:val="both"/>
          </w:pPr>
        </w:pPrChange>
      </w:pPr>
    </w:p>
    <w:p w14:paraId="619B2277" w14:textId="41B5207F" w:rsidR="00EB6EFA" w:rsidRDefault="00EB6EFA" w:rsidP="00F535CA">
      <w:pPr>
        <w:widowControl w:val="0"/>
        <w:spacing w:line="360" w:lineRule="auto"/>
        <w:ind w:left="720"/>
        <w:jc w:val="both"/>
        <w:rPr>
          <w:ins w:id="3515" w:author="mananarora1571@gmail.com" w:date="2021-05-30T15:21:00Z"/>
          <w:rFonts w:eastAsia="Times New Roman"/>
        </w:rPr>
        <w:pPrChange w:id="3516" w:author="mananarora1571@gmail.com" w:date="2021-05-30T15:12:00Z">
          <w:pPr>
            <w:spacing w:line="360" w:lineRule="auto"/>
            <w:ind w:left="720"/>
            <w:jc w:val="both"/>
          </w:pPr>
        </w:pPrChange>
      </w:pPr>
    </w:p>
    <w:p w14:paraId="5CAC7BAE" w14:textId="77777777" w:rsidR="00EB6EFA" w:rsidRPr="002C48A2" w:rsidRDefault="00EB6EFA" w:rsidP="00F535CA">
      <w:pPr>
        <w:widowControl w:val="0"/>
        <w:spacing w:line="360" w:lineRule="auto"/>
        <w:ind w:left="720"/>
        <w:jc w:val="both"/>
        <w:rPr>
          <w:rFonts w:eastAsia="Times New Roman"/>
        </w:rPr>
        <w:pPrChange w:id="3517" w:author="mananarora1571@gmail.com" w:date="2021-05-30T15:12:00Z">
          <w:pPr>
            <w:spacing w:line="360" w:lineRule="auto"/>
            <w:ind w:left="720"/>
            <w:jc w:val="both"/>
          </w:pPr>
        </w:pPrChange>
      </w:pPr>
      <w:bookmarkStart w:id="3518" w:name="_GoBack"/>
      <w:bookmarkEnd w:id="3518"/>
    </w:p>
    <w:p w14:paraId="39ED8E40" w14:textId="77777777" w:rsidR="00A504B6" w:rsidRPr="00DE39BA" w:rsidRDefault="00A504B6" w:rsidP="00F535CA">
      <w:pPr>
        <w:pStyle w:val="Heading1"/>
        <w:keepNext w:val="0"/>
        <w:keepLines w:val="0"/>
        <w:widowControl w:val="0"/>
        <w:jc w:val="center"/>
        <w:rPr>
          <w:rFonts w:cs="Times New Roman"/>
          <w:b w:val="0"/>
          <w:color w:val="auto"/>
          <w:u w:val="single"/>
        </w:rPr>
        <w:pPrChange w:id="3519" w:author="mananarora1571@gmail.com" w:date="2021-05-30T15:12:00Z">
          <w:pPr>
            <w:pStyle w:val="Heading1"/>
            <w:jc w:val="center"/>
          </w:pPr>
        </w:pPrChange>
      </w:pPr>
      <w:r w:rsidRPr="00DE39BA">
        <w:rPr>
          <w:rFonts w:cs="Times New Roman"/>
          <w:color w:val="auto"/>
          <w:u w:val="single"/>
        </w:rPr>
        <w:lastRenderedPageBreak/>
        <w:t>CHAPTER 11: REFERENCES</w:t>
      </w:r>
    </w:p>
    <w:p w14:paraId="6976F075" w14:textId="77777777" w:rsidR="00A504B6" w:rsidRPr="00DE39BA" w:rsidRDefault="00A504B6" w:rsidP="00F535CA">
      <w:pPr>
        <w:widowControl w:val="0"/>
        <w:spacing w:before="40" w:after="0" w:line="360" w:lineRule="auto"/>
        <w:outlineLvl w:val="1"/>
        <w:rPr>
          <w:rFonts w:eastAsia="Times New Roman"/>
          <w:b/>
          <w:szCs w:val="26"/>
        </w:rPr>
        <w:pPrChange w:id="3520" w:author="mananarora1571@gmail.com" w:date="2021-05-30T15:12:00Z">
          <w:pPr>
            <w:keepNext/>
            <w:keepLines/>
            <w:spacing w:before="40" w:after="0" w:line="360" w:lineRule="auto"/>
            <w:outlineLvl w:val="1"/>
          </w:pPr>
        </w:pPrChange>
      </w:pPr>
    </w:p>
    <w:p w14:paraId="12F3B616" w14:textId="1555A100" w:rsidR="00A504B6" w:rsidRPr="00DE39BA" w:rsidRDefault="00A504B6" w:rsidP="00F535CA">
      <w:pPr>
        <w:widowControl w:val="0"/>
        <w:spacing w:before="40" w:after="0" w:line="360" w:lineRule="auto"/>
        <w:outlineLvl w:val="1"/>
        <w:rPr>
          <w:rFonts w:eastAsia="Times New Roman"/>
          <w:szCs w:val="26"/>
        </w:rPr>
        <w:pPrChange w:id="3521" w:author="mananarora1571@gmail.com" w:date="2021-05-30T15:12:00Z">
          <w:pPr>
            <w:keepNext/>
            <w:keepLines/>
            <w:spacing w:before="40" w:after="0" w:line="360" w:lineRule="auto"/>
            <w:outlineLvl w:val="1"/>
          </w:pPr>
        </w:pPrChange>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F535CA">
      <w:pPr>
        <w:widowControl w:val="0"/>
        <w:numPr>
          <w:ilvl w:val="0"/>
          <w:numId w:val="36"/>
        </w:numPr>
        <w:spacing w:line="360" w:lineRule="auto"/>
        <w:contextualSpacing/>
        <w:rPr>
          <w:rFonts w:eastAsia="Times New Roman"/>
          <w:lang w:bidi="en-US"/>
        </w:rPr>
        <w:pPrChange w:id="3522" w:author="mananarora1571@gmail.com" w:date="2021-05-30T15:12:00Z">
          <w:pPr>
            <w:numPr>
              <w:numId w:val="36"/>
            </w:numPr>
            <w:spacing w:line="360" w:lineRule="auto"/>
            <w:ind w:left="810" w:hanging="360"/>
            <w:contextualSpacing/>
          </w:pPr>
        </w:pPrChange>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F535CA">
      <w:pPr>
        <w:widowControl w:val="0"/>
        <w:numPr>
          <w:ilvl w:val="0"/>
          <w:numId w:val="36"/>
        </w:numPr>
        <w:spacing w:line="360" w:lineRule="auto"/>
        <w:contextualSpacing/>
        <w:jc w:val="both"/>
        <w:rPr>
          <w:rFonts w:eastAsia="Times New Roman"/>
          <w:szCs w:val="24"/>
          <w:lang w:bidi="en-US"/>
        </w:rPr>
        <w:pPrChange w:id="3523" w:author="mananarora1571@gmail.com" w:date="2021-05-30T15:12:00Z">
          <w:pPr>
            <w:numPr>
              <w:numId w:val="36"/>
            </w:numPr>
            <w:spacing w:line="360" w:lineRule="auto"/>
            <w:ind w:left="810" w:hanging="360"/>
            <w:contextualSpacing/>
            <w:jc w:val="both"/>
          </w:pPr>
        </w:pPrChange>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F535CA">
      <w:pPr>
        <w:widowControl w:val="0"/>
        <w:spacing w:line="360" w:lineRule="auto"/>
        <w:ind w:left="450"/>
        <w:contextualSpacing/>
        <w:jc w:val="both"/>
        <w:rPr>
          <w:rFonts w:eastAsia="Times New Roman"/>
          <w:szCs w:val="24"/>
        </w:rPr>
        <w:pPrChange w:id="3524" w:author="mananarora1571@gmail.com" w:date="2021-05-30T15:12:00Z">
          <w:pPr>
            <w:spacing w:line="360" w:lineRule="auto"/>
            <w:ind w:left="450"/>
            <w:contextualSpacing/>
            <w:jc w:val="both"/>
          </w:pPr>
        </w:pPrChange>
      </w:pPr>
    </w:p>
    <w:p w14:paraId="59ADA08E" w14:textId="0FCB28EF" w:rsidR="003763EF" w:rsidRPr="00DE39BA" w:rsidRDefault="003763EF" w:rsidP="00F535CA">
      <w:pPr>
        <w:widowControl w:val="0"/>
        <w:spacing w:before="40" w:after="0" w:line="360" w:lineRule="auto"/>
        <w:outlineLvl w:val="1"/>
        <w:rPr>
          <w:rFonts w:eastAsia="Times New Roman"/>
          <w:szCs w:val="26"/>
        </w:rPr>
        <w:pPrChange w:id="3525" w:author="mananarora1571@gmail.com" w:date="2021-05-30T15:12:00Z">
          <w:pPr>
            <w:keepNext/>
            <w:keepLines/>
            <w:spacing w:before="40" w:after="0" w:line="360" w:lineRule="auto"/>
            <w:outlineLvl w:val="1"/>
          </w:pPr>
        </w:pPrChange>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F535CA">
      <w:pPr>
        <w:widowControl w:val="0"/>
        <w:numPr>
          <w:ilvl w:val="0"/>
          <w:numId w:val="36"/>
        </w:numPr>
        <w:spacing w:line="360" w:lineRule="auto"/>
        <w:contextualSpacing/>
        <w:rPr>
          <w:rFonts w:eastAsia="Times New Roman"/>
          <w:lang w:bidi="en-US"/>
        </w:rPr>
        <w:pPrChange w:id="3526" w:author="mananarora1571@gmail.com" w:date="2021-05-30T15:12:00Z">
          <w:pPr>
            <w:numPr>
              <w:numId w:val="36"/>
            </w:numPr>
            <w:spacing w:line="360" w:lineRule="auto"/>
            <w:ind w:left="810" w:hanging="360"/>
            <w:contextualSpacing/>
          </w:pPr>
        </w:pPrChange>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F535CA">
      <w:pPr>
        <w:widowControl w:val="0"/>
        <w:rPr>
          <w:rFonts w:eastAsia="Calibri"/>
          <w:szCs w:val="24"/>
          <w:lang w:val="en-IN"/>
        </w:rPr>
        <w:pPrChange w:id="3527" w:author="mananarora1571@gmail.com" w:date="2021-05-30T15:12:00Z">
          <w:pPr/>
        </w:pPrChange>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D487B" w14:textId="77777777" w:rsidR="003F0761" w:rsidRDefault="003F0761" w:rsidP="00043128">
      <w:pPr>
        <w:spacing w:after="0" w:line="240" w:lineRule="auto"/>
      </w:pPr>
      <w:r>
        <w:separator/>
      </w:r>
    </w:p>
  </w:endnote>
  <w:endnote w:type="continuationSeparator" w:id="0">
    <w:p w14:paraId="66698601" w14:textId="77777777" w:rsidR="003F0761" w:rsidRDefault="003F0761"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CA1AAF" w:rsidRDefault="00CA1AAF" w:rsidP="0030152D">
    <w:pPr>
      <w:pStyle w:val="Footer"/>
    </w:pPr>
  </w:p>
  <w:p w14:paraId="36C03EC0" w14:textId="1C13DFC1" w:rsidR="00CA1AAF" w:rsidRPr="004343F7" w:rsidRDefault="00CA1AAF"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EB6EFA">
      <w:rPr>
        <w:noProof/>
        <w:sz w:val="20"/>
      </w:rPr>
      <w:t>13</w:t>
    </w:r>
    <w:r w:rsidRPr="006D5E24">
      <w:rPr>
        <w:sz w:val="20"/>
      </w:rPr>
      <w:fldChar w:fldCharType="end"/>
    </w:r>
  </w:p>
  <w:p w14:paraId="33DE3FDA" w14:textId="77777777" w:rsidR="00CA1AAF" w:rsidRDefault="00CA1AAF"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093BDA" w14:textId="77777777" w:rsidR="003F0761" w:rsidRDefault="003F0761" w:rsidP="00043128">
      <w:pPr>
        <w:spacing w:after="0" w:line="240" w:lineRule="auto"/>
      </w:pPr>
      <w:r>
        <w:separator/>
      </w:r>
    </w:p>
  </w:footnote>
  <w:footnote w:type="continuationSeparator" w:id="0">
    <w:p w14:paraId="570C6F0C" w14:textId="77777777" w:rsidR="003F0761" w:rsidRDefault="003F0761"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CA1AAF" w:rsidRDefault="00CA1AAF" w:rsidP="0030152D">
    <w:pPr>
      <w:pStyle w:val="Header"/>
      <w:pBdr>
        <w:bottom w:val="single" w:sz="4" w:space="1" w:color="44546A"/>
      </w:pBdr>
    </w:pPr>
    <w:r>
      <w:rPr>
        <w:sz w:val="20"/>
        <w:szCs w:val="24"/>
      </w:rPr>
      <w:t xml:space="preserve">                                                                    </w:t>
    </w:r>
    <w:bookmarkStart w:id="1420"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1420"/>
  </w:p>
  <w:p w14:paraId="3D042DB6" w14:textId="77777777" w:rsidR="00CA1AAF" w:rsidRDefault="00CA1A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nanarora1571@gmail.com">
    <w15:presenceInfo w15:providerId="Windows Live" w15:userId="9ca9a554fa4d3178"/>
  </w15:person>
  <w15:person w15:author="abhay mendiratta">
    <w15:presenceInfo w15:providerId="Windows Live" w15:userId="123312e3c9badcc7"/>
  </w15:person>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2309"/>
    <w:rsid w:val="000547FC"/>
    <w:rsid w:val="00055FF2"/>
    <w:rsid w:val="000619D5"/>
    <w:rsid w:val="000868AA"/>
    <w:rsid w:val="000970F2"/>
    <w:rsid w:val="00097A8A"/>
    <w:rsid w:val="000A1EDB"/>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2884"/>
    <w:rsid w:val="001450B9"/>
    <w:rsid w:val="001518A0"/>
    <w:rsid w:val="00174074"/>
    <w:rsid w:val="001868B0"/>
    <w:rsid w:val="00186BE1"/>
    <w:rsid w:val="00194856"/>
    <w:rsid w:val="001A066D"/>
    <w:rsid w:val="001A5DD0"/>
    <w:rsid w:val="001A74FA"/>
    <w:rsid w:val="001B79B7"/>
    <w:rsid w:val="001C3C5A"/>
    <w:rsid w:val="001D082F"/>
    <w:rsid w:val="001D2111"/>
    <w:rsid w:val="001E2AF3"/>
    <w:rsid w:val="001E5CC8"/>
    <w:rsid w:val="001E7F85"/>
    <w:rsid w:val="001F12BE"/>
    <w:rsid w:val="001F1EED"/>
    <w:rsid w:val="001F6D2B"/>
    <w:rsid w:val="0020059A"/>
    <w:rsid w:val="00207D4B"/>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670F2"/>
    <w:rsid w:val="003763EF"/>
    <w:rsid w:val="00381DFF"/>
    <w:rsid w:val="0039116A"/>
    <w:rsid w:val="003A5456"/>
    <w:rsid w:val="003B4989"/>
    <w:rsid w:val="003B5F0C"/>
    <w:rsid w:val="003D1230"/>
    <w:rsid w:val="003D1233"/>
    <w:rsid w:val="003E073A"/>
    <w:rsid w:val="003E2A89"/>
    <w:rsid w:val="003E6EAD"/>
    <w:rsid w:val="003F0761"/>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4C7"/>
    <w:rsid w:val="004C3ECC"/>
    <w:rsid w:val="004C444B"/>
    <w:rsid w:val="004D55D9"/>
    <w:rsid w:val="004D69A9"/>
    <w:rsid w:val="004E0CEA"/>
    <w:rsid w:val="004F68C8"/>
    <w:rsid w:val="004F7138"/>
    <w:rsid w:val="00505B9B"/>
    <w:rsid w:val="00513C76"/>
    <w:rsid w:val="00524CD3"/>
    <w:rsid w:val="005314D5"/>
    <w:rsid w:val="00554123"/>
    <w:rsid w:val="00560F13"/>
    <w:rsid w:val="005616EF"/>
    <w:rsid w:val="00561C8C"/>
    <w:rsid w:val="0056445B"/>
    <w:rsid w:val="0058203D"/>
    <w:rsid w:val="0058563F"/>
    <w:rsid w:val="005900A0"/>
    <w:rsid w:val="00590E77"/>
    <w:rsid w:val="00591378"/>
    <w:rsid w:val="005922A4"/>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17B01"/>
    <w:rsid w:val="0063146F"/>
    <w:rsid w:val="00635D6A"/>
    <w:rsid w:val="00656325"/>
    <w:rsid w:val="006662A5"/>
    <w:rsid w:val="00671653"/>
    <w:rsid w:val="006840BC"/>
    <w:rsid w:val="00687519"/>
    <w:rsid w:val="00687CE5"/>
    <w:rsid w:val="0069309F"/>
    <w:rsid w:val="0069551A"/>
    <w:rsid w:val="00695AB2"/>
    <w:rsid w:val="006A119A"/>
    <w:rsid w:val="006A5647"/>
    <w:rsid w:val="006A6D33"/>
    <w:rsid w:val="006B2C2F"/>
    <w:rsid w:val="006C4C02"/>
    <w:rsid w:val="006C673E"/>
    <w:rsid w:val="006D47EC"/>
    <w:rsid w:val="006E0A7B"/>
    <w:rsid w:val="006E54C9"/>
    <w:rsid w:val="006E7236"/>
    <w:rsid w:val="006F31FE"/>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5B39"/>
    <w:rsid w:val="008E638E"/>
    <w:rsid w:val="008F5977"/>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6035"/>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080B"/>
    <w:rsid w:val="00C54B2A"/>
    <w:rsid w:val="00C571A0"/>
    <w:rsid w:val="00C61161"/>
    <w:rsid w:val="00C71D56"/>
    <w:rsid w:val="00C7275E"/>
    <w:rsid w:val="00C855DC"/>
    <w:rsid w:val="00C860CF"/>
    <w:rsid w:val="00CA1AAF"/>
    <w:rsid w:val="00CC4A49"/>
    <w:rsid w:val="00CC7A46"/>
    <w:rsid w:val="00CE1A09"/>
    <w:rsid w:val="00CF1E43"/>
    <w:rsid w:val="00D03147"/>
    <w:rsid w:val="00D04068"/>
    <w:rsid w:val="00D30441"/>
    <w:rsid w:val="00D32439"/>
    <w:rsid w:val="00D44E62"/>
    <w:rsid w:val="00D74884"/>
    <w:rsid w:val="00D86652"/>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B6EFA"/>
    <w:rsid w:val="00EE16BA"/>
    <w:rsid w:val="00EF63EB"/>
    <w:rsid w:val="00F12BBB"/>
    <w:rsid w:val="00F1798F"/>
    <w:rsid w:val="00F23A94"/>
    <w:rsid w:val="00F4580C"/>
    <w:rsid w:val="00F503DE"/>
    <w:rsid w:val="00F52539"/>
    <w:rsid w:val="00F535CA"/>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 w:val="00FF4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diagramLayout" Target="diagrams/layout1.xml"/><Relationship Id="rId55" Type="http://schemas.openxmlformats.org/officeDocument/2006/relationships/diagramLayout" Target="diagrams/layout2.xml"/><Relationship Id="rId63" Type="http://schemas.microsoft.com/office/2007/relationships/diagramDrawing" Target="diagrams/drawing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diagramDrawing" Target="diagrams/drawing1.xml"/><Relationship Id="rId58" Type="http://schemas.microsoft.com/office/2007/relationships/diagramDrawing" Target="diagrams/drawing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Data" Target="diagrams/data1.xml"/><Relationship Id="rId57" Type="http://schemas.openxmlformats.org/officeDocument/2006/relationships/diagramColors" Target="diagrams/colors2.xml"/><Relationship Id="rId61" Type="http://schemas.openxmlformats.org/officeDocument/2006/relationships/diagramQuickStyle" Target="diagrams/quickStyle3.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Colors" Target="diagrams/colors1.xml"/><Relationship Id="rId60" Type="http://schemas.openxmlformats.org/officeDocument/2006/relationships/diagramLayout" Target="diagrams/layout3.xml"/><Relationship Id="rId65"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diagramQuickStyle" Target="diagrams/quickStyle2.xml"/><Relationship Id="rId64"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diagramQuickStyle" Target="diagrams/quickStyl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diagramData" Target="diagrams/data3.xml"/><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diagramData" Target="diagrams/data2.xml"/><Relationship Id="rId62"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3473" y="1294473"/>
          <a:ext cx="1680772" cy="40356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5293" y="1306293"/>
        <a:ext cx="1657132" cy="379921"/>
      </dsp:txXfrm>
    </dsp:sp>
    <dsp:sp modelId="{8ACBEF21-A3AA-4BC3-97C5-DE16E3C9BF7A}">
      <dsp:nvSpPr>
        <dsp:cNvPr id="0" name=""/>
        <dsp:cNvSpPr/>
      </dsp:nvSpPr>
      <dsp:spPr>
        <a:xfrm rot="17287912">
          <a:off x="1190070" y="791690"/>
          <a:ext cx="1434898" cy="45482"/>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647" y="778559"/>
        <a:ext cx="71744" cy="71744"/>
      </dsp:txXfrm>
    </dsp:sp>
    <dsp:sp modelId="{A8AF12BA-8F8E-40D7-B1EF-AA53560C967C}">
      <dsp:nvSpPr>
        <dsp:cNvPr id="0" name=""/>
        <dsp:cNvSpPr/>
      </dsp:nvSpPr>
      <dsp:spPr>
        <a:xfrm>
          <a:off x="2130794" y="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138562" y="7768"/>
        <a:ext cx="2866502" cy="249681"/>
      </dsp:txXfrm>
    </dsp:sp>
    <dsp:sp modelId="{6B7A5034-F96E-4A55-9945-895E691A0514}">
      <dsp:nvSpPr>
        <dsp:cNvPr id="0" name=""/>
        <dsp:cNvSpPr/>
      </dsp:nvSpPr>
      <dsp:spPr>
        <a:xfrm rot="17656918">
          <a:off x="1364575" y="978601"/>
          <a:ext cx="1085889" cy="45482"/>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372" y="974195"/>
        <a:ext cx="54294" cy="54294"/>
      </dsp:txXfrm>
    </dsp:sp>
    <dsp:sp modelId="{47E39F3A-AB1D-4779-A976-4A4D47DC3B58}">
      <dsp:nvSpPr>
        <dsp:cNvPr id="0" name=""/>
        <dsp:cNvSpPr/>
      </dsp:nvSpPr>
      <dsp:spPr>
        <a:xfrm>
          <a:off x="2130794" y="37382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138562" y="381589"/>
        <a:ext cx="2866502" cy="249681"/>
      </dsp:txXfrm>
    </dsp:sp>
    <dsp:sp modelId="{39DB92A2-B743-47C6-AABA-481E9921A3CD}">
      <dsp:nvSpPr>
        <dsp:cNvPr id="0" name=""/>
        <dsp:cNvSpPr/>
      </dsp:nvSpPr>
      <dsp:spPr>
        <a:xfrm rot="18527211">
          <a:off x="1543602" y="1180052"/>
          <a:ext cx="752963" cy="45482"/>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01259" y="1183969"/>
        <a:ext cx="37648" cy="37648"/>
      </dsp:txXfrm>
    </dsp:sp>
    <dsp:sp modelId="{4E9B9693-FDC6-42A0-8786-8AC9BB19B18E}">
      <dsp:nvSpPr>
        <dsp:cNvPr id="0" name=""/>
        <dsp:cNvSpPr/>
      </dsp:nvSpPr>
      <dsp:spPr>
        <a:xfrm>
          <a:off x="2155921" y="776703"/>
          <a:ext cx="2881382" cy="265259"/>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163690" y="784472"/>
        <a:ext cx="2865844" cy="249721"/>
      </dsp:txXfrm>
    </dsp:sp>
    <dsp:sp modelId="{1D935B6B-5F6A-4F6E-BB33-5C0B1159F358}">
      <dsp:nvSpPr>
        <dsp:cNvPr id="0" name=""/>
        <dsp:cNvSpPr/>
      </dsp:nvSpPr>
      <dsp:spPr>
        <a:xfrm rot="20106315">
          <a:off x="1661375" y="1369897"/>
          <a:ext cx="492290" cy="45482"/>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212" y="1380331"/>
        <a:ext cx="24614" cy="24614"/>
      </dsp:txXfrm>
    </dsp:sp>
    <dsp:sp modelId="{3CAF9358-3FC1-4323-9059-0D5C6DB71BDA}">
      <dsp:nvSpPr>
        <dsp:cNvPr id="0" name=""/>
        <dsp:cNvSpPr/>
      </dsp:nvSpPr>
      <dsp:spPr>
        <a:xfrm>
          <a:off x="2130794" y="1156414"/>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138562" y="1164182"/>
        <a:ext cx="2866502" cy="249681"/>
      </dsp:txXfrm>
    </dsp:sp>
    <dsp:sp modelId="{701C9140-62B5-4323-94DB-F02E6030069D}">
      <dsp:nvSpPr>
        <dsp:cNvPr id="0" name=""/>
        <dsp:cNvSpPr/>
      </dsp:nvSpPr>
      <dsp:spPr>
        <a:xfrm rot="1343940">
          <a:off x="1666026" y="1565535"/>
          <a:ext cx="482987" cy="45482"/>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445" y="1576202"/>
        <a:ext cx="24149" cy="24149"/>
      </dsp:txXfrm>
    </dsp:sp>
    <dsp:sp modelId="{3222E3B7-9525-43CB-8C9A-C4EFDBC03FAE}">
      <dsp:nvSpPr>
        <dsp:cNvPr id="0" name=""/>
        <dsp:cNvSpPr/>
      </dsp:nvSpPr>
      <dsp:spPr>
        <a:xfrm>
          <a:off x="2130794" y="154769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138562" y="1555458"/>
        <a:ext cx="2866502" cy="249681"/>
      </dsp:txXfrm>
    </dsp:sp>
    <dsp:sp modelId="{AC26F293-8DA4-49C1-A8D7-A55CEF67CB75}">
      <dsp:nvSpPr>
        <dsp:cNvPr id="0" name=""/>
        <dsp:cNvSpPr/>
      </dsp:nvSpPr>
      <dsp:spPr>
        <a:xfrm rot="3130942">
          <a:off x="1543378" y="1761173"/>
          <a:ext cx="728284" cy="45482"/>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9313" y="1765707"/>
        <a:ext cx="36414" cy="36414"/>
      </dsp:txXfrm>
    </dsp:sp>
    <dsp:sp modelId="{BB9A54F9-FB30-4ACD-965E-E3CC0370BB66}">
      <dsp:nvSpPr>
        <dsp:cNvPr id="0" name=""/>
        <dsp:cNvSpPr/>
      </dsp:nvSpPr>
      <dsp:spPr>
        <a:xfrm>
          <a:off x="2130794" y="1938966"/>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138562" y="1946734"/>
        <a:ext cx="2866502" cy="249681"/>
      </dsp:txXfrm>
    </dsp:sp>
    <dsp:sp modelId="{245B605D-7598-41A3-9393-9A3DF0D55593}">
      <dsp:nvSpPr>
        <dsp:cNvPr id="0" name=""/>
        <dsp:cNvSpPr/>
      </dsp:nvSpPr>
      <dsp:spPr>
        <a:xfrm rot="3912241">
          <a:off x="1375140" y="1956811"/>
          <a:ext cx="1064759" cy="45482"/>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901" y="1952933"/>
        <a:ext cx="53237" cy="53237"/>
      </dsp:txXfrm>
    </dsp:sp>
    <dsp:sp modelId="{080CC76D-0F3A-4A19-AAA7-A1BA892C09D5}">
      <dsp:nvSpPr>
        <dsp:cNvPr id="0" name=""/>
        <dsp:cNvSpPr/>
      </dsp:nvSpPr>
      <dsp:spPr>
        <a:xfrm>
          <a:off x="2130794" y="233024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138562" y="2338009"/>
        <a:ext cx="2866502" cy="249681"/>
      </dsp:txXfrm>
    </dsp:sp>
    <dsp:sp modelId="{29CF918B-CD60-4AB8-8D20-B8C44E5771CE}">
      <dsp:nvSpPr>
        <dsp:cNvPr id="0" name=""/>
        <dsp:cNvSpPr/>
      </dsp:nvSpPr>
      <dsp:spPr>
        <a:xfrm rot="4307766">
          <a:off x="1192814" y="2152448"/>
          <a:ext cx="1429412" cy="45482"/>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784" y="2139454"/>
        <a:ext cx="71470" cy="71470"/>
      </dsp:txXfrm>
    </dsp:sp>
    <dsp:sp modelId="{6BF40B2A-A3E6-4B29-9EE4-EC28FB5F676C}">
      <dsp:nvSpPr>
        <dsp:cNvPr id="0" name=""/>
        <dsp:cNvSpPr/>
      </dsp:nvSpPr>
      <dsp:spPr>
        <a:xfrm>
          <a:off x="2130794" y="2721517"/>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138562" y="2729285"/>
        <a:ext cx="2866502" cy="2496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0" y="1390858"/>
          <a:ext cx="1737047" cy="417073"/>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2216" y="1403074"/>
        <a:ext cx="1712615" cy="392641"/>
      </dsp:txXfrm>
    </dsp:sp>
    <dsp:sp modelId="{8ACBEF21-A3AA-4BC3-97C5-DE16E3C9BF7A}">
      <dsp:nvSpPr>
        <dsp:cNvPr id="0" name=""/>
        <dsp:cNvSpPr/>
      </dsp:nvSpPr>
      <dsp:spPr>
        <a:xfrm rot="17274332">
          <a:off x="1217636" y="863664"/>
          <a:ext cx="1499993" cy="44121"/>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0132" y="848225"/>
        <a:ext cx="74999" cy="74999"/>
      </dsp:txXfrm>
    </dsp:sp>
    <dsp:sp modelId="{A8AF12BA-8F8E-40D7-B1EF-AA53560C967C}">
      <dsp:nvSpPr>
        <dsp:cNvPr id="0" name=""/>
        <dsp:cNvSpPr/>
      </dsp:nvSpPr>
      <dsp:spPr>
        <a:xfrm>
          <a:off x="2198217" y="35006"/>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206245" y="43034"/>
        <a:ext cx="2962476" cy="258041"/>
      </dsp:txXfrm>
    </dsp:sp>
    <dsp:sp modelId="{6B7A5034-F96E-4A55-9945-895E691A0514}">
      <dsp:nvSpPr>
        <dsp:cNvPr id="0" name=""/>
        <dsp:cNvSpPr/>
      </dsp:nvSpPr>
      <dsp:spPr>
        <a:xfrm rot="17656002">
          <a:off x="1406576" y="1065852"/>
          <a:ext cx="1122111" cy="44121"/>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9579" y="1059860"/>
        <a:ext cx="56105" cy="56105"/>
      </dsp:txXfrm>
    </dsp:sp>
    <dsp:sp modelId="{47E39F3A-AB1D-4779-A976-4A4D47DC3B58}">
      <dsp:nvSpPr>
        <dsp:cNvPr id="0" name=""/>
        <dsp:cNvSpPr/>
      </dsp:nvSpPr>
      <dsp:spPr>
        <a:xfrm>
          <a:off x="2198217" y="439382"/>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206245" y="447410"/>
        <a:ext cx="2962476" cy="258041"/>
      </dsp:txXfrm>
    </dsp:sp>
    <dsp:sp modelId="{39DB92A2-B743-47C6-AABA-481E9921A3CD}">
      <dsp:nvSpPr>
        <dsp:cNvPr id="0" name=""/>
        <dsp:cNvSpPr/>
      </dsp:nvSpPr>
      <dsp:spPr>
        <a:xfrm rot="18526080">
          <a:off x="1591632" y="1274048"/>
          <a:ext cx="777968" cy="44121"/>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61167" y="1276660"/>
        <a:ext cx="38898" cy="38898"/>
      </dsp:txXfrm>
    </dsp:sp>
    <dsp:sp modelId="{4E9B9693-FDC6-42A0-8786-8AC9BB19B18E}">
      <dsp:nvSpPr>
        <dsp:cNvPr id="0" name=""/>
        <dsp:cNvSpPr/>
      </dsp:nvSpPr>
      <dsp:spPr>
        <a:xfrm>
          <a:off x="2224186" y="855752"/>
          <a:ext cx="2977855" cy="274140"/>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232215" y="863781"/>
        <a:ext cx="2961797" cy="258082"/>
      </dsp:txXfrm>
    </dsp:sp>
    <dsp:sp modelId="{1D935B6B-5F6A-4F6E-BB33-5C0B1159F358}">
      <dsp:nvSpPr>
        <dsp:cNvPr id="0" name=""/>
        <dsp:cNvSpPr/>
      </dsp:nvSpPr>
      <dsp:spPr>
        <a:xfrm rot="20105380">
          <a:off x="1713395" y="1470250"/>
          <a:ext cx="508474" cy="44121"/>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54920" y="1479599"/>
        <a:ext cx="25423" cy="25423"/>
      </dsp:txXfrm>
    </dsp:sp>
    <dsp:sp modelId="{3CAF9358-3FC1-4323-9059-0D5C6DB71BDA}">
      <dsp:nvSpPr>
        <dsp:cNvPr id="0" name=""/>
        <dsp:cNvSpPr/>
      </dsp:nvSpPr>
      <dsp:spPr>
        <a:xfrm>
          <a:off x="2198217" y="1248177"/>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206245" y="1256205"/>
        <a:ext cx="2962476" cy="258041"/>
      </dsp:txXfrm>
    </dsp:sp>
    <dsp:sp modelId="{701C9140-62B5-4323-94DB-F02E6030069D}">
      <dsp:nvSpPr>
        <dsp:cNvPr id="0" name=""/>
        <dsp:cNvSpPr/>
      </dsp:nvSpPr>
      <dsp:spPr>
        <a:xfrm rot="1344802">
          <a:off x="1718204" y="1672438"/>
          <a:ext cx="498855" cy="44121"/>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55161" y="1682027"/>
        <a:ext cx="24942" cy="24942"/>
      </dsp:txXfrm>
    </dsp:sp>
    <dsp:sp modelId="{3222E3B7-9525-43CB-8C9A-C4EFDBC03FAE}">
      <dsp:nvSpPr>
        <dsp:cNvPr id="0" name=""/>
        <dsp:cNvSpPr/>
      </dsp:nvSpPr>
      <dsp:spPr>
        <a:xfrm>
          <a:off x="2198217" y="1652553"/>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206245" y="1660581"/>
        <a:ext cx="2962476" cy="258041"/>
      </dsp:txXfrm>
    </dsp:sp>
    <dsp:sp modelId="{AC26F293-8DA4-49C1-A8D7-A55CEF67CB75}">
      <dsp:nvSpPr>
        <dsp:cNvPr id="0" name=""/>
        <dsp:cNvSpPr/>
      </dsp:nvSpPr>
      <dsp:spPr>
        <a:xfrm rot="3132127">
          <a:off x="1591399" y="1874626"/>
          <a:ext cx="752467" cy="44121"/>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48821" y="1877875"/>
        <a:ext cx="37623" cy="37623"/>
      </dsp:txXfrm>
    </dsp:sp>
    <dsp:sp modelId="{BB9A54F9-FB30-4ACD-965E-E3CC0370BB66}">
      <dsp:nvSpPr>
        <dsp:cNvPr id="0" name=""/>
        <dsp:cNvSpPr/>
      </dsp:nvSpPr>
      <dsp:spPr>
        <a:xfrm>
          <a:off x="2198217" y="2056929"/>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206245" y="2064957"/>
        <a:ext cx="2962476" cy="258041"/>
      </dsp:txXfrm>
    </dsp:sp>
    <dsp:sp modelId="{245B605D-7598-41A3-9393-9A3DF0D55593}">
      <dsp:nvSpPr>
        <dsp:cNvPr id="0" name=""/>
        <dsp:cNvSpPr/>
      </dsp:nvSpPr>
      <dsp:spPr>
        <a:xfrm rot="3913172">
          <a:off x="1417497" y="2076814"/>
          <a:ext cx="1100271" cy="44121"/>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40125" y="2071368"/>
        <a:ext cx="55013" cy="55013"/>
      </dsp:txXfrm>
    </dsp:sp>
    <dsp:sp modelId="{080CC76D-0F3A-4A19-AAA7-A1BA892C09D5}">
      <dsp:nvSpPr>
        <dsp:cNvPr id="0" name=""/>
        <dsp:cNvSpPr/>
      </dsp:nvSpPr>
      <dsp:spPr>
        <a:xfrm>
          <a:off x="2198217" y="2461305"/>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206245" y="2469333"/>
        <a:ext cx="2962476" cy="258041"/>
      </dsp:txXfrm>
    </dsp:sp>
    <dsp:sp modelId="{29CF918B-CD60-4AB8-8D20-B8C44E5771CE}">
      <dsp:nvSpPr>
        <dsp:cNvPr id="0" name=""/>
        <dsp:cNvSpPr/>
      </dsp:nvSpPr>
      <dsp:spPr>
        <a:xfrm rot="4308492">
          <a:off x="1229048" y="2279002"/>
          <a:ext cx="1477168" cy="44121"/>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0703" y="2264133"/>
        <a:ext cx="73858" cy="73858"/>
      </dsp:txXfrm>
    </dsp:sp>
    <dsp:sp modelId="{6BF40B2A-A3E6-4B29-9EE4-EC28FB5F676C}">
      <dsp:nvSpPr>
        <dsp:cNvPr id="0" name=""/>
        <dsp:cNvSpPr/>
      </dsp:nvSpPr>
      <dsp:spPr>
        <a:xfrm>
          <a:off x="2198217" y="2865681"/>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206245" y="2873709"/>
        <a:ext cx="2962476" cy="2580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67A92-047E-4881-8D6E-FD5DEC522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130</Pages>
  <Words>20463</Words>
  <Characters>116642</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mananarora1571@gmail.com</cp:lastModifiedBy>
  <cp:revision>17</cp:revision>
  <cp:lastPrinted>2021-01-09T11:31:00Z</cp:lastPrinted>
  <dcterms:created xsi:type="dcterms:W3CDTF">2021-05-18T08:31:00Z</dcterms:created>
  <dcterms:modified xsi:type="dcterms:W3CDTF">2021-05-30T09:51:00Z</dcterms:modified>
</cp:coreProperties>
</file>
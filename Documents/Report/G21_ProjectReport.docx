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Ms. Alankrita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PIET, Samalkha</w:t>
      </w:r>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Department of Computer Science &amp; Engineering, PIET, Samalkha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We also take the opportunity to acknowledge the contribution of Professor Dr S C Gupta, Head, Department of Computer Science &amp; Engineering, PIET, Samalkha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r w:rsidRPr="00DE39BA">
        <w:tab/>
        <w:t xml:space="preserve"> :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Date     :</w:t>
      </w:r>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r w:rsidRPr="00DE39BA">
        <w:tab/>
        <w:t xml:space="preserve"> :</w:t>
      </w:r>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  1</w:t>
          </w:r>
          <w:r w:rsidR="00EB6B5E">
            <w:t>6</w:t>
          </w:r>
        </w:p>
        <w:p w14:paraId="050440A9" w14:textId="0BFE8F82" w:rsidR="000868AA" w:rsidRPr="00001535" w:rsidRDefault="000868AA" w:rsidP="000868AA">
          <w:r w:rsidRPr="00001535">
            <w:t xml:space="preserve">    1.3 Purpose of the System…………………………………………………………………..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Background………………………………………………………………………..16</w:t>
          </w:r>
        </w:p>
        <w:p w14:paraId="5639EC37" w14:textId="68ED48A6" w:rsidR="000868AA" w:rsidRPr="00001535" w:rsidRDefault="000868AA" w:rsidP="000868AA">
          <w:r w:rsidRPr="00001535">
            <w:t xml:space="preserve">    1.6 Problem Context………………………………………………………………………..   1</w:t>
          </w:r>
          <w:r w:rsidR="00EB6B5E">
            <w:t>7</w:t>
          </w:r>
        </w:p>
        <w:p w14:paraId="0727E641" w14:textId="5B48668F" w:rsidR="000868AA" w:rsidRPr="00001535" w:rsidRDefault="000868AA" w:rsidP="000868AA">
          <w:r w:rsidRPr="00001535">
            <w:t xml:space="preserve">    1.7 Rationale behind the System……………………………………………………………  1</w:t>
          </w:r>
          <w:r w:rsidR="00EB6B5E">
            <w:t>8</w:t>
          </w:r>
        </w:p>
        <w:p w14:paraId="20B91126" w14:textId="47B36805" w:rsidR="000868AA" w:rsidRPr="00001535" w:rsidRDefault="000868AA" w:rsidP="000868AA">
          <w:pPr>
            <w:pStyle w:val="TOC3"/>
            <w:ind w:firstLine="280"/>
          </w:pPr>
          <w:r w:rsidRPr="00001535">
            <w:t>1.7.1 Benifts of the System……………………………………………………………..1</w:t>
          </w:r>
          <w:r w:rsidR="00EB6B5E">
            <w:t>8</w:t>
          </w:r>
        </w:p>
        <w:p w14:paraId="76D3A7DB" w14:textId="0A97216A" w:rsidR="000868AA" w:rsidRPr="00001535" w:rsidRDefault="000868AA" w:rsidP="000868AA">
          <w:r w:rsidRPr="00001535">
            <w:t xml:space="preserve">    1.8 Objectives of the System………………………………………………………………..  </w:t>
          </w:r>
          <w:r w:rsidR="00EB6B5E">
            <w:t>20</w:t>
          </w:r>
        </w:p>
        <w:p w14:paraId="30DB8095" w14:textId="5B8DFAE3" w:rsidR="000868AA" w:rsidRPr="00001535" w:rsidRDefault="000868AA" w:rsidP="000868AA">
          <w:r w:rsidRPr="00001535">
            <w:tab/>
            <w:t xml:space="preserve">1.8.1 Project Objectives………………………………………………………………..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.1 Technical Fesibility………………………………………………………………28</w:t>
          </w:r>
        </w:p>
        <w:p w14:paraId="41CBF05D" w14:textId="08A67C2C" w:rsidR="000868AA" w:rsidRPr="00001535" w:rsidRDefault="000868AA" w:rsidP="000868AA">
          <w:r w:rsidRPr="00001535">
            <w:tab/>
          </w:r>
          <w:r w:rsidR="00561C8C">
            <w:t>2.4</w:t>
          </w:r>
          <w:r w:rsidRPr="00001535">
            <w:t>.2 Economic Feasibility……………………………………………………………..30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Compatiblity Testing…………………………………………………………………11</w:t>
          </w:r>
          <w:r w:rsidR="00DD5B9D">
            <w:t>9</w:t>
          </w:r>
        </w:p>
        <w:p w14:paraId="6F526EF6" w14:textId="18329A6C" w:rsidR="000868AA" w:rsidRPr="00001535" w:rsidRDefault="000868AA" w:rsidP="000868AA">
          <w:r w:rsidRPr="00001535">
            <w:t xml:space="preserve">     8.11 Usability Testing and its Justification………………………………………………..1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9.3.2 Critical Appriasal………………………………………………………………..12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2E3AC4"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84990B4" w:rsidR="005F6557" w:rsidRPr="00DE39BA" w:rsidRDefault="001A74FA" w:rsidP="005F6557">
            <w:pPr>
              <w:tabs>
                <w:tab w:val="left" w:pos="2496"/>
              </w:tabs>
              <w:spacing w:line="360" w:lineRule="auto"/>
              <w:jc w:val="center"/>
              <w:rPr>
                <w:bCs/>
                <w:szCs w:val="24"/>
              </w:rPr>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45428FA4" w:rsidR="005F6557" w:rsidRDefault="00AD576A" w:rsidP="00A92576">
            <w:pPr>
              <w:tabs>
                <w:tab w:val="left" w:pos="2496"/>
              </w:tabs>
              <w:spacing w:line="360" w:lineRule="auto"/>
              <w:jc w:val="center"/>
              <w:rPr>
                <w:bCs/>
                <w:szCs w:val="24"/>
              </w:rPr>
            </w:pPr>
            <w:ins w:id="0" w:author="abhay mendiratta" w:date="2021-05-21T21:53:00Z">
              <w:r>
                <w:rPr>
                  <w:bCs/>
                  <w:szCs w:val="24"/>
                </w:rPr>
                <w:t>6</w:t>
              </w:r>
            </w:ins>
          </w:p>
        </w:tc>
        <w:tc>
          <w:tcPr>
            <w:tcW w:w="2336" w:type="dxa"/>
          </w:tcPr>
          <w:p w14:paraId="340F0750" w14:textId="31185539" w:rsidR="005F6557" w:rsidRPr="00DE39BA" w:rsidRDefault="005F6557" w:rsidP="00A92576">
            <w:pPr>
              <w:tabs>
                <w:tab w:val="left" w:pos="2496"/>
              </w:tabs>
              <w:spacing w:line="360" w:lineRule="auto"/>
              <w:jc w:val="center"/>
              <w:rPr>
                <w:bCs/>
                <w:szCs w:val="24"/>
              </w:rPr>
            </w:pPr>
            <w:r>
              <w:rPr>
                <w:bCs/>
                <w:szCs w:val="24"/>
              </w:rPr>
              <w:t>7.1</w:t>
            </w:r>
          </w:p>
        </w:tc>
        <w:tc>
          <w:tcPr>
            <w:tcW w:w="2344" w:type="dxa"/>
          </w:tcPr>
          <w:p w14:paraId="3F984D99" w14:textId="702AE186" w:rsidR="005F6557" w:rsidRDefault="005F6557" w:rsidP="00A92576">
            <w:pPr>
              <w:tabs>
                <w:tab w:val="left" w:pos="2496"/>
              </w:tabs>
              <w:spacing w:line="360" w:lineRule="auto"/>
              <w:jc w:val="center"/>
              <w:rPr>
                <w:bCs/>
                <w:szCs w:val="24"/>
              </w:rPr>
            </w:pPr>
            <w:r>
              <w:rPr>
                <w:bCs/>
                <w:szCs w:val="24"/>
              </w:rPr>
              <w:t>Data Generation Pipline</w:t>
            </w:r>
          </w:p>
        </w:tc>
        <w:tc>
          <w:tcPr>
            <w:tcW w:w="2333" w:type="dxa"/>
          </w:tcPr>
          <w:p w14:paraId="50E5AFA3" w14:textId="6DBB4D5D" w:rsidR="005F6557" w:rsidRPr="00DE39BA" w:rsidRDefault="005F6557">
            <w:pPr>
              <w:tabs>
                <w:tab w:val="left" w:pos="2496"/>
              </w:tabs>
              <w:spacing w:line="360" w:lineRule="auto"/>
              <w:rPr>
                <w:bCs/>
                <w:szCs w:val="24"/>
              </w:rPr>
              <w:pPrChange w:id="1" w:author="Pranav Taneja" w:date="2021-05-18T23:43:00Z">
                <w:pPr>
                  <w:tabs>
                    <w:tab w:val="left" w:pos="2496"/>
                  </w:tabs>
                  <w:spacing w:line="360" w:lineRule="auto"/>
                  <w:jc w:val="center"/>
                </w:pPr>
              </w:pPrChange>
            </w:pPr>
          </w:p>
        </w:tc>
      </w:tr>
      <w:tr w:rsidR="005F6557" w:rsidRPr="00DE39BA" w14:paraId="03278F16" w14:textId="77777777" w:rsidTr="00DE39BA">
        <w:trPr>
          <w:trHeight w:val="819"/>
        </w:trPr>
        <w:tc>
          <w:tcPr>
            <w:tcW w:w="2337" w:type="dxa"/>
          </w:tcPr>
          <w:p w14:paraId="64C0CF33" w14:textId="34E8E1EE" w:rsidR="005F6557" w:rsidRDefault="00AD576A" w:rsidP="00A92576">
            <w:pPr>
              <w:tabs>
                <w:tab w:val="left" w:pos="2496"/>
              </w:tabs>
              <w:spacing w:line="360" w:lineRule="auto"/>
              <w:jc w:val="center"/>
              <w:rPr>
                <w:bCs/>
                <w:szCs w:val="24"/>
              </w:rPr>
            </w:pPr>
            <w:ins w:id="2" w:author="abhay mendiratta" w:date="2021-05-21T21:53:00Z">
              <w:r>
                <w:rPr>
                  <w:bCs/>
                  <w:szCs w:val="24"/>
                </w:rPr>
                <w:t>7</w:t>
              </w:r>
            </w:ins>
          </w:p>
        </w:tc>
        <w:tc>
          <w:tcPr>
            <w:tcW w:w="2336" w:type="dxa"/>
          </w:tcPr>
          <w:p w14:paraId="53D9CDB0" w14:textId="2437C2E9" w:rsidR="005F6557" w:rsidRDefault="0069551A" w:rsidP="00A92576">
            <w:pPr>
              <w:tabs>
                <w:tab w:val="left" w:pos="2496"/>
              </w:tabs>
              <w:spacing w:line="360" w:lineRule="auto"/>
              <w:jc w:val="center"/>
              <w:rPr>
                <w:bCs/>
                <w:szCs w:val="24"/>
              </w:rPr>
            </w:pPr>
            <w:ins w:id="3" w:author="abhay mendiratta" w:date="2021-05-21T21:37:00Z">
              <w:r>
                <w:rPr>
                  <w:bCs/>
                  <w:szCs w:val="24"/>
                </w:rPr>
                <w:t>7.2</w:t>
              </w:r>
            </w:ins>
          </w:p>
        </w:tc>
        <w:tc>
          <w:tcPr>
            <w:tcW w:w="2344" w:type="dxa"/>
          </w:tcPr>
          <w:p w14:paraId="65B4C3EF" w14:textId="76A469B9" w:rsidR="005F6557" w:rsidRDefault="005F6557" w:rsidP="00A92576">
            <w:pPr>
              <w:tabs>
                <w:tab w:val="left" w:pos="2496"/>
              </w:tabs>
              <w:spacing w:line="360" w:lineRule="auto"/>
              <w:jc w:val="center"/>
              <w:rPr>
                <w:bCs/>
                <w:szCs w:val="24"/>
              </w:rPr>
            </w:pPr>
            <w:r>
              <w:rPr>
                <w:bCs/>
                <w:szCs w:val="24"/>
              </w:rPr>
              <w:t>Data Retrieval Pipeline</w:t>
            </w:r>
          </w:p>
        </w:tc>
        <w:tc>
          <w:tcPr>
            <w:tcW w:w="2333" w:type="dxa"/>
          </w:tcPr>
          <w:p w14:paraId="62CD9059" w14:textId="77777777" w:rsidR="005F6557" w:rsidRPr="00DE39BA" w:rsidRDefault="005F6557" w:rsidP="005F6557">
            <w:pPr>
              <w:tabs>
                <w:tab w:val="left" w:pos="2496"/>
              </w:tabs>
              <w:spacing w:line="360" w:lineRule="auto"/>
              <w:rPr>
                <w:bCs/>
                <w:szCs w:val="24"/>
              </w:rPr>
            </w:pPr>
          </w:p>
        </w:tc>
      </w:tr>
      <w:tr w:rsidR="005F6557" w:rsidRPr="00DE39BA" w14:paraId="62341A94" w14:textId="77777777" w:rsidTr="00DE39BA">
        <w:trPr>
          <w:trHeight w:val="819"/>
          <w:ins w:id="4" w:author="Pranav Taneja" w:date="2021-05-18T23:44:00Z"/>
        </w:trPr>
        <w:tc>
          <w:tcPr>
            <w:tcW w:w="2337" w:type="dxa"/>
          </w:tcPr>
          <w:p w14:paraId="288213DE" w14:textId="6CF9EDF5" w:rsidR="005F6557" w:rsidRDefault="00AD576A" w:rsidP="00A92576">
            <w:pPr>
              <w:tabs>
                <w:tab w:val="left" w:pos="2496"/>
              </w:tabs>
              <w:spacing w:line="360" w:lineRule="auto"/>
              <w:jc w:val="center"/>
              <w:rPr>
                <w:ins w:id="5" w:author="Pranav Taneja" w:date="2021-05-18T23:44:00Z"/>
                <w:bCs/>
                <w:szCs w:val="24"/>
              </w:rPr>
            </w:pPr>
            <w:ins w:id="6" w:author="abhay mendiratta" w:date="2021-05-21T21:53:00Z">
              <w:r>
                <w:rPr>
                  <w:bCs/>
                  <w:szCs w:val="24"/>
                </w:rPr>
                <w:t>8</w:t>
              </w:r>
            </w:ins>
          </w:p>
        </w:tc>
        <w:tc>
          <w:tcPr>
            <w:tcW w:w="2336" w:type="dxa"/>
          </w:tcPr>
          <w:p w14:paraId="214103D7" w14:textId="62F3B81A" w:rsidR="005F6557" w:rsidRDefault="0069551A" w:rsidP="00A92576">
            <w:pPr>
              <w:tabs>
                <w:tab w:val="left" w:pos="2496"/>
              </w:tabs>
              <w:spacing w:line="360" w:lineRule="auto"/>
              <w:jc w:val="center"/>
              <w:rPr>
                <w:ins w:id="7" w:author="Pranav Taneja" w:date="2021-05-18T23:44:00Z"/>
                <w:bCs/>
                <w:szCs w:val="24"/>
              </w:rPr>
            </w:pPr>
            <w:ins w:id="8" w:author="abhay mendiratta" w:date="2021-05-21T21:37:00Z">
              <w:r>
                <w:rPr>
                  <w:bCs/>
                  <w:szCs w:val="24"/>
                </w:rPr>
                <w:t>7.3</w:t>
              </w:r>
            </w:ins>
          </w:p>
        </w:tc>
        <w:tc>
          <w:tcPr>
            <w:tcW w:w="2344" w:type="dxa"/>
          </w:tcPr>
          <w:p w14:paraId="563D20ED" w14:textId="0E229DFC" w:rsidR="005F6557" w:rsidRDefault="005F6557" w:rsidP="00A92576">
            <w:pPr>
              <w:tabs>
                <w:tab w:val="left" w:pos="2496"/>
              </w:tabs>
              <w:spacing w:line="360" w:lineRule="auto"/>
              <w:jc w:val="center"/>
              <w:rPr>
                <w:ins w:id="9" w:author="Pranav Taneja" w:date="2021-05-18T23:44:00Z"/>
                <w:bCs/>
                <w:szCs w:val="24"/>
              </w:rPr>
            </w:pPr>
            <w:ins w:id="10" w:author="Pranav Taneja" w:date="2021-05-18T23:44:00Z">
              <w:r>
                <w:rPr>
                  <w:bCs/>
                  <w:szCs w:val="24"/>
                </w:rPr>
                <w:t>Crowdsourcing using K-Nearest Neighbours</w:t>
              </w:r>
            </w:ins>
          </w:p>
        </w:tc>
        <w:tc>
          <w:tcPr>
            <w:tcW w:w="2333" w:type="dxa"/>
          </w:tcPr>
          <w:p w14:paraId="02250B6E" w14:textId="77777777" w:rsidR="005F6557" w:rsidRPr="00DE39BA" w:rsidRDefault="005F6557" w:rsidP="005F6557">
            <w:pPr>
              <w:tabs>
                <w:tab w:val="left" w:pos="2496"/>
              </w:tabs>
              <w:spacing w:line="360" w:lineRule="auto"/>
              <w:rPr>
                <w:ins w:id="11" w:author="Pranav Taneja" w:date="2021-05-18T23:44:00Z"/>
                <w:bCs/>
                <w:szCs w:val="24"/>
              </w:rPr>
            </w:pPr>
          </w:p>
        </w:tc>
      </w:tr>
      <w:tr w:rsidR="00796770" w:rsidRPr="00DE39BA" w14:paraId="656A5B03" w14:textId="7435DCE6" w:rsidTr="00DE39BA">
        <w:trPr>
          <w:trHeight w:val="819"/>
        </w:trPr>
        <w:tc>
          <w:tcPr>
            <w:tcW w:w="2337" w:type="dxa"/>
          </w:tcPr>
          <w:p w14:paraId="2403D162" w14:textId="529A7B53" w:rsidR="00796770" w:rsidRPr="00DE39BA" w:rsidRDefault="00AD576A" w:rsidP="00A92576">
            <w:pPr>
              <w:tabs>
                <w:tab w:val="left" w:pos="2496"/>
              </w:tabs>
              <w:spacing w:line="360" w:lineRule="auto"/>
              <w:jc w:val="center"/>
              <w:rPr>
                <w:bCs/>
                <w:szCs w:val="24"/>
              </w:rPr>
            </w:pPr>
            <w:ins w:id="12" w:author="abhay mendiratta" w:date="2021-05-21T21:53:00Z">
              <w:r>
                <w:rPr>
                  <w:bCs/>
                  <w:szCs w:val="24"/>
                </w:rPr>
                <w:t>9</w:t>
              </w:r>
            </w:ins>
            <w:del w:id="13" w:author="abhay mendiratta" w:date="2021-05-21T21:53:00Z">
              <w:r w:rsidR="00706C01" w:rsidDel="00AD576A">
                <w:rPr>
                  <w:bCs/>
                  <w:szCs w:val="24"/>
                </w:rPr>
                <w:delText>6</w:delText>
              </w:r>
            </w:del>
          </w:p>
        </w:tc>
        <w:tc>
          <w:tcPr>
            <w:tcW w:w="2336" w:type="dxa"/>
          </w:tcPr>
          <w:p w14:paraId="41845B8B" w14:textId="78FF44AB" w:rsidR="00796770" w:rsidRPr="00DE39BA" w:rsidRDefault="00796770" w:rsidP="00A92576">
            <w:pPr>
              <w:tabs>
                <w:tab w:val="left" w:pos="2496"/>
              </w:tabs>
              <w:spacing w:line="360" w:lineRule="auto"/>
              <w:jc w:val="center"/>
              <w:rPr>
                <w:bCs/>
                <w:szCs w:val="24"/>
              </w:rPr>
            </w:pPr>
            <w:r w:rsidRPr="00DE39BA">
              <w:rPr>
                <w:bCs/>
                <w:szCs w:val="24"/>
              </w:rPr>
              <w:t>7.</w:t>
            </w:r>
            <w:ins w:id="14" w:author="abhay mendiratta" w:date="2021-05-21T21:37:00Z">
              <w:r w:rsidR="0069551A">
                <w:rPr>
                  <w:bCs/>
                  <w:szCs w:val="24"/>
                </w:rPr>
                <w:t>4</w:t>
              </w:r>
            </w:ins>
            <w:del w:id="15" w:author="abhay mendiratta" w:date="2021-05-21T21:37:00Z">
              <w:r w:rsidRPr="00DE39BA" w:rsidDel="0069551A">
                <w:rPr>
                  <w:bCs/>
                  <w:szCs w:val="24"/>
                </w:rPr>
                <w:delText>1</w:delText>
              </w:r>
            </w:del>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6431F40E"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0EA26F8" w14:textId="3555D3BD" w:rsidTr="00DE39BA">
        <w:trPr>
          <w:trHeight w:val="819"/>
        </w:trPr>
        <w:tc>
          <w:tcPr>
            <w:tcW w:w="2337" w:type="dxa"/>
          </w:tcPr>
          <w:p w14:paraId="3C32727C" w14:textId="58E1D3DA" w:rsidR="00796770" w:rsidRPr="00DE39BA" w:rsidRDefault="00AD576A" w:rsidP="00A92576">
            <w:pPr>
              <w:tabs>
                <w:tab w:val="left" w:pos="2496"/>
              </w:tabs>
              <w:spacing w:line="360" w:lineRule="auto"/>
              <w:jc w:val="center"/>
              <w:rPr>
                <w:bCs/>
                <w:szCs w:val="24"/>
              </w:rPr>
            </w:pPr>
            <w:ins w:id="16" w:author="abhay mendiratta" w:date="2021-05-21T21:53:00Z">
              <w:r>
                <w:rPr>
                  <w:bCs/>
                  <w:szCs w:val="24"/>
                </w:rPr>
                <w:t>10</w:t>
              </w:r>
            </w:ins>
            <w:del w:id="17" w:author="abhay mendiratta" w:date="2021-05-21T21:53:00Z">
              <w:r w:rsidR="00706C01" w:rsidDel="00AD576A">
                <w:rPr>
                  <w:bCs/>
                  <w:szCs w:val="24"/>
                </w:rPr>
                <w:delText>7</w:delText>
              </w:r>
            </w:del>
          </w:p>
        </w:tc>
        <w:tc>
          <w:tcPr>
            <w:tcW w:w="2336" w:type="dxa"/>
          </w:tcPr>
          <w:p w14:paraId="765ECFAB" w14:textId="23124E79" w:rsidR="00796770" w:rsidRPr="00DE39BA" w:rsidRDefault="00796770" w:rsidP="00A92576">
            <w:pPr>
              <w:tabs>
                <w:tab w:val="left" w:pos="2496"/>
              </w:tabs>
              <w:spacing w:line="360" w:lineRule="auto"/>
              <w:jc w:val="center"/>
              <w:rPr>
                <w:bCs/>
                <w:szCs w:val="24"/>
              </w:rPr>
            </w:pPr>
            <w:r w:rsidRPr="00DE39BA">
              <w:rPr>
                <w:bCs/>
                <w:szCs w:val="24"/>
              </w:rPr>
              <w:t>7.</w:t>
            </w:r>
            <w:ins w:id="18" w:author="abhay mendiratta" w:date="2021-05-21T21:37:00Z">
              <w:r w:rsidR="0069551A">
                <w:rPr>
                  <w:bCs/>
                  <w:szCs w:val="24"/>
                </w:rPr>
                <w:t>5</w:t>
              </w:r>
            </w:ins>
            <w:del w:id="19" w:author="abhay mendiratta" w:date="2021-05-21T21:37:00Z">
              <w:r w:rsidRPr="00DE39BA" w:rsidDel="0069551A">
                <w:rPr>
                  <w:bCs/>
                  <w:szCs w:val="24"/>
                </w:rPr>
                <w:delText>2</w:delText>
              </w:r>
            </w:del>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40CFB4C2"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4808282" w14:textId="026D0B3E" w:rsidTr="00DE39BA">
        <w:trPr>
          <w:trHeight w:val="819"/>
        </w:trPr>
        <w:tc>
          <w:tcPr>
            <w:tcW w:w="2337" w:type="dxa"/>
          </w:tcPr>
          <w:p w14:paraId="01E5A488" w14:textId="68134FEF" w:rsidR="00796770" w:rsidRPr="00DE39BA" w:rsidRDefault="00AD576A" w:rsidP="00A92576">
            <w:pPr>
              <w:tabs>
                <w:tab w:val="left" w:pos="2496"/>
              </w:tabs>
              <w:spacing w:line="360" w:lineRule="auto"/>
              <w:jc w:val="center"/>
              <w:rPr>
                <w:bCs/>
                <w:szCs w:val="24"/>
              </w:rPr>
            </w:pPr>
            <w:ins w:id="20" w:author="abhay mendiratta" w:date="2021-05-21T21:53:00Z">
              <w:r>
                <w:rPr>
                  <w:bCs/>
                  <w:szCs w:val="24"/>
                </w:rPr>
                <w:t>11</w:t>
              </w:r>
            </w:ins>
            <w:del w:id="21" w:author="abhay mendiratta" w:date="2021-05-21T21:53:00Z">
              <w:r w:rsidR="00706C01" w:rsidDel="00AD576A">
                <w:rPr>
                  <w:bCs/>
                  <w:szCs w:val="24"/>
                </w:rPr>
                <w:delText>8</w:delText>
              </w:r>
            </w:del>
          </w:p>
        </w:tc>
        <w:tc>
          <w:tcPr>
            <w:tcW w:w="2336" w:type="dxa"/>
          </w:tcPr>
          <w:p w14:paraId="61E59DDE" w14:textId="42F834A5" w:rsidR="00796770" w:rsidRPr="00DE39BA" w:rsidRDefault="00796770" w:rsidP="00A92576">
            <w:pPr>
              <w:tabs>
                <w:tab w:val="left" w:pos="2496"/>
              </w:tabs>
              <w:spacing w:line="360" w:lineRule="auto"/>
              <w:jc w:val="center"/>
              <w:rPr>
                <w:bCs/>
                <w:szCs w:val="24"/>
              </w:rPr>
            </w:pPr>
            <w:r w:rsidRPr="00DE39BA">
              <w:rPr>
                <w:bCs/>
                <w:szCs w:val="24"/>
              </w:rPr>
              <w:t>7.</w:t>
            </w:r>
            <w:ins w:id="22" w:author="abhay mendiratta" w:date="2021-05-21T21:37:00Z">
              <w:r w:rsidR="0069551A">
                <w:rPr>
                  <w:bCs/>
                  <w:szCs w:val="24"/>
                </w:rPr>
                <w:t>6</w:t>
              </w:r>
            </w:ins>
            <w:del w:id="23" w:author="abhay mendiratta" w:date="2021-05-21T21:37:00Z">
              <w:r w:rsidRPr="00DE39BA" w:rsidDel="0069551A">
                <w:rPr>
                  <w:bCs/>
                  <w:szCs w:val="24"/>
                </w:rPr>
                <w:delText>3</w:delText>
              </w:r>
            </w:del>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7766F7E1"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771525B1" w14:textId="6546B10B" w:rsidTr="00DE39BA">
        <w:trPr>
          <w:trHeight w:val="819"/>
        </w:trPr>
        <w:tc>
          <w:tcPr>
            <w:tcW w:w="2337" w:type="dxa"/>
          </w:tcPr>
          <w:p w14:paraId="211B6E66" w14:textId="4B64D48A" w:rsidR="00796770" w:rsidRPr="00DE39BA" w:rsidRDefault="00AD576A" w:rsidP="00A92576">
            <w:pPr>
              <w:tabs>
                <w:tab w:val="left" w:pos="2496"/>
              </w:tabs>
              <w:spacing w:line="360" w:lineRule="auto"/>
              <w:jc w:val="center"/>
              <w:rPr>
                <w:bCs/>
                <w:szCs w:val="24"/>
              </w:rPr>
            </w:pPr>
            <w:ins w:id="24" w:author="abhay mendiratta" w:date="2021-05-21T21:53:00Z">
              <w:r>
                <w:rPr>
                  <w:bCs/>
                  <w:szCs w:val="24"/>
                </w:rPr>
                <w:t>12</w:t>
              </w:r>
            </w:ins>
            <w:del w:id="25" w:author="abhay mendiratta" w:date="2021-05-21T21:53:00Z">
              <w:r w:rsidR="00706C01" w:rsidDel="00AD576A">
                <w:rPr>
                  <w:bCs/>
                  <w:szCs w:val="24"/>
                </w:rPr>
                <w:delText>9</w:delText>
              </w:r>
            </w:del>
          </w:p>
        </w:tc>
        <w:tc>
          <w:tcPr>
            <w:tcW w:w="2336" w:type="dxa"/>
          </w:tcPr>
          <w:p w14:paraId="3467093C" w14:textId="080324DA" w:rsidR="00796770" w:rsidRPr="00DE39BA" w:rsidRDefault="00796770" w:rsidP="00A92576">
            <w:pPr>
              <w:tabs>
                <w:tab w:val="left" w:pos="2496"/>
              </w:tabs>
              <w:spacing w:line="360" w:lineRule="auto"/>
              <w:jc w:val="center"/>
              <w:rPr>
                <w:bCs/>
                <w:szCs w:val="24"/>
              </w:rPr>
            </w:pPr>
            <w:r w:rsidRPr="00DE39BA">
              <w:rPr>
                <w:bCs/>
                <w:szCs w:val="24"/>
              </w:rPr>
              <w:t>7.</w:t>
            </w:r>
            <w:ins w:id="26" w:author="abhay mendiratta" w:date="2021-05-21T21:37:00Z">
              <w:r w:rsidR="0069551A">
                <w:rPr>
                  <w:bCs/>
                  <w:szCs w:val="24"/>
                </w:rPr>
                <w:t>7</w:t>
              </w:r>
            </w:ins>
            <w:del w:id="27" w:author="abhay mendiratta" w:date="2021-05-21T21:37:00Z">
              <w:r w:rsidRPr="00DE39BA" w:rsidDel="0069551A">
                <w:rPr>
                  <w:bCs/>
                  <w:szCs w:val="24"/>
                </w:rPr>
                <w:delText>4</w:delText>
              </w:r>
            </w:del>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76A62362"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66F9E55D" w14:textId="77745524" w:rsidTr="00DE39BA">
        <w:trPr>
          <w:trHeight w:val="819"/>
        </w:trPr>
        <w:tc>
          <w:tcPr>
            <w:tcW w:w="2337" w:type="dxa"/>
          </w:tcPr>
          <w:p w14:paraId="0153F08A" w14:textId="76F51A67" w:rsidR="00796770" w:rsidRPr="00DE39BA" w:rsidRDefault="00706C01" w:rsidP="00A92576">
            <w:pPr>
              <w:tabs>
                <w:tab w:val="left" w:pos="2496"/>
              </w:tabs>
              <w:spacing w:line="360" w:lineRule="auto"/>
              <w:jc w:val="center"/>
              <w:rPr>
                <w:bCs/>
                <w:szCs w:val="24"/>
              </w:rPr>
            </w:pPr>
            <w:r>
              <w:rPr>
                <w:bCs/>
                <w:szCs w:val="24"/>
              </w:rPr>
              <w:lastRenderedPageBreak/>
              <w:t>1</w:t>
            </w:r>
            <w:ins w:id="28" w:author="abhay mendiratta" w:date="2021-05-21T21:54:00Z">
              <w:r w:rsidR="00AD576A">
                <w:rPr>
                  <w:bCs/>
                  <w:szCs w:val="24"/>
                </w:rPr>
                <w:t>3</w:t>
              </w:r>
            </w:ins>
            <w:del w:id="29" w:author="abhay mendiratta" w:date="2021-05-21T21:54:00Z">
              <w:r w:rsidDel="00AD576A">
                <w:rPr>
                  <w:bCs/>
                  <w:szCs w:val="24"/>
                </w:rPr>
                <w:delText>0</w:delText>
              </w:r>
            </w:del>
          </w:p>
        </w:tc>
        <w:tc>
          <w:tcPr>
            <w:tcW w:w="2336" w:type="dxa"/>
          </w:tcPr>
          <w:p w14:paraId="0C3F8DB7" w14:textId="2D99594D" w:rsidR="00796770" w:rsidRPr="00DE39BA" w:rsidRDefault="00796770" w:rsidP="00A92576">
            <w:pPr>
              <w:tabs>
                <w:tab w:val="left" w:pos="2496"/>
              </w:tabs>
              <w:spacing w:line="360" w:lineRule="auto"/>
              <w:jc w:val="center"/>
              <w:rPr>
                <w:bCs/>
                <w:szCs w:val="24"/>
              </w:rPr>
            </w:pPr>
            <w:r w:rsidRPr="00DE39BA">
              <w:rPr>
                <w:bCs/>
                <w:szCs w:val="24"/>
              </w:rPr>
              <w:t>7.</w:t>
            </w:r>
            <w:ins w:id="30" w:author="abhay mendiratta" w:date="2021-05-21T21:38:00Z">
              <w:r w:rsidR="0069551A">
                <w:rPr>
                  <w:bCs/>
                  <w:szCs w:val="24"/>
                </w:rPr>
                <w:t>8</w:t>
              </w:r>
            </w:ins>
            <w:del w:id="31" w:author="abhay mendiratta" w:date="2021-05-21T21:38:00Z">
              <w:r w:rsidRPr="00DE39BA" w:rsidDel="0069551A">
                <w:rPr>
                  <w:bCs/>
                  <w:szCs w:val="24"/>
                </w:rPr>
                <w:delText>5</w:delText>
              </w:r>
            </w:del>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39C6FFED" w:rsidR="00796770" w:rsidRPr="00DE39BA" w:rsidRDefault="001A74FA" w:rsidP="00DE39BA">
            <w:pPr>
              <w:tabs>
                <w:tab w:val="left" w:pos="2496"/>
              </w:tabs>
              <w:spacing w:line="360" w:lineRule="auto"/>
              <w:jc w:val="center"/>
              <w:rPr>
                <w:bCs/>
                <w:szCs w:val="24"/>
              </w:rPr>
            </w:pPr>
            <w:r w:rsidRPr="00DE39BA">
              <w:rPr>
                <w:bCs/>
                <w:szCs w:val="24"/>
              </w:rPr>
              <w:t>5</w:t>
            </w:r>
            <w:r w:rsidR="00DD5B9D">
              <w:rPr>
                <w:bCs/>
                <w:szCs w:val="24"/>
              </w:rPr>
              <w:t>7</w:t>
            </w:r>
          </w:p>
        </w:tc>
      </w:tr>
      <w:tr w:rsidR="00796770" w:rsidRPr="00DE39BA" w14:paraId="0EC8E61E" w14:textId="5B253B2A" w:rsidTr="00DE39BA">
        <w:trPr>
          <w:trHeight w:val="819"/>
        </w:trPr>
        <w:tc>
          <w:tcPr>
            <w:tcW w:w="2337" w:type="dxa"/>
          </w:tcPr>
          <w:p w14:paraId="1BE101E5" w14:textId="69B5E03D" w:rsidR="00796770" w:rsidRPr="00DE39BA" w:rsidRDefault="00706C01" w:rsidP="00A92576">
            <w:pPr>
              <w:tabs>
                <w:tab w:val="left" w:pos="2496"/>
              </w:tabs>
              <w:spacing w:line="360" w:lineRule="auto"/>
              <w:jc w:val="center"/>
              <w:rPr>
                <w:bCs/>
                <w:szCs w:val="24"/>
              </w:rPr>
            </w:pPr>
            <w:r>
              <w:rPr>
                <w:bCs/>
                <w:szCs w:val="24"/>
              </w:rPr>
              <w:t>1</w:t>
            </w:r>
            <w:ins w:id="32" w:author="abhay mendiratta" w:date="2021-05-21T21:54:00Z">
              <w:r w:rsidR="00AD576A">
                <w:rPr>
                  <w:bCs/>
                  <w:szCs w:val="24"/>
                </w:rPr>
                <w:t>4</w:t>
              </w:r>
            </w:ins>
            <w:del w:id="33" w:author="abhay mendiratta" w:date="2021-05-21T21:54:00Z">
              <w:r w:rsidDel="00AD576A">
                <w:rPr>
                  <w:bCs/>
                  <w:szCs w:val="24"/>
                </w:rPr>
                <w:delText>1</w:delText>
              </w:r>
            </w:del>
          </w:p>
        </w:tc>
        <w:tc>
          <w:tcPr>
            <w:tcW w:w="2336" w:type="dxa"/>
          </w:tcPr>
          <w:p w14:paraId="22127141" w14:textId="41AE0FFE" w:rsidR="00796770" w:rsidRPr="00DE39BA" w:rsidRDefault="00796770" w:rsidP="00A92576">
            <w:pPr>
              <w:tabs>
                <w:tab w:val="left" w:pos="2496"/>
              </w:tabs>
              <w:spacing w:line="360" w:lineRule="auto"/>
              <w:jc w:val="center"/>
              <w:rPr>
                <w:bCs/>
                <w:szCs w:val="24"/>
              </w:rPr>
            </w:pPr>
            <w:r w:rsidRPr="00DE39BA">
              <w:rPr>
                <w:bCs/>
                <w:szCs w:val="24"/>
              </w:rPr>
              <w:t>7.</w:t>
            </w:r>
            <w:ins w:id="34" w:author="abhay mendiratta" w:date="2021-05-21T21:38:00Z">
              <w:r w:rsidR="0069551A">
                <w:rPr>
                  <w:bCs/>
                  <w:szCs w:val="24"/>
                </w:rPr>
                <w:t>9</w:t>
              </w:r>
            </w:ins>
            <w:del w:id="35" w:author="abhay mendiratta" w:date="2021-05-21T21:38:00Z">
              <w:r w:rsidRPr="00DE39BA" w:rsidDel="0069551A">
                <w:rPr>
                  <w:bCs/>
                  <w:szCs w:val="24"/>
                </w:rPr>
                <w:delText>6</w:delText>
              </w:r>
            </w:del>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6DE0E0A7" w:rsidR="00796770" w:rsidRPr="00DE39BA" w:rsidRDefault="00DD5B9D" w:rsidP="00A92576">
            <w:pPr>
              <w:tabs>
                <w:tab w:val="left" w:pos="2496"/>
              </w:tabs>
              <w:spacing w:line="360" w:lineRule="auto"/>
              <w:jc w:val="center"/>
              <w:rPr>
                <w:bCs/>
                <w:szCs w:val="24"/>
              </w:rPr>
            </w:pPr>
            <w:r>
              <w:rPr>
                <w:bCs/>
                <w:szCs w:val="24"/>
              </w:rPr>
              <w:t>61</w:t>
            </w:r>
          </w:p>
        </w:tc>
      </w:tr>
      <w:tr w:rsidR="00796770" w:rsidRPr="00DE39BA" w14:paraId="52F02EEA" w14:textId="28B97D29" w:rsidTr="00DE39BA">
        <w:trPr>
          <w:trHeight w:val="819"/>
        </w:trPr>
        <w:tc>
          <w:tcPr>
            <w:tcW w:w="2337" w:type="dxa"/>
          </w:tcPr>
          <w:p w14:paraId="4C30D50E" w14:textId="62E300E6" w:rsidR="00796770" w:rsidRPr="00DE39BA" w:rsidRDefault="00706C01" w:rsidP="00A92576">
            <w:pPr>
              <w:tabs>
                <w:tab w:val="left" w:pos="2496"/>
              </w:tabs>
              <w:spacing w:line="360" w:lineRule="auto"/>
              <w:jc w:val="center"/>
              <w:rPr>
                <w:bCs/>
                <w:szCs w:val="24"/>
              </w:rPr>
            </w:pPr>
            <w:r>
              <w:rPr>
                <w:bCs/>
                <w:szCs w:val="24"/>
              </w:rPr>
              <w:t>1</w:t>
            </w:r>
            <w:ins w:id="36" w:author="abhay mendiratta" w:date="2021-05-21T21:54:00Z">
              <w:r w:rsidR="00AD576A">
                <w:rPr>
                  <w:bCs/>
                  <w:szCs w:val="24"/>
                </w:rPr>
                <w:t>5</w:t>
              </w:r>
            </w:ins>
            <w:del w:id="37" w:author="abhay mendiratta" w:date="2021-05-21T21:54:00Z">
              <w:r w:rsidDel="00AD576A">
                <w:rPr>
                  <w:bCs/>
                  <w:szCs w:val="24"/>
                </w:rPr>
                <w:delText>2</w:delText>
              </w:r>
            </w:del>
          </w:p>
        </w:tc>
        <w:tc>
          <w:tcPr>
            <w:tcW w:w="2336" w:type="dxa"/>
          </w:tcPr>
          <w:p w14:paraId="086A50DB" w14:textId="644F7188" w:rsidR="00796770" w:rsidRPr="00DE39BA" w:rsidRDefault="00796770" w:rsidP="00A92576">
            <w:pPr>
              <w:tabs>
                <w:tab w:val="left" w:pos="2496"/>
              </w:tabs>
              <w:spacing w:line="360" w:lineRule="auto"/>
              <w:jc w:val="center"/>
              <w:rPr>
                <w:bCs/>
                <w:szCs w:val="24"/>
              </w:rPr>
            </w:pPr>
            <w:r w:rsidRPr="00DE39BA">
              <w:rPr>
                <w:bCs/>
                <w:szCs w:val="24"/>
              </w:rPr>
              <w:t>7.</w:t>
            </w:r>
            <w:ins w:id="38" w:author="abhay mendiratta" w:date="2021-05-21T21:38:00Z">
              <w:r w:rsidR="0069551A">
                <w:rPr>
                  <w:bCs/>
                  <w:szCs w:val="24"/>
                </w:rPr>
                <w:t>10</w:t>
              </w:r>
            </w:ins>
            <w:del w:id="39" w:author="abhay mendiratta" w:date="2021-05-21T21:38:00Z">
              <w:r w:rsidRPr="00DE39BA" w:rsidDel="0069551A">
                <w:rPr>
                  <w:bCs/>
                  <w:szCs w:val="24"/>
                </w:rPr>
                <w:delText>7</w:delText>
              </w:r>
            </w:del>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078D4DDE" w:rsidR="00796770" w:rsidRPr="00DE39BA" w:rsidRDefault="001A74FA" w:rsidP="00A92576">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693DB6C3" w14:textId="1C31CD7B" w:rsidTr="00DE39BA">
        <w:trPr>
          <w:trHeight w:val="819"/>
        </w:trPr>
        <w:tc>
          <w:tcPr>
            <w:tcW w:w="2337" w:type="dxa"/>
          </w:tcPr>
          <w:p w14:paraId="6344B00E" w14:textId="5D7C7202" w:rsidR="00796770" w:rsidRPr="00DE39BA" w:rsidRDefault="00706C01" w:rsidP="00A92576">
            <w:pPr>
              <w:tabs>
                <w:tab w:val="left" w:pos="2496"/>
              </w:tabs>
              <w:spacing w:line="360" w:lineRule="auto"/>
              <w:jc w:val="center"/>
              <w:rPr>
                <w:bCs/>
                <w:szCs w:val="24"/>
              </w:rPr>
            </w:pPr>
            <w:r>
              <w:rPr>
                <w:bCs/>
                <w:szCs w:val="24"/>
              </w:rPr>
              <w:t>1</w:t>
            </w:r>
            <w:ins w:id="40" w:author="abhay mendiratta" w:date="2021-05-21T21:54:00Z">
              <w:r w:rsidR="00AD576A">
                <w:rPr>
                  <w:bCs/>
                  <w:szCs w:val="24"/>
                </w:rPr>
                <w:t>6</w:t>
              </w:r>
            </w:ins>
            <w:del w:id="41" w:author="abhay mendiratta" w:date="2021-05-21T21:54:00Z">
              <w:r w:rsidDel="00AD576A">
                <w:rPr>
                  <w:bCs/>
                  <w:szCs w:val="24"/>
                </w:rPr>
                <w:delText>3</w:delText>
              </w:r>
            </w:del>
          </w:p>
        </w:tc>
        <w:tc>
          <w:tcPr>
            <w:tcW w:w="2336" w:type="dxa"/>
          </w:tcPr>
          <w:p w14:paraId="5D22FC40" w14:textId="11FBC640" w:rsidR="00796770" w:rsidRPr="00DE39BA" w:rsidRDefault="00796770" w:rsidP="00A92576">
            <w:pPr>
              <w:tabs>
                <w:tab w:val="left" w:pos="2496"/>
              </w:tabs>
              <w:spacing w:line="360" w:lineRule="auto"/>
              <w:jc w:val="center"/>
              <w:rPr>
                <w:bCs/>
                <w:szCs w:val="24"/>
              </w:rPr>
            </w:pPr>
            <w:r w:rsidRPr="00DE39BA">
              <w:rPr>
                <w:bCs/>
                <w:szCs w:val="24"/>
              </w:rPr>
              <w:t>7.</w:t>
            </w:r>
            <w:ins w:id="42" w:author="abhay mendiratta" w:date="2021-05-21T21:38:00Z">
              <w:r w:rsidR="0069551A">
                <w:rPr>
                  <w:bCs/>
                  <w:szCs w:val="24"/>
                </w:rPr>
                <w:t>11</w:t>
              </w:r>
            </w:ins>
            <w:del w:id="43" w:author="abhay mendiratta" w:date="2021-05-21T21:38:00Z">
              <w:r w:rsidRPr="00DE39BA" w:rsidDel="0069551A">
                <w:rPr>
                  <w:bCs/>
                  <w:szCs w:val="24"/>
                </w:rPr>
                <w:delText>8</w:delText>
              </w:r>
            </w:del>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7EEC5AFA" w:rsidR="00796770" w:rsidRPr="00DE39BA" w:rsidDel="00A05C59" w:rsidRDefault="001A74FA" w:rsidP="00DE39BA">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327FDB24" w14:textId="657FD12B" w:rsidTr="00DE39BA">
        <w:trPr>
          <w:trHeight w:val="819"/>
        </w:trPr>
        <w:tc>
          <w:tcPr>
            <w:tcW w:w="2337" w:type="dxa"/>
          </w:tcPr>
          <w:p w14:paraId="7F9947E7" w14:textId="73FD80D7" w:rsidR="00796770" w:rsidRPr="00DE39BA" w:rsidRDefault="00706C01" w:rsidP="00706C01">
            <w:pPr>
              <w:tabs>
                <w:tab w:val="left" w:pos="2496"/>
              </w:tabs>
              <w:spacing w:line="360" w:lineRule="auto"/>
              <w:jc w:val="center"/>
              <w:rPr>
                <w:bCs/>
                <w:szCs w:val="24"/>
              </w:rPr>
            </w:pPr>
            <w:r>
              <w:rPr>
                <w:bCs/>
                <w:szCs w:val="24"/>
              </w:rPr>
              <w:t>1</w:t>
            </w:r>
            <w:ins w:id="44" w:author="abhay mendiratta" w:date="2021-05-21T21:54:00Z">
              <w:r w:rsidR="00AD576A">
                <w:rPr>
                  <w:bCs/>
                  <w:szCs w:val="24"/>
                </w:rPr>
                <w:t>7</w:t>
              </w:r>
            </w:ins>
            <w:del w:id="45" w:author="abhay mendiratta" w:date="2021-05-21T21:54:00Z">
              <w:r w:rsidDel="00AD576A">
                <w:rPr>
                  <w:bCs/>
                  <w:szCs w:val="24"/>
                </w:rPr>
                <w:delText>4</w:delText>
              </w:r>
            </w:del>
          </w:p>
        </w:tc>
        <w:tc>
          <w:tcPr>
            <w:tcW w:w="2336" w:type="dxa"/>
          </w:tcPr>
          <w:p w14:paraId="36686CCB" w14:textId="552C4D4B" w:rsidR="00796770" w:rsidRPr="00DE39BA" w:rsidRDefault="00796770" w:rsidP="00A92576">
            <w:pPr>
              <w:tabs>
                <w:tab w:val="left" w:pos="2496"/>
              </w:tabs>
              <w:spacing w:line="360" w:lineRule="auto"/>
              <w:jc w:val="center"/>
              <w:rPr>
                <w:bCs/>
                <w:szCs w:val="24"/>
              </w:rPr>
            </w:pPr>
            <w:r w:rsidRPr="00DE39BA">
              <w:rPr>
                <w:bCs/>
                <w:szCs w:val="24"/>
              </w:rPr>
              <w:t>7.</w:t>
            </w:r>
            <w:ins w:id="46" w:author="abhay mendiratta" w:date="2021-05-21T21:38:00Z">
              <w:r w:rsidR="0069551A">
                <w:rPr>
                  <w:bCs/>
                  <w:szCs w:val="24"/>
                </w:rPr>
                <w:t>12</w:t>
              </w:r>
            </w:ins>
            <w:del w:id="47" w:author="abhay mendiratta" w:date="2021-05-21T21:38:00Z">
              <w:r w:rsidRPr="00DE39BA" w:rsidDel="0069551A">
                <w:rPr>
                  <w:bCs/>
                  <w:szCs w:val="24"/>
                </w:rPr>
                <w:delText>9</w:delText>
              </w:r>
            </w:del>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1FB6F8B3" w:rsidR="00796770" w:rsidRPr="00DE39BA" w:rsidRDefault="00DD5B9D" w:rsidP="00A92576">
            <w:pPr>
              <w:tabs>
                <w:tab w:val="left" w:pos="2496"/>
              </w:tabs>
              <w:spacing w:line="360" w:lineRule="auto"/>
              <w:jc w:val="center"/>
              <w:rPr>
                <w:bCs/>
                <w:szCs w:val="24"/>
              </w:rPr>
            </w:pPr>
            <w:r>
              <w:rPr>
                <w:bCs/>
                <w:szCs w:val="24"/>
              </w:rPr>
              <w:t>70</w:t>
            </w:r>
          </w:p>
        </w:tc>
      </w:tr>
      <w:tr w:rsidR="00796770" w:rsidRPr="00DE39BA" w14:paraId="233C6EE8" w14:textId="60BC291C" w:rsidTr="00DE39BA">
        <w:trPr>
          <w:trHeight w:val="819"/>
        </w:trPr>
        <w:tc>
          <w:tcPr>
            <w:tcW w:w="2337" w:type="dxa"/>
          </w:tcPr>
          <w:p w14:paraId="6E06D316" w14:textId="08729638" w:rsidR="00796770" w:rsidRPr="00DE39BA" w:rsidRDefault="00706C01" w:rsidP="00706C01">
            <w:pPr>
              <w:tabs>
                <w:tab w:val="left" w:pos="2496"/>
              </w:tabs>
              <w:spacing w:line="360" w:lineRule="auto"/>
              <w:jc w:val="center"/>
              <w:rPr>
                <w:bCs/>
                <w:szCs w:val="24"/>
              </w:rPr>
            </w:pPr>
            <w:r>
              <w:rPr>
                <w:bCs/>
                <w:szCs w:val="24"/>
              </w:rPr>
              <w:t>1</w:t>
            </w:r>
            <w:ins w:id="48" w:author="abhay mendiratta" w:date="2021-05-21T21:54:00Z">
              <w:r w:rsidR="00AD576A">
                <w:rPr>
                  <w:bCs/>
                  <w:szCs w:val="24"/>
                </w:rPr>
                <w:t>8</w:t>
              </w:r>
            </w:ins>
            <w:del w:id="49" w:author="abhay mendiratta" w:date="2021-05-21T21:54:00Z">
              <w:r w:rsidDel="00AD576A">
                <w:rPr>
                  <w:bCs/>
                  <w:szCs w:val="24"/>
                </w:rPr>
                <w:delText>5</w:delText>
              </w:r>
            </w:del>
          </w:p>
        </w:tc>
        <w:tc>
          <w:tcPr>
            <w:tcW w:w="2336" w:type="dxa"/>
          </w:tcPr>
          <w:p w14:paraId="16DCD91F" w14:textId="1FCD7A35" w:rsidR="00796770" w:rsidRPr="00DE39BA" w:rsidRDefault="00796770" w:rsidP="00A92576">
            <w:pPr>
              <w:tabs>
                <w:tab w:val="left" w:pos="2496"/>
              </w:tabs>
              <w:spacing w:line="360" w:lineRule="auto"/>
              <w:jc w:val="center"/>
              <w:rPr>
                <w:bCs/>
                <w:szCs w:val="24"/>
              </w:rPr>
            </w:pPr>
            <w:r w:rsidRPr="00DE39BA">
              <w:rPr>
                <w:bCs/>
                <w:szCs w:val="24"/>
              </w:rPr>
              <w:t>7.1</w:t>
            </w:r>
            <w:ins w:id="50" w:author="abhay mendiratta" w:date="2021-05-21T21:38:00Z">
              <w:r w:rsidR="004D55D9">
                <w:rPr>
                  <w:bCs/>
                  <w:szCs w:val="24"/>
                </w:rPr>
                <w:t>3</w:t>
              </w:r>
            </w:ins>
            <w:del w:id="51" w:author="abhay mendiratta" w:date="2021-05-21T21:38:00Z">
              <w:r w:rsidRPr="00DE39BA" w:rsidDel="0069551A">
                <w:rPr>
                  <w:bCs/>
                  <w:szCs w:val="24"/>
                </w:rPr>
                <w:delText>0</w:delText>
              </w:r>
            </w:del>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7F8D07F8" w:rsidR="00796770" w:rsidRPr="00DE39BA" w:rsidRDefault="00DD5B9D" w:rsidP="00A92576">
            <w:pPr>
              <w:tabs>
                <w:tab w:val="left" w:pos="2496"/>
              </w:tabs>
              <w:spacing w:line="360" w:lineRule="auto"/>
              <w:jc w:val="center"/>
              <w:rPr>
                <w:bCs/>
                <w:szCs w:val="24"/>
              </w:rPr>
            </w:pPr>
            <w:r>
              <w:rPr>
                <w:bCs/>
                <w:szCs w:val="24"/>
              </w:rPr>
              <w:t>80</w:t>
            </w:r>
          </w:p>
        </w:tc>
      </w:tr>
      <w:tr w:rsidR="00796770" w:rsidRPr="00DE39BA" w14:paraId="09FC0985" w14:textId="491A1B76" w:rsidTr="00DE39BA">
        <w:trPr>
          <w:trHeight w:val="819"/>
        </w:trPr>
        <w:tc>
          <w:tcPr>
            <w:tcW w:w="2337" w:type="dxa"/>
          </w:tcPr>
          <w:p w14:paraId="60778462" w14:textId="17D6A197" w:rsidR="00796770" w:rsidRPr="00DE39BA" w:rsidRDefault="00706C01" w:rsidP="00706C01">
            <w:pPr>
              <w:tabs>
                <w:tab w:val="left" w:pos="2496"/>
              </w:tabs>
              <w:spacing w:line="360" w:lineRule="auto"/>
              <w:jc w:val="center"/>
              <w:rPr>
                <w:bCs/>
                <w:szCs w:val="24"/>
              </w:rPr>
            </w:pPr>
            <w:r>
              <w:rPr>
                <w:bCs/>
                <w:szCs w:val="24"/>
              </w:rPr>
              <w:t>1</w:t>
            </w:r>
            <w:ins w:id="52" w:author="abhay mendiratta" w:date="2021-05-21T21:54:00Z">
              <w:r w:rsidR="00AD576A">
                <w:rPr>
                  <w:bCs/>
                  <w:szCs w:val="24"/>
                </w:rPr>
                <w:t>9</w:t>
              </w:r>
            </w:ins>
            <w:del w:id="53" w:author="abhay mendiratta" w:date="2021-05-21T21:54:00Z">
              <w:r w:rsidDel="00AD576A">
                <w:rPr>
                  <w:bCs/>
                  <w:szCs w:val="24"/>
                </w:rPr>
                <w:delText>6</w:delText>
              </w:r>
            </w:del>
          </w:p>
        </w:tc>
        <w:tc>
          <w:tcPr>
            <w:tcW w:w="2336" w:type="dxa"/>
          </w:tcPr>
          <w:p w14:paraId="641E9617" w14:textId="6A07EF83" w:rsidR="00796770" w:rsidRPr="00DE39BA" w:rsidRDefault="00796770" w:rsidP="00A92576">
            <w:pPr>
              <w:tabs>
                <w:tab w:val="left" w:pos="2496"/>
              </w:tabs>
              <w:spacing w:line="360" w:lineRule="auto"/>
              <w:jc w:val="center"/>
              <w:rPr>
                <w:bCs/>
                <w:szCs w:val="24"/>
              </w:rPr>
            </w:pPr>
            <w:r w:rsidRPr="00DE39BA">
              <w:rPr>
                <w:bCs/>
                <w:szCs w:val="24"/>
              </w:rPr>
              <w:t>7.1</w:t>
            </w:r>
            <w:ins w:id="54" w:author="abhay mendiratta" w:date="2021-05-21T21:38:00Z">
              <w:r w:rsidR="004D55D9">
                <w:rPr>
                  <w:bCs/>
                  <w:szCs w:val="24"/>
                </w:rPr>
                <w:t>4</w:t>
              </w:r>
            </w:ins>
            <w:del w:id="55" w:author="abhay mendiratta" w:date="2021-05-21T21:38:00Z">
              <w:r w:rsidRPr="00DE39BA" w:rsidDel="004D55D9">
                <w:rPr>
                  <w:bCs/>
                  <w:szCs w:val="24"/>
                </w:rPr>
                <w:delText>1</w:delText>
              </w:r>
            </w:del>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BBAD30C" w:rsidR="00796770" w:rsidRPr="00DE39BA" w:rsidRDefault="001A74FA" w:rsidP="00A92576">
            <w:pPr>
              <w:tabs>
                <w:tab w:val="left" w:pos="2496"/>
              </w:tabs>
              <w:spacing w:line="360" w:lineRule="auto"/>
              <w:jc w:val="center"/>
              <w:rPr>
                <w:bCs/>
                <w:szCs w:val="24"/>
              </w:rPr>
            </w:pPr>
            <w:r w:rsidRPr="00DE39BA">
              <w:rPr>
                <w:bCs/>
                <w:szCs w:val="24"/>
              </w:rPr>
              <w:t>8</w:t>
            </w:r>
            <w:r w:rsidR="00DD5B9D">
              <w:rPr>
                <w:bCs/>
                <w:szCs w:val="24"/>
              </w:rPr>
              <w:t>9</w:t>
            </w:r>
          </w:p>
        </w:tc>
      </w:tr>
      <w:tr w:rsidR="00796770" w:rsidRPr="00DE39BA" w14:paraId="405F0B37" w14:textId="53154FA5" w:rsidTr="00DE39BA">
        <w:trPr>
          <w:trHeight w:val="819"/>
        </w:trPr>
        <w:tc>
          <w:tcPr>
            <w:tcW w:w="2337" w:type="dxa"/>
          </w:tcPr>
          <w:p w14:paraId="2505F76E" w14:textId="7F32657E" w:rsidR="00796770" w:rsidRPr="00DE39BA" w:rsidRDefault="00AD576A" w:rsidP="00706C01">
            <w:pPr>
              <w:tabs>
                <w:tab w:val="left" w:pos="2496"/>
              </w:tabs>
              <w:spacing w:line="360" w:lineRule="auto"/>
              <w:jc w:val="center"/>
              <w:rPr>
                <w:bCs/>
                <w:szCs w:val="24"/>
              </w:rPr>
            </w:pPr>
            <w:ins w:id="56" w:author="abhay mendiratta" w:date="2021-05-21T21:54:00Z">
              <w:r>
                <w:rPr>
                  <w:bCs/>
                  <w:szCs w:val="24"/>
                </w:rPr>
                <w:t>20</w:t>
              </w:r>
            </w:ins>
            <w:del w:id="57" w:author="abhay mendiratta" w:date="2021-05-21T21:54:00Z">
              <w:r w:rsidR="00706C01" w:rsidDel="00AD576A">
                <w:rPr>
                  <w:bCs/>
                  <w:szCs w:val="24"/>
                </w:rPr>
                <w:delText>17</w:delText>
              </w:r>
            </w:del>
          </w:p>
        </w:tc>
        <w:tc>
          <w:tcPr>
            <w:tcW w:w="2336" w:type="dxa"/>
          </w:tcPr>
          <w:p w14:paraId="70F1EEB4" w14:textId="28DA0C67" w:rsidR="00796770" w:rsidRPr="00DE39BA" w:rsidRDefault="00796770" w:rsidP="00A92576">
            <w:pPr>
              <w:tabs>
                <w:tab w:val="left" w:pos="2496"/>
              </w:tabs>
              <w:spacing w:line="360" w:lineRule="auto"/>
              <w:jc w:val="center"/>
              <w:rPr>
                <w:bCs/>
                <w:szCs w:val="24"/>
              </w:rPr>
            </w:pPr>
            <w:r w:rsidRPr="00DE39BA">
              <w:rPr>
                <w:bCs/>
                <w:szCs w:val="24"/>
              </w:rPr>
              <w:t>7.1</w:t>
            </w:r>
            <w:ins w:id="58" w:author="abhay mendiratta" w:date="2021-05-21T21:38:00Z">
              <w:r w:rsidR="004D55D9">
                <w:rPr>
                  <w:bCs/>
                  <w:szCs w:val="24"/>
                </w:rPr>
                <w:t>5</w:t>
              </w:r>
            </w:ins>
            <w:del w:id="59" w:author="abhay mendiratta" w:date="2021-05-21T21:38:00Z">
              <w:r w:rsidRPr="00DE39BA" w:rsidDel="004D55D9">
                <w:rPr>
                  <w:bCs/>
                  <w:szCs w:val="24"/>
                </w:rPr>
                <w:delText>2</w:delText>
              </w:r>
            </w:del>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0986D8AE" w:rsidR="00796770" w:rsidRPr="00DE39BA" w:rsidRDefault="00DD5B9D" w:rsidP="00A92576">
            <w:pPr>
              <w:tabs>
                <w:tab w:val="left" w:pos="2496"/>
              </w:tabs>
              <w:spacing w:line="360" w:lineRule="auto"/>
              <w:jc w:val="center"/>
              <w:rPr>
                <w:bCs/>
                <w:szCs w:val="24"/>
              </w:rPr>
            </w:pPr>
            <w:r>
              <w:rPr>
                <w:bCs/>
                <w:szCs w:val="24"/>
              </w:rPr>
              <w:t>91</w:t>
            </w:r>
          </w:p>
        </w:tc>
      </w:tr>
      <w:tr w:rsidR="00796770" w:rsidRPr="00DE39BA" w14:paraId="0CB47F5E" w14:textId="7BF4814D" w:rsidTr="00DE39BA">
        <w:trPr>
          <w:trHeight w:val="819"/>
        </w:trPr>
        <w:tc>
          <w:tcPr>
            <w:tcW w:w="2337" w:type="dxa"/>
          </w:tcPr>
          <w:p w14:paraId="193E2210" w14:textId="0CE7B17F" w:rsidR="00796770" w:rsidRPr="00DE39BA" w:rsidRDefault="00AD576A" w:rsidP="00706C01">
            <w:pPr>
              <w:tabs>
                <w:tab w:val="left" w:pos="2496"/>
              </w:tabs>
              <w:spacing w:line="360" w:lineRule="auto"/>
              <w:jc w:val="center"/>
              <w:rPr>
                <w:bCs/>
                <w:szCs w:val="24"/>
              </w:rPr>
            </w:pPr>
            <w:ins w:id="60" w:author="abhay mendiratta" w:date="2021-05-21T21:54:00Z">
              <w:r>
                <w:rPr>
                  <w:bCs/>
                  <w:szCs w:val="24"/>
                </w:rPr>
                <w:t>21</w:t>
              </w:r>
            </w:ins>
            <w:del w:id="61" w:author="abhay mendiratta" w:date="2021-05-21T21:54:00Z">
              <w:r w:rsidR="00706C01" w:rsidDel="00AD576A">
                <w:rPr>
                  <w:bCs/>
                  <w:szCs w:val="24"/>
                </w:rPr>
                <w:delText>18</w:delText>
              </w:r>
            </w:del>
          </w:p>
        </w:tc>
        <w:tc>
          <w:tcPr>
            <w:tcW w:w="2336" w:type="dxa"/>
          </w:tcPr>
          <w:p w14:paraId="7FAD748F" w14:textId="7B53742A" w:rsidR="00796770" w:rsidRPr="00DE39BA" w:rsidRDefault="00796770" w:rsidP="00A92576">
            <w:pPr>
              <w:tabs>
                <w:tab w:val="left" w:pos="2496"/>
              </w:tabs>
              <w:spacing w:line="360" w:lineRule="auto"/>
              <w:jc w:val="center"/>
              <w:rPr>
                <w:bCs/>
                <w:szCs w:val="24"/>
              </w:rPr>
            </w:pPr>
            <w:r w:rsidRPr="00DE39BA">
              <w:rPr>
                <w:bCs/>
                <w:szCs w:val="24"/>
              </w:rPr>
              <w:t>7.1</w:t>
            </w:r>
            <w:ins w:id="62" w:author="abhay mendiratta" w:date="2021-05-21T21:38:00Z">
              <w:r w:rsidR="004D55D9">
                <w:rPr>
                  <w:bCs/>
                  <w:szCs w:val="24"/>
                </w:rPr>
                <w:t>6</w:t>
              </w:r>
            </w:ins>
            <w:del w:id="63" w:author="abhay mendiratta" w:date="2021-05-21T21:38:00Z">
              <w:r w:rsidRPr="00DE39BA" w:rsidDel="004D55D9">
                <w:rPr>
                  <w:bCs/>
                  <w:szCs w:val="24"/>
                </w:rPr>
                <w:delText>3</w:delText>
              </w:r>
            </w:del>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6BCA62A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44A2676B" w14:textId="1C52DB27" w:rsidTr="00DE39BA">
        <w:trPr>
          <w:trHeight w:val="819"/>
        </w:trPr>
        <w:tc>
          <w:tcPr>
            <w:tcW w:w="2337" w:type="dxa"/>
          </w:tcPr>
          <w:p w14:paraId="0386EB6E" w14:textId="4238BB90" w:rsidR="00796770" w:rsidRPr="00DE39BA" w:rsidRDefault="00AD576A" w:rsidP="00706C01">
            <w:pPr>
              <w:tabs>
                <w:tab w:val="left" w:pos="2496"/>
              </w:tabs>
              <w:spacing w:line="360" w:lineRule="auto"/>
              <w:jc w:val="center"/>
              <w:rPr>
                <w:bCs/>
                <w:szCs w:val="24"/>
              </w:rPr>
            </w:pPr>
            <w:ins w:id="64" w:author="abhay mendiratta" w:date="2021-05-21T21:54:00Z">
              <w:r>
                <w:rPr>
                  <w:bCs/>
                  <w:szCs w:val="24"/>
                </w:rPr>
                <w:t>22</w:t>
              </w:r>
            </w:ins>
            <w:del w:id="65" w:author="abhay mendiratta" w:date="2021-05-21T21:54:00Z">
              <w:r w:rsidR="00706C01" w:rsidDel="00AD576A">
                <w:rPr>
                  <w:bCs/>
                  <w:szCs w:val="24"/>
                </w:rPr>
                <w:delText>19</w:delText>
              </w:r>
            </w:del>
          </w:p>
        </w:tc>
        <w:tc>
          <w:tcPr>
            <w:tcW w:w="2336" w:type="dxa"/>
          </w:tcPr>
          <w:p w14:paraId="6A0289DD" w14:textId="312B3040" w:rsidR="00796770" w:rsidRPr="00DE39BA" w:rsidRDefault="00796770" w:rsidP="00A92576">
            <w:pPr>
              <w:tabs>
                <w:tab w:val="left" w:pos="2496"/>
              </w:tabs>
              <w:spacing w:line="360" w:lineRule="auto"/>
              <w:jc w:val="center"/>
              <w:rPr>
                <w:bCs/>
                <w:szCs w:val="24"/>
              </w:rPr>
            </w:pPr>
            <w:r w:rsidRPr="00DE39BA">
              <w:rPr>
                <w:bCs/>
                <w:szCs w:val="24"/>
              </w:rPr>
              <w:t>7.1</w:t>
            </w:r>
            <w:ins w:id="66" w:author="abhay mendiratta" w:date="2021-05-21T21:38:00Z">
              <w:r w:rsidR="004D55D9">
                <w:rPr>
                  <w:bCs/>
                  <w:szCs w:val="24"/>
                </w:rPr>
                <w:t>7</w:t>
              </w:r>
            </w:ins>
            <w:del w:id="67" w:author="abhay mendiratta" w:date="2021-05-21T21:38:00Z">
              <w:r w:rsidRPr="00DE39BA" w:rsidDel="004D55D9">
                <w:rPr>
                  <w:bCs/>
                  <w:szCs w:val="24"/>
                </w:rPr>
                <w:delText>4</w:delText>
              </w:r>
            </w:del>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4A81B5F6"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08A21733" w14:textId="7AB347A4" w:rsidTr="00DE39BA">
        <w:trPr>
          <w:trHeight w:val="819"/>
        </w:trPr>
        <w:tc>
          <w:tcPr>
            <w:tcW w:w="2337" w:type="dxa"/>
          </w:tcPr>
          <w:p w14:paraId="256656A1" w14:textId="61DAE99F" w:rsidR="00796770" w:rsidRPr="00DE39BA" w:rsidRDefault="00706C01" w:rsidP="00706C01">
            <w:pPr>
              <w:tabs>
                <w:tab w:val="left" w:pos="2496"/>
              </w:tabs>
              <w:spacing w:line="360" w:lineRule="auto"/>
              <w:jc w:val="center"/>
              <w:rPr>
                <w:bCs/>
                <w:szCs w:val="24"/>
              </w:rPr>
            </w:pPr>
            <w:r>
              <w:rPr>
                <w:bCs/>
                <w:szCs w:val="24"/>
              </w:rPr>
              <w:t>2</w:t>
            </w:r>
            <w:ins w:id="68" w:author="abhay mendiratta" w:date="2021-05-21T21:55:00Z">
              <w:r w:rsidR="00AD576A">
                <w:rPr>
                  <w:bCs/>
                  <w:szCs w:val="24"/>
                </w:rPr>
                <w:t>3</w:t>
              </w:r>
            </w:ins>
            <w:del w:id="69" w:author="abhay mendiratta" w:date="2021-05-21T21:55:00Z">
              <w:r w:rsidDel="00AD576A">
                <w:rPr>
                  <w:bCs/>
                  <w:szCs w:val="24"/>
                </w:rPr>
                <w:delText>0</w:delText>
              </w:r>
            </w:del>
          </w:p>
        </w:tc>
        <w:tc>
          <w:tcPr>
            <w:tcW w:w="2336" w:type="dxa"/>
          </w:tcPr>
          <w:p w14:paraId="62162166" w14:textId="1CE6A2C7" w:rsidR="00796770" w:rsidRPr="00DE39BA" w:rsidRDefault="00796770" w:rsidP="00A92576">
            <w:pPr>
              <w:tabs>
                <w:tab w:val="left" w:pos="2496"/>
              </w:tabs>
              <w:spacing w:line="360" w:lineRule="auto"/>
              <w:jc w:val="center"/>
              <w:rPr>
                <w:bCs/>
                <w:szCs w:val="24"/>
              </w:rPr>
            </w:pPr>
            <w:r w:rsidRPr="00DE39BA">
              <w:rPr>
                <w:bCs/>
                <w:szCs w:val="24"/>
              </w:rPr>
              <w:t>7.1</w:t>
            </w:r>
            <w:ins w:id="70" w:author="abhay mendiratta" w:date="2021-05-21T21:38:00Z">
              <w:r w:rsidR="004D55D9">
                <w:rPr>
                  <w:bCs/>
                  <w:szCs w:val="24"/>
                </w:rPr>
                <w:t>8</w:t>
              </w:r>
            </w:ins>
            <w:del w:id="71" w:author="abhay mendiratta" w:date="2021-05-21T21:38:00Z">
              <w:r w:rsidRPr="00DE39BA" w:rsidDel="004D55D9">
                <w:rPr>
                  <w:bCs/>
                  <w:szCs w:val="24"/>
                </w:rPr>
                <w:delText>5</w:delText>
              </w:r>
            </w:del>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2A72FEA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7FB4631D" w14:textId="626E9D5E" w:rsidTr="00DE39BA">
        <w:trPr>
          <w:trHeight w:val="819"/>
        </w:trPr>
        <w:tc>
          <w:tcPr>
            <w:tcW w:w="2337" w:type="dxa"/>
          </w:tcPr>
          <w:p w14:paraId="4D60A85D" w14:textId="6546A876" w:rsidR="00796770" w:rsidRPr="00DE39BA" w:rsidRDefault="00706C01" w:rsidP="00A92576">
            <w:pPr>
              <w:tabs>
                <w:tab w:val="left" w:pos="2496"/>
              </w:tabs>
              <w:spacing w:line="360" w:lineRule="auto"/>
              <w:jc w:val="center"/>
              <w:rPr>
                <w:bCs/>
                <w:szCs w:val="24"/>
              </w:rPr>
            </w:pPr>
            <w:r>
              <w:rPr>
                <w:bCs/>
                <w:szCs w:val="24"/>
              </w:rPr>
              <w:t>2</w:t>
            </w:r>
            <w:ins w:id="72" w:author="abhay mendiratta" w:date="2021-05-21T21:55:00Z">
              <w:r w:rsidR="00AD576A">
                <w:rPr>
                  <w:bCs/>
                  <w:szCs w:val="24"/>
                </w:rPr>
                <w:t>4</w:t>
              </w:r>
            </w:ins>
            <w:del w:id="73" w:author="abhay mendiratta" w:date="2021-05-21T21:55:00Z">
              <w:r w:rsidDel="00AD576A">
                <w:rPr>
                  <w:bCs/>
                  <w:szCs w:val="24"/>
                </w:rPr>
                <w:delText>1</w:delText>
              </w:r>
            </w:del>
          </w:p>
        </w:tc>
        <w:tc>
          <w:tcPr>
            <w:tcW w:w="2336" w:type="dxa"/>
          </w:tcPr>
          <w:p w14:paraId="1027D167" w14:textId="1E695A09" w:rsidR="00796770" w:rsidRPr="00DE39BA" w:rsidRDefault="00796770" w:rsidP="00A92576">
            <w:pPr>
              <w:tabs>
                <w:tab w:val="left" w:pos="2496"/>
              </w:tabs>
              <w:spacing w:line="360" w:lineRule="auto"/>
              <w:jc w:val="center"/>
              <w:rPr>
                <w:bCs/>
                <w:szCs w:val="24"/>
              </w:rPr>
            </w:pPr>
            <w:r w:rsidRPr="00DE39BA">
              <w:rPr>
                <w:bCs/>
                <w:szCs w:val="24"/>
              </w:rPr>
              <w:t>7.1</w:t>
            </w:r>
            <w:ins w:id="74" w:author="abhay mendiratta" w:date="2021-05-21T21:38:00Z">
              <w:r w:rsidR="004D55D9">
                <w:rPr>
                  <w:bCs/>
                  <w:szCs w:val="24"/>
                </w:rPr>
                <w:t>9</w:t>
              </w:r>
            </w:ins>
            <w:del w:id="75" w:author="abhay mendiratta" w:date="2021-05-21T21:38:00Z">
              <w:r w:rsidRPr="00DE39BA" w:rsidDel="004D55D9">
                <w:rPr>
                  <w:bCs/>
                  <w:szCs w:val="24"/>
                </w:rPr>
                <w:delText>6</w:delText>
              </w:r>
            </w:del>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760BC69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277DE8A8" w14:textId="42BFAABC" w:rsidTr="00DE39BA">
        <w:trPr>
          <w:trHeight w:val="819"/>
        </w:trPr>
        <w:tc>
          <w:tcPr>
            <w:tcW w:w="2337" w:type="dxa"/>
          </w:tcPr>
          <w:p w14:paraId="464B4C37" w14:textId="7C9D8E72" w:rsidR="00796770" w:rsidRPr="00DE39BA" w:rsidRDefault="00706C01" w:rsidP="00A92576">
            <w:pPr>
              <w:tabs>
                <w:tab w:val="left" w:pos="2496"/>
              </w:tabs>
              <w:spacing w:line="360" w:lineRule="auto"/>
              <w:jc w:val="center"/>
              <w:rPr>
                <w:bCs/>
                <w:szCs w:val="24"/>
              </w:rPr>
            </w:pPr>
            <w:r>
              <w:rPr>
                <w:bCs/>
                <w:szCs w:val="24"/>
              </w:rPr>
              <w:t>2</w:t>
            </w:r>
            <w:ins w:id="76" w:author="abhay mendiratta" w:date="2021-05-21T21:55:00Z">
              <w:r w:rsidR="00AD576A">
                <w:rPr>
                  <w:bCs/>
                  <w:szCs w:val="24"/>
                </w:rPr>
                <w:t>5</w:t>
              </w:r>
            </w:ins>
            <w:del w:id="77" w:author="abhay mendiratta" w:date="2021-05-21T21:55:00Z">
              <w:r w:rsidDel="00AD576A">
                <w:rPr>
                  <w:bCs/>
                  <w:szCs w:val="24"/>
                </w:rPr>
                <w:delText>2</w:delText>
              </w:r>
            </w:del>
          </w:p>
        </w:tc>
        <w:tc>
          <w:tcPr>
            <w:tcW w:w="2336" w:type="dxa"/>
          </w:tcPr>
          <w:p w14:paraId="51B7BD69" w14:textId="22EDD10C" w:rsidR="00796770" w:rsidRPr="00DE39BA" w:rsidRDefault="00796770" w:rsidP="00A92576">
            <w:pPr>
              <w:tabs>
                <w:tab w:val="left" w:pos="2496"/>
              </w:tabs>
              <w:spacing w:line="360" w:lineRule="auto"/>
              <w:jc w:val="center"/>
              <w:rPr>
                <w:bCs/>
                <w:szCs w:val="24"/>
              </w:rPr>
            </w:pPr>
            <w:r w:rsidRPr="00DE39BA">
              <w:rPr>
                <w:bCs/>
                <w:szCs w:val="24"/>
              </w:rPr>
              <w:t>7.</w:t>
            </w:r>
            <w:ins w:id="78" w:author="abhay mendiratta" w:date="2021-05-21T21:39:00Z">
              <w:r w:rsidR="004D55D9">
                <w:rPr>
                  <w:bCs/>
                  <w:szCs w:val="24"/>
                </w:rPr>
                <w:t>20</w:t>
              </w:r>
            </w:ins>
            <w:del w:id="79" w:author="abhay mendiratta" w:date="2021-05-21T21:39:00Z">
              <w:r w:rsidRPr="00DE39BA" w:rsidDel="004D55D9">
                <w:rPr>
                  <w:bCs/>
                  <w:szCs w:val="24"/>
                </w:rPr>
                <w:delText>17</w:delText>
              </w:r>
            </w:del>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0A64E611"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2C0F19D" w14:textId="5E508A17" w:rsidTr="00DE39BA">
        <w:trPr>
          <w:trHeight w:val="819"/>
        </w:trPr>
        <w:tc>
          <w:tcPr>
            <w:tcW w:w="2337" w:type="dxa"/>
          </w:tcPr>
          <w:p w14:paraId="24534A60" w14:textId="6CA18B6B" w:rsidR="00796770" w:rsidRPr="00DE39BA" w:rsidRDefault="00706C01" w:rsidP="00A92576">
            <w:pPr>
              <w:tabs>
                <w:tab w:val="left" w:pos="2496"/>
              </w:tabs>
              <w:spacing w:line="360" w:lineRule="auto"/>
              <w:jc w:val="center"/>
              <w:rPr>
                <w:bCs/>
                <w:szCs w:val="24"/>
              </w:rPr>
            </w:pPr>
            <w:r>
              <w:rPr>
                <w:bCs/>
                <w:szCs w:val="24"/>
              </w:rPr>
              <w:t>2</w:t>
            </w:r>
            <w:ins w:id="80" w:author="abhay mendiratta" w:date="2021-05-21T21:55:00Z">
              <w:r w:rsidR="00AD576A">
                <w:rPr>
                  <w:bCs/>
                  <w:szCs w:val="24"/>
                </w:rPr>
                <w:t>6</w:t>
              </w:r>
            </w:ins>
            <w:del w:id="81" w:author="abhay mendiratta" w:date="2021-05-21T21:55:00Z">
              <w:r w:rsidDel="00AD576A">
                <w:rPr>
                  <w:bCs/>
                  <w:szCs w:val="24"/>
                </w:rPr>
                <w:delText>3</w:delText>
              </w:r>
            </w:del>
          </w:p>
        </w:tc>
        <w:tc>
          <w:tcPr>
            <w:tcW w:w="2336" w:type="dxa"/>
          </w:tcPr>
          <w:p w14:paraId="2A591A72" w14:textId="77836ECD" w:rsidR="00796770" w:rsidRPr="00DE39BA" w:rsidRDefault="00796770" w:rsidP="00A92576">
            <w:pPr>
              <w:tabs>
                <w:tab w:val="left" w:pos="2496"/>
              </w:tabs>
              <w:spacing w:line="360" w:lineRule="auto"/>
              <w:jc w:val="center"/>
              <w:rPr>
                <w:bCs/>
                <w:szCs w:val="24"/>
              </w:rPr>
            </w:pPr>
            <w:r w:rsidRPr="00DE39BA">
              <w:rPr>
                <w:bCs/>
                <w:szCs w:val="24"/>
              </w:rPr>
              <w:t>7.</w:t>
            </w:r>
            <w:ins w:id="82" w:author="abhay mendiratta" w:date="2021-05-21T21:39:00Z">
              <w:r w:rsidR="004D55D9">
                <w:rPr>
                  <w:bCs/>
                  <w:szCs w:val="24"/>
                </w:rPr>
                <w:t>21</w:t>
              </w:r>
            </w:ins>
            <w:del w:id="83" w:author="abhay mendiratta" w:date="2021-05-21T21:39:00Z">
              <w:r w:rsidRPr="00DE39BA" w:rsidDel="004D55D9">
                <w:rPr>
                  <w:bCs/>
                  <w:szCs w:val="24"/>
                </w:rPr>
                <w:delText>18</w:delText>
              </w:r>
            </w:del>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733E7AC7" w:rsidR="00796770" w:rsidRPr="00DE39BA" w:rsidRDefault="00695AB2" w:rsidP="00A92576">
            <w:pPr>
              <w:tabs>
                <w:tab w:val="left" w:pos="2496"/>
              </w:tabs>
              <w:spacing w:line="360" w:lineRule="auto"/>
              <w:jc w:val="center"/>
              <w:rPr>
                <w:bCs/>
                <w:szCs w:val="24"/>
              </w:rPr>
            </w:pPr>
            <w:r w:rsidRPr="00DE39BA">
              <w:rPr>
                <w:bCs/>
                <w:szCs w:val="24"/>
              </w:rPr>
              <w:lastRenderedPageBreak/>
              <w:t>10</w:t>
            </w:r>
            <w:r w:rsidR="00DD5B9D">
              <w:rPr>
                <w:bCs/>
                <w:szCs w:val="24"/>
              </w:rPr>
              <w:t>8</w:t>
            </w:r>
          </w:p>
        </w:tc>
      </w:tr>
      <w:tr w:rsidR="00796770" w:rsidRPr="00DE39BA" w14:paraId="20D05D56" w14:textId="4FACB0F9" w:rsidTr="00DE39BA">
        <w:trPr>
          <w:trHeight w:val="819"/>
        </w:trPr>
        <w:tc>
          <w:tcPr>
            <w:tcW w:w="2337" w:type="dxa"/>
          </w:tcPr>
          <w:p w14:paraId="6F020F11" w14:textId="450E5547" w:rsidR="00796770" w:rsidRPr="00DE39BA" w:rsidRDefault="00706C01" w:rsidP="00A92576">
            <w:pPr>
              <w:tabs>
                <w:tab w:val="left" w:pos="2496"/>
              </w:tabs>
              <w:spacing w:line="360" w:lineRule="auto"/>
              <w:jc w:val="center"/>
              <w:rPr>
                <w:bCs/>
                <w:szCs w:val="24"/>
              </w:rPr>
            </w:pPr>
            <w:r>
              <w:rPr>
                <w:bCs/>
                <w:szCs w:val="24"/>
              </w:rPr>
              <w:t>2</w:t>
            </w:r>
            <w:ins w:id="84" w:author="abhay mendiratta" w:date="2021-05-21T21:56:00Z">
              <w:r w:rsidR="00AD576A">
                <w:rPr>
                  <w:bCs/>
                  <w:szCs w:val="24"/>
                </w:rPr>
                <w:t>7</w:t>
              </w:r>
            </w:ins>
            <w:del w:id="85" w:author="abhay mendiratta" w:date="2021-05-21T21:56:00Z">
              <w:r w:rsidDel="00AD576A">
                <w:rPr>
                  <w:bCs/>
                  <w:szCs w:val="24"/>
                </w:rPr>
                <w:delText>4</w:delText>
              </w:r>
            </w:del>
          </w:p>
        </w:tc>
        <w:tc>
          <w:tcPr>
            <w:tcW w:w="2336" w:type="dxa"/>
          </w:tcPr>
          <w:p w14:paraId="3D08E2E8" w14:textId="2B5B0D93" w:rsidR="00796770" w:rsidRPr="00DE39BA" w:rsidRDefault="00796770" w:rsidP="00A92576">
            <w:pPr>
              <w:tabs>
                <w:tab w:val="left" w:pos="2496"/>
              </w:tabs>
              <w:spacing w:line="360" w:lineRule="auto"/>
              <w:jc w:val="center"/>
              <w:rPr>
                <w:bCs/>
                <w:szCs w:val="24"/>
              </w:rPr>
            </w:pPr>
            <w:r w:rsidRPr="00DE39BA">
              <w:rPr>
                <w:bCs/>
                <w:szCs w:val="24"/>
              </w:rPr>
              <w:t>7.</w:t>
            </w:r>
            <w:ins w:id="86" w:author="abhay mendiratta" w:date="2021-05-21T21:56:00Z">
              <w:r w:rsidR="00AD576A">
                <w:rPr>
                  <w:bCs/>
                  <w:szCs w:val="24"/>
                </w:rPr>
                <w:t>22</w:t>
              </w:r>
            </w:ins>
            <w:del w:id="87" w:author="abhay mendiratta" w:date="2021-05-21T21:56:00Z">
              <w:r w:rsidRPr="00DE39BA" w:rsidDel="00AD576A">
                <w:rPr>
                  <w:bCs/>
                  <w:szCs w:val="24"/>
                </w:rPr>
                <w:delText>19</w:delText>
              </w:r>
            </w:del>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75FFD90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F573411" w14:textId="45399B0C" w:rsidTr="00DE39BA">
        <w:trPr>
          <w:trHeight w:val="819"/>
        </w:trPr>
        <w:tc>
          <w:tcPr>
            <w:tcW w:w="2337" w:type="dxa"/>
          </w:tcPr>
          <w:p w14:paraId="749973DF" w14:textId="57DFA32E" w:rsidR="00796770" w:rsidRPr="00DE39BA" w:rsidRDefault="00706C01" w:rsidP="00A92576">
            <w:pPr>
              <w:tabs>
                <w:tab w:val="left" w:pos="2496"/>
              </w:tabs>
              <w:spacing w:line="360" w:lineRule="auto"/>
              <w:jc w:val="center"/>
              <w:rPr>
                <w:bCs/>
                <w:szCs w:val="24"/>
              </w:rPr>
            </w:pPr>
            <w:r>
              <w:rPr>
                <w:bCs/>
                <w:szCs w:val="24"/>
              </w:rPr>
              <w:t>2</w:t>
            </w:r>
            <w:ins w:id="88" w:author="abhay mendiratta" w:date="2021-05-21T21:57:00Z">
              <w:r w:rsidR="00AD576A">
                <w:rPr>
                  <w:bCs/>
                  <w:szCs w:val="24"/>
                </w:rPr>
                <w:t>8</w:t>
              </w:r>
            </w:ins>
            <w:del w:id="89" w:author="abhay mendiratta" w:date="2021-05-21T21:57:00Z">
              <w:r w:rsidDel="00AD576A">
                <w:rPr>
                  <w:bCs/>
                  <w:szCs w:val="24"/>
                </w:rPr>
                <w:delText>5</w:delText>
              </w:r>
            </w:del>
          </w:p>
        </w:tc>
        <w:tc>
          <w:tcPr>
            <w:tcW w:w="2336" w:type="dxa"/>
          </w:tcPr>
          <w:p w14:paraId="3DFF24BA" w14:textId="539EDDF1" w:rsidR="00796770" w:rsidRPr="00DE39BA" w:rsidRDefault="00796770" w:rsidP="00A92576">
            <w:pPr>
              <w:tabs>
                <w:tab w:val="left" w:pos="2496"/>
              </w:tabs>
              <w:spacing w:line="360" w:lineRule="auto"/>
              <w:jc w:val="center"/>
              <w:rPr>
                <w:bCs/>
                <w:szCs w:val="24"/>
              </w:rPr>
            </w:pPr>
            <w:r w:rsidRPr="00DE39BA">
              <w:rPr>
                <w:bCs/>
                <w:szCs w:val="24"/>
              </w:rPr>
              <w:t>7.2</w:t>
            </w:r>
            <w:ins w:id="90" w:author="abhay mendiratta" w:date="2021-05-21T21:56:00Z">
              <w:r w:rsidR="00AD576A">
                <w:rPr>
                  <w:bCs/>
                  <w:szCs w:val="24"/>
                </w:rPr>
                <w:t>3</w:t>
              </w:r>
            </w:ins>
            <w:del w:id="91" w:author="abhay mendiratta" w:date="2021-05-21T21:56:00Z">
              <w:r w:rsidRPr="00DE39BA" w:rsidDel="00AD576A">
                <w:rPr>
                  <w:bCs/>
                  <w:szCs w:val="24"/>
                </w:rPr>
                <w:delText>0</w:delText>
              </w:r>
            </w:del>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1F4BE89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AD576A" w:rsidRPr="00DE39BA" w14:paraId="5D4C8258" w14:textId="77777777" w:rsidTr="00DE39BA">
        <w:trPr>
          <w:trHeight w:val="819"/>
        </w:trPr>
        <w:tc>
          <w:tcPr>
            <w:tcW w:w="2337" w:type="dxa"/>
          </w:tcPr>
          <w:p w14:paraId="3D3A8E6C" w14:textId="79364847" w:rsidR="00AD576A" w:rsidRDefault="00AD576A" w:rsidP="00A92576">
            <w:pPr>
              <w:tabs>
                <w:tab w:val="left" w:pos="2496"/>
              </w:tabs>
              <w:spacing w:line="360" w:lineRule="auto"/>
              <w:jc w:val="center"/>
              <w:rPr>
                <w:bCs/>
                <w:szCs w:val="24"/>
              </w:rPr>
            </w:pPr>
            <w:r>
              <w:rPr>
                <w:bCs/>
                <w:szCs w:val="24"/>
              </w:rPr>
              <w:t>29</w:t>
            </w:r>
          </w:p>
        </w:tc>
        <w:tc>
          <w:tcPr>
            <w:tcW w:w="2336" w:type="dxa"/>
          </w:tcPr>
          <w:p w14:paraId="0A7688AC" w14:textId="5ADD9706" w:rsidR="00AD576A" w:rsidRPr="00DE39BA" w:rsidRDefault="00AD576A" w:rsidP="00A92576">
            <w:pPr>
              <w:tabs>
                <w:tab w:val="left" w:pos="2496"/>
              </w:tabs>
              <w:spacing w:line="360" w:lineRule="auto"/>
              <w:jc w:val="center"/>
              <w:rPr>
                <w:bCs/>
                <w:szCs w:val="24"/>
              </w:rPr>
            </w:pPr>
            <w:r>
              <w:rPr>
                <w:bCs/>
                <w:szCs w:val="24"/>
              </w:rPr>
              <w:t>7.24</w:t>
            </w:r>
          </w:p>
        </w:tc>
        <w:tc>
          <w:tcPr>
            <w:tcW w:w="2344" w:type="dxa"/>
          </w:tcPr>
          <w:p w14:paraId="0065F43F" w14:textId="77777777" w:rsidR="00AD576A" w:rsidRPr="00DE39BA" w:rsidRDefault="00AD576A" w:rsidP="00A92576">
            <w:pPr>
              <w:tabs>
                <w:tab w:val="left" w:pos="2496"/>
              </w:tabs>
              <w:spacing w:line="360" w:lineRule="auto"/>
              <w:jc w:val="center"/>
              <w:rPr>
                <w:bCs/>
                <w:szCs w:val="24"/>
              </w:rPr>
            </w:pPr>
          </w:p>
        </w:tc>
        <w:tc>
          <w:tcPr>
            <w:tcW w:w="2333" w:type="dxa"/>
          </w:tcPr>
          <w:p w14:paraId="6257CC7B" w14:textId="1897E383" w:rsidR="00AD576A" w:rsidRPr="00DE39BA" w:rsidRDefault="00AD576A" w:rsidP="00B419EF">
            <w:pPr>
              <w:tabs>
                <w:tab w:val="left" w:pos="2496"/>
              </w:tabs>
              <w:spacing w:line="360" w:lineRule="auto"/>
              <w:jc w:val="right"/>
              <w:rPr>
                <w:bCs/>
                <w:szCs w:val="24"/>
              </w:rPr>
            </w:pPr>
          </w:p>
        </w:tc>
      </w:tr>
      <w:tr w:rsidR="00B419EF" w:rsidRPr="00DE39BA" w14:paraId="5681ECEF" w14:textId="77777777" w:rsidTr="00DE39BA">
        <w:trPr>
          <w:trHeight w:val="819"/>
          <w:ins w:id="92" w:author="abhay mendiratta" w:date="2021-05-21T22:00:00Z"/>
        </w:trPr>
        <w:tc>
          <w:tcPr>
            <w:tcW w:w="2337" w:type="dxa"/>
          </w:tcPr>
          <w:p w14:paraId="6B6AC547" w14:textId="458CC6B8" w:rsidR="00B419EF" w:rsidRDefault="00B419EF" w:rsidP="00A92576">
            <w:pPr>
              <w:tabs>
                <w:tab w:val="left" w:pos="2496"/>
              </w:tabs>
              <w:spacing w:line="360" w:lineRule="auto"/>
              <w:jc w:val="center"/>
              <w:rPr>
                <w:ins w:id="93" w:author="abhay mendiratta" w:date="2021-05-21T22:00:00Z"/>
                <w:bCs/>
                <w:szCs w:val="24"/>
              </w:rPr>
            </w:pPr>
            <w:ins w:id="94" w:author="abhay mendiratta" w:date="2021-05-21T22:01:00Z">
              <w:r>
                <w:rPr>
                  <w:bCs/>
                  <w:szCs w:val="24"/>
                </w:rPr>
                <w:t>30</w:t>
              </w:r>
            </w:ins>
          </w:p>
        </w:tc>
        <w:tc>
          <w:tcPr>
            <w:tcW w:w="2336" w:type="dxa"/>
          </w:tcPr>
          <w:p w14:paraId="7A1F2209" w14:textId="6A7EF285" w:rsidR="00B419EF" w:rsidRDefault="00B419EF" w:rsidP="00A92576">
            <w:pPr>
              <w:tabs>
                <w:tab w:val="left" w:pos="2496"/>
              </w:tabs>
              <w:spacing w:line="360" w:lineRule="auto"/>
              <w:jc w:val="center"/>
              <w:rPr>
                <w:ins w:id="95" w:author="abhay mendiratta" w:date="2021-05-21T22:00:00Z"/>
                <w:bCs/>
                <w:szCs w:val="24"/>
              </w:rPr>
            </w:pPr>
            <w:ins w:id="96" w:author="abhay mendiratta" w:date="2021-05-21T22:01:00Z">
              <w:r>
                <w:rPr>
                  <w:bCs/>
                  <w:szCs w:val="24"/>
                </w:rPr>
                <w:t>7.25</w:t>
              </w:r>
            </w:ins>
          </w:p>
        </w:tc>
        <w:tc>
          <w:tcPr>
            <w:tcW w:w="2344" w:type="dxa"/>
          </w:tcPr>
          <w:p w14:paraId="1769AD2E" w14:textId="77777777" w:rsidR="00B419EF" w:rsidRPr="00DE39BA" w:rsidRDefault="00B419EF" w:rsidP="00A92576">
            <w:pPr>
              <w:tabs>
                <w:tab w:val="left" w:pos="2496"/>
              </w:tabs>
              <w:spacing w:line="360" w:lineRule="auto"/>
              <w:jc w:val="center"/>
              <w:rPr>
                <w:ins w:id="97" w:author="abhay mendiratta" w:date="2021-05-21T22:00:00Z"/>
                <w:bCs/>
                <w:szCs w:val="24"/>
              </w:rPr>
            </w:pPr>
          </w:p>
        </w:tc>
        <w:tc>
          <w:tcPr>
            <w:tcW w:w="2333" w:type="dxa"/>
          </w:tcPr>
          <w:p w14:paraId="4C258591" w14:textId="77777777" w:rsidR="00B419EF" w:rsidRPr="00DE39BA" w:rsidRDefault="00B419EF" w:rsidP="00B419EF">
            <w:pPr>
              <w:tabs>
                <w:tab w:val="left" w:pos="2496"/>
              </w:tabs>
              <w:spacing w:line="360" w:lineRule="auto"/>
              <w:jc w:val="right"/>
              <w:rPr>
                <w:ins w:id="98" w:author="abhay mendiratta" w:date="2021-05-21T22:00:00Z"/>
                <w:bCs/>
                <w:szCs w:val="24"/>
              </w:rPr>
            </w:pPr>
          </w:p>
        </w:tc>
      </w:tr>
      <w:tr w:rsidR="00796770" w:rsidRPr="00DE39BA" w14:paraId="085388C0" w14:textId="2ED2A41B" w:rsidTr="00DE39BA">
        <w:trPr>
          <w:trHeight w:val="819"/>
        </w:trPr>
        <w:tc>
          <w:tcPr>
            <w:tcW w:w="2337" w:type="dxa"/>
          </w:tcPr>
          <w:p w14:paraId="4F755ED8" w14:textId="445AA15A" w:rsidR="00796770" w:rsidRPr="00DE39BA" w:rsidRDefault="00AD576A" w:rsidP="00A92576">
            <w:pPr>
              <w:tabs>
                <w:tab w:val="left" w:pos="2496"/>
              </w:tabs>
              <w:spacing w:line="360" w:lineRule="auto"/>
              <w:jc w:val="center"/>
              <w:rPr>
                <w:bCs/>
                <w:szCs w:val="24"/>
              </w:rPr>
            </w:pPr>
            <w:r>
              <w:rPr>
                <w:bCs/>
                <w:szCs w:val="24"/>
              </w:rPr>
              <w:t>3</w:t>
            </w:r>
            <w:ins w:id="99" w:author="abhay mendiratta" w:date="2021-05-21T22:01:00Z">
              <w:r w:rsidR="00B419EF">
                <w:rPr>
                  <w:bCs/>
                  <w:szCs w:val="24"/>
                </w:rPr>
                <w:t>1</w:t>
              </w:r>
            </w:ins>
            <w:del w:id="100" w:author="abhay mendiratta" w:date="2021-05-21T22:01:00Z">
              <w:r w:rsidDel="00B419EF">
                <w:rPr>
                  <w:bCs/>
                  <w:szCs w:val="24"/>
                </w:rPr>
                <w:delText>0</w:delText>
              </w:r>
            </w:del>
            <w:del w:id="101" w:author="abhay mendiratta" w:date="2021-05-21T21:57:00Z">
              <w:r w:rsidR="00706C01" w:rsidDel="00AD576A">
                <w:rPr>
                  <w:bCs/>
                  <w:szCs w:val="24"/>
                </w:rPr>
                <w:delText>26</w:delText>
              </w:r>
            </w:del>
          </w:p>
        </w:tc>
        <w:tc>
          <w:tcPr>
            <w:tcW w:w="2336" w:type="dxa"/>
          </w:tcPr>
          <w:p w14:paraId="64C4693F" w14:textId="731888A2" w:rsidR="00796770" w:rsidRPr="00DE39BA" w:rsidRDefault="00796770" w:rsidP="00A92576">
            <w:pPr>
              <w:tabs>
                <w:tab w:val="left" w:pos="2496"/>
              </w:tabs>
              <w:spacing w:line="360" w:lineRule="auto"/>
              <w:jc w:val="center"/>
              <w:rPr>
                <w:bCs/>
                <w:szCs w:val="24"/>
              </w:rPr>
            </w:pPr>
            <w:r w:rsidRPr="00DE39BA">
              <w:rPr>
                <w:bCs/>
                <w:szCs w:val="24"/>
              </w:rPr>
              <w:t>7.2</w:t>
            </w:r>
            <w:r w:rsidR="00AD576A">
              <w:rPr>
                <w:bCs/>
                <w:szCs w:val="24"/>
              </w:rPr>
              <w:t>6</w:t>
            </w:r>
            <w:del w:id="102" w:author="abhay mendiratta" w:date="2021-05-21T21:57:00Z">
              <w:r w:rsidRPr="00DE39BA" w:rsidDel="00AD576A">
                <w:rPr>
                  <w:bCs/>
                  <w:szCs w:val="24"/>
                </w:rPr>
                <w:delText>1</w:delText>
              </w:r>
            </w:del>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6FF0F95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9</w:t>
            </w:r>
          </w:p>
        </w:tc>
      </w:tr>
      <w:tr w:rsidR="00796770" w:rsidRPr="00DE39BA" w14:paraId="3C8ECA97" w14:textId="6EBC020D" w:rsidTr="00DE39BA">
        <w:trPr>
          <w:trHeight w:val="819"/>
        </w:trPr>
        <w:tc>
          <w:tcPr>
            <w:tcW w:w="2337" w:type="dxa"/>
          </w:tcPr>
          <w:p w14:paraId="07B1EA12" w14:textId="01A7ED14" w:rsidR="00796770" w:rsidRPr="00DE39BA" w:rsidRDefault="00B419EF" w:rsidP="00A92576">
            <w:pPr>
              <w:tabs>
                <w:tab w:val="left" w:pos="2496"/>
              </w:tabs>
              <w:spacing w:line="360" w:lineRule="auto"/>
              <w:jc w:val="center"/>
              <w:rPr>
                <w:bCs/>
                <w:szCs w:val="24"/>
              </w:rPr>
            </w:pPr>
            <w:ins w:id="103" w:author="abhay mendiratta" w:date="2021-05-21T22:02:00Z">
              <w:r>
                <w:rPr>
                  <w:bCs/>
                  <w:szCs w:val="24"/>
                </w:rPr>
                <w:t>32</w:t>
              </w:r>
            </w:ins>
            <w:del w:id="104" w:author="abhay mendiratta" w:date="2021-05-21T22:01:00Z">
              <w:r w:rsidR="00706C01" w:rsidDel="00B419EF">
                <w:rPr>
                  <w:bCs/>
                  <w:szCs w:val="24"/>
                </w:rPr>
                <w:delText>27</w:delText>
              </w:r>
            </w:del>
          </w:p>
        </w:tc>
        <w:tc>
          <w:tcPr>
            <w:tcW w:w="2336" w:type="dxa"/>
          </w:tcPr>
          <w:p w14:paraId="4F6D707B" w14:textId="27DF8F0B" w:rsidR="00796770" w:rsidRPr="00DE39BA" w:rsidRDefault="00796770" w:rsidP="00A92576">
            <w:pPr>
              <w:tabs>
                <w:tab w:val="left" w:pos="2496"/>
              </w:tabs>
              <w:spacing w:line="360" w:lineRule="auto"/>
              <w:jc w:val="center"/>
              <w:rPr>
                <w:bCs/>
                <w:szCs w:val="24"/>
              </w:rPr>
            </w:pPr>
            <w:r w:rsidRPr="00DE39BA">
              <w:rPr>
                <w:bCs/>
                <w:szCs w:val="24"/>
              </w:rPr>
              <w:t>7.2</w:t>
            </w:r>
            <w:ins w:id="105" w:author="abhay mendiratta" w:date="2021-05-21T22:01:00Z">
              <w:r w:rsidR="00B419EF">
                <w:rPr>
                  <w:bCs/>
                  <w:szCs w:val="24"/>
                </w:rPr>
                <w:t>7</w:t>
              </w:r>
            </w:ins>
            <w:del w:id="106" w:author="abhay mendiratta" w:date="2021-05-21T22:01:00Z">
              <w:r w:rsidRPr="00DE39BA" w:rsidDel="00B419EF">
                <w:rPr>
                  <w:bCs/>
                  <w:szCs w:val="24"/>
                </w:rPr>
                <w:delText>2</w:delText>
              </w:r>
            </w:del>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6C0171F0"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74C1C285" w14:textId="2F23B2B9" w:rsidTr="00DE39BA">
        <w:trPr>
          <w:trHeight w:val="819"/>
        </w:trPr>
        <w:tc>
          <w:tcPr>
            <w:tcW w:w="2337" w:type="dxa"/>
          </w:tcPr>
          <w:p w14:paraId="537D4E01" w14:textId="7DE220A0" w:rsidR="00796770" w:rsidRPr="00DE39BA" w:rsidRDefault="00B419EF" w:rsidP="00A92576">
            <w:pPr>
              <w:tabs>
                <w:tab w:val="left" w:pos="2496"/>
              </w:tabs>
              <w:spacing w:line="360" w:lineRule="auto"/>
              <w:jc w:val="center"/>
              <w:rPr>
                <w:bCs/>
                <w:szCs w:val="24"/>
              </w:rPr>
            </w:pPr>
            <w:ins w:id="107" w:author="abhay mendiratta" w:date="2021-05-21T22:02:00Z">
              <w:r>
                <w:rPr>
                  <w:bCs/>
                  <w:szCs w:val="24"/>
                </w:rPr>
                <w:t>33</w:t>
              </w:r>
            </w:ins>
            <w:del w:id="108" w:author="abhay mendiratta" w:date="2021-05-21T22:02:00Z">
              <w:r w:rsidR="00706C01" w:rsidDel="00B419EF">
                <w:rPr>
                  <w:bCs/>
                  <w:szCs w:val="24"/>
                </w:rPr>
                <w:delText>28</w:delText>
              </w:r>
            </w:del>
          </w:p>
        </w:tc>
        <w:tc>
          <w:tcPr>
            <w:tcW w:w="2336" w:type="dxa"/>
          </w:tcPr>
          <w:p w14:paraId="09265921" w14:textId="3E125C96" w:rsidR="00796770" w:rsidRPr="00DE39BA" w:rsidRDefault="00796770" w:rsidP="00A92576">
            <w:pPr>
              <w:tabs>
                <w:tab w:val="left" w:pos="2496"/>
              </w:tabs>
              <w:spacing w:line="360" w:lineRule="auto"/>
              <w:jc w:val="center"/>
              <w:rPr>
                <w:bCs/>
                <w:szCs w:val="24"/>
              </w:rPr>
            </w:pPr>
            <w:r w:rsidRPr="00DE39BA">
              <w:rPr>
                <w:bCs/>
                <w:szCs w:val="24"/>
              </w:rPr>
              <w:t>7.2</w:t>
            </w:r>
            <w:ins w:id="109" w:author="abhay mendiratta" w:date="2021-05-21T22:01:00Z">
              <w:r w:rsidR="00B419EF">
                <w:rPr>
                  <w:bCs/>
                  <w:szCs w:val="24"/>
                </w:rPr>
                <w:t>8</w:t>
              </w:r>
            </w:ins>
            <w:del w:id="110" w:author="abhay mendiratta" w:date="2021-05-21T22:01:00Z">
              <w:r w:rsidRPr="00DE39BA" w:rsidDel="00B419EF">
                <w:rPr>
                  <w:bCs/>
                  <w:szCs w:val="24"/>
                </w:rPr>
                <w:delText>3</w:delText>
              </w:r>
            </w:del>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686FD1D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2F9903F0" w14:textId="4296636F" w:rsidTr="00DE39BA">
        <w:trPr>
          <w:trHeight w:val="819"/>
        </w:trPr>
        <w:tc>
          <w:tcPr>
            <w:tcW w:w="2337" w:type="dxa"/>
          </w:tcPr>
          <w:p w14:paraId="19E90193" w14:textId="1E138349" w:rsidR="00796770" w:rsidRPr="00DE39BA" w:rsidRDefault="00B419EF" w:rsidP="00A92576">
            <w:pPr>
              <w:tabs>
                <w:tab w:val="left" w:pos="2496"/>
              </w:tabs>
              <w:spacing w:line="360" w:lineRule="auto"/>
              <w:jc w:val="center"/>
              <w:rPr>
                <w:bCs/>
                <w:szCs w:val="24"/>
              </w:rPr>
            </w:pPr>
            <w:ins w:id="111" w:author="abhay mendiratta" w:date="2021-05-21T22:02:00Z">
              <w:r>
                <w:rPr>
                  <w:bCs/>
                  <w:szCs w:val="24"/>
                </w:rPr>
                <w:t>34</w:t>
              </w:r>
            </w:ins>
            <w:del w:id="112" w:author="abhay mendiratta" w:date="2021-05-21T22:02:00Z">
              <w:r w:rsidR="00706C01" w:rsidDel="00B419EF">
                <w:rPr>
                  <w:bCs/>
                  <w:szCs w:val="24"/>
                </w:rPr>
                <w:delText>29</w:delText>
              </w:r>
            </w:del>
          </w:p>
        </w:tc>
        <w:tc>
          <w:tcPr>
            <w:tcW w:w="2336" w:type="dxa"/>
          </w:tcPr>
          <w:p w14:paraId="1AEE2119" w14:textId="6D54615B" w:rsidR="00796770" w:rsidRPr="00DE39BA" w:rsidRDefault="00796770" w:rsidP="00A92576">
            <w:pPr>
              <w:tabs>
                <w:tab w:val="left" w:pos="2496"/>
              </w:tabs>
              <w:spacing w:line="360" w:lineRule="auto"/>
              <w:jc w:val="center"/>
              <w:rPr>
                <w:bCs/>
                <w:szCs w:val="24"/>
              </w:rPr>
            </w:pPr>
            <w:r w:rsidRPr="00DE39BA">
              <w:rPr>
                <w:bCs/>
                <w:szCs w:val="24"/>
              </w:rPr>
              <w:t>7.2</w:t>
            </w:r>
            <w:ins w:id="113" w:author="abhay mendiratta" w:date="2021-05-21T22:01:00Z">
              <w:r w:rsidR="00B419EF">
                <w:rPr>
                  <w:bCs/>
                  <w:szCs w:val="24"/>
                </w:rPr>
                <w:t>9</w:t>
              </w:r>
            </w:ins>
            <w:del w:id="114" w:author="abhay mendiratta" w:date="2021-05-21T22:01:00Z">
              <w:r w:rsidRPr="00DE39BA" w:rsidDel="00B419EF">
                <w:rPr>
                  <w:bCs/>
                  <w:szCs w:val="24"/>
                </w:rPr>
                <w:delText>4</w:delText>
              </w:r>
            </w:del>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49F26831"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56B5AC7F" w14:textId="0D1D5D3B" w:rsidTr="00DE39BA">
        <w:trPr>
          <w:trHeight w:val="819"/>
        </w:trPr>
        <w:tc>
          <w:tcPr>
            <w:tcW w:w="2337" w:type="dxa"/>
          </w:tcPr>
          <w:p w14:paraId="4230385C" w14:textId="01380A58" w:rsidR="00796770" w:rsidRPr="00DE39BA" w:rsidRDefault="00706C01" w:rsidP="00A92576">
            <w:pPr>
              <w:tabs>
                <w:tab w:val="left" w:pos="2496"/>
              </w:tabs>
              <w:spacing w:line="360" w:lineRule="auto"/>
              <w:jc w:val="center"/>
              <w:rPr>
                <w:bCs/>
                <w:szCs w:val="24"/>
              </w:rPr>
            </w:pPr>
            <w:r>
              <w:rPr>
                <w:bCs/>
                <w:szCs w:val="24"/>
              </w:rPr>
              <w:t>3</w:t>
            </w:r>
            <w:ins w:id="115" w:author="abhay mendiratta" w:date="2021-05-21T22:02:00Z">
              <w:r w:rsidR="00B419EF">
                <w:rPr>
                  <w:bCs/>
                  <w:szCs w:val="24"/>
                </w:rPr>
                <w:t>5</w:t>
              </w:r>
            </w:ins>
            <w:del w:id="116" w:author="abhay mendiratta" w:date="2021-05-21T22:02:00Z">
              <w:r w:rsidDel="00B419EF">
                <w:rPr>
                  <w:bCs/>
                  <w:szCs w:val="24"/>
                </w:rPr>
                <w:delText>0</w:delText>
              </w:r>
            </w:del>
          </w:p>
        </w:tc>
        <w:tc>
          <w:tcPr>
            <w:tcW w:w="2336" w:type="dxa"/>
          </w:tcPr>
          <w:p w14:paraId="4EEEF591" w14:textId="3F88ADFA" w:rsidR="00796770" w:rsidRPr="00DE39BA" w:rsidRDefault="00796770" w:rsidP="00A92576">
            <w:pPr>
              <w:tabs>
                <w:tab w:val="left" w:pos="2496"/>
              </w:tabs>
              <w:spacing w:line="360" w:lineRule="auto"/>
              <w:jc w:val="center"/>
              <w:rPr>
                <w:bCs/>
                <w:szCs w:val="24"/>
              </w:rPr>
            </w:pPr>
            <w:r w:rsidRPr="00DE39BA">
              <w:rPr>
                <w:bCs/>
                <w:szCs w:val="24"/>
              </w:rPr>
              <w:t>7.</w:t>
            </w:r>
            <w:ins w:id="117" w:author="abhay mendiratta" w:date="2021-05-21T22:01:00Z">
              <w:r w:rsidR="00B419EF">
                <w:rPr>
                  <w:bCs/>
                  <w:szCs w:val="24"/>
                </w:rPr>
                <w:t>30</w:t>
              </w:r>
            </w:ins>
            <w:del w:id="118" w:author="abhay mendiratta" w:date="2021-05-21T22:01:00Z">
              <w:r w:rsidRPr="00DE39BA" w:rsidDel="00B419EF">
                <w:rPr>
                  <w:bCs/>
                  <w:szCs w:val="24"/>
                </w:rPr>
                <w:delText>25</w:delText>
              </w:r>
            </w:del>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6286670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30963BFE" w14:textId="5EBFF46D" w:rsidTr="00DE39BA">
        <w:trPr>
          <w:trHeight w:val="819"/>
        </w:trPr>
        <w:tc>
          <w:tcPr>
            <w:tcW w:w="2337" w:type="dxa"/>
          </w:tcPr>
          <w:p w14:paraId="55A12DDB" w14:textId="2B121C3A" w:rsidR="00796770" w:rsidRPr="00DE39BA" w:rsidRDefault="00706C01" w:rsidP="00A92576">
            <w:pPr>
              <w:tabs>
                <w:tab w:val="left" w:pos="2496"/>
              </w:tabs>
              <w:spacing w:line="360" w:lineRule="auto"/>
              <w:jc w:val="center"/>
              <w:rPr>
                <w:bCs/>
                <w:szCs w:val="24"/>
              </w:rPr>
            </w:pPr>
            <w:r>
              <w:rPr>
                <w:bCs/>
                <w:szCs w:val="24"/>
              </w:rPr>
              <w:t>3</w:t>
            </w:r>
            <w:ins w:id="119" w:author="abhay mendiratta" w:date="2021-05-21T22:02:00Z">
              <w:r w:rsidR="00B419EF">
                <w:rPr>
                  <w:bCs/>
                  <w:szCs w:val="24"/>
                </w:rPr>
                <w:t>6</w:t>
              </w:r>
            </w:ins>
            <w:del w:id="120" w:author="abhay mendiratta" w:date="2021-05-21T22:02:00Z">
              <w:r w:rsidDel="00B419EF">
                <w:rPr>
                  <w:bCs/>
                  <w:szCs w:val="24"/>
                </w:rPr>
                <w:delText>1</w:delText>
              </w:r>
            </w:del>
          </w:p>
        </w:tc>
        <w:tc>
          <w:tcPr>
            <w:tcW w:w="2336" w:type="dxa"/>
          </w:tcPr>
          <w:p w14:paraId="236919FB" w14:textId="60F7106B" w:rsidR="00796770" w:rsidRPr="00DE39BA" w:rsidRDefault="00796770" w:rsidP="00A92576">
            <w:pPr>
              <w:tabs>
                <w:tab w:val="left" w:pos="2496"/>
              </w:tabs>
              <w:spacing w:line="360" w:lineRule="auto"/>
              <w:jc w:val="center"/>
              <w:rPr>
                <w:bCs/>
                <w:szCs w:val="24"/>
              </w:rPr>
            </w:pPr>
            <w:r w:rsidRPr="00DE39BA">
              <w:rPr>
                <w:bCs/>
                <w:szCs w:val="24"/>
              </w:rPr>
              <w:t>7.</w:t>
            </w:r>
            <w:ins w:id="121" w:author="abhay mendiratta" w:date="2021-05-21T22:01:00Z">
              <w:r w:rsidR="00B419EF">
                <w:rPr>
                  <w:bCs/>
                  <w:szCs w:val="24"/>
                </w:rPr>
                <w:t>31</w:t>
              </w:r>
            </w:ins>
            <w:del w:id="122" w:author="abhay mendiratta" w:date="2021-05-21T22:01:00Z">
              <w:r w:rsidRPr="00DE39BA" w:rsidDel="00B419EF">
                <w:rPr>
                  <w:bCs/>
                  <w:szCs w:val="24"/>
                </w:rPr>
                <w:delText>26</w:delText>
              </w:r>
            </w:del>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72C7B762"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12</w:t>
            </w:r>
          </w:p>
        </w:tc>
      </w:tr>
      <w:tr w:rsidR="00796770" w:rsidRPr="00DE39BA" w14:paraId="19EC188B" w14:textId="6DA88B19" w:rsidTr="00DE39BA">
        <w:trPr>
          <w:trHeight w:val="819"/>
        </w:trPr>
        <w:tc>
          <w:tcPr>
            <w:tcW w:w="2337" w:type="dxa"/>
          </w:tcPr>
          <w:p w14:paraId="57B6915A" w14:textId="2AEF615B" w:rsidR="00796770" w:rsidRPr="00DE39BA" w:rsidRDefault="00706C01" w:rsidP="00A92576">
            <w:pPr>
              <w:tabs>
                <w:tab w:val="left" w:pos="2496"/>
              </w:tabs>
              <w:spacing w:line="360" w:lineRule="auto"/>
              <w:jc w:val="center"/>
              <w:rPr>
                <w:bCs/>
                <w:szCs w:val="24"/>
              </w:rPr>
            </w:pPr>
            <w:r>
              <w:rPr>
                <w:bCs/>
                <w:szCs w:val="24"/>
              </w:rPr>
              <w:t>3</w:t>
            </w:r>
            <w:ins w:id="123" w:author="abhay mendiratta" w:date="2021-05-21T22:02:00Z">
              <w:r w:rsidR="00B419EF">
                <w:rPr>
                  <w:bCs/>
                  <w:szCs w:val="24"/>
                </w:rPr>
                <w:t>7</w:t>
              </w:r>
            </w:ins>
            <w:del w:id="124" w:author="abhay mendiratta" w:date="2021-05-21T22:02:00Z">
              <w:r w:rsidDel="00B419EF">
                <w:rPr>
                  <w:bCs/>
                  <w:szCs w:val="24"/>
                </w:rPr>
                <w:delText>2</w:delText>
              </w:r>
            </w:del>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269D2679" w:rsidR="00796770" w:rsidRPr="00DE39BA" w:rsidRDefault="00695AB2" w:rsidP="00A92576">
            <w:pPr>
              <w:tabs>
                <w:tab w:val="left" w:pos="2496"/>
              </w:tabs>
              <w:spacing w:line="360" w:lineRule="auto"/>
              <w:jc w:val="center"/>
              <w:rPr>
                <w:bCs/>
                <w:szCs w:val="24"/>
              </w:rPr>
            </w:pPr>
            <w:r w:rsidRPr="00DE39BA">
              <w:rPr>
                <w:bCs/>
                <w:szCs w:val="24"/>
              </w:rPr>
              <w:t>11</w:t>
            </w:r>
            <w:r w:rsidR="00DD5B9D">
              <w:rPr>
                <w:bCs/>
                <w:szCs w:val="24"/>
              </w:rPr>
              <w:t>5</w:t>
            </w:r>
          </w:p>
        </w:tc>
      </w:tr>
      <w:tr w:rsidR="00B419EF" w:rsidRPr="00DE39BA" w14:paraId="712EB938" w14:textId="77777777" w:rsidTr="00DE39BA">
        <w:trPr>
          <w:trHeight w:val="819"/>
          <w:ins w:id="125" w:author="abhay mendiratta" w:date="2021-05-21T22:03:00Z"/>
        </w:trPr>
        <w:tc>
          <w:tcPr>
            <w:tcW w:w="2337" w:type="dxa"/>
          </w:tcPr>
          <w:p w14:paraId="3244658E" w14:textId="4FF87543" w:rsidR="00B419EF" w:rsidRDefault="00B419EF" w:rsidP="00A92576">
            <w:pPr>
              <w:tabs>
                <w:tab w:val="left" w:pos="2496"/>
              </w:tabs>
              <w:spacing w:line="360" w:lineRule="auto"/>
              <w:jc w:val="center"/>
              <w:rPr>
                <w:ins w:id="126" w:author="abhay mendiratta" w:date="2021-05-21T22:03:00Z"/>
                <w:bCs/>
                <w:szCs w:val="24"/>
              </w:rPr>
            </w:pPr>
            <w:ins w:id="127" w:author="abhay mendiratta" w:date="2021-05-21T22:03:00Z">
              <w:r>
                <w:rPr>
                  <w:bCs/>
                  <w:szCs w:val="24"/>
                </w:rPr>
                <w:t>38</w:t>
              </w:r>
            </w:ins>
          </w:p>
        </w:tc>
        <w:tc>
          <w:tcPr>
            <w:tcW w:w="2336" w:type="dxa"/>
          </w:tcPr>
          <w:p w14:paraId="04F8CA1D" w14:textId="18599D97" w:rsidR="00B419EF" w:rsidRPr="00DE39BA" w:rsidRDefault="00B419EF" w:rsidP="00A92576">
            <w:pPr>
              <w:tabs>
                <w:tab w:val="left" w:pos="2496"/>
              </w:tabs>
              <w:spacing w:line="360" w:lineRule="auto"/>
              <w:jc w:val="center"/>
              <w:rPr>
                <w:ins w:id="128" w:author="abhay mendiratta" w:date="2021-05-21T22:03:00Z"/>
                <w:bCs/>
                <w:szCs w:val="24"/>
              </w:rPr>
            </w:pPr>
            <w:ins w:id="129" w:author="abhay mendiratta" w:date="2021-05-21T22:03:00Z">
              <w:r>
                <w:rPr>
                  <w:bCs/>
                  <w:szCs w:val="24"/>
                </w:rPr>
                <w:t>8.2</w:t>
              </w:r>
            </w:ins>
          </w:p>
        </w:tc>
        <w:tc>
          <w:tcPr>
            <w:tcW w:w="2344" w:type="dxa"/>
          </w:tcPr>
          <w:p w14:paraId="764B4AC2" w14:textId="6D2687F2" w:rsidR="00B419EF" w:rsidRPr="00B419EF" w:rsidRDefault="00B419EF" w:rsidP="00B419EF">
            <w:pPr>
              <w:keepNext/>
              <w:spacing w:line="256" w:lineRule="auto"/>
              <w:jc w:val="center"/>
              <w:rPr>
                <w:ins w:id="130" w:author="abhay mendiratta" w:date="2021-05-21T22:03:00Z"/>
                <w:rFonts w:eastAsia="Times New Roman"/>
                <w:rPrChange w:id="131" w:author="abhay mendiratta" w:date="2021-05-21T22:04:00Z">
                  <w:rPr>
                    <w:ins w:id="132" w:author="abhay mendiratta" w:date="2021-05-21T22:03:00Z"/>
                    <w:rFonts w:eastAsia="Times New Roman"/>
                  </w:rPr>
                </w:rPrChange>
              </w:rPr>
            </w:pPr>
            <w:ins w:id="133" w:author="abhay mendiratta" w:date="2021-05-21T22:03:00Z">
              <w:r w:rsidRPr="00B419EF">
                <w:rPr>
                  <w:rFonts w:eastAsia="Calibri"/>
                  <w:szCs w:val="24"/>
                  <w:lang w:val="en-IN"/>
                  <w:rPrChange w:id="134" w:author="abhay mendiratta" w:date="2021-05-21T22:04:00Z">
                    <w:rPr>
                      <w:rFonts w:eastAsia="Calibri"/>
                      <w:b/>
                      <w:szCs w:val="24"/>
                      <w:lang w:val="en-IN"/>
                    </w:rPr>
                  </w:rPrChange>
                </w:rPr>
                <w:t>Testing App (System Testing)</w:t>
              </w:r>
            </w:ins>
          </w:p>
          <w:p w14:paraId="576E5FA0" w14:textId="77777777" w:rsidR="00B419EF" w:rsidRPr="00DE39BA" w:rsidRDefault="00B419EF" w:rsidP="00A92576">
            <w:pPr>
              <w:tabs>
                <w:tab w:val="left" w:pos="2496"/>
              </w:tabs>
              <w:spacing w:line="360" w:lineRule="auto"/>
              <w:jc w:val="center"/>
              <w:rPr>
                <w:ins w:id="135" w:author="abhay mendiratta" w:date="2021-05-21T22:03:00Z"/>
                <w:bCs/>
                <w:szCs w:val="24"/>
              </w:rPr>
            </w:pPr>
          </w:p>
        </w:tc>
        <w:tc>
          <w:tcPr>
            <w:tcW w:w="2333" w:type="dxa"/>
          </w:tcPr>
          <w:p w14:paraId="40575398" w14:textId="77777777" w:rsidR="00B419EF" w:rsidRPr="00DE39BA" w:rsidRDefault="00B419EF" w:rsidP="00A92576">
            <w:pPr>
              <w:tabs>
                <w:tab w:val="left" w:pos="2496"/>
              </w:tabs>
              <w:spacing w:line="360" w:lineRule="auto"/>
              <w:jc w:val="center"/>
              <w:rPr>
                <w:ins w:id="136" w:author="abhay mendiratta" w:date="2021-05-21T22:03:00Z"/>
                <w:bCs/>
                <w:szCs w:val="24"/>
              </w:rPr>
            </w:pPr>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Del="00B419EF" w:rsidRDefault="00C43CB4" w:rsidP="00C43CB4">
      <w:pPr>
        <w:rPr>
          <w:del w:id="137" w:author="abhay mendiratta" w:date="2021-05-21T22:07:00Z"/>
        </w:rPr>
      </w:pPr>
    </w:p>
    <w:p w14:paraId="68EE460B" w14:textId="77777777" w:rsidR="00C43CB4" w:rsidRPr="00DE39BA" w:rsidDel="00B419EF" w:rsidRDefault="00C43CB4" w:rsidP="00C43CB4">
      <w:pPr>
        <w:rPr>
          <w:del w:id="138" w:author="abhay mendiratta" w:date="2021-05-21T22:07:00Z"/>
        </w:rPr>
      </w:pPr>
    </w:p>
    <w:p w14:paraId="1801FE19" w14:textId="77777777" w:rsidR="00C43CB4" w:rsidRPr="00DE39BA" w:rsidDel="00B419EF" w:rsidRDefault="00C43CB4" w:rsidP="00C43CB4">
      <w:pPr>
        <w:rPr>
          <w:del w:id="139" w:author="abhay mendiratta" w:date="2021-05-21T22:07:00Z"/>
        </w:rPr>
      </w:pPr>
    </w:p>
    <w:p w14:paraId="1F7DC05A" w14:textId="6815AA37" w:rsidR="00C43CB4" w:rsidRPr="00DE39BA" w:rsidDel="00B419EF" w:rsidRDefault="00C43CB4" w:rsidP="00C43CB4">
      <w:pPr>
        <w:rPr>
          <w:del w:id="140" w:author="abhay mendiratta" w:date="2021-05-21T22:07:00Z"/>
        </w:rPr>
      </w:pPr>
    </w:p>
    <w:p w14:paraId="5D53B1D2" w14:textId="77777777" w:rsidR="00800B34" w:rsidRPr="00DE39BA" w:rsidDel="00B419EF" w:rsidRDefault="00800B34" w:rsidP="00C43CB4">
      <w:pPr>
        <w:rPr>
          <w:del w:id="141" w:author="abhay mendiratta" w:date="2021-05-21T22:07:00Z"/>
          <w:b/>
          <w:sz w:val="32"/>
          <w:szCs w:val="32"/>
        </w:rPr>
      </w:pPr>
    </w:p>
    <w:p w14:paraId="30162B81" w14:textId="77777777" w:rsidR="00800B34" w:rsidRPr="00DE39BA" w:rsidDel="00B419EF" w:rsidRDefault="00800B34" w:rsidP="00C43CB4">
      <w:pPr>
        <w:rPr>
          <w:del w:id="142" w:author="abhay mendiratta" w:date="2021-05-21T22:07:00Z"/>
          <w:b/>
          <w:sz w:val="32"/>
          <w:szCs w:val="32"/>
        </w:rPr>
      </w:pPr>
    </w:p>
    <w:p w14:paraId="6D8BE9D3" w14:textId="77777777" w:rsidR="00800B34" w:rsidRPr="00DE39BA" w:rsidDel="00B419EF" w:rsidRDefault="00800B34" w:rsidP="00C43CB4">
      <w:pPr>
        <w:rPr>
          <w:del w:id="143" w:author="abhay mendiratta" w:date="2021-05-21T22:07:00Z"/>
          <w:b/>
          <w:sz w:val="32"/>
          <w:szCs w:val="32"/>
        </w:rPr>
      </w:pPr>
    </w:p>
    <w:p w14:paraId="3B0164FC" w14:textId="49C15CCA" w:rsidR="00800B34" w:rsidDel="00B419EF" w:rsidRDefault="00800B34" w:rsidP="00C43CB4">
      <w:pPr>
        <w:rPr>
          <w:del w:id="144" w:author="abhay mendiratta" w:date="2021-05-21T22:07:00Z"/>
          <w:b/>
          <w:sz w:val="32"/>
          <w:szCs w:val="32"/>
        </w:rPr>
      </w:pPr>
    </w:p>
    <w:p w14:paraId="1A119963" w14:textId="2ABC7174" w:rsidR="006A5647" w:rsidDel="00B419EF" w:rsidRDefault="006A5647" w:rsidP="00C43CB4">
      <w:pPr>
        <w:rPr>
          <w:del w:id="145" w:author="abhay mendiratta" w:date="2021-05-21T22:07:00Z"/>
          <w:b/>
          <w:sz w:val="32"/>
          <w:szCs w:val="32"/>
        </w:rPr>
      </w:pPr>
    </w:p>
    <w:p w14:paraId="1A593BB8" w14:textId="1DE13B52" w:rsidR="006A5647" w:rsidDel="00B419EF" w:rsidRDefault="006A5647" w:rsidP="00C43CB4">
      <w:pPr>
        <w:rPr>
          <w:del w:id="146" w:author="abhay mendiratta" w:date="2021-05-21T22:07:00Z"/>
          <w:b/>
          <w:sz w:val="32"/>
          <w:szCs w:val="32"/>
        </w:rPr>
      </w:pPr>
    </w:p>
    <w:p w14:paraId="64AD69DD" w14:textId="77777777" w:rsidR="006A5647" w:rsidRPr="00DE39BA" w:rsidDel="00B419EF" w:rsidRDefault="006A5647" w:rsidP="00C43CB4">
      <w:pPr>
        <w:rPr>
          <w:del w:id="147" w:author="abhay mendiratta" w:date="2021-05-21T22:07:00Z"/>
          <w:b/>
          <w:sz w:val="32"/>
          <w:szCs w:val="32"/>
        </w:rPr>
      </w:pPr>
    </w:p>
    <w:p w14:paraId="7487ADDA" w14:textId="77777777" w:rsidR="00800B34" w:rsidRPr="00DE39BA" w:rsidDel="00B419EF" w:rsidRDefault="00800B34" w:rsidP="00C43CB4">
      <w:pPr>
        <w:rPr>
          <w:del w:id="148" w:author="abhay mendiratta" w:date="2021-05-21T22:07:00Z"/>
          <w:b/>
          <w:sz w:val="32"/>
          <w:szCs w:val="32"/>
        </w:rPr>
      </w:pPr>
    </w:p>
    <w:p w14:paraId="7DF63324" w14:textId="77777777" w:rsidR="00800B34" w:rsidRPr="00DE39BA" w:rsidDel="00B419EF" w:rsidRDefault="00800B34" w:rsidP="00C43CB4">
      <w:pPr>
        <w:rPr>
          <w:del w:id="149" w:author="abhay mendiratta" w:date="2021-05-21T22:07:00Z"/>
          <w:b/>
          <w:sz w:val="32"/>
          <w:szCs w:val="32"/>
        </w:rPr>
      </w:pPr>
    </w:p>
    <w:p w14:paraId="36490A2C" w14:textId="142581EE" w:rsidR="00C43CB4" w:rsidRPr="00DE39BA" w:rsidRDefault="00C43CB4" w:rsidP="00C43CB4">
      <w:pPr>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r w:rsidRPr="00DE39BA">
              <w:rPr>
                <w:b/>
                <w:bCs/>
                <w:sz w:val="32"/>
                <w:szCs w:val="32"/>
              </w:rPr>
              <w:t>S.No.</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150" w:name="_Toc60957704"/>
            <w:r w:rsidRPr="00DE39BA">
              <w:rPr>
                <w:rFonts w:ascii="Times New Roman" w:hAnsi="Times New Roman" w:cs="Times New Roman"/>
                <w:b w:val="0"/>
                <w:bCs w:val="0"/>
                <w:color w:val="auto"/>
              </w:rPr>
              <w:t>Core Features</w:t>
            </w:r>
            <w:bookmarkEnd w:id="150"/>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151" w:name="_Toc60957705"/>
            <w:r w:rsidRPr="00DE39BA">
              <w:rPr>
                <w:rFonts w:ascii="Times New Roman" w:hAnsi="Times New Roman" w:cs="Times New Roman"/>
                <w:b w:val="0"/>
                <w:bCs w:val="0"/>
                <w:color w:val="auto"/>
              </w:rPr>
              <w:t>Enhanced Features</w:t>
            </w:r>
            <w:bookmarkEnd w:id="151"/>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r w:rsidRPr="00DE39BA">
              <w:rPr>
                <w:bCs/>
              </w:rPr>
              <w:t>Questionnare</w:t>
            </w:r>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152" w:name="_Toc60957706"/>
            <w:r w:rsidRPr="00DE39BA">
              <w:rPr>
                <w:rFonts w:ascii="Times New Roman" w:hAnsi="Times New Roman" w:cs="Times New Roman"/>
                <w:b w:val="0"/>
                <w:bCs w:val="0"/>
                <w:color w:val="auto"/>
              </w:rPr>
              <w:t>Development Plan</w:t>
            </w:r>
            <w:bookmarkEnd w:id="152"/>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153" w:name="_Toc60957707"/>
            <w:r w:rsidRPr="00DE39BA">
              <w:rPr>
                <w:rFonts w:ascii="Times New Roman" w:eastAsia="Times New Roman" w:hAnsi="Times New Roman" w:cs="Times New Roman"/>
                <w:b w:val="0"/>
                <w:color w:val="auto"/>
                <w:szCs w:val="26"/>
              </w:rPr>
              <w:t>Tools used for Implementation</w:t>
            </w:r>
            <w:bookmarkEnd w:id="153"/>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54" w:name="_Toc60957709"/>
            <w:r w:rsidRPr="00DE39BA">
              <w:rPr>
                <w:rFonts w:ascii="Times New Roman" w:eastAsia="Times New Roman" w:hAnsi="Times New Roman" w:cs="Times New Roman"/>
                <w:b w:val="0"/>
                <w:color w:val="auto"/>
                <w:szCs w:val="26"/>
              </w:rPr>
              <w:t>User Table</w:t>
            </w:r>
            <w:bookmarkEnd w:id="154"/>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55" w:name="_Toc60957710"/>
            <w:r w:rsidRPr="00DE39BA">
              <w:rPr>
                <w:rFonts w:ascii="Times New Roman" w:eastAsia="Times New Roman" w:hAnsi="Times New Roman" w:cs="Times New Roman"/>
                <w:b w:val="0"/>
                <w:color w:val="auto"/>
                <w:szCs w:val="26"/>
              </w:rPr>
              <w:t>Hotspot Table</w:t>
            </w:r>
            <w:bookmarkEnd w:id="155"/>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lastRenderedPageBreak/>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56" w:name="_Toc60957711"/>
            <w:r w:rsidRPr="00DE39BA">
              <w:rPr>
                <w:rFonts w:ascii="Times New Roman" w:eastAsia="Times New Roman" w:hAnsi="Times New Roman" w:cs="Times New Roman"/>
                <w:b w:val="0"/>
                <w:color w:val="auto"/>
                <w:szCs w:val="26"/>
              </w:rPr>
              <w:t>Type of Testing</w:t>
            </w:r>
            <w:bookmarkEnd w:id="156"/>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57" w:name="_Toc60957712"/>
            <w:r w:rsidRPr="00DE39BA">
              <w:rPr>
                <w:rFonts w:ascii="Times New Roman" w:eastAsia="Times New Roman" w:hAnsi="Times New Roman" w:cs="Times New Roman"/>
                <w:b w:val="0"/>
                <w:color w:val="auto"/>
                <w:szCs w:val="26"/>
              </w:rPr>
              <w:t>Technical requirements for Testing</w:t>
            </w:r>
            <w:bookmarkEnd w:id="157"/>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02588AFE" w:rsidR="00800B34" w:rsidDel="00B419EF" w:rsidRDefault="00800B34" w:rsidP="0069551A">
      <w:pPr>
        <w:pStyle w:val="Heading1"/>
        <w:jc w:val="center"/>
        <w:rPr>
          <w:del w:id="158" w:author="abhay mendiratta" w:date="2021-05-21T21:29:00Z"/>
        </w:rPr>
        <w:pPrChange w:id="159" w:author="abhay mendiratta" w:date="2021-05-21T21:29:00Z">
          <w:pPr>
            <w:pStyle w:val="Heading1"/>
            <w:jc w:val="center"/>
          </w:pPr>
        </w:pPrChange>
      </w:pPr>
    </w:p>
    <w:p w14:paraId="19D8E5AD" w14:textId="284DE072" w:rsidR="00B419EF" w:rsidRDefault="00B419EF" w:rsidP="00B419EF">
      <w:pPr>
        <w:rPr>
          <w:ins w:id="160" w:author="abhay mendiratta" w:date="2021-05-21T22:07:00Z"/>
        </w:rPr>
        <w:pPrChange w:id="161" w:author="abhay mendiratta" w:date="2021-05-21T22:07:00Z">
          <w:pPr/>
        </w:pPrChange>
      </w:pPr>
    </w:p>
    <w:p w14:paraId="4EA845A9" w14:textId="274E1FD3" w:rsidR="00B419EF" w:rsidRDefault="00B419EF" w:rsidP="00B419EF">
      <w:pPr>
        <w:rPr>
          <w:ins w:id="162" w:author="abhay mendiratta" w:date="2021-05-21T22:07:00Z"/>
        </w:rPr>
        <w:pPrChange w:id="163" w:author="abhay mendiratta" w:date="2021-05-21T22:07:00Z">
          <w:pPr/>
        </w:pPrChange>
      </w:pPr>
    </w:p>
    <w:p w14:paraId="7B279EB7" w14:textId="0F237E3E" w:rsidR="00B419EF" w:rsidRDefault="00B419EF" w:rsidP="00B419EF">
      <w:pPr>
        <w:rPr>
          <w:ins w:id="164" w:author="abhay mendiratta" w:date="2021-05-21T22:07:00Z"/>
        </w:rPr>
        <w:pPrChange w:id="165" w:author="abhay mendiratta" w:date="2021-05-21T22:07:00Z">
          <w:pPr/>
        </w:pPrChange>
      </w:pPr>
    </w:p>
    <w:p w14:paraId="5FAEB922" w14:textId="7DF25F74" w:rsidR="00B419EF" w:rsidRDefault="00B419EF" w:rsidP="00B419EF">
      <w:pPr>
        <w:rPr>
          <w:ins w:id="166" w:author="abhay mendiratta" w:date="2021-05-21T22:07:00Z"/>
        </w:rPr>
        <w:pPrChange w:id="167" w:author="abhay mendiratta" w:date="2021-05-21T22:07:00Z">
          <w:pPr/>
        </w:pPrChange>
      </w:pPr>
    </w:p>
    <w:p w14:paraId="5644EA23" w14:textId="335D20DC" w:rsidR="00B419EF" w:rsidRDefault="00B419EF" w:rsidP="00B419EF">
      <w:pPr>
        <w:rPr>
          <w:ins w:id="168" w:author="abhay mendiratta" w:date="2021-05-21T22:07:00Z"/>
        </w:rPr>
        <w:pPrChange w:id="169" w:author="abhay mendiratta" w:date="2021-05-21T22:07:00Z">
          <w:pPr/>
        </w:pPrChange>
      </w:pPr>
    </w:p>
    <w:p w14:paraId="16C260C1" w14:textId="71609EED" w:rsidR="00B419EF" w:rsidRDefault="00B419EF" w:rsidP="00B419EF">
      <w:pPr>
        <w:rPr>
          <w:ins w:id="170" w:author="abhay mendiratta" w:date="2021-05-21T22:07:00Z"/>
        </w:rPr>
        <w:pPrChange w:id="171" w:author="abhay mendiratta" w:date="2021-05-21T22:07:00Z">
          <w:pPr/>
        </w:pPrChange>
      </w:pPr>
    </w:p>
    <w:p w14:paraId="22BDDDB7" w14:textId="2C9D552D" w:rsidR="00B419EF" w:rsidRDefault="00B419EF" w:rsidP="00B419EF">
      <w:pPr>
        <w:rPr>
          <w:ins w:id="172" w:author="abhay mendiratta" w:date="2021-05-21T22:07:00Z"/>
        </w:rPr>
        <w:pPrChange w:id="173" w:author="abhay mendiratta" w:date="2021-05-21T22:07:00Z">
          <w:pPr/>
        </w:pPrChange>
      </w:pPr>
    </w:p>
    <w:p w14:paraId="2AD95E70" w14:textId="4E4992D5" w:rsidR="00B419EF" w:rsidRDefault="00B419EF" w:rsidP="00B419EF">
      <w:pPr>
        <w:rPr>
          <w:ins w:id="174" w:author="abhay mendiratta" w:date="2021-05-21T22:07:00Z"/>
        </w:rPr>
        <w:pPrChange w:id="175" w:author="abhay mendiratta" w:date="2021-05-21T22:07:00Z">
          <w:pPr/>
        </w:pPrChange>
      </w:pPr>
    </w:p>
    <w:p w14:paraId="7792D73B" w14:textId="77777777" w:rsidR="00B419EF" w:rsidRPr="00B419EF" w:rsidRDefault="00B419EF" w:rsidP="00B419EF">
      <w:pPr>
        <w:rPr>
          <w:ins w:id="176" w:author="abhay mendiratta" w:date="2021-05-21T22:07:00Z"/>
          <w:rPrChange w:id="177" w:author="abhay mendiratta" w:date="2021-05-21T22:07:00Z">
            <w:rPr>
              <w:ins w:id="178" w:author="abhay mendiratta" w:date="2021-05-21T22:07:00Z"/>
            </w:rPr>
          </w:rPrChange>
        </w:rPr>
        <w:pPrChange w:id="179" w:author="abhay mendiratta" w:date="2021-05-21T22:07:00Z">
          <w:pPr/>
        </w:pPrChange>
      </w:pPr>
    </w:p>
    <w:p w14:paraId="2F19AF2E" w14:textId="77777777" w:rsidR="00800B34" w:rsidRPr="00DE39BA" w:rsidDel="0069551A" w:rsidRDefault="00800B34" w:rsidP="0069551A">
      <w:pPr>
        <w:jc w:val="center"/>
        <w:rPr>
          <w:del w:id="180" w:author="abhay mendiratta" w:date="2021-05-21T21:29:00Z"/>
        </w:rPr>
        <w:pPrChange w:id="181" w:author="abhay mendiratta" w:date="2021-05-21T21:29:00Z">
          <w:pPr/>
        </w:pPrChange>
      </w:pPr>
    </w:p>
    <w:p w14:paraId="27C42C58" w14:textId="77777777" w:rsidR="00C43CB4" w:rsidRPr="00DE39BA" w:rsidDel="0069551A" w:rsidRDefault="00C43CB4" w:rsidP="0069551A">
      <w:pPr>
        <w:jc w:val="center"/>
        <w:rPr>
          <w:del w:id="182" w:author="abhay mendiratta" w:date="2021-05-21T21:29:00Z"/>
        </w:rPr>
        <w:pPrChange w:id="183" w:author="abhay mendiratta" w:date="2021-05-21T21:29:00Z">
          <w:pPr/>
        </w:pPrChange>
      </w:pPr>
    </w:p>
    <w:p w14:paraId="2BE5E481" w14:textId="77777777" w:rsidR="00C43CB4" w:rsidRPr="00DE39BA" w:rsidDel="0069551A" w:rsidRDefault="00C43CB4" w:rsidP="0069551A">
      <w:pPr>
        <w:jc w:val="center"/>
        <w:rPr>
          <w:del w:id="184" w:author="abhay mendiratta" w:date="2021-05-21T21:29:00Z"/>
        </w:rPr>
        <w:pPrChange w:id="185" w:author="abhay mendiratta" w:date="2021-05-21T21:29:00Z">
          <w:pPr/>
        </w:pPrChange>
      </w:pPr>
    </w:p>
    <w:p w14:paraId="2D7BF15C" w14:textId="21C43B67" w:rsidR="00C43CB4" w:rsidDel="0069551A" w:rsidRDefault="00C43CB4" w:rsidP="0069551A">
      <w:pPr>
        <w:jc w:val="center"/>
        <w:rPr>
          <w:del w:id="186" w:author="abhay mendiratta" w:date="2021-05-21T21:29:00Z"/>
        </w:rPr>
        <w:pPrChange w:id="187" w:author="abhay mendiratta" w:date="2021-05-21T21:29:00Z">
          <w:pPr/>
        </w:pPrChange>
      </w:pPr>
    </w:p>
    <w:p w14:paraId="0027B351" w14:textId="76BC00FE" w:rsidR="002A3E1F" w:rsidDel="0069551A" w:rsidRDefault="002A3E1F" w:rsidP="0069551A">
      <w:pPr>
        <w:jc w:val="center"/>
        <w:rPr>
          <w:del w:id="188" w:author="abhay mendiratta" w:date="2021-05-21T21:29:00Z"/>
        </w:rPr>
        <w:pPrChange w:id="189" w:author="abhay mendiratta" w:date="2021-05-21T21:29:00Z">
          <w:pPr/>
        </w:pPrChange>
      </w:pPr>
    </w:p>
    <w:p w14:paraId="257EF488" w14:textId="77777777" w:rsidR="002A3E1F" w:rsidRPr="00DE39BA" w:rsidDel="0069551A" w:rsidRDefault="002A3E1F" w:rsidP="0069551A">
      <w:pPr>
        <w:jc w:val="center"/>
        <w:rPr>
          <w:del w:id="190" w:author="abhay mendiratta" w:date="2021-05-21T21:29:00Z"/>
        </w:rPr>
        <w:pPrChange w:id="191" w:author="abhay mendiratta" w:date="2021-05-21T21:29:00Z">
          <w:pPr/>
        </w:pPrChange>
      </w:pPr>
    </w:p>
    <w:p w14:paraId="06E71301" w14:textId="52ECC294" w:rsidR="00C43CB4" w:rsidDel="0069551A" w:rsidRDefault="00C43CB4" w:rsidP="0069551A">
      <w:pPr>
        <w:jc w:val="center"/>
        <w:rPr>
          <w:del w:id="192" w:author="abhay mendiratta" w:date="2021-05-21T21:29:00Z"/>
        </w:rPr>
        <w:pPrChange w:id="193" w:author="abhay mendiratta" w:date="2021-05-21T21:29:00Z">
          <w:pPr/>
        </w:pPrChange>
      </w:pPr>
    </w:p>
    <w:p w14:paraId="5FF17F21" w14:textId="77777777" w:rsidR="00B773FE" w:rsidRPr="00DE39BA" w:rsidDel="0069551A" w:rsidRDefault="00B773FE" w:rsidP="0069551A">
      <w:pPr>
        <w:jc w:val="center"/>
        <w:rPr>
          <w:del w:id="194" w:author="abhay mendiratta" w:date="2021-05-21T21:29:00Z"/>
        </w:rPr>
        <w:pPrChange w:id="195" w:author="abhay mendiratta" w:date="2021-05-21T21:29:00Z">
          <w:pPr/>
        </w:pPrChange>
      </w:pPr>
    </w:p>
    <w:p w14:paraId="52842BAB" w14:textId="4F722B4A" w:rsidR="00AD0926" w:rsidRPr="00DE39BA" w:rsidRDefault="00E45622" w:rsidP="0069551A">
      <w:pPr>
        <w:pStyle w:val="Heading1"/>
        <w:jc w:val="center"/>
        <w:rPr>
          <w:rFonts w:cs="Times New Roman"/>
          <w:color w:val="auto"/>
        </w:rPr>
        <w:pPrChange w:id="196" w:author="abhay mendiratta" w:date="2021-05-21T21:29:00Z">
          <w:pPr>
            <w:pStyle w:val="Heading1"/>
            <w:jc w:val="center"/>
          </w:pPr>
        </w:pPrChange>
      </w:pPr>
      <w:r w:rsidRPr="00DE39BA">
        <w:rPr>
          <w:rFonts w:cs="Times New Roman"/>
          <w:color w:val="auto"/>
          <w:u w:val="single"/>
        </w:rPr>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97" w:name="_Toc480417270"/>
      <w:r w:rsidRPr="00DE39BA">
        <w:rPr>
          <w:rFonts w:cs="Times New Roman"/>
          <w:color w:val="auto"/>
          <w:szCs w:val="24"/>
        </w:rPr>
        <w:t>Topic of the System</w:t>
      </w:r>
      <w:bookmarkEnd w:id="197"/>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98" w:name="_Toc480417271"/>
      <w:r w:rsidRPr="00DE39BA">
        <w:rPr>
          <w:rFonts w:cs="Times New Roman"/>
          <w:color w:val="auto"/>
          <w:szCs w:val="24"/>
        </w:rPr>
        <w:t>Project Abstract</w:t>
      </w:r>
      <w:bookmarkEnd w:id="198"/>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99" w:name="_Toc480417272"/>
      <w:r w:rsidRPr="00DE39BA">
        <w:rPr>
          <w:rFonts w:cs="Times New Roman"/>
          <w:color w:val="auto"/>
          <w:szCs w:val="24"/>
        </w:rPr>
        <w:t>Purpose of the System</w:t>
      </w:r>
      <w:bookmarkEnd w:id="199"/>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200" w:name="_Toc480417273"/>
      <w:r w:rsidRPr="00DE39BA">
        <w:rPr>
          <w:rFonts w:eastAsia="Calibri" w:cs="Times New Roman"/>
          <w:b w:val="0"/>
          <w:color w:val="auto"/>
          <w:szCs w:val="24"/>
        </w:rPr>
        <w:t xml:space="preserve">The world is going through one of the worst pandemics ever </w:t>
      </w:r>
      <w:proofErr w:type="gramStart"/>
      <w:r w:rsidRPr="00DE39BA">
        <w:rPr>
          <w:rFonts w:eastAsia="Calibri" w:cs="Times New Roman"/>
          <w:b w:val="0"/>
          <w:color w:val="auto"/>
          <w:szCs w:val="24"/>
        </w:rPr>
        <w:t>seen .</w:t>
      </w:r>
      <w:proofErr w:type="gramEnd"/>
      <w:r w:rsidRPr="00DE39BA">
        <w:rPr>
          <w:rFonts w:eastAsia="Calibri" w:cs="Times New Roman"/>
          <w:b w:val="0"/>
          <w:color w:val="auto"/>
          <w:szCs w:val="24"/>
        </w:rPr>
        <w:t xml:space="preserve"> After concurrent lock-downs as the government is easing out, </w:t>
      </w:r>
      <w:proofErr w:type="gramStart"/>
      <w:r w:rsidRPr="00DE39BA">
        <w:rPr>
          <w:rFonts w:eastAsia="Calibri" w:cs="Times New Roman"/>
          <w:b w:val="0"/>
          <w:color w:val="auto"/>
          <w:szCs w:val="24"/>
        </w:rPr>
        <w:t>moreand  more</w:t>
      </w:r>
      <w:proofErr w:type="gramEnd"/>
      <w:r w:rsidRPr="00DE39BA">
        <w:rPr>
          <w:rFonts w:eastAsia="Calibri" w:cs="Times New Roman"/>
          <w:b w:val="0"/>
          <w:color w:val="auto"/>
          <w:szCs w:val="24"/>
        </w:rPr>
        <w:t xml:space="preserv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is the corona prone zone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200"/>
    </w:p>
    <w:p w14:paraId="73154753" w14:textId="77777777" w:rsidR="00AD0926" w:rsidRPr="00DE39BA" w:rsidRDefault="00AD0926" w:rsidP="00DE39BA">
      <w:pPr>
        <w:spacing w:line="360" w:lineRule="auto"/>
        <w:ind w:left="720"/>
        <w:jc w:val="both"/>
        <w:rPr>
          <w:b/>
          <w:color w:val="000000"/>
          <w:szCs w:val="24"/>
        </w:rPr>
      </w:pPr>
      <w:r w:rsidRPr="00DE39BA">
        <w:rPr>
          <w:szCs w:val="24"/>
        </w:rPr>
        <w:t xml:space="preserve">Any kind of system is developed with thought of </w:t>
      </w:r>
      <w:proofErr w:type="gramStart"/>
      <w:r w:rsidRPr="00DE39BA">
        <w:rPr>
          <w:szCs w:val="24"/>
        </w:rPr>
        <w:t>a</w:t>
      </w:r>
      <w:proofErr w:type="gramEnd"/>
      <w:r w:rsidRPr="00DE39BA">
        <w:rPr>
          <w:szCs w:val="24"/>
        </w:rPr>
        <w:t xml:space="preserve">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201" w:name="_Toc480417274"/>
      <w:r w:rsidRPr="00DE39BA">
        <w:rPr>
          <w:rFonts w:cs="Times New Roman"/>
          <w:color w:val="auto"/>
          <w:szCs w:val="24"/>
        </w:rPr>
        <w:t>Topic Background</w:t>
      </w:r>
      <w:bookmarkEnd w:id="201"/>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motherlord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lastRenderedPageBreak/>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202" w:name="_Toc480417275"/>
      <w:r w:rsidRPr="00DE39BA">
        <w:rPr>
          <w:rFonts w:cs="Times New Roman"/>
          <w:color w:val="auto"/>
          <w:szCs w:val="24"/>
        </w:rPr>
        <w:t>Problem Context</w:t>
      </w:r>
      <w:bookmarkEnd w:id="202"/>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ie how many hotspots are there in the surrounding region, is a place safe </w:t>
      </w:r>
      <w:r w:rsidRPr="00DE39BA">
        <w:rPr>
          <w:szCs w:val="24"/>
        </w:rPr>
        <w:lastRenderedPageBreak/>
        <w:t xml:space="preserve">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 xml:space="preserve">With this system being developed a user can access all the above mentioned information from multiple platforms such as Android, IOS, </w:t>
      </w:r>
      <w:proofErr w:type="gramStart"/>
      <w:r w:rsidRPr="00DE39BA">
        <w:rPr>
          <w:szCs w:val="24"/>
        </w:rPr>
        <w:t>Web</w:t>
      </w:r>
      <w:proofErr w:type="gramEnd"/>
      <w:r w:rsidRPr="00DE39BA">
        <w:rPr>
          <w:szCs w:val="24"/>
        </w:rPr>
        <w:t xml:space="preserve">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203" w:name="_Toc480417276"/>
      <w:r w:rsidRPr="00DE39BA">
        <w:rPr>
          <w:rFonts w:cs="Times New Roman"/>
          <w:color w:val="auto"/>
          <w:szCs w:val="24"/>
        </w:rPr>
        <w:t>Rationale behind the System: Why do we need this System?</w:t>
      </w:r>
      <w:bookmarkEnd w:id="203"/>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Upon permission agreement user is feeded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204"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204"/>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Since the user needs to determine nearby hotspot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proofErr w:type="gramStart"/>
      <w:r w:rsidRPr="00DE39BA">
        <w:t>Their is</w:t>
      </w:r>
      <w:proofErr w:type="gramEnd"/>
      <w:r w:rsidRPr="00DE39BA">
        <w:t xml:space="preserve">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 xml:space="preserve">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w:t>
      </w:r>
      <w:r w:rsidRPr="00DE39BA">
        <w:lastRenderedPageBreak/>
        <w:t>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 xml:space="preserve">The </w:t>
      </w:r>
      <w:proofErr w:type="gramStart"/>
      <w:r w:rsidRPr="00DE39BA">
        <w:rPr>
          <w:szCs w:val="24"/>
        </w:rPr>
        <w:t>“</w:t>
      </w:r>
      <w:r w:rsidR="00C54B2A" w:rsidRPr="00DE39BA">
        <w:rPr>
          <w:b/>
          <w:szCs w:val="24"/>
        </w:rPr>
        <w:t xml:space="preserve"> </w:t>
      </w:r>
      <w:r w:rsidR="007D3E13" w:rsidRPr="00DE39BA">
        <w:rPr>
          <w:b/>
          <w:szCs w:val="24"/>
        </w:rPr>
        <w:t>Post</w:t>
      </w:r>
      <w:proofErr w:type="gramEnd"/>
      <w:r w:rsidR="007D3E13" w:rsidRPr="00DE39BA">
        <w:rPr>
          <w:b/>
          <w:szCs w:val="24"/>
        </w:rPr>
        <w:t xml:space="preserve">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lastRenderedPageBreak/>
        <w:t>Minimum Android version is lollipop ( SDK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Minimum Android version is lollipop ( SDK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r w:rsidRPr="00DE39BA">
              <w:rPr>
                <w:b w:val="0"/>
                <w:u w:val="single"/>
              </w:rPr>
              <w:t>Funtionality</w:t>
            </w:r>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r w:rsidRPr="00DE39BA">
              <w:t>Organising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r w:rsidRPr="00DE39BA">
              <w:rPr>
                <w:b w:val="0"/>
                <w:u w:val="single"/>
              </w:rPr>
              <w:t>Funtionality</w:t>
            </w:r>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user should not be bogged with plethora of options but what he wnats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The back-end server will be extremely scalable to handle humongous amount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By using Flutter Framework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lastRenderedPageBreak/>
        <w:t xml:space="preserve">Table </w:t>
      </w:r>
      <w:r>
        <w:rPr>
          <w:b/>
          <w:i w:val="0"/>
          <w:color w:val="auto"/>
          <w:sz w:val="24"/>
          <w:szCs w:val="24"/>
        </w:rPr>
        <w:t>1.4</w:t>
      </w:r>
      <w:proofErr w:type="gramStart"/>
      <w:r w:rsidRPr="00DE39BA">
        <w:rPr>
          <w:b/>
          <w:i w:val="0"/>
          <w:color w:val="auto"/>
          <w:sz w:val="24"/>
          <w:szCs w:val="24"/>
        </w:rPr>
        <w:t>:</w:t>
      </w:r>
      <w:r>
        <w:rPr>
          <w:b/>
          <w:i w:val="0"/>
          <w:color w:val="auto"/>
          <w:sz w:val="24"/>
          <w:szCs w:val="24"/>
        </w:rPr>
        <w:t>Enhanced</w:t>
      </w:r>
      <w:proofErr w:type="gramEnd"/>
      <w:r>
        <w:rPr>
          <w:b/>
          <w:i w:val="0"/>
          <w:color w:val="auto"/>
          <w:sz w:val="24"/>
          <w:szCs w:val="24"/>
        </w:rPr>
        <w:t xml:space="preserve">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lastRenderedPageBreak/>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205" w:name="_Toc480417290"/>
      <w:r w:rsidRPr="00DE39BA">
        <w:rPr>
          <w:rFonts w:cs="Times New Roman"/>
          <w:color w:val="auto"/>
        </w:rPr>
        <w:t>2.1</w:t>
      </w:r>
      <w:r w:rsidRPr="00DE39BA">
        <w:rPr>
          <w:rFonts w:cs="Times New Roman"/>
          <w:color w:val="auto"/>
        </w:rPr>
        <w:tab/>
        <w:t>Current Problem Description</w:t>
      </w:r>
      <w:bookmarkEnd w:id="205"/>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206"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206"/>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207" w:name="_Toc480417292"/>
      <w:r w:rsidRPr="00DE39BA">
        <w:rPr>
          <w:rFonts w:cs="Times New Roman"/>
          <w:color w:val="auto"/>
        </w:rPr>
        <w:t>2.2</w:t>
      </w:r>
      <w:r w:rsidRPr="00DE39BA">
        <w:rPr>
          <w:rFonts w:cs="Times New Roman"/>
          <w:color w:val="auto"/>
        </w:rPr>
        <w:tab/>
        <w:t>Problem Importance and Justification</w:t>
      </w:r>
      <w:bookmarkEnd w:id="207"/>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208" w:name="_Toc480417294"/>
      <w:r>
        <w:rPr>
          <w:rFonts w:cs="Times New Roman"/>
          <w:color w:val="auto"/>
        </w:rPr>
        <w:lastRenderedPageBreak/>
        <w:t>2.3</w:t>
      </w:r>
      <w:r w:rsidR="001518A0" w:rsidRPr="00DE39BA">
        <w:rPr>
          <w:rFonts w:cs="Times New Roman"/>
          <w:color w:val="auto"/>
        </w:rPr>
        <w:tab/>
        <w:t>Nature of Challenge</w:t>
      </w:r>
      <w:bookmarkEnd w:id="208"/>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09"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09"/>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10"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10"/>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lastRenderedPageBreak/>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11"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11"/>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lastRenderedPageBreak/>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212"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212"/>
    </w:p>
    <w:p w14:paraId="594B5D5B" w14:textId="4C1114B2" w:rsidR="001518A0" w:rsidRPr="00DE39BA" w:rsidRDefault="003A5456" w:rsidP="00DE39BA">
      <w:pPr>
        <w:spacing w:line="360" w:lineRule="auto"/>
        <w:ind w:left="720"/>
        <w:jc w:val="both"/>
      </w:pPr>
      <w:r w:rsidRPr="003A5456">
        <w:rPr>
          <w:szCs w:val="23"/>
        </w:rPr>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213"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213"/>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214" w:name="_Toc480417300"/>
      <w:r w:rsidRPr="003A5456">
        <w:rPr>
          <w:rFonts w:ascii="Times New Roman" w:eastAsiaTheme="minorEastAsia" w:hAnsi="Times New Roman" w:cs="Times New Roman"/>
          <w:b w:val="0"/>
          <w:bCs w:val="0"/>
          <w:color w:val="auto"/>
        </w:rPr>
        <w:t>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214"/>
    </w:p>
    <w:p w14:paraId="387C6389" w14:textId="21887318" w:rsidR="001518A0" w:rsidRPr="00DE39BA" w:rsidRDefault="003A5456" w:rsidP="00DE39BA">
      <w:pPr>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215"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215"/>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216"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216"/>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217" w:name="_Toc480417304"/>
      <w:r w:rsidRPr="00DE39BA">
        <w:rPr>
          <w:rFonts w:cs="Times New Roman"/>
          <w:color w:val="auto"/>
          <w:szCs w:val="24"/>
        </w:rPr>
        <w:t>3.2</w:t>
      </w:r>
      <w:r w:rsidRPr="00DE39BA">
        <w:rPr>
          <w:rFonts w:cs="Times New Roman"/>
          <w:color w:val="auto"/>
          <w:szCs w:val="24"/>
        </w:rPr>
        <w:tab/>
        <w:t>Advanced Preliminary Research</w:t>
      </w:r>
      <w:bookmarkEnd w:id="217"/>
    </w:p>
    <w:p w14:paraId="2D745E33" w14:textId="77777777" w:rsidR="001450B9" w:rsidRPr="00DE39BA" w:rsidRDefault="001450B9" w:rsidP="00DE39BA">
      <w:pPr>
        <w:spacing w:line="360" w:lineRule="auto"/>
        <w:ind w:left="720"/>
        <w:jc w:val="both"/>
        <w:rPr>
          <w:szCs w:val="24"/>
        </w:rPr>
      </w:pPr>
      <w:bookmarkStart w:id="218"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218"/>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219"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219"/>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w:t>
      </w:r>
      <w:proofErr w:type="gramStart"/>
      <w:r w:rsidRPr="00DE39BA">
        <w:rPr>
          <w:szCs w:val="24"/>
        </w:rPr>
        <w:t xml:space="preserve">received </w:t>
      </w:r>
      <w:r w:rsidRPr="00DE39BA">
        <w:rPr>
          <w:szCs w:val="24"/>
          <w:lang w:val="en-SG"/>
        </w:rPr>
        <w:t>.</w:t>
      </w:r>
      <w:proofErr w:type="gramEnd"/>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220"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220"/>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221"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221"/>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222"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223" w:name="_Toc480417311"/>
      <w:bookmarkEnd w:id="222"/>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The domain domain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223"/>
    </w:p>
    <w:p w14:paraId="27EE4687" w14:textId="77777777" w:rsidR="001450B9" w:rsidRPr="00DE39BA" w:rsidRDefault="001450B9" w:rsidP="00DE39BA">
      <w:pPr>
        <w:spacing w:line="360" w:lineRule="auto"/>
        <w:ind w:left="720"/>
        <w:jc w:val="both"/>
        <w:rPr>
          <w:szCs w:val="24"/>
        </w:rPr>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224"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224"/>
    </w:p>
    <w:p w14:paraId="4976D37D" w14:textId="77777777" w:rsidR="001450B9" w:rsidRPr="00DE39BA" w:rsidRDefault="001450B9" w:rsidP="001450B9">
      <w:pPr>
        <w:pStyle w:val="Heading3"/>
        <w:rPr>
          <w:rFonts w:ascii="Times New Roman" w:hAnsi="Times New Roman" w:cs="Times New Roman"/>
          <w:color w:val="auto"/>
          <w:szCs w:val="24"/>
        </w:rPr>
      </w:pPr>
      <w:bookmarkStart w:id="225"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225"/>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226"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226"/>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227"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227"/>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228"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228"/>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229"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230" w:name="_Toc480417321"/>
      <w:bookmarkEnd w:id="229"/>
      <w:r>
        <w:rPr>
          <w:rFonts w:cs="Times New Roman"/>
          <w:color w:val="auto"/>
          <w:szCs w:val="24"/>
        </w:rPr>
        <w:t>3.6</w:t>
      </w:r>
      <w:r w:rsidR="001450B9" w:rsidRPr="00DE39BA">
        <w:rPr>
          <w:rFonts w:cs="Times New Roman"/>
          <w:color w:val="auto"/>
          <w:szCs w:val="24"/>
        </w:rPr>
        <w:tab/>
        <w:t>Conclusion</w:t>
      </w:r>
      <w:bookmarkEnd w:id="230"/>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231"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231"/>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90479D">
      <w:pPr>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90479D">
      <w:pPr>
        <w:ind w:firstLine="720"/>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232"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2E3AC4" w:rsidRPr="009068E9" w:rsidRDefault="002E3AC4"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2E3AC4" w:rsidRPr="009068E9" w:rsidRDefault="002E3AC4"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2E3AC4" w:rsidRPr="00374923" w:rsidRDefault="002E3AC4"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2E3AC4" w:rsidRPr="00374923" w:rsidRDefault="002E3AC4"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2E3AC4" w:rsidRPr="009068E9" w:rsidRDefault="002E3AC4" w:rsidP="001450B9">
                                  <w:pPr>
                                    <w:shd w:val="clear" w:color="auto" w:fill="FFFFFF"/>
                                    <w:spacing w:after="72" w:line="285" w:lineRule="atLeast"/>
                                    <w:outlineLvl w:val="2"/>
                                    <w:rPr>
                                      <w:rFonts w:eastAsia="Times New Roman"/>
                                      <w:b/>
                                      <w:bCs/>
                                      <w:color w:val="000000"/>
                                      <w:sz w:val="26"/>
                                      <w:szCs w:val="26"/>
                                    </w:rPr>
                                  </w:pPr>
                                  <w:bookmarkStart w:id="233" w:name="_Toc323535573"/>
                                  <w:bookmarkStart w:id="234" w:name="_Toc341093268"/>
                                  <w:bookmarkStart w:id="235" w:name="_Toc480417329"/>
                                  <w:r w:rsidRPr="009068E9">
                                    <w:t>System Design</w:t>
                                  </w:r>
                                  <w:bookmarkEnd w:id="233"/>
                                  <w:bookmarkEnd w:id="234"/>
                                  <w:bookmarkEnd w:id="235"/>
                                </w:p>
                                <w:p w14:paraId="6D764BCC" w14:textId="77777777" w:rsidR="002E3AC4" w:rsidRPr="00374923" w:rsidRDefault="002E3AC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2E3AC4" w:rsidRPr="009068E9" w:rsidRDefault="002E3AC4" w:rsidP="001450B9">
                            <w:pPr>
                              <w:shd w:val="clear" w:color="auto" w:fill="FFFFFF"/>
                              <w:spacing w:after="72" w:line="285" w:lineRule="atLeast"/>
                              <w:outlineLvl w:val="2"/>
                              <w:rPr>
                                <w:rFonts w:eastAsia="Times New Roman"/>
                                <w:b/>
                                <w:bCs/>
                                <w:color w:val="000000"/>
                                <w:sz w:val="26"/>
                                <w:szCs w:val="26"/>
                              </w:rPr>
                            </w:pPr>
                            <w:bookmarkStart w:id="236" w:name="_Toc323535573"/>
                            <w:bookmarkStart w:id="237" w:name="_Toc341093268"/>
                            <w:bookmarkStart w:id="238" w:name="_Toc480417329"/>
                            <w:r w:rsidRPr="009068E9">
                              <w:t>System Design</w:t>
                            </w:r>
                            <w:bookmarkEnd w:id="236"/>
                            <w:bookmarkEnd w:id="237"/>
                            <w:bookmarkEnd w:id="238"/>
                          </w:p>
                          <w:p w14:paraId="6D764BCC" w14:textId="77777777" w:rsidR="002E3AC4" w:rsidRPr="00374923" w:rsidRDefault="002E3AC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2E3AC4" w:rsidRPr="009068E9" w:rsidRDefault="002E3AC4" w:rsidP="001450B9">
                                  <w:r w:rsidRPr="009068E9">
                                    <w:t>System Testing</w:t>
                                  </w:r>
                                </w:p>
                                <w:p w14:paraId="008287DA" w14:textId="77777777" w:rsidR="002E3AC4" w:rsidRDefault="002E3AC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2E3AC4" w:rsidRPr="009068E9" w:rsidRDefault="002E3AC4" w:rsidP="001450B9">
                            <w:r w:rsidRPr="009068E9">
                              <w:t>System Testing</w:t>
                            </w:r>
                          </w:p>
                          <w:p w14:paraId="008287DA" w14:textId="77777777" w:rsidR="002E3AC4" w:rsidRDefault="002E3AC4"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2E3AC4" w:rsidRPr="009068E9" w:rsidRDefault="002E3AC4" w:rsidP="001450B9">
                                  <w:r w:rsidRPr="009068E9">
                                    <w:t>Integration Testing</w:t>
                                  </w:r>
                                </w:p>
                                <w:p w14:paraId="6A926F50" w14:textId="77777777" w:rsidR="002E3AC4" w:rsidRPr="00374923" w:rsidRDefault="002E3AC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2E3AC4" w:rsidRPr="009068E9" w:rsidRDefault="002E3AC4" w:rsidP="001450B9">
                            <w:r w:rsidRPr="009068E9">
                              <w:t>Integration Testing</w:t>
                            </w:r>
                          </w:p>
                          <w:p w14:paraId="6A926F50" w14:textId="77777777" w:rsidR="002E3AC4" w:rsidRPr="00374923" w:rsidRDefault="002E3AC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2E3AC4" w:rsidRPr="009068E9" w:rsidRDefault="002E3AC4" w:rsidP="001450B9">
                                  <w:pPr>
                                    <w:shd w:val="clear" w:color="auto" w:fill="FFFFFF"/>
                                    <w:spacing w:after="72" w:line="285" w:lineRule="atLeast"/>
                                    <w:outlineLvl w:val="2"/>
                                  </w:pPr>
                                  <w:bookmarkStart w:id="239" w:name="_Toc323535574"/>
                                  <w:bookmarkStart w:id="240" w:name="_Toc341093269"/>
                                  <w:bookmarkStart w:id="241" w:name="_Toc480417330"/>
                                  <w:r w:rsidRPr="009068E9">
                                    <w:t>Architecture Design</w:t>
                                  </w:r>
                                  <w:bookmarkEnd w:id="239"/>
                                  <w:bookmarkEnd w:id="240"/>
                                  <w:bookmarkEnd w:id="241"/>
                                </w:p>
                                <w:p w14:paraId="36749D38" w14:textId="77777777" w:rsidR="002E3AC4" w:rsidRPr="00374923" w:rsidRDefault="002E3AC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2E3AC4" w:rsidRPr="009068E9" w:rsidRDefault="002E3AC4" w:rsidP="001450B9">
                            <w:pPr>
                              <w:shd w:val="clear" w:color="auto" w:fill="FFFFFF"/>
                              <w:spacing w:after="72" w:line="285" w:lineRule="atLeast"/>
                              <w:outlineLvl w:val="2"/>
                            </w:pPr>
                            <w:bookmarkStart w:id="242" w:name="_Toc323535574"/>
                            <w:bookmarkStart w:id="243" w:name="_Toc341093269"/>
                            <w:bookmarkStart w:id="244" w:name="_Toc480417330"/>
                            <w:r w:rsidRPr="009068E9">
                              <w:t>Architecture Design</w:t>
                            </w:r>
                            <w:bookmarkEnd w:id="242"/>
                            <w:bookmarkEnd w:id="243"/>
                            <w:bookmarkEnd w:id="244"/>
                          </w:p>
                          <w:p w14:paraId="36749D38" w14:textId="77777777" w:rsidR="002E3AC4" w:rsidRPr="00374923" w:rsidRDefault="002E3AC4"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2E3AC4" w:rsidRPr="009068E9" w:rsidRDefault="002E3AC4"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2E3AC4" w:rsidRPr="009068E9" w:rsidRDefault="002E3AC4"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2E3AC4" w:rsidRPr="009068E9" w:rsidRDefault="002E3AC4" w:rsidP="001450B9">
                                  <w:pPr>
                                    <w:shd w:val="clear" w:color="auto" w:fill="FFFFFF"/>
                                    <w:spacing w:after="72" w:line="285" w:lineRule="atLeast"/>
                                    <w:outlineLvl w:val="2"/>
                                  </w:pPr>
                                  <w:bookmarkStart w:id="245" w:name="_Toc323535575"/>
                                  <w:bookmarkStart w:id="246" w:name="_Toc341093270"/>
                                  <w:bookmarkStart w:id="247" w:name="_Toc480417331"/>
                                  <w:r w:rsidRPr="009068E9">
                                    <w:t>Module Design</w:t>
                                  </w:r>
                                  <w:bookmarkEnd w:id="245"/>
                                  <w:bookmarkEnd w:id="246"/>
                                  <w:bookmarkEnd w:id="247"/>
                                </w:p>
                                <w:p w14:paraId="02F6A9D5" w14:textId="77777777" w:rsidR="002E3AC4" w:rsidRPr="00374923" w:rsidRDefault="002E3AC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2E3AC4" w:rsidRPr="009068E9" w:rsidRDefault="002E3AC4" w:rsidP="001450B9">
                            <w:pPr>
                              <w:shd w:val="clear" w:color="auto" w:fill="FFFFFF"/>
                              <w:spacing w:after="72" w:line="285" w:lineRule="atLeast"/>
                              <w:outlineLvl w:val="2"/>
                            </w:pPr>
                            <w:bookmarkStart w:id="248" w:name="_Toc323535575"/>
                            <w:bookmarkStart w:id="249" w:name="_Toc341093270"/>
                            <w:bookmarkStart w:id="250" w:name="_Toc480417331"/>
                            <w:r w:rsidRPr="009068E9">
                              <w:t>Module Design</w:t>
                            </w:r>
                            <w:bookmarkEnd w:id="248"/>
                            <w:bookmarkEnd w:id="249"/>
                            <w:bookmarkEnd w:id="250"/>
                          </w:p>
                          <w:p w14:paraId="02F6A9D5" w14:textId="77777777" w:rsidR="002E3AC4" w:rsidRPr="00374923" w:rsidRDefault="002E3AC4"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2E3AC4" w:rsidRPr="009068E9" w:rsidRDefault="002E3AC4"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2E3AC4" w:rsidRPr="009068E9" w:rsidRDefault="002E3AC4"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Fig4.1</w:t>
      </w:r>
      <w:proofErr w:type="gramStart"/>
      <w:r w:rsidR="00753DF6" w:rsidRPr="00DE39BA">
        <w:rPr>
          <w:b/>
          <w:i w:val="0"/>
          <w:color w:val="auto"/>
          <w:sz w:val="24"/>
        </w:rPr>
        <w:t>:Phases</w:t>
      </w:r>
      <w:proofErr w:type="gramEnd"/>
      <w:r w:rsidR="00753DF6" w:rsidRPr="00DE39BA">
        <w:rPr>
          <w:b/>
          <w:i w:val="0"/>
          <w:color w:val="auto"/>
          <w:sz w:val="24"/>
        </w:rPr>
        <w:t xml:space="preserve"> of V-Model Methodology</w:t>
      </w:r>
      <w:bookmarkEnd w:id="232"/>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 xml:space="preserve">Table </w:t>
      </w:r>
      <w:proofErr w:type="gramStart"/>
      <w:r w:rsidRPr="00B96460">
        <w:rPr>
          <w:b/>
          <w:bCs/>
        </w:rPr>
        <w:t>4.</w:t>
      </w:r>
      <w:r w:rsidR="00DE4707">
        <w:rPr>
          <w:b/>
          <w:bCs/>
        </w:rPr>
        <w:t>2</w:t>
      </w:r>
      <w:r w:rsidRPr="00B96460">
        <w:rPr>
          <w:b/>
          <w:bCs/>
        </w:rPr>
        <w:t xml:space="preserve"> :</w:t>
      </w:r>
      <w:proofErr w:type="gramEnd"/>
      <w:r w:rsidRPr="00B96460">
        <w:rPr>
          <w:b/>
          <w:bCs/>
        </w:rPr>
        <w:t xml:space="preserve">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251"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251"/>
    </w:p>
    <w:p w14:paraId="255A8EDD" w14:textId="58B92329"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252"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252"/>
    </w:p>
    <w:p w14:paraId="7BC020AB" w14:textId="67EF5A44" w:rsidR="00E35AA8" w:rsidRPr="00DE39BA" w:rsidRDefault="000547FC" w:rsidP="000547FC">
      <w:pPr>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253" w:name="_Toc480417341"/>
      <w:r w:rsidRPr="00DE39BA">
        <w:rPr>
          <w:rFonts w:ascii="Times New Roman" w:hAnsi="Times New Roman" w:cs="Times New Roman"/>
          <w:color w:val="auto"/>
          <w:szCs w:val="24"/>
        </w:rPr>
        <w:lastRenderedPageBreak/>
        <w:t>Use Case</w:t>
      </w:r>
      <w:bookmarkEnd w:id="253"/>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6466DD22"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254" w:name="_Toc480445388"/>
      <w:r w:rsidRPr="00DE39BA">
        <w:rPr>
          <w:b/>
          <w:i w:val="0"/>
          <w:color w:val="auto"/>
          <w:sz w:val="24"/>
          <w:szCs w:val="24"/>
        </w:rPr>
        <w:t xml:space="preserve">Table </w:t>
      </w:r>
      <w:proofErr w:type="gramStart"/>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w:t>
      </w:r>
      <w:proofErr w:type="gramEnd"/>
      <w:r w:rsidRPr="00DE39BA">
        <w:rPr>
          <w:b/>
          <w:i w:val="0"/>
          <w:color w:val="auto"/>
          <w:sz w:val="24"/>
          <w:szCs w:val="24"/>
        </w:rPr>
        <w:t xml:space="preserve"> Case Description of Login</w:t>
      </w:r>
      <w:bookmarkEnd w:id="254"/>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 xml:space="preserve">User must know how to operate </w:t>
            </w:r>
            <w:proofErr w:type="gramStart"/>
            <w:r w:rsidRPr="00DE39BA">
              <w:rPr>
                <w:rFonts w:cs="Times New Roman"/>
                <w:szCs w:val="24"/>
              </w:rPr>
              <w:t>an</w:t>
            </w:r>
            <w:proofErr w:type="gramEnd"/>
            <w:r w:rsidRPr="00DE39BA">
              <w:rPr>
                <w:rFonts w:cs="Times New Roman"/>
                <w:szCs w:val="24"/>
              </w:rPr>
              <w:t xml:space="preserve">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also see the number of death,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255"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proofErr w:type="gramStart"/>
      <w:r w:rsidRPr="00DE39BA">
        <w:rPr>
          <w:b/>
          <w:i w:val="0"/>
          <w:color w:val="auto"/>
          <w:sz w:val="24"/>
          <w:szCs w:val="24"/>
        </w:rPr>
        <w:t>:Use</w:t>
      </w:r>
      <w:proofErr w:type="gramEnd"/>
      <w:r w:rsidRPr="00DE39BA">
        <w:rPr>
          <w:b/>
          <w:i w:val="0"/>
          <w:color w:val="auto"/>
          <w:sz w:val="24"/>
          <w:szCs w:val="24"/>
        </w:rPr>
        <w:t xml:space="preserve"> Case Description of User Module</w:t>
      </w:r>
      <w:bookmarkEnd w:id="255"/>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r>
        <w:t>were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rsidP="0069551A">
      <w:pPr>
        <w:keepNext/>
        <w:keepLines/>
        <w:spacing w:before="40" w:after="0" w:line="360" w:lineRule="auto"/>
        <w:jc w:val="center"/>
        <w:outlineLvl w:val="1"/>
        <w:rPr>
          <w:rFonts w:eastAsia="Times New Roman"/>
          <w:b/>
          <w:iCs/>
          <w:szCs w:val="26"/>
        </w:rPr>
        <w:pPrChange w:id="256" w:author="abhay mendiratta" w:date="2021-05-21T21:32:00Z">
          <w:pPr>
            <w:keepNext/>
            <w:keepLines/>
            <w:spacing w:before="40" w:after="0" w:line="360" w:lineRule="auto"/>
            <w:jc w:val="center"/>
            <w:outlineLvl w:val="1"/>
          </w:pPr>
        </w:pPrChange>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3A2C45FE"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4437EF">
      <w:pPr>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4437EF">
      <w:pPr>
        <w:jc w:val="center"/>
        <w:rPr>
          <w:rFonts w:eastAsia="Calibri"/>
          <w:b/>
          <w:szCs w:val="24"/>
          <w:lang w:val="en-IN"/>
        </w:rPr>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pPr>
        <w:keepNext/>
        <w:keepLines/>
        <w:spacing w:before="40" w:after="0" w:line="360" w:lineRule="auto"/>
        <w:jc w:val="center"/>
        <w:outlineLvl w:val="1"/>
        <w:rPr>
          <w:rFonts w:eastAsia="Times New Roman"/>
          <w:b/>
          <w:szCs w:val="26"/>
        </w:rPr>
        <w:pPrChange w:id="257" w:author="Pranav Taneja" w:date="2021-05-18T23:35: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4437EF">
      <w:pPr>
        <w:jc w:val="center"/>
        <w:rPr>
          <w:rFonts w:eastAsia="Calibri"/>
          <w:b/>
          <w:szCs w:val="24"/>
          <w:lang w:val="en-IN"/>
        </w:rPr>
      </w:pPr>
      <w:r w:rsidRPr="00DE39BA">
        <w:rPr>
          <w:b/>
          <w:szCs w:val="24"/>
        </w:rPr>
        <w:t>Fig</w:t>
      </w:r>
      <w:r>
        <w:rPr>
          <w:b/>
          <w:szCs w:val="24"/>
        </w:rPr>
        <w:t xml:space="preserve"> 7.</w:t>
      </w:r>
      <w:ins w:id="258" w:author="Pranav Taneja" w:date="2021-05-18T23:36:00Z">
        <w:r>
          <w:rPr>
            <w:b/>
            <w:szCs w:val="24"/>
          </w:rPr>
          <w:t>3</w:t>
        </w:r>
      </w:ins>
      <w:del w:id="259" w:author="Pranav Taneja" w:date="2021-05-18T23:36:00Z">
        <w:r w:rsidDel="004437EF">
          <w:rPr>
            <w:b/>
            <w:szCs w:val="24"/>
          </w:rPr>
          <w:delText>1</w:delText>
        </w:r>
      </w:del>
      <w:r w:rsidRPr="00DE39BA">
        <w:rPr>
          <w:b/>
          <w:szCs w:val="24"/>
        </w:rPr>
        <w:t xml:space="preserve">: </w:t>
      </w:r>
      <w:ins w:id="260" w:author="Pranav Taneja" w:date="2021-05-18T23:35:00Z">
        <w:r>
          <w:rPr>
            <w:rFonts w:eastAsia="Calibri"/>
            <w:b/>
            <w:szCs w:val="24"/>
            <w:lang w:val="en-IN"/>
          </w:rPr>
          <w:t xml:space="preserve">Crowd Sourcing </w:t>
        </w:r>
      </w:ins>
      <w:ins w:id="261" w:author="Pranav Taneja" w:date="2021-05-18T23:36:00Z">
        <w:r>
          <w:rPr>
            <w:rFonts w:eastAsia="Calibri"/>
            <w:b/>
            <w:szCs w:val="24"/>
            <w:lang w:val="en-IN"/>
          </w:rPr>
          <w:t>using K-Nearest Neighbours</w:t>
        </w:r>
      </w:ins>
      <w:del w:id="262"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8E3C63">
      <w:pPr>
        <w:keepNext/>
        <w:keepLines/>
        <w:spacing w:before="40" w:after="0" w:line="360" w:lineRule="auto"/>
        <w:outlineLvl w:val="1"/>
        <w:rPr>
          <w:rFonts w:eastAsia="Times New Roman"/>
          <w:b/>
          <w:szCs w:val="26"/>
        </w:rPr>
      </w:pP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263" w:name="_Toc480417354"/>
      <w:bookmarkStart w:id="264"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263"/>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265"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265"/>
    </w:p>
    <w:p w14:paraId="298702F3" w14:textId="77777777" w:rsidR="00E35AA8" w:rsidRPr="00DE39BA" w:rsidRDefault="00E35AA8" w:rsidP="008161C4">
      <w:pPr>
        <w:pStyle w:val="ListParagraph"/>
        <w:numPr>
          <w:ilvl w:val="0"/>
          <w:numId w:val="43"/>
        </w:numPr>
        <w:spacing w:after="200" w:line="360" w:lineRule="auto"/>
        <w:jc w:val="both"/>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lastRenderedPageBreak/>
        <w:t>We had to simultaneously implement the api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r w:rsidRPr="00DE39BA">
        <w:t xml:space="preserve">Next we move on to configuring maps </w:t>
      </w:r>
      <w:proofErr w:type="gramStart"/>
      <w:r w:rsidRPr="00DE39BA">
        <w:t>Api</w:t>
      </w:r>
      <w:proofErr w:type="gramEnd"/>
      <w:r w:rsidRPr="00DE39BA">
        <w:t xml:space="preserve">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These selected coordintes are extracted ftom the mobile device and sent to the server by the means of an api call</w:t>
      </w:r>
    </w:p>
    <w:p w14:paraId="4DC70DB8" w14:textId="58EEA239" w:rsidR="001D2111" w:rsidRDefault="001D2111" w:rsidP="008161C4">
      <w:pPr>
        <w:pStyle w:val="ListParagraph"/>
        <w:numPr>
          <w:ilvl w:val="0"/>
          <w:numId w:val="43"/>
        </w:numPr>
        <w:spacing w:after="200" w:line="360" w:lineRule="auto"/>
        <w:jc w:val="both"/>
      </w:pPr>
      <w:r>
        <w:t>Upon receiving coordintes on the server, the server will try to find ultiple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Then the server tries to filter out the safest route from the routes list based on self designed algorithm.</w:t>
      </w:r>
    </w:p>
    <w:bookmarkEnd w:id="264"/>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w:t>
      </w:r>
      <w:ins w:id="267" w:author="Pranav Taneja" w:date="2021-05-18T23:37:00Z">
        <w:r w:rsidR="004437EF">
          <w:rPr>
            <w:b/>
            <w:szCs w:val="24"/>
          </w:rPr>
          <w:t>4</w:t>
        </w:r>
      </w:ins>
      <w:del w:id="268"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ins w:id="269" w:author="Pranav Taneja" w:date="2021-05-18T23:37:00Z">
        <w:r w:rsidR="004437EF">
          <w:rPr>
            <w:b/>
            <w:szCs w:val="24"/>
          </w:rPr>
          <w:t>5</w:t>
        </w:r>
      </w:ins>
      <w:del w:id="270"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087C39BB"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r w:rsidRPr="00DE39BA">
        <w:rPr>
          <w:rFonts w:eastAsia="Calibri"/>
          <w:bCs/>
          <w:szCs w:val="24"/>
          <w:lang w:val="en-IN"/>
        </w:rPr>
        <w:t>import 'app/routes/app_pages.dart';</w:t>
      </w:r>
    </w:p>
    <w:p w14:paraId="67AF4000" w14:textId="77777777" w:rsidR="0027038B" w:rsidRPr="00DE39BA" w:rsidRDefault="0027038B" w:rsidP="0027038B">
      <w:pPr>
        <w:rPr>
          <w:rFonts w:eastAsia="Calibri"/>
          <w:bCs/>
          <w:szCs w:val="24"/>
          <w:lang w:val="en-IN"/>
        </w:rPr>
      </w:pPr>
      <w:r w:rsidRPr="00DE39BA">
        <w:rPr>
          <w:rFonts w:eastAsia="Calibri"/>
          <w:bCs/>
          <w:szCs w:val="24"/>
          <w:lang w:val="en-IN"/>
        </w:rPr>
        <w:t>import 'app/services/services.dart';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main(</w:t>
      </w:r>
      <w:proofErr w:type="gramEnd"/>
      <w:r w:rsidRPr="00DE39BA">
        <w:rPr>
          <w:rFonts w:eastAsia="Calibri"/>
          <w:bCs/>
          <w:szCs w:val="24"/>
          <w:lang w:val="en-IN"/>
        </w:rPr>
        <w:t>)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initServices();</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runApp(</w:t>
      </w:r>
      <w:proofErr w:type="gramEnd"/>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GetMaterialApp(</w:t>
      </w:r>
      <w:proofErr w:type="gramEnd"/>
    </w:p>
    <w:p w14:paraId="323A1EF9" w14:textId="77777777" w:rsidR="0027038B" w:rsidRPr="00DE39BA" w:rsidRDefault="0027038B" w:rsidP="0027038B">
      <w:pPr>
        <w:rPr>
          <w:rFonts w:eastAsia="Calibri"/>
          <w:bCs/>
          <w:szCs w:val="24"/>
          <w:lang w:val="en-IN"/>
        </w:rPr>
      </w:pPr>
      <w:r w:rsidRPr="00DE39BA">
        <w:rPr>
          <w:rFonts w:eastAsia="Calibri"/>
          <w:bCs/>
          <w:szCs w:val="24"/>
          <w:lang w:val="en-IN"/>
        </w:rPr>
        <w:t xml:space="preserve">      debugShowCheckedModeBanner: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initialRoute: AppPages.INITIAL,</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getPages: AppPages.routes,</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theme: ThemeData.dark(),</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4BADF62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271" w:author="Pranav Taneja" w:date="2021-05-18T23:37:00Z">
        <w:r w:rsidR="004437EF">
          <w:rPr>
            <w:b/>
            <w:i w:val="0"/>
            <w:color w:val="auto"/>
            <w:sz w:val="24"/>
            <w:szCs w:val="24"/>
          </w:rPr>
          <w:t>6</w:t>
        </w:r>
      </w:ins>
      <w:del w:id="272"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273" w:author="Pranav Taneja" w:date="2021-05-18T23:37:00Z">
        <w:r w:rsidR="004437EF">
          <w:rPr>
            <w:b/>
            <w:i w:val="0"/>
            <w:iCs w:val="0"/>
            <w:sz w:val="24"/>
            <w:szCs w:val="24"/>
          </w:rPr>
          <w:t>7</w:t>
        </w:r>
      </w:ins>
      <w:del w:id="274"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r w:rsidRPr="00DE39BA">
        <w:rPr>
          <w:rFonts w:eastAsia="Calibri"/>
          <w:bCs/>
          <w:szCs w:val="24"/>
          <w:lang w:val="en-IN"/>
        </w:rPr>
        <w:t>class HotSpotModel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List&lt;CoronaHotspot&gt; coronaHotspot;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List&lt;CrowdHotspot&gt; crowdHotspot;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HotSpotModel(</w:t>
      </w:r>
      <w:proofErr w:type="gramEnd"/>
      <w:r w:rsidRPr="00DE39BA">
        <w:rPr>
          <w:rFonts w:eastAsia="Calibri"/>
          <w:bCs/>
          <w:szCs w:val="24"/>
          <w:lang w:val="en-IN"/>
        </w:rPr>
        <w:t>{this.coronaHotspot, this.crowdHotspot});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HotSpotModel.fromJson(Map&lt;String,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(json['corona_hotspot'] !=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w:t>
      </w:r>
      <w:proofErr w:type="gramEnd"/>
      <w:r w:rsidRPr="00DE39BA">
        <w:rPr>
          <w:rFonts w:eastAsia="Calibri"/>
          <w:bCs/>
          <w:szCs w:val="24"/>
          <w:lang w:val="en-IN"/>
        </w:rPr>
        <w:t xml:space="preserve"> = &lt;CoronaHotspot&gt;[];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json[</w:t>
      </w:r>
      <w:proofErr w:type="gramEnd"/>
      <w:r w:rsidRPr="00DE39BA">
        <w:rPr>
          <w:rFonts w:eastAsia="Calibri"/>
          <w:bCs/>
          <w:szCs w:val="24"/>
          <w:lang w:val="en-IN"/>
        </w:rPr>
        <w:t>'corona_hotspot'].forEach((v)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coronaHotspot.add(</w:t>
      </w:r>
      <w:proofErr w:type="gramEnd"/>
      <w:r w:rsidRPr="00DE39BA">
        <w:rPr>
          <w:rFonts w:eastAsia="Calibri"/>
          <w:bCs/>
          <w:szCs w:val="24"/>
          <w:lang w:val="en-IN"/>
        </w:rPr>
        <w:t>CoronaHotspot.fromJson(v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(json['crowd_hotspot'] !=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w:t>
      </w:r>
      <w:proofErr w:type="gramEnd"/>
      <w:r w:rsidRPr="00DE39BA">
        <w:rPr>
          <w:rFonts w:eastAsia="Calibri"/>
          <w:bCs/>
          <w:szCs w:val="24"/>
          <w:lang w:val="en-IN"/>
        </w:rPr>
        <w:t xml:space="preserve"> = &lt;CrowdHotspot&gt;[];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json[</w:t>
      </w:r>
      <w:proofErr w:type="gramEnd"/>
      <w:r w:rsidRPr="00DE39BA">
        <w:rPr>
          <w:rFonts w:eastAsia="Calibri"/>
          <w:bCs/>
          <w:szCs w:val="24"/>
          <w:lang w:val="en-IN"/>
        </w:rPr>
        <w:t>'crowd_hotspot'].forEach((v)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crowdHotspot.add(</w:t>
      </w:r>
      <w:proofErr w:type="gramEnd"/>
      <w:r w:rsidRPr="00DE39BA">
        <w:rPr>
          <w:rFonts w:eastAsia="Calibri"/>
          <w:bCs/>
          <w:szCs w:val="24"/>
          <w:lang w:val="en-IN"/>
        </w:rPr>
        <w:t>CrowdHotspot.fromJson(v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(coronaHotspot !=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'corona_hotspot'] = coronaHotspot.map((v) =&gt; v.toJson()).toList();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(crowdHotspot !=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'crowd_hotspot'] = crowdHotspot.map((v) =&gt; v.toJson()).toList();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r w:rsidRPr="00DE39BA">
        <w:rPr>
          <w:rFonts w:eastAsia="Calibri"/>
          <w:bCs/>
          <w:szCs w:val="24"/>
          <w:lang w:val="en-IN"/>
        </w:rPr>
        <w:lastRenderedPageBreak/>
        <w:t>class CoronaHotspot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lat;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t xml:space="preserve">  int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w:t>
      </w:r>
      <w:proofErr w:type="gramEnd"/>
      <w:r w:rsidRPr="00DE39BA">
        <w:rPr>
          <w:rFonts w:eastAsia="Calibri"/>
          <w:bCs/>
          <w:szCs w:val="24"/>
          <w:lang w:val="en-IN"/>
        </w:rPr>
        <w:t>{this.lat, this.long, this.death, this.active, this.recovered});</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CoronaHotspot.fromJson(Map&lt;String,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lat = json['lat']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data['lat'] = lat;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r w:rsidRPr="00DE39BA">
        <w:rPr>
          <w:rFonts w:eastAsia="Calibri"/>
          <w:bCs/>
          <w:szCs w:val="24"/>
          <w:lang w:val="en-IN"/>
        </w:rPr>
        <w:t>class CrowdHotspot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lat;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w:t>
      </w:r>
      <w:proofErr w:type="gramEnd"/>
      <w:r w:rsidRPr="00DE39BA">
        <w:rPr>
          <w:rFonts w:eastAsia="Calibri"/>
          <w:bCs/>
          <w:szCs w:val="24"/>
          <w:lang w:val="en-IN"/>
        </w:rPr>
        <w:t>{this.lat, this.long});</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CrowdHotspot.fromJson(Map&lt;String,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lat = json['lat']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data['lat'] = lat;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57385BA"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275" w:author="abhay mendiratta" w:date="2021-05-21T21:47:00Z">
        <w:r w:rsidR="004D55D9">
          <w:rPr>
            <w:b/>
            <w:i w:val="0"/>
            <w:color w:val="auto"/>
            <w:sz w:val="24"/>
            <w:szCs w:val="24"/>
          </w:rPr>
          <w:t>8</w:t>
        </w:r>
      </w:ins>
      <w:ins w:id="276" w:author="Pranav Taneja" w:date="2021-05-18T23:37:00Z">
        <w:del w:id="277" w:author="abhay mendiratta" w:date="2021-05-21T21:46:00Z">
          <w:r w:rsidR="004437EF" w:rsidDel="004D55D9">
            <w:rPr>
              <w:b/>
              <w:i w:val="0"/>
              <w:color w:val="auto"/>
              <w:sz w:val="24"/>
              <w:szCs w:val="24"/>
            </w:rPr>
            <w:delText>7</w:delText>
          </w:r>
        </w:del>
      </w:ins>
      <w:del w:id="278"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'package:dio/dio.dart';</w:t>
      </w:r>
    </w:p>
    <w:p w14:paraId="7F9D496D"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'package:flutter/foundation.dart';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r w:rsidRPr="00DE39BA">
        <w:rPr>
          <w:rFonts w:eastAsia="Calibri"/>
          <w:bCs/>
          <w:szCs w:val="24"/>
          <w:lang w:val="en-IN"/>
        </w:rPr>
        <w:t>import '../../services/services.dart';</w:t>
      </w:r>
    </w:p>
    <w:p w14:paraId="0C14FBB6" w14:textId="77777777" w:rsidR="0027038B" w:rsidRPr="00DE39BA" w:rsidRDefault="0027038B" w:rsidP="0027038B">
      <w:pPr>
        <w:rPr>
          <w:rFonts w:eastAsia="Calibri"/>
          <w:bCs/>
          <w:szCs w:val="24"/>
          <w:lang w:val="en-IN"/>
        </w:rPr>
      </w:pPr>
      <w:r w:rsidRPr="00DE39BA">
        <w:rPr>
          <w:rFonts w:eastAsia="Calibri"/>
          <w:bCs/>
          <w:szCs w:val="24"/>
          <w:lang w:val="en-IN"/>
        </w:rPr>
        <w:t>import '../models/failure_model.dart';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r w:rsidRPr="00DE39BA">
        <w:rPr>
          <w:rFonts w:eastAsia="Calibri"/>
          <w:bCs/>
          <w:szCs w:val="24"/>
          <w:lang w:val="en-IN"/>
        </w:rPr>
        <w:t>class ApiClient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_api = ApiService().instance;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signUp({</w:t>
      </w:r>
      <w:proofErr w:type="gramEnd"/>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1803A712"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path: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t xml:space="preserve">        "phone_no": phonenum,</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"lat":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"longi":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getHotSpotZones({</w:t>
      </w:r>
      <w:proofErr w:type="gramEnd"/>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"lat":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"access_token": accessToken,</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Future _</w:t>
      </w:r>
      <w:proofErr w:type="gramStart"/>
      <w:r w:rsidRPr="00DE39BA">
        <w:rPr>
          <w:rFonts w:eastAsia="Calibri"/>
          <w:bCs/>
          <w:szCs w:val="24"/>
          <w:lang w:val="en-IN"/>
        </w:rPr>
        <w:t>postRequestSender({</w:t>
      </w:r>
      <w:proofErr w:type="gramEnd"/>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Response response = await _api.dio.post(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response.data;</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DioError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(e.response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throw</w:t>
      </w:r>
      <w:proofErr w:type="gramEnd"/>
      <w:r w:rsidRPr="00DE39BA">
        <w:rPr>
          <w:rFonts w:eastAsia="Calibri"/>
          <w:bCs/>
          <w:szCs w:val="24"/>
          <w:lang w:val="en-IN"/>
        </w:rPr>
        <w:t xml:space="preserve"> Failure(</w:t>
      </w:r>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statusCode</w:t>
      </w:r>
      <w:proofErr w:type="gramEnd"/>
      <w:r w:rsidRPr="00DE39BA">
        <w:rPr>
          <w:rFonts w:eastAsia="Calibri"/>
          <w:bCs/>
          <w:szCs w:val="24"/>
          <w:lang w:val="en-IN"/>
        </w:rPr>
        <w:t>: e.response.statusCode,</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message</w:t>
      </w:r>
      <w:proofErr w:type="gramEnd"/>
      <w:r w:rsidRPr="00DE39BA">
        <w:rPr>
          <w:rFonts w:eastAsia="Calibri"/>
          <w:bCs/>
          <w:szCs w:val="24"/>
          <w:lang w:val="en-IN"/>
        </w:rPr>
        <w:t>: e.response.statusMessage,</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throw</w:t>
      </w:r>
      <w:proofErr w:type="gramEnd"/>
      <w:r w:rsidRPr="00DE39BA">
        <w:rPr>
          <w:rFonts w:eastAsia="Calibri"/>
          <w:bCs/>
          <w:szCs w:val="24"/>
          <w:lang w:val="en-IN"/>
        </w:rPr>
        <w:t xml:space="preserve"> Failure(message: e.message);</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8545CE3"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279" w:author="abhay mendiratta" w:date="2021-05-21T21:47:00Z">
        <w:r w:rsidR="004D55D9">
          <w:rPr>
            <w:b/>
            <w:i w:val="0"/>
            <w:color w:val="auto"/>
            <w:sz w:val="24"/>
            <w:szCs w:val="24"/>
          </w:rPr>
          <w:t>9</w:t>
        </w:r>
      </w:ins>
      <w:ins w:id="280" w:author="Pranav Taneja" w:date="2021-05-18T23:37:00Z">
        <w:del w:id="281" w:author="abhay mendiratta" w:date="2021-05-21T21:47:00Z">
          <w:r w:rsidR="004437EF" w:rsidDel="004D55D9">
            <w:rPr>
              <w:b/>
              <w:i w:val="0"/>
              <w:color w:val="auto"/>
              <w:sz w:val="24"/>
              <w:szCs w:val="24"/>
            </w:rPr>
            <w:delText>8</w:delText>
          </w:r>
        </w:del>
      </w:ins>
      <w:del w:id="282"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'package:flutter/foundation.dart';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r w:rsidRPr="00DE39BA">
        <w:rPr>
          <w:rFonts w:eastAsia="Calibri"/>
          <w:bCs/>
          <w:szCs w:val="24"/>
          <w:lang w:val="en-IN"/>
        </w:rPr>
        <w:t>import '../providers/api_client.dart';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ApiClient apiClient;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{@required this.apiClient}) : assert(apiClient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apiClient.login(email: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signUp({</w:t>
      </w:r>
      <w:proofErr w:type="gramEnd"/>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apiClient.signUp(</w:t>
      </w:r>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phonenum: phonenum,</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getHotSpotZones({</w:t>
      </w:r>
      <w:proofErr w:type="gramEnd"/>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apiClient.getHotSpotZones(</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accessToken: accessToken,</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2D3EDBA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283" w:author="abhay mendiratta" w:date="2021-05-21T21:47:00Z">
        <w:r w:rsidR="004D55D9">
          <w:rPr>
            <w:b/>
            <w:i w:val="0"/>
            <w:color w:val="auto"/>
            <w:sz w:val="24"/>
            <w:szCs w:val="24"/>
          </w:rPr>
          <w:t>10</w:t>
        </w:r>
      </w:ins>
      <w:ins w:id="284" w:author="Pranav Taneja" w:date="2021-05-18T23:37:00Z">
        <w:del w:id="285" w:author="abhay mendiratta" w:date="2021-05-21T21:47:00Z">
          <w:r w:rsidR="004437EF" w:rsidDel="004D55D9">
            <w:rPr>
              <w:b/>
              <w:i w:val="0"/>
              <w:color w:val="auto"/>
              <w:sz w:val="24"/>
              <w:szCs w:val="24"/>
            </w:rPr>
            <w:delText>9</w:delText>
          </w:r>
        </w:del>
      </w:ins>
      <w:del w:id="286"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3D9498F2"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287" w:author="Pranav Taneja" w:date="2021-05-18T23:37:00Z">
        <w:r w:rsidR="005F6557">
          <w:rPr>
            <w:b/>
            <w:i w:val="0"/>
            <w:color w:val="auto"/>
            <w:sz w:val="24"/>
            <w:szCs w:val="24"/>
          </w:rPr>
          <w:t>1</w:t>
        </w:r>
      </w:ins>
      <w:ins w:id="288" w:author="abhay mendiratta" w:date="2021-05-21T21:47:00Z">
        <w:r w:rsidR="004D55D9">
          <w:rPr>
            <w:b/>
            <w:i w:val="0"/>
            <w:color w:val="auto"/>
            <w:sz w:val="24"/>
            <w:szCs w:val="24"/>
          </w:rPr>
          <w:t>1</w:t>
        </w:r>
      </w:ins>
      <w:ins w:id="289" w:author="Pranav Taneja" w:date="2021-05-18T23:37:00Z">
        <w:del w:id="290" w:author="abhay mendiratta" w:date="2021-05-21T21:47:00Z">
          <w:r w:rsidR="005F6557" w:rsidDel="004D55D9">
            <w:rPr>
              <w:b/>
              <w:i w:val="0"/>
              <w:color w:val="auto"/>
              <w:sz w:val="24"/>
              <w:szCs w:val="24"/>
            </w:rPr>
            <w:delText>0</w:delText>
          </w:r>
        </w:del>
      </w:ins>
      <w:del w:id="291"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6D29A2C7"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r w:rsidRPr="00DE39BA">
        <w:rPr>
          <w:rFonts w:eastAsia="Calibri"/>
          <w:bCs/>
          <w:szCs w:val="24"/>
          <w:lang w:val="en-IN"/>
        </w:rPr>
        <w:t>import '../../constants/constants.dart';</w:t>
      </w:r>
    </w:p>
    <w:p w14:paraId="35326309" w14:textId="77777777" w:rsidR="0027038B" w:rsidRPr="00DE39BA" w:rsidRDefault="0027038B" w:rsidP="0027038B">
      <w:pPr>
        <w:rPr>
          <w:rFonts w:eastAsia="Calibri"/>
          <w:bCs/>
          <w:szCs w:val="24"/>
          <w:lang w:val="en-IN"/>
        </w:rPr>
      </w:pPr>
      <w:r w:rsidRPr="00DE39BA">
        <w:rPr>
          <w:rFonts w:eastAsia="Calibri"/>
          <w:bCs/>
          <w:szCs w:val="24"/>
          <w:lang w:val="en-IN"/>
        </w:rPr>
        <w:t>import '../../constants/style_constants.dart';</w:t>
      </w:r>
    </w:p>
    <w:p w14:paraId="690E155A" w14:textId="77777777" w:rsidR="0027038B" w:rsidRPr="00DE39BA" w:rsidRDefault="0027038B" w:rsidP="0027038B">
      <w:pPr>
        <w:rPr>
          <w:rFonts w:eastAsia="Calibri"/>
          <w:bCs/>
          <w:szCs w:val="24"/>
          <w:lang w:val="en-IN"/>
        </w:rPr>
      </w:pPr>
      <w:r w:rsidRPr="00DE39BA">
        <w:rPr>
          <w:rFonts w:eastAsia="Calibri"/>
          <w:bCs/>
          <w:szCs w:val="24"/>
          <w:lang w:val="en-IN"/>
        </w:rPr>
        <w:t>import '../../routes/app_pages.dart';</w:t>
      </w:r>
    </w:p>
    <w:p w14:paraId="5C5609AA" w14:textId="77777777" w:rsidR="0027038B" w:rsidRPr="00DE39BA" w:rsidRDefault="0027038B" w:rsidP="0027038B">
      <w:pPr>
        <w:rPr>
          <w:rFonts w:eastAsia="Calibri"/>
          <w:bCs/>
          <w:szCs w:val="24"/>
          <w:lang w:val="en-IN"/>
        </w:rPr>
      </w:pPr>
      <w:r w:rsidRPr="00DE39BA">
        <w:rPr>
          <w:rFonts w:eastAsia="Calibri"/>
          <w:bCs/>
          <w:szCs w:val="24"/>
          <w:lang w:val="en-IN"/>
        </w:rPr>
        <w:t>import '../../shared/button.dart';</w:t>
      </w:r>
    </w:p>
    <w:p w14:paraId="6BBDB52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'login_controller.dart';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r w:rsidRPr="00DE39BA">
        <w:rPr>
          <w:rFonts w:eastAsia="Calibri"/>
          <w:bCs/>
          <w:szCs w:val="24"/>
          <w:lang w:val="en-IN"/>
        </w:rPr>
        <w:t>class LoginView extends GetView&lt;LoginController&gt;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_formKey = GlobalKey&lt;FormState&gt;();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RxBool _showPassword = false.obs;</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Padding(</w:t>
      </w:r>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EdgeInsets.symmetric(</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horizontal: Get.width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vertical: Get.height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Form(</w:t>
      </w:r>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key: _formKey,</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Column(</w:t>
      </w:r>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&lt;Widget&gt;[</w:t>
      </w:r>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Hero(</w:t>
      </w:r>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SizedBox(</w:t>
      </w:r>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Get.height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Image.asset('assets/icons/icon.png'),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SizedBox(</w:t>
      </w:r>
      <w:proofErr w:type="gramEnd"/>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Get.height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Padding(</w:t>
      </w:r>
      <w:proofErr w:type="gramEnd"/>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textInputAction: TextInputAction.next,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(!GetUtils.isEmail(value))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autovalidateMode: AutovalidateMode.onUserInteraction,</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keyboardType: TextInputType.emailAddress,</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textAlign: TextAlign.center,</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textInputAction: TextInputAction.send,</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autovalidateMode: AutovalidateMode.onUserInteraction,</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(!GetUtils.isLengthBetween(value,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obscureText</w:t>
      </w:r>
      <w:proofErr w:type="gramEnd"/>
      <w:r w:rsidRPr="00DE39BA">
        <w:rPr>
          <w:rFonts w:eastAsia="Calibri"/>
          <w:bCs/>
          <w:szCs w:val="24"/>
          <w:lang w:val="en-IN"/>
        </w:rPr>
        <w:t>: !_showPassword.value,</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textAlign: TextAlign.center,</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hintText: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labelText: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suffixIcon</w:t>
      </w:r>
      <w:proofErr w:type="gramEnd"/>
      <w:r w:rsidRPr="00DE39BA">
        <w:rPr>
          <w:rFonts w:eastAsia="Calibri"/>
          <w:bCs/>
          <w:szCs w:val="24"/>
          <w:lang w:val="en-IN"/>
        </w:rPr>
        <w:t>: IconButton(</w:t>
      </w:r>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icon: _showPassword.value</w:t>
      </w:r>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Icon(Icons.visibility_off),</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_showPassword.value </w:t>
      </w:r>
      <w:proofErr w:type="gramStart"/>
      <w:r w:rsidRPr="00DE39BA">
        <w:rPr>
          <w:rFonts w:eastAsia="Calibri"/>
          <w:bCs/>
          <w:szCs w:val="24"/>
          <w:lang w:val="en-IN"/>
        </w:rPr>
        <w:t>= !</w:t>
      </w:r>
      <w:proofErr w:type="gramEnd"/>
      <w:r w:rsidRPr="00DE39BA">
        <w:rPr>
          <w:rFonts w:eastAsia="Calibri"/>
          <w:bCs/>
          <w:szCs w:val="24"/>
          <w:lang w:val="en-IN"/>
        </w:rPr>
        <w:t>_showPassword.value;</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r w:rsidRPr="00DE39BA">
        <w:rPr>
          <w:rFonts w:eastAsia="Calibri"/>
          <w:bCs/>
          <w:szCs w:val="24"/>
          <w:lang w:val="en-IN"/>
        </w:rPr>
        <w:t>()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AppState.loading)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Center(child: CircularProgressIndicator());</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(controller.currentState.value == AppState.loaded)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Future.delayed(</w:t>
      </w:r>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Duration.zero,</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Get.offAllNamed(Routes.MAP);</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const SizedBox.shrink();</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Text(controller.data);</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isTextOnly: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icon: Icons.lock_open,</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(_formKey.currentState.validate())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controller.login(</w:t>
      </w:r>
      <w:proofErr w:type="gramEnd"/>
      <w:r w:rsidRPr="00DE39BA">
        <w:rPr>
          <w:rFonts w:eastAsia="Calibri"/>
          <w:bCs/>
          <w:szCs w:val="24"/>
          <w:lang w:val="en-IN"/>
        </w:rPr>
        <w:t>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isTextOnly: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icon: Icons.vpn_key,</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=&gt; Get.toNamed(Routes.REGISTER),</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'package:flutter/foundation.dart';</w:t>
      </w:r>
    </w:p>
    <w:p w14:paraId="6F6F7C9E"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r w:rsidRPr="00DE39BA">
        <w:rPr>
          <w:rFonts w:eastAsia="Calibri"/>
          <w:bCs/>
          <w:szCs w:val="24"/>
          <w:lang w:val="en-IN"/>
        </w:rPr>
        <w:t>import '../../constants/constants.dart';</w:t>
      </w:r>
    </w:p>
    <w:p w14:paraId="6302CD01" w14:textId="77777777" w:rsidR="0027038B" w:rsidRPr="00DE39BA" w:rsidRDefault="0027038B" w:rsidP="0027038B">
      <w:pPr>
        <w:rPr>
          <w:rFonts w:eastAsia="Calibri"/>
          <w:bCs/>
          <w:szCs w:val="24"/>
          <w:lang w:val="en-IN"/>
        </w:rPr>
      </w:pPr>
      <w:r w:rsidRPr="00DE39BA">
        <w:rPr>
          <w:rFonts w:eastAsia="Calibri"/>
          <w:bCs/>
          <w:szCs w:val="24"/>
          <w:lang w:val="en-IN"/>
        </w:rPr>
        <w:t>import '../../data/models/failure_model.dart';</w:t>
      </w:r>
    </w:p>
    <w:p w14:paraId="7D7F83B0" w14:textId="77777777" w:rsidR="0027038B" w:rsidRPr="00DE39BA" w:rsidRDefault="0027038B" w:rsidP="0027038B">
      <w:pPr>
        <w:rPr>
          <w:rFonts w:eastAsia="Calibri"/>
          <w:bCs/>
          <w:szCs w:val="24"/>
          <w:lang w:val="en-IN"/>
        </w:rPr>
      </w:pPr>
      <w:r w:rsidRPr="00DE39BA">
        <w:rPr>
          <w:rFonts w:eastAsia="Calibri"/>
          <w:bCs/>
          <w:szCs w:val="24"/>
          <w:lang w:val="en-IN"/>
        </w:rPr>
        <w:t>import '../../data/repository/repository.dart';</w:t>
      </w:r>
    </w:p>
    <w:p w14:paraId="1FEBFF76" w14:textId="77777777" w:rsidR="0027038B" w:rsidRPr="00DE39BA" w:rsidRDefault="0027038B" w:rsidP="0027038B">
      <w:pPr>
        <w:rPr>
          <w:rFonts w:eastAsia="Calibri"/>
          <w:bCs/>
          <w:szCs w:val="24"/>
          <w:lang w:val="en-IN"/>
        </w:rPr>
      </w:pPr>
      <w:r w:rsidRPr="00DE39BA">
        <w:rPr>
          <w:rFonts w:eastAsia="Calibri"/>
          <w:bCs/>
          <w:szCs w:val="24"/>
          <w:lang w:val="en-IN"/>
        </w:rPr>
        <w:t>import '../../services/services.dart';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r w:rsidRPr="00DE39BA">
        <w:rPr>
          <w:rFonts w:eastAsia="Calibri"/>
          <w:bCs/>
          <w:szCs w:val="24"/>
          <w:lang w:val="en-IN"/>
        </w:rPr>
        <w:t>class LoginController extends GetxController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Repository repository;</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LoginController(</w:t>
      </w:r>
      <w:proofErr w:type="gramEnd"/>
      <w:r w:rsidRPr="00DE39BA">
        <w:rPr>
          <w:rFonts w:eastAsia="Calibri"/>
          <w:bCs/>
          <w:szCs w:val="24"/>
          <w:lang w:val="en-IN"/>
        </w:rPr>
        <w:t>{@required this.repository});</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currentState = AppState.initial.obs;</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login(</w:t>
      </w:r>
      <w:proofErr w:type="gramEnd"/>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AppState.loading;</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body = await repository.login(</w:t>
      </w:r>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AppState.loaded;</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AppState.failure;</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45A5A792"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7F1A5790"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'login_controller.dart';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r w:rsidRPr="00DE39BA">
        <w:rPr>
          <w:rFonts w:eastAsia="Calibri"/>
          <w:bCs/>
          <w:szCs w:val="24"/>
          <w:lang w:val="en-IN"/>
        </w:rPr>
        <w:t>class LoginBinding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Get.lazyPut&lt;LoginController</w:t>
      </w:r>
      <w:proofErr w:type="gramStart"/>
      <w:r w:rsidRPr="00DE39BA">
        <w:rPr>
          <w:rFonts w:eastAsia="Calibri"/>
          <w:bCs/>
          <w:szCs w:val="24"/>
          <w:lang w:val="en-IN"/>
        </w:rPr>
        <w:t>&gt;(</w:t>
      </w:r>
      <w:proofErr w:type="gramEnd"/>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LoginController(</w:t>
      </w:r>
      <w:proofErr w:type="gramEnd"/>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Repository(</w:t>
      </w:r>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82CB01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292" w:author="Pranav Taneja" w:date="2021-05-18T23:38:00Z">
        <w:r w:rsidR="005F6557">
          <w:rPr>
            <w:b/>
            <w:i w:val="0"/>
            <w:color w:val="auto"/>
            <w:sz w:val="24"/>
            <w:szCs w:val="24"/>
          </w:rPr>
          <w:t>1</w:t>
        </w:r>
      </w:ins>
      <w:ins w:id="293" w:author="abhay mendiratta" w:date="2021-05-21T21:47:00Z">
        <w:r w:rsidR="004D55D9">
          <w:rPr>
            <w:b/>
            <w:i w:val="0"/>
            <w:color w:val="auto"/>
            <w:sz w:val="24"/>
            <w:szCs w:val="24"/>
          </w:rPr>
          <w:t>2</w:t>
        </w:r>
      </w:ins>
      <w:ins w:id="294" w:author="Pranav Taneja" w:date="2021-05-18T23:38:00Z">
        <w:del w:id="295" w:author="abhay mendiratta" w:date="2021-05-21T21:47:00Z">
          <w:r w:rsidR="005F6557" w:rsidDel="004D55D9">
            <w:rPr>
              <w:b/>
              <w:i w:val="0"/>
              <w:color w:val="auto"/>
              <w:sz w:val="24"/>
              <w:szCs w:val="24"/>
            </w:rPr>
            <w:delText>1</w:delText>
          </w:r>
        </w:del>
      </w:ins>
      <w:del w:id="296"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1F17627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5F28606A" w14:textId="77777777" w:rsidR="00947DCB" w:rsidRPr="00DE39BA" w:rsidRDefault="00947DCB" w:rsidP="00947DCB">
      <w:pPr>
        <w:rPr>
          <w:rFonts w:eastAsia="Calibri"/>
          <w:bCs/>
          <w:szCs w:val="24"/>
          <w:lang w:val="en-IN"/>
        </w:rPr>
      </w:pPr>
      <w:r w:rsidRPr="00DE39BA">
        <w:rPr>
          <w:rFonts w:eastAsia="Calibri"/>
          <w:bCs/>
          <w:szCs w:val="24"/>
          <w:lang w:val="en-IN"/>
        </w:rPr>
        <w:t>import '../../shared/location_data_sender.dart';</w:t>
      </w:r>
    </w:p>
    <w:p w14:paraId="2B07BAC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'package:location/location.dart';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63DB03A9" w14:textId="77777777" w:rsidR="00947DCB" w:rsidRPr="00DE39BA" w:rsidRDefault="00947DCB" w:rsidP="00947DCB">
      <w:pPr>
        <w:rPr>
          <w:rFonts w:eastAsia="Calibri"/>
          <w:bCs/>
          <w:szCs w:val="24"/>
          <w:lang w:val="en-IN"/>
        </w:rPr>
      </w:pPr>
      <w:r w:rsidRPr="00DE39BA">
        <w:rPr>
          <w:rFonts w:eastAsia="Calibri"/>
          <w:bCs/>
          <w:szCs w:val="24"/>
          <w:lang w:val="en-IN"/>
        </w:rPr>
        <w:t>import '../../constants/style_constants.dart';</w:t>
      </w:r>
    </w:p>
    <w:p w14:paraId="6428522B" w14:textId="77777777" w:rsidR="00947DCB" w:rsidRPr="00DE39BA" w:rsidRDefault="00947DCB" w:rsidP="00947DCB">
      <w:pPr>
        <w:rPr>
          <w:rFonts w:eastAsia="Calibri"/>
          <w:bCs/>
          <w:szCs w:val="24"/>
          <w:lang w:val="en-IN"/>
        </w:rPr>
      </w:pPr>
      <w:r w:rsidRPr="00DE39BA">
        <w:rPr>
          <w:rFonts w:eastAsia="Calibri"/>
          <w:bCs/>
          <w:szCs w:val="24"/>
          <w:lang w:val="en-IN"/>
        </w:rPr>
        <w:t>import '../../routes/app_pages.dart';</w:t>
      </w:r>
    </w:p>
    <w:p w14:paraId="79E52B69" w14:textId="77777777" w:rsidR="00947DCB" w:rsidRPr="00DE39BA" w:rsidRDefault="00947DCB" w:rsidP="00947DCB">
      <w:pPr>
        <w:rPr>
          <w:rFonts w:eastAsia="Calibri"/>
          <w:bCs/>
          <w:szCs w:val="24"/>
          <w:lang w:val="en-IN"/>
        </w:rPr>
      </w:pPr>
      <w:r w:rsidRPr="00DE39BA">
        <w:rPr>
          <w:rFonts w:eastAsia="Calibri"/>
          <w:bCs/>
          <w:szCs w:val="24"/>
          <w:lang w:val="en-IN"/>
        </w:rPr>
        <w:t>import '../../shared/button.dart';</w:t>
      </w:r>
    </w:p>
    <w:p w14:paraId="67BF5BA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'register_controller.dart';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r w:rsidRPr="00DE39BA">
        <w:rPr>
          <w:rFonts w:eastAsia="Calibri"/>
          <w:bCs/>
          <w:szCs w:val="24"/>
          <w:lang w:val="en-IN"/>
        </w:rPr>
        <w:t>class RegisterView extends GetView&lt;RegisterController&gt;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_formKey = GlobalKey&lt;FormState&gt;();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_fullName;</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_phoneNum;</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RxBool _showPassword = false.obs;</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Padding(</w:t>
      </w:r>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EdgeInsets.symmetric(</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horizontal: Get.width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vertical: Get.height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SingleChildScrollView(</w:t>
      </w:r>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Form(</w:t>
      </w:r>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key: _formKey,</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Column(</w:t>
      </w:r>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&lt;Widget&gt;[</w:t>
      </w:r>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Hero(</w:t>
      </w:r>
      <w:proofErr w:type="gramEnd"/>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SizedBox(</w:t>
      </w:r>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height: Get.height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Image.asset('assets/icons/icon.png'),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SizedBox(</w:t>
      </w:r>
      <w:proofErr w:type="gramEnd"/>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height: Get.height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Row(</w:t>
      </w:r>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(!GetUtils.isAlphabetOnly(value)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value.length</w:t>
      </w:r>
      <w:proofErr w:type="gramEnd"/>
      <w:r w:rsidRPr="00DE39BA">
        <w:rPr>
          <w:rFonts w:eastAsia="Calibri"/>
          <w:bCs/>
          <w:szCs w:val="24"/>
          <w:lang w:val="en-IN"/>
        </w:rPr>
        <w:t xml:space="preserve">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TextInputType.text,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const</w:t>
      </w:r>
      <w:proofErr w:type="gramEnd"/>
      <w:r w:rsidRPr="00DE39BA">
        <w:rPr>
          <w:rFonts w:eastAsia="Calibri"/>
          <w:bCs/>
          <w:szCs w:val="24"/>
          <w:lang w:val="en-IN"/>
        </w:rPr>
        <w:t xml:space="preserve"> SizedBox(width: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Flexible(</w:t>
      </w:r>
      <w:proofErr w:type="gramEnd"/>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AutovalidateMode.onUserInteraction,</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(!GetUtils.isAlphabetOnly(value)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value.length</w:t>
      </w:r>
      <w:proofErr w:type="gramEnd"/>
      <w:r w:rsidRPr="00DE39BA">
        <w:rPr>
          <w:rFonts w:eastAsia="Calibri"/>
          <w:bCs/>
          <w:szCs w:val="24"/>
          <w:lang w:val="en-IN"/>
        </w:rPr>
        <w:t xml:space="preserve">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TextInputType.text,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 labelText: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(!GetUtils.isEmail(value))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TextInputType.emailAddress,</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(!GetUtils.isLengthBetween(value,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obscureText</w:t>
      </w:r>
      <w:proofErr w:type="gramEnd"/>
      <w:r w:rsidRPr="00DE39BA">
        <w:rPr>
          <w:rFonts w:eastAsia="Calibri"/>
          <w:bCs/>
          <w:szCs w:val="24"/>
          <w:lang w:val="en-IN"/>
        </w:rPr>
        <w:t>: !_showPassword.value,</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suffixIcon</w:t>
      </w:r>
      <w:proofErr w:type="gramEnd"/>
      <w:r w:rsidRPr="00DE39BA">
        <w:rPr>
          <w:rFonts w:eastAsia="Calibri"/>
          <w:bCs/>
          <w:szCs w:val="24"/>
          <w:lang w:val="en-IN"/>
        </w:rPr>
        <w:t>: IconButton(</w:t>
      </w:r>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icon: _showPassword.value</w:t>
      </w:r>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Icon(Icons.visibility_off),</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_showPassword.value </w:t>
      </w:r>
      <w:proofErr w:type="gramStart"/>
      <w:r w:rsidRPr="00DE39BA">
        <w:rPr>
          <w:rFonts w:eastAsia="Calibri"/>
          <w:bCs/>
          <w:szCs w:val="24"/>
          <w:lang w:val="en-IN"/>
        </w:rPr>
        <w:t>= !</w:t>
      </w:r>
      <w:proofErr w:type="gramEnd"/>
      <w:r w:rsidRPr="00DE39BA">
        <w:rPr>
          <w:rFonts w:eastAsia="Calibri"/>
          <w:bCs/>
          <w:szCs w:val="24"/>
          <w:lang w:val="en-IN"/>
        </w:rPr>
        <w:t>_showPassword.value;</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TextInputAction.done,</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(!GetUtils.isLengthEqualTo(value,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_phoneNum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TextInputType.phone,</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r w:rsidRPr="00DE39BA">
        <w:rPr>
          <w:rFonts w:eastAsia="Calibri"/>
          <w:bCs/>
          <w:szCs w:val="24"/>
          <w:lang w:val="en-IN"/>
        </w:rPr>
        <w:t>()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AppState.loading)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Center(child: CircularProgressIndicator());</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Future.delayed(</w:t>
      </w:r>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Duration.zero,</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Get.offAllNamed(Routes.MAP);</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const SizedBox.shrink();</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isTextOnly: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icon: Icons.lock_open,</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(_formKey.currentState.validate())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LocationData locationData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sendLocationData();</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controller.signUp(</w:t>
      </w:r>
      <w:proofErr w:type="gramEnd"/>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username: _fullName,</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phonenum</w:t>
      </w:r>
      <w:proofErr w:type="gramEnd"/>
      <w:r w:rsidRPr="00DE39BA">
        <w:rPr>
          <w:rFonts w:eastAsia="Calibri"/>
          <w:bCs/>
          <w:szCs w:val="24"/>
          <w:lang w:val="en-IN"/>
        </w:rPr>
        <w:t>: int.parse(_phoneNum),</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locationData.longitude,</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locationData.latitude,</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'package:flutter/foundation.dart';</w:t>
      </w:r>
    </w:p>
    <w:p w14:paraId="584AB14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7AF0E296" w14:textId="77777777" w:rsidR="00947DCB" w:rsidRPr="00DE39BA" w:rsidRDefault="00947DCB" w:rsidP="00947DCB">
      <w:pPr>
        <w:rPr>
          <w:rFonts w:eastAsia="Calibri"/>
          <w:bCs/>
          <w:szCs w:val="24"/>
          <w:lang w:val="en-IN"/>
        </w:rPr>
      </w:pPr>
      <w:r w:rsidRPr="00DE39BA">
        <w:rPr>
          <w:rFonts w:eastAsia="Calibri"/>
          <w:bCs/>
          <w:szCs w:val="24"/>
          <w:lang w:val="en-IN"/>
        </w:rPr>
        <w:t>import '../../data/models/failure_model.dart';</w:t>
      </w:r>
    </w:p>
    <w:p w14:paraId="063191DA"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36B50753" w14:textId="77777777" w:rsidR="00947DCB" w:rsidRPr="00DE39BA" w:rsidRDefault="00947DCB" w:rsidP="00947DCB">
      <w:pPr>
        <w:rPr>
          <w:rFonts w:eastAsia="Calibri"/>
          <w:bCs/>
          <w:szCs w:val="24"/>
          <w:lang w:val="en-IN"/>
        </w:rPr>
      </w:pPr>
      <w:r w:rsidRPr="00DE39BA">
        <w:rPr>
          <w:rFonts w:eastAsia="Calibri"/>
          <w:bCs/>
          <w:szCs w:val="24"/>
          <w:lang w:val="en-IN"/>
        </w:rPr>
        <w:t>import '../../services/services.dart';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r w:rsidRPr="00DE39BA">
        <w:rPr>
          <w:rFonts w:eastAsia="Calibri"/>
          <w:bCs/>
          <w:szCs w:val="24"/>
          <w:lang w:val="en-IN"/>
        </w:rPr>
        <w:t>class RegisterController extends GetxController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authRepository;</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RegisterController(</w:t>
      </w:r>
      <w:proofErr w:type="gramEnd"/>
      <w:r w:rsidRPr="00DE39BA">
        <w:rPr>
          <w:rFonts w:eastAsia="Calibri"/>
          <w:bCs/>
          <w:szCs w:val="24"/>
          <w:lang w:val="en-IN"/>
        </w:rPr>
        <w:t>{@required this.authRepository});</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currentState = AppState.initial.obs;</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signUp({</w:t>
      </w:r>
      <w:proofErr w:type="gramEnd"/>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phonenum,</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authRepository.signUp(</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phonenum: phonenum,</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AppState.failure;</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689A6D62"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076337F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'register_controller.dart';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r w:rsidRPr="00DE39BA">
        <w:rPr>
          <w:rFonts w:eastAsia="Calibri"/>
          <w:bCs/>
          <w:szCs w:val="24"/>
          <w:lang w:val="en-IN"/>
        </w:rPr>
        <w:t>class RegisterBinding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Get.lazyPut&lt;RegisterController</w:t>
      </w:r>
      <w:proofErr w:type="gramStart"/>
      <w:r w:rsidRPr="00DE39BA">
        <w:rPr>
          <w:rFonts w:eastAsia="Calibri"/>
          <w:bCs/>
          <w:szCs w:val="24"/>
          <w:lang w:val="en-IN"/>
        </w:rPr>
        <w:t>&gt;(</w:t>
      </w:r>
      <w:proofErr w:type="gramEnd"/>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w:t>
      </w:r>
      <w:proofErr w:type="gramStart"/>
      <w:r w:rsidRPr="00DE39BA">
        <w:rPr>
          <w:rFonts w:eastAsia="Calibri"/>
          <w:bCs/>
          <w:szCs w:val="24"/>
          <w:lang w:val="en-IN"/>
        </w:rPr>
        <w:t>RegisterController(</w:t>
      </w:r>
      <w:proofErr w:type="gramEnd"/>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authRepository</w:t>
      </w:r>
      <w:proofErr w:type="gramEnd"/>
      <w:r w:rsidRPr="00DE39BA">
        <w:rPr>
          <w:rFonts w:eastAsia="Calibri"/>
          <w:bCs/>
          <w:szCs w:val="24"/>
          <w:lang w:val="en-IN"/>
        </w:rPr>
        <w:t>: Repository(</w:t>
      </w:r>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6E898B90"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297" w:author="abhay mendiratta" w:date="2021-05-21T21:47:00Z">
        <w:r w:rsidR="004D55D9">
          <w:rPr>
            <w:b/>
            <w:i w:val="0"/>
            <w:color w:val="auto"/>
            <w:sz w:val="24"/>
            <w:szCs w:val="24"/>
          </w:rPr>
          <w:t>3</w:t>
        </w:r>
      </w:ins>
      <w:ins w:id="298" w:author="Pranav Taneja" w:date="2021-05-18T23:38:00Z">
        <w:del w:id="299" w:author="abhay mendiratta" w:date="2021-05-21T21:47:00Z">
          <w:r w:rsidR="005F6557" w:rsidDel="004D55D9">
            <w:rPr>
              <w:b/>
              <w:i w:val="0"/>
              <w:color w:val="auto"/>
              <w:sz w:val="24"/>
              <w:szCs w:val="24"/>
            </w:rPr>
            <w:delText>2</w:delText>
          </w:r>
        </w:del>
      </w:ins>
      <w:del w:id="300"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'dart:async';</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0201E6F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'package:flutter/services.dart' show rootBundle;</w:t>
      </w:r>
    </w:p>
    <w:p w14:paraId="1E06CF3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0648A5B7"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'package:get_storage/get_storage.dart';</w:t>
      </w:r>
    </w:p>
    <w:p w14:paraId="2C0A0618"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'package:google_maps_flutter/google_maps_flutter.dart';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27548AFC" w14:textId="77777777" w:rsidR="00947DCB" w:rsidRPr="00DE39BA" w:rsidRDefault="00947DCB" w:rsidP="00947DCB">
      <w:pPr>
        <w:rPr>
          <w:rFonts w:eastAsia="Calibri"/>
          <w:bCs/>
          <w:szCs w:val="24"/>
          <w:lang w:val="en-IN"/>
        </w:rPr>
      </w:pPr>
      <w:r w:rsidRPr="00DE39BA">
        <w:rPr>
          <w:rFonts w:eastAsia="Calibri"/>
          <w:bCs/>
          <w:szCs w:val="24"/>
          <w:lang w:val="en-IN"/>
        </w:rPr>
        <w:t>import '../../routes/app_pages.dart';</w:t>
      </w:r>
    </w:p>
    <w:p w14:paraId="7164BD3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'map_controller.dart';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r w:rsidRPr="00DE39BA">
        <w:rPr>
          <w:rFonts w:eastAsia="Calibri"/>
          <w:bCs/>
          <w:szCs w:val="24"/>
          <w:lang w:val="en-IN"/>
        </w:rPr>
        <w:t>class MapView extends GetView&lt;MapController&gt;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Completer&lt;GoogleMapController&gt; _controller = Completer();</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GoogleMapController mapController;</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_mapStyle;</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rootBundle.loadString(</w:t>
      </w:r>
      <w:proofErr w:type="gramEnd"/>
      <w:r w:rsidRPr="00DE39BA">
        <w:rPr>
          <w:rFonts w:eastAsia="Calibri"/>
          <w:bCs/>
          <w:szCs w:val="24"/>
          <w:lang w:val="en-IN"/>
        </w:rPr>
        <w:t>'assets/map_style.txt').then((string)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_mapStyle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appBar</w:t>
      </w:r>
      <w:proofErr w:type="gramEnd"/>
      <w:r w:rsidRPr="00DE39BA">
        <w:rPr>
          <w:rFonts w:eastAsia="Calibri"/>
          <w:bCs/>
          <w:szCs w:val="24"/>
          <w:lang w:val="en-IN"/>
        </w:rPr>
        <w:t>: AppBar(</w:t>
      </w:r>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xml:space="preserv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centerTitle: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IconButton(</w:t>
      </w:r>
      <w:proofErr w:type="gramEnd"/>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const Icon(Icons.login),</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GetStorage box = GetStorage();</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box.remove("_accessToken");</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Get.offAllNamed(Routes.LOGIN);</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SafeArea(</w:t>
      </w:r>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w:t>
      </w:r>
      <w:proofErr w:type="gramStart"/>
      <w:r w:rsidRPr="00DE39BA">
        <w:rPr>
          <w:rFonts w:eastAsia="Calibri"/>
          <w:bCs/>
          <w:szCs w:val="24"/>
          <w:lang w:val="en-IN"/>
        </w:rPr>
        <w:t>Obx(</w:t>
      </w:r>
      <w:proofErr w:type="gramEnd"/>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gramStart"/>
      <w:r w:rsidRPr="00DE39BA">
        <w:rPr>
          <w:rFonts w:eastAsia="Calibri"/>
          <w:bCs/>
          <w:szCs w:val="24"/>
          <w:lang w:val="en-IN"/>
        </w:rPr>
        <w:t>&gt; !</w:t>
      </w:r>
      <w:proofErr w:type="gramEnd"/>
      <w:r w:rsidRPr="00DE39BA">
        <w:rPr>
          <w:rFonts w:eastAsia="Calibri"/>
          <w:bCs/>
          <w:szCs w:val="24"/>
          <w:lang w:val="en-IN"/>
        </w:rPr>
        <w:t>controller.isLoaded.value</w:t>
      </w:r>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 const Center(child: CircularProgressIndicator())</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gramStart"/>
      <w:r w:rsidRPr="00DE39BA">
        <w:rPr>
          <w:rFonts w:eastAsia="Calibri"/>
          <w:bCs/>
          <w:szCs w:val="24"/>
          <w:lang w:val="en-IN"/>
        </w:rPr>
        <w:t>GoogleMap(</w:t>
      </w:r>
      <w:proofErr w:type="gramEnd"/>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initialCameraPosition: </w:t>
      </w:r>
      <w:proofErr w:type="gramStart"/>
      <w:r w:rsidRPr="00DE39BA">
        <w:rPr>
          <w:rFonts w:eastAsia="Calibri"/>
          <w:bCs/>
          <w:szCs w:val="24"/>
          <w:lang w:val="en-IN"/>
        </w:rPr>
        <w:t>CameraPosition(</w:t>
      </w:r>
      <w:proofErr w:type="gramEnd"/>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w:t>
      </w:r>
      <w:proofErr w:type="gramStart"/>
      <w:r w:rsidRPr="00DE39BA">
        <w:rPr>
          <w:rFonts w:eastAsia="Calibri"/>
          <w:bCs/>
          <w:szCs w:val="24"/>
          <w:lang w:val="en-IN"/>
        </w:rPr>
        <w:t>LatLng(</w:t>
      </w:r>
      <w:proofErr w:type="gramEnd"/>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controller.locationData.latitude,</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controller.locationData.longitude,</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onMapCreated: (GoogleMapController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w:t>
      </w:r>
      <w:proofErr w:type="gramStart"/>
      <w:r w:rsidRPr="00DE39BA">
        <w:rPr>
          <w:rFonts w:eastAsia="Calibri"/>
          <w:bCs/>
          <w:szCs w:val="24"/>
          <w:lang w:val="en-IN"/>
        </w:rPr>
        <w:t>controller.complete(</w:t>
      </w:r>
      <w:proofErr w:type="gramEnd"/>
      <w:r w:rsidRPr="00DE39BA">
        <w:rPr>
          <w:rFonts w:eastAsia="Calibri"/>
          <w:bCs/>
          <w:szCs w:val="24"/>
          <w:lang w:val="en-IN"/>
        </w:rPr>
        <w:t>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mapController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mapController.setMapStyle(_mapStyle);</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w:t>
      </w:r>
      <w:proofErr w:type="gramStart"/>
      <w:r w:rsidRPr="00DE39BA">
        <w:rPr>
          <w:rFonts w:eastAsia="Calibri"/>
          <w:bCs/>
          <w:szCs w:val="24"/>
          <w:lang w:val="en-IN"/>
        </w:rPr>
        <w:t>of(</w:t>
      </w:r>
      <w:proofErr w:type="gramEnd"/>
      <w:r w:rsidRPr="00DE39BA">
        <w:rPr>
          <w:rFonts w:eastAsia="Calibri"/>
          <w:bCs/>
          <w:szCs w:val="24"/>
          <w:lang w:val="en-IN"/>
        </w:rPr>
        <w:t>controller.circleList.values),</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myLocationEnabled: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controller.getHotspotList(</w:t>
      </w:r>
      <w:proofErr w:type="gramEnd"/>
      <w:r w:rsidRPr="00DE39BA">
        <w:rPr>
          <w:rFonts w:eastAsia="Calibri"/>
          <w:bCs/>
          <w:szCs w:val="24"/>
          <w:lang w:val="en-IN"/>
        </w:rPr>
        <w: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Obx(()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AppState.initial)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CircularProgressIndicator();</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GoogleMap(</w:t>
      </w:r>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initialCameraPosition</w:t>
      </w:r>
      <w:proofErr w:type="gramEnd"/>
      <w:r w:rsidRPr="00DE39BA">
        <w:rPr>
          <w:rFonts w:eastAsia="Calibri"/>
          <w:bCs/>
          <w:szCs w:val="24"/>
          <w:lang w:val="en-IN"/>
        </w:rPr>
        <w:t>: CameraPosition(</w:t>
      </w:r>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target</w:t>
      </w:r>
      <w:proofErr w:type="gramEnd"/>
      <w:r w:rsidRPr="00DE39BA">
        <w:rPr>
          <w:rFonts w:eastAsia="Calibri"/>
          <w:bCs/>
          <w:szCs w:val="24"/>
          <w:lang w:val="en-IN"/>
        </w:rPr>
        <w:t>: LatLng(</w:t>
      </w:r>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controller.locationData.latitude,</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controller.locationData.longitude,</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onMapCreated: (GoogleMapController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controller.complete(</w:t>
      </w:r>
      <w:proofErr w:type="gramEnd"/>
      <w:r w:rsidRPr="00DE39BA">
        <w:rPr>
          <w:rFonts w:eastAsia="Calibri"/>
          <w:bCs/>
          <w:szCs w:val="24"/>
          <w:lang w:val="en-IN"/>
        </w:rPr>
        <w:t>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mapController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mapController.setMapStyle(_mapStyle);</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circles</w:t>
      </w:r>
      <w:proofErr w:type="gramEnd"/>
      <w:r w:rsidRPr="00DE39BA">
        <w:rPr>
          <w:rFonts w:eastAsia="Calibri"/>
          <w:bCs/>
          <w:szCs w:val="24"/>
          <w:lang w:val="en-IN"/>
        </w:rPr>
        <w:t>: Set&lt;Circle&gt;.of(controller.circleList.values),</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myLocationEnabled: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controller.getHotspotList(</w:t>
      </w:r>
      <w:proofErr w:type="gramEnd"/>
      <w:r w:rsidRPr="00DE39BA">
        <w:rPr>
          <w:rFonts w:eastAsia="Calibri"/>
          <w:bCs/>
          <w:szCs w:val="24"/>
          <w:lang w:val="en-IN"/>
        </w:rPr>
        <w: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'dart:async';</w:t>
      </w:r>
    </w:p>
    <w:p w14:paraId="58994F2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'dart:collection';</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3F851D3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0BDCB9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'package:google_maps_flutter/google_maps_flutter.dart';</w:t>
      </w:r>
    </w:p>
    <w:p w14:paraId="3C379A0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'package:location/location.dart';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61CFCBFB" w14:textId="77777777" w:rsidR="00947DCB" w:rsidRPr="00DE39BA" w:rsidRDefault="00947DCB" w:rsidP="00947DCB">
      <w:pPr>
        <w:rPr>
          <w:rFonts w:eastAsia="Calibri"/>
          <w:bCs/>
          <w:szCs w:val="24"/>
          <w:lang w:val="en-IN"/>
        </w:rPr>
      </w:pPr>
      <w:r w:rsidRPr="00DE39BA">
        <w:rPr>
          <w:rFonts w:eastAsia="Calibri"/>
          <w:bCs/>
          <w:szCs w:val="24"/>
          <w:lang w:val="en-IN"/>
        </w:rPr>
        <w:t>import '../../data/models/failure_model.dart';</w:t>
      </w:r>
    </w:p>
    <w:p w14:paraId="7BD13FAF" w14:textId="77777777" w:rsidR="00947DCB" w:rsidRPr="00DE39BA" w:rsidRDefault="00947DCB" w:rsidP="00947DCB">
      <w:pPr>
        <w:rPr>
          <w:rFonts w:eastAsia="Calibri"/>
          <w:bCs/>
          <w:szCs w:val="24"/>
          <w:lang w:val="en-IN"/>
        </w:rPr>
      </w:pPr>
      <w:r w:rsidRPr="00DE39BA">
        <w:rPr>
          <w:rFonts w:eastAsia="Calibri"/>
          <w:bCs/>
          <w:szCs w:val="24"/>
          <w:lang w:val="en-IN"/>
        </w:rPr>
        <w:t>import '../../data/models/hotspot_model.dart';</w:t>
      </w:r>
    </w:p>
    <w:p w14:paraId="2585252C"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7FEFC18D" w14:textId="77777777" w:rsidR="00947DCB" w:rsidRPr="00DE39BA" w:rsidRDefault="00947DCB" w:rsidP="00947DCB">
      <w:pPr>
        <w:rPr>
          <w:rFonts w:eastAsia="Calibri"/>
          <w:bCs/>
          <w:szCs w:val="24"/>
          <w:lang w:val="en-IN"/>
        </w:rPr>
      </w:pPr>
      <w:r w:rsidRPr="00DE39BA">
        <w:rPr>
          <w:rFonts w:eastAsia="Calibri"/>
          <w:bCs/>
          <w:szCs w:val="24"/>
          <w:lang w:val="en-IN"/>
        </w:rPr>
        <w:t>import '../../services/services.dart';</w:t>
      </w:r>
    </w:p>
    <w:p w14:paraId="2BE143BF" w14:textId="77777777" w:rsidR="00947DCB" w:rsidRPr="00DE39BA" w:rsidRDefault="00947DCB" w:rsidP="00947DCB">
      <w:pPr>
        <w:rPr>
          <w:rFonts w:eastAsia="Calibri"/>
          <w:bCs/>
          <w:szCs w:val="24"/>
          <w:lang w:val="en-IN"/>
        </w:rPr>
      </w:pPr>
      <w:r w:rsidRPr="00DE39BA">
        <w:rPr>
          <w:rFonts w:eastAsia="Calibri"/>
          <w:bCs/>
          <w:szCs w:val="24"/>
          <w:lang w:val="en-IN"/>
        </w:rPr>
        <w:t>import '../../shared/info_dialog.dart';</w:t>
      </w:r>
    </w:p>
    <w:p w14:paraId="7BF0C43C" w14:textId="77777777" w:rsidR="00947DCB" w:rsidRPr="00DE39BA" w:rsidRDefault="00947DCB" w:rsidP="00947DCB">
      <w:pPr>
        <w:rPr>
          <w:rFonts w:eastAsia="Calibri"/>
          <w:bCs/>
          <w:szCs w:val="24"/>
          <w:lang w:val="en-IN"/>
        </w:rPr>
      </w:pPr>
      <w:r w:rsidRPr="00DE39BA">
        <w:rPr>
          <w:rFonts w:eastAsia="Calibri"/>
          <w:bCs/>
          <w:szCs w:val="24"/>
          <w:lang w:val="en-IN"/>
        </w:rPr>
        <w:t>import '../../shared/location_data_sender.dart';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r w:rsidRPr="00DE39BA">
        <w:rPr>
          <w:rFonts w:eastAsia="Calibri"/>
          <w:bCs/>
          <w:szCs w:val="24"/>
          <w:lang w:val="en-IN"/>
        </w:rPr>
        <w:t>class MapController extends GetxController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Repository repository;</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MapController(</w:t>
      </w:r>
      <w:proofErr w:type="gramEnd"/>
      <w:r w:rsidRPr="00DE39BA">
        <w:rPr>
          <w:rFonts w:eastAsia="Calibri"/>
          <w:bCs/>
          <w:szCs w:val="24"/>
          <w:lang w:val="en-IN"/>
        </w:rPr>
        <w:t>{@required this.repository});</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currentState = AppState.initial.obs;</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LocationData locationData;</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circleList = HashMap&lt;CircleId, Circle&gt;();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HotSpotModel hotspotList;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onInit(</w:t>
      </w:r>
      <w:proofErr w:type="gramEnd"/>
      <w:r w:rsidRPr="00DE39BA">
        <w:rPr>
          <w:rFonts w:eastAsia="Calibri"/>
          <w:bCs/>
          <w:szCs w:val="24"/>
          <w:lang w:val="en-IN"/>
        </w:rPr>
        <w: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getHotspotList();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super.onInit(</w:t>
      </w:r>
      <w:proofErr w:type="gramEnd"/>
      <w:r w:rsidRPr="00DE39BA">
        <w:rPr>
          <w:rFonts w:eastAsia="Calibri"/>
          <w:bCs/>
          <w:szCs w:val="24"/>
          <w:lang w:val="en-IN"/>
        </w:rPr>
        <w: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getHotspotList(</w:t>
      </w:r>
      <w:proofErr w:type="gramEnd"/>
      <w:r w:rsidRPr="00DE39BA">
        <w:rPr>
          <w:rFonts w:eastAsia="Calibri"/>
          <w:bCs/>
          <w:szCs w:val="24"/>
          <w:lang w:val="en-IN"/>
        </w:rPr>
        <w: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locationData</w:t>
      </w:r>
      <w:proofErr w:type="gramEnd"/>
      <w:r w:rsidRPr="00DE39BA">
        <w:rPr>
          <w:rFonts w:eastAsia="Calibri"/>
          <w:bCs/>
          <w:szCs w:val="24"/>
          <w:lang w:val="en-IN"/>
        </w:rPr>
        <w:t xml:space="preserve"> = await sendLocationData();</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(!locationData.isNullOrBlank)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body = await repository.getHotSpotZones(</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locationData.latitude,</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locationData.longitude,</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accessToken</w:t>
      </w:r>
      <w:proofErr w:type="gramEnd"/>
      <w:r w:rsidRPr="00DE39BA">
        <w:rPr>
          <w:rFonts w:eastAsia="Calibri"/>
          <w:bCs/>
          <w:szCs w:val="24"/>
          <w:lang w:val="en-IN"/>
        </w:rPr>
        <w:t>: await _storage.box.read(storageKey),</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hotspotList = HotSpotModel.fromJson(body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CoronaHotspot element in hotspotList.coronaHotspot)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CircleId circleId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hotspotList.coronaHotspot.indexOf(element).toString());</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circleList[</w:t>
      </w:r>
      <w:proofErr w:type="gramEnd"/>
      <w:r w:rsidRPr="00DE39BA">
        <w:rPr>
          <w:rFonts w:eastAsia="Calibri"/>
          <w:bCs/>
          <w:szCs w:val="24"/>
          <w:lang w:val="en-IN"/>
        </w:rPr>
        <w:t>circleId] = Circle(</w:t>
      </w:r>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 circleId,</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center</w:t>
      </w:r>
      <w:proofErr w:type="gramEnd"/>
      <w:r w:rsidRPr="00DE39BA">
        <w:rPr>
          <w:rFonts w:eastAsia="Calibri"/>
          <w:bCs/>
          <w:szCs w:val="24"/>
          <w:lang w:val="en-IN"/>
        </w:rPr>
        <w:t>: LatLng(</w:t>
      </w:r>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radius</w:t>
      </w:r>
      <w:proofErr w:type="gramEnd"/>
      <w:r w:rsidRPr="00DE39BA">
        <w:rPr>
          <w:rFonts w:eastAsia="Calibri"/>
          <w:bCs/>
          <w:szCs w:val="24"/>
          <w:lang w:val="en-IN"/>
        </w:rPr>
        <w:t>: element.active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fillColor</w:t>
      </w:r>
      <w:proofErr w:type="gramEnd"/>
      <w:r w:rsidRPr="00DE39BA">
        <w:rPr>
          <w:rFonts w:eastAsia="Calibri"/>
          <w:bCs/>
          <w:szCs w:val="24"/>
          <w:lang w:val="en-IN"/>
        </w:rPr>
        <w:t>: Colors.redAccent.withOpacity(element.death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strokeColor</w:t>
      </w:r>
      <w:proofErr w:type="gramEnd"/>
      <w:r w:rsidRPr="00DE39BA">
        <w:rPr>
          <w:rFonts w:eastAsia="Calibri"/>
          <w:bCs/>
          <w:szCs w:val="24"/>
          <w:lang w:val="en-IN"/>
        </w:rPr>
        <w:t>: Colors.redAccent.withOpacity(0.2),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strokeWidth: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consumeTapEvents: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onTap: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Get.defaultDialog(</w:t>
      </w:r>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'${element.lat},${element.long}',</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content</w:t>
      </w:r>
      <w:proofErr w:type="gramEnd"/>
      <w:r w:rsidRPr="00DE39BA">
        <w:rPr>
          <w:rFonts w:eastAsia="Calibri"/>
          <w:bCs/>
          <w:szCs w:val="24"/>
          <w:lang w:val="en-IN"/>
        </w:rPr>
        <w:t>: Column(</w:t>
      </w:r>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InfoDialog(</w:t>
      </w:r>
      <w:proofErr w:type="gramEnd"/>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element.active,</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InfoDialog(</w:t>
      </w:r>
      <w:proofErr w:type="gramEnd"/>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element.death,</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InfoDialog(</w:t>
      </w:r>
      <w:proofErr w:type="gramEnd"/>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element.recovered,</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CrowdHotspot element in hotspotList.crowdHotspot)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CircleId circleId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hotspotList.crowdHotspot.indexOf(element).toString());</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circleList[</w:t>
      </w:r>
      <w:proofErr w:type="gramEnd"/>
      <w:r w:rsidRPr="00DE39BA">
        <w:rPr>
          <w:rFonts w:eastAsia="Calibri"/>
          <w:bCs/>
          <w:szCs w:val="24"/>
          <w:lang w:val="en-IN"/>
        </w:rPr>
        <w:t>circleId] = Circle(</w:t>
      </w:r>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 circleId,</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center</w:t>
      </w:r>
      <w:proofErr w:type="gramEnd"/>
      <w:r w:rsidRPr="00DE39BA">
        <w:rPr>
          <w:rFonts w:eastAsia="Calibri"/>
          <w:bCs/>
          <w:szCs w:val="24"/>
          <w:lang w:val="en-IN"/>
        </w:rPr>
        <w:t>: LatLng(</w:t>
      </w:r>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fillColor</w:t>
      </w:r>
      <w:proofErr w:type="gramEnd"/>
      <w:r w:rsidRPr="00DE39BA">
        <w:rPr>
          <w:rFonts w:eastAsia="Calibri"/>
          <w:bCs/>
          <w:szCs w:val="24"/>
          <w:lang w:val="en-IN"/>
        </w:rPr>
        <w:t>: Colors.black.withOpacity(0.5),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strokeColor</w:t>
      </w:r>
      <w:proofErr w:type="gramEnd"/>
      <w:r w:rsidRPr="00DE39BA">
        <w:rPr>
          <w:rFonts w:eastAsia="Calibri"/>
          <w:bCs/>
          <w:szCs w:val="24"/>
          <w:lang w:val="en-IN"/>
        </w:rPr>
        <w:t>: Colors.black45.withOpacity(0.2),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013325A5"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2237D281"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'map_controller.dart';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r w:rsidRPr="00DE39BA">
        <w:rPr>
          <w:rFonts w:eastAsia="Calibri"/>
          <w:bCs/>
          <w:szCs w:val="24"/>
          <w:lang w:val="en-IN"/>
        </w:rPr>
        <w:t>class MapBinding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Get.lazyPut&lt;MapController</w:t>
      </w:r>
      <w:proofErr w:type="gramStart"/>
      <w:r w:rsidRPr="00DE39BA">
        <w:rPr>
          <w:rFonts w:eastAsia="Calibri"/>
          <w:bCs/>
          <w:szCs w:val="24"/>
          <w:lang w:val="en-IN"/>
        </w:rPr>
        <w:t>&gt;(</w:t>
      </w:r>
      <w:proofErr w:type="gramEnd"/>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MapController(</w:t>
      </w:r>
      <w:proofErr w:type="gramEnd"/>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Repository(</w:t>
      </w:r>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8C3FE7E"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01" w:author="abhay mendiratta" w:date="2021-05-21T21:48:00Z">
        <w:r w:rsidR="004D55D9">
          <w:rPr>
            <w:b/>
            <w:i w:val="0"/>
            <w:color w:val="auto"/>
            <w:sz w:val="24"/>
            <w:szCs w:val="24"/>
          </w:rPr>
          <w:t>4</w:t>
        </w:r>
      </w:ins>
      <w:ins w:id="302" w:author="Pranav Taneja" w:date="2021-05-18T23:38:00Z">
        <w:del w:id="303" w:author="abhay mendiratta" w:date="2021-05-21T21:48:00Z">
          <w:r w:rsidR="005F6557" w:rsidDel="004D55D9">
            <w:rPr>
              <w:b/>
              <w:i w:val="0"/>
              <w:color w:val="auto"/>
              <w:sz w:val="24"/>
              <w:szCs w:val="24"/>
            </w:rPr>
            <w:delText>3</w:delText>
          </w:r>
        </w:del>
      </w:ins>
      <w:del w:id="304"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'package:dio/dio.dart';</w:t>
      </w:r>
    </w:p>
    <w:p w14:paraId="7CEFAB5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r w:rsidRPr="00DE39BA">
        <w:rPr>
          <w:rFonts w:eastAsia="Calibri"/>
          <w:bCs/>
          <w:szCs w:val="24"/>
          <w:lang w:val="en-IN"/>
        </w:rPr>
        <w:t>import '../constants/api_constants.dart';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r w:rsidRPr="00DE39BA">
        <w:rPr>
          <w:rFonts w:eastAsia="Calibri"/>
          <w:bCs/>
          <w:szCs w:val="24"/>
          <w:lang w:val="en-IN"/>
        </w:rPr>
        <w:t>class ApiService extends GetxService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ApiService get instance =&gt; Get.find();</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dio = Dio(</w:t>
      </w:r>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BaseOptions(</w:t>
      </w:r>
      <w:proofErr w:type="gramEnd"/>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baseUrl: baseUrl,</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connectTimeout: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receiveTimeout: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r w:rsidRPr="00DE39BA">
        <w:rPr>
          <w:rFonts w:eastAsia="Calibri"/>
          <w:b/>
          <w:szCs w:val="24"/>
          <w:lang w:val="en-IN"/>
        </w:rPr>
        <w:t>Service_initializer.dart</w:t>
      </w:r>
    </w:p>
    <w:p w14:paraId="58FE655D"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'services.dart';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initServices(</w:t>
      </w:r>
      <w:proofErr w:type="gramEnd"/>
      <w:r w:rsidRPr="00DE39BA">
        <w:rPr>
          <w:rFonts w:eastAsia="Calibri"/>
          <w:bCs/>
          <w:szCs w:val="24"/>
          <w:lang w:val="en-IN"/>
        </w:rPr>
        <w:t>)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Get.putAsync(() =&gt; StorageService().initialize());</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Get.put(</w:t>
      </w:r>
      <w:proofErr w:type="gramEnd"/>
      <w:r w:rsidRPr="00DE39BA">
        <w:rPr>
          <w:rFonts w:eastAsia="Calibri"/>
          <w:bCs/>
          <w:szCs w:val="24"/>
          <w:lang w:val="en-IN"/>
        </w:rPr>
        <w:t>ApiService());</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30320A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'package:get_storage/get_storage.dart';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r w:rsidRPr="00DE39BA">
        <w:rPr>
          <w:rFonts w:eastAsia="Calibri"/>
          <w:bCs/>
          <w:szCs w:val="24"/>
          <w:lang w:val="en-IN"/>
        </w:rPr>
        <w:t>class StorageService extends GetxService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StorageService get instance =&gt; Get.find();</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GetStorage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Future&lt;StorageService&gt; </w:t>
      </w:r>
      <w:proofErr w:type="gramStart"/>
      <w:r w:rsidRPr="00DE39BA">
        <w:rPr>
          <w:rFonts w:eastAsia="Calibri"/>
          <w:bCs/>
          <w:szCs w:val="24"/>
          <w:lang w:val="en-IN"/>
        </w:rPr>
        <w:t>initialize(</w:t>
      </w:r>
      <w:proofErr w:type="gramEnd"/>
      <w:r w:rsidRPr="00DE39BA">
        <w:rPr>
          <w:rFonts w:eastAsia="Calibri"/>
          <w:bCs/>
          <w:szCs w:val="24"/>
          <w:lang w:val="en-IN"/>
        </w:rPr>
        <w:t>)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GetStorage.init();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box</w:t>
      </w:r>
      <w:proofErr w:type="gramEnd"/>
      <w:r w:rsidRPr="00DE39BA">
        <w:rPr>
          <w:rFonts w:eastAsia="Calibri"/>
          <w:bCs/>
          <w:szCs w:val="24"/>
          <w:lang w:val="en-IN"/>
        </w:rPr>
        <w:t xml:space="preserve"> = GetStorage();</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GetStorage</w:t>
      </w:r>
      <w:proofErr w:type="gramEnd"/>
      <w:r w:rsidRPr="00DE39BA">
        <w:rPr>
          <w:rFonts w:eastAsia="Calibri"/>
          <w:bCs/>
          <w:szCs w:val="24"/>
          <w:lang w:val="en-IN"/>
        </w:rPr>
        <w:t xml:space="preserve"> storageBox()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GetStorage box = </w:t>
      </w:r>
      <w:proofErr w:type="gramStart"/>
      <w:r w:rsidRPr="00DE39BA">
        <w:rPr>
          <w:rFonts w:eastAsia="Calibri"/>
          <w:bCs/>
          <w:szCs w:val="24"/>
          <w:lang w:val="en-IN"/>
        </w:rPr>
        <w:t>GetStorage(</w:t>
      </w:r>
      <w:proofErr w:type="gramEnd"/>
      <w:r w:rsidRPr="00DE39BA">
        <w:rPr>
          <w:rFonts w:eastAsia="Calibri"/>
          <w:bCs/>
          <w:szCs w:val="24"/>
          <w:lang w:val="en-IN"/>
        </w:rPr>
        <w:t>);</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r w:rsidRPr="00DE39BA">
        <w:rPr>
          <w:rFonts w:eastAsia="Calibri"/>
          <w:b/>
          <w:sz w:val="32"/>
          <w:szCs w:val="32"/>
          <w:u w:val="single"/>
          <w:lang w:val="en-IN"/>
        </w:rPr>
        <w:t>SERVER SIDE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27AFDBCC"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05" w:author="abhay mendiratta" w:date="2021-05-21T21:48:00Z">
        <w:r w:rsidR="004D55D9">
          <w:rPr>
            <w:b/>
            <w:i w:val="0"/>
            <w:color w:val="auto"/>
            <w:sz w:val="24"/>
            <w:szCs w:val="24"/>
          </w:rPr>
          <w:t>5</w:t>
        </w:r>
      </w:ins>
      <w:ins w:id="306" w:author="Pranav Taneja" w:date="2021-05-18T23:38:00Z">
        <w:del w:id="307" w:author="abhay mendiratta" w:date="2021-05-21T21:48:00Z">
          <w:r w:rsidR="005F6557" w:rsidDel="004D55D9">
            <w:rPr>
              <w:b/>
              <w:i w:val="0"/>
              <w:color w:val="auto"/>
              <w:sz w:val="24"/>
              <w:szCs w:val="24"/>
            </w:rPr>
            <w:delText>4</w:delText>
          </w:r>
        </w:del>
      </w:ins>
      <w:del w:id="308"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wurstmeister/zookeeper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kafka:</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wurstmeister/kafka</w:t>
      </w:r>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kafka</w:t>
      </w:r>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postgresql:</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postgres</w:t>
      </w:r>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post-pandemic-db</w:t>
      </w:r>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postgres_data:/var/lib/postgresql/data/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/var/postgres_data</w:t>
      </w:r>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postgres</w:t>
      </w:r>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post-pandemic-db</w:t>
      </w:r>
    </w:p>
    <w:p w14:paraId="14837BA0" w14:textId="77777777" w:rsidR="001F12BE" w:rsidRPr="00DE39BA" w:rsidRDefault="001F12BE" w:rsidP="001F12BE">
      <w:pPr>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postgres_data:</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1F12BE">
      <w:pPr>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kafka.admin import KafkaAdminClient, NewTopic</w:t>
      </w:r>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415E788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r w:rsidRPr="00DE39BA">
        <w:rPr>
          <w:rFonts w:eastAsia="Calibri"/>
          <w:bCs/>
          <w:szCs w:val="24"/>
          <w:lang w:val="en-IN"/>
        </w:rPr>
        <w:t>admin_client = KafkaAdminClient(bootstrap_servers="localhost:9092")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r w:rsidRPr="00DE39BA">
        <w:rPr>
          <w:rFonts w:eastAsia="Calibri"/>
          <w:bCs/>
          <w:szCs w:val="24"/>
          <w:lang w:val="en-IN"/>
        </w:rPr>
        <w:t>topic_list = []</w:t>
      </w:r>
    </w:p>
    <w:p w14:paraId="01B9C39F" w14:textId="77777777" w:rsidR="001F12BE" w:rsidRPr="00DE39BA" w:rsidRDefault="001F12BE" w:rsidP="001F12BE">
      <w:pPr>
        <w:rPr>
          <w:rFonts w:eastAsia="Calibri"/>
          <w:bCs/>
          <w:szCs w:val="24"/>
          <w:lang w:val="en-IN"/>
        </w:rPr>
      </w:pPr>
      <w:r w:rsidRPr="00DE39BA">
        <w:rPr>
          <w:rFonts w:eastAsia="Calibri"/>
          <w:bCs/>
          <w:szCs w:val="24"/>
          <w:lang w:val="en-IN"/>
        </w:rPr>
        <w:t>topic_</w:t>
      </w:r>
      <w:proofErr w:type="gramStart"/>
      <w:r w:rsidRPr="00DE39BA">
        <w:rPr>
          <w:rFonts w:eastAsia="Calibri"/>
          <w:bCs/>
          <w:szCs w:val="24"/>
          <w:lang w:val="en-IN"/>
        </w:rPr>
        <w:t>list.append(</w:t>
      </w:r>
      <w:proofErr w:type="gramEnd"/>
      <w:r w:rsidRPr="00DE39BA">
        <w:rPr>
          <w:rFonts w:eastAsia="Calibri"/>
          <w:bCs/>
          <w:szCs w:val="24"/>
          <w:lang w:val="en-IN"/>
        </w:rPr>
        <w:t>NewTopic(name='get-hotspot-in', num_partitions=1, replication_factor=1))</w:t>
      </w:r>
    </w:p>
    <w:p w14:paraId="4E9253F9" w14:textId="77777777" w:rsidR="001F12BE" w:rsidRPr="00DE39BA" w:rsidRDefault="001F12BE" w:rsidP="001F12BE">
      <w:pPr>
        <w:rPr>
          <w:rFonts w:eastAsia="Calibri"/>
          <w:bCs/>
          <w:szCs w:val="24"/>
          <w:lang w:val="en-IN"/>
        </w:rPr>
      </w:pPr>
      <w:r w:rsidRPr="00DE39BA">
        <w:rPr>
          <w:rFonts w:eastAsia="Calibri"/>
          <w:bCs/>
          <w:szCs w:val="24"/>
          <w:lang w:val="en-IN"/>
        </w:rPr>
        <w:t>topic_</w:t>
      </w:r>
      <w:proofErr w:type="gramStart"/>
      <w:r w:rsidRPr="00DE39BA">
        <w:rPr>
          <w:rFonts w:eastAsia="Calibri"/>
          <w:bCs/>
          <w:szCs w:val="24"/>
          <w:lang w:val="en-IN"/>
        </w:rPr>
        <w:t>list.append(</w:t>
      </w:r>
      <w:proofErr w:type="gramEnd"/>
      <w:r w:rsidRPr="00DE39BA">
        <w:rPr>
          <w:rFonts w:eastAsia="Calibri"/>
          <w:bCs/>
          <w:szCs w:val="24"/>
          <w:lang w:val="en-IN"/>
        </w:rPr>
        <w:t>NewTopic(name='get-hotspot-out', num_partitions=1, replication_factor=1))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r w:rsidRPr="00DE39BA">
        <w:rPr>
          <w:rFonts w:eastAsia="Calibri"/>
          <w:bCs/>
          <w:szCs w:val="24"/>
          <w:lang w:val="en-IN"/>
        </w:rPr>
        <w:t>admin_client.create_</w:t>
      </w:r>
      <w:proofErr w:type="gramStart"/>
      <w:r w:rsidRPr="00DE39BA">
        <w:rPr>
          <w:rFonts w:eastAsia="Calibri"/>
          <w:bCs/>
          <w:szCs w:val="24"/>
          <w:lang w:val="en-IN"/>
        </w:rPr>
        <w:t>topics(</w:t>
      </w:r>
      <w:proofErr w:type="gramEnd"/>
      <w:r w:rsidRPr="00DE39BA">
        <w:rPr>
          <w:rFonts w:eastAsia="Calibri"/>
          <w:bCs/>
          <w:szCs w:val="24"/>
          <w:lang w:val="en-IN"/>
        </w:rPr>
        <w:t>new_topics=topic_list, validate_only=False)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r w:rsidRPr="00DE39BA">
        <w:rPr>
          <w:rFonts w:eastAsia="Calibri"/>
          <w:bCs/>
          <w:szCs w:val="24"/>
          <w:lang w:val="en-IN"/>
        </w:rPr>
        <w:lastRenderedPageBreak/>
        <w:t>class UserModel:</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def __init__(self):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create_user_table(self):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"DROP TABLE IF EXISTS User_Data")</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='''CREATE TABLE User_Data(</w:t>
      </w:r>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xml:space="preserve"> VARCHAR(30),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create_dummy_data(self):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range(10000):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+=random.choice(list(string.ascii_lowercase))</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 </w:t>
      </w:r>
      <w:proofErr w:type="gramStart"/>
      <w:r w:rsidRPr="00DE39BA">
        <w:rPr>
          <w:rFonts w:eastAsia="Calibri"/>
          <w:bCs/>
          <w:szCs w:val="24"/>
          <w:lang w:val="en-IN"/>
        </w:rPr>
        <w:t>random.randint(</w:t>
      </w:r>
      <w:proofErr w:type="gramEnd"/>
      <w:r w:rsidRPr="00DE39BA">
        <w:rPr>
          <w:rFonts w:eastAsia="Calibri"/>
          <w:bCs/>
          <w:szCs w:val="24"/>
          <w:lang w:val="en-IN"/>
        </w:rPr>
        <w: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+=random.choice(list(string.ascii_lowercase))</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+=random.choice(list(string.ascii_lowercase))</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round(random.uniform(28.4567,28.8902),4)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round(random.uniform(77.0012,77.3456),4)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sql,(username,phone_no,password,email,lat,long))</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range(10000):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round(random.uniform(28.4567,28.8902),4)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round(random.uniform(77.0012,77.3456),4)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death</w:t>
      </w:r>
      <w:proofErr w:type="gramEnd"/>
      <w:r w:rsidRPr="00DE39BA">
        <w:rPr>
          <w:rFonts w:eastAsia="Calibri"/>
          <w:bCs/>
          <w:szCs w:val="24"/>
          <w:lang w:val="en-IN"/>
        </w:rPr>
        <w:t xml:space="preserve"> = random.randint(0,100)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active</w:t>
      </w:r>
      <w:proofErr w:type="gramEnd"/>
      <w:r w:rsidRPr="00DE39BA">
        <w:rPr>
          <w:rFonts w:eastAsia="Calibri"/>
          <w:bCs/>
          <w:szCs w:val="24"/>
          <w:lang w:val="en-IN"/>
        </w:rPr>
        <w:t xml:space="preserve"> = random.randint(0,100)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recovered</w:t>
      </w:r>
      <w:proofErr w:type="gramEnd"/>
      <w:r w:rsidRPr="00DE39BA">
        <w:rPr>
          <w:rFonts w:eastAsia="Calibri"/>
          <w:bCs/>
          <w:szCs w:val="24"/>
          <w:lang w:val="en-IN"/>
        </w:rPr>
        <w:t xml:space="preserve"> = random.randint(0,100)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sql,(lat,long,death,active,recovered))</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create_hotspot_table(self):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='''CREATE TABLE Hotspot(</w:t>
      </w:r>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create_data():</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w:t>
      </w:r>
      <w:proofErr w:type="gramEnd"/>
      <w:r w:rsidRPr="00DE39BA">
        <w:rPr>
          <w:rFonts w:eastAsia="Calibri"/>
          <w:bCs/>
          <w:szCs w:val="24"/>
          <w:lang w:val="en-IN"/>
        </w:rPr>
        <w:t xml:space="preserve"> = UserModel()</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user.create_user_</w:t>
      </w:r>
      <w:proofErr w:type="gramStart"/>
      <w:r w:rsidRPr="00DE39BA">
        <w:rPr>
          <w:rFonts w:eastAsia="Calibri"/>
          <w:bCs/>
          <w:szCs w:val="24"/>
          <w:lang w:val="en-IN"/>
        </w:rPr>
        <w:t>table()</w:t>
      </w:r>
      <w:proofErr w:type="gramEnd"/>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user.create_hotspot_</w:t>
      </w:r>
      <w:proofErr w:type="gramStart"/>
      <w:r w:rsidRPr="00DE39BA">
        <w:rPr>
          <w:rFonts w:eastAsia="Calibri"/>
          <w:bCs/>
          <w:szCs w:val="24"/>
          <w:lang w:val="en-IN"/>
        </w:rPr>
        <w:t>table()</w:t>
      </w:r>
      <w:proofErr w:type="gramEnd"/>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user.create_dummy_</w:t>
      </w:r>
      <w:proofErr w:type="gramStart"/>
      <w:r w:rsidRPr="00DE39BA">
        <w:rPr>
          <w:rFonts w:eastAsia="Calibri"/>
          <w:bCs/>
          <w:szCs w:val="24"/>
          <w:lang w:val="en-IN"/>
        </w:rPr>
        <w:t>data()</w:t>
      </w:r>
      <w:proofErr w:type="gramEnd"/>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inp</w:t>
      </w:r>
      <w:proofErr w:type="gramEnd"/>
      <w:r w:rsidRPr="00DE39BA">
        <w:rPr>
          <w:rFonts w:eastAsia="Calibri"/>
          <w:bCs/>
          <w:szCs w:val="24"/>
          <w:lang w:val="en-IN"/>
        </w:rPr>
        <w:t xml:space="preserve"> = input("Do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if inp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create_</w:t>
      </w:r>
      <w:proofErr w:type="gramStart"/>
      <w:r w:rsidRPr="00DE39BA">
        <w:rPr>
          <w:rFonts w:eastAsia="Calibri"/>
          <w:bCs/>
          <w:szCs w:val="24"/>
          <w:lang w:val="en-IN"/>
        </w:rPr>
        <w:t>data()</w:t>
      </w:r>
      <w:proofErr w:type="gramEnd"/>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else:</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'kafka-topic created without data')</w:t>
      </w:r>
    </w:p>
    <w:p w14:paraId="6F004464" w14:textId="573821D7" w:rsidR="001F12BE" w:rsidRPr="00DE39BA" w:rsidRDefault="001F12BE" w:rsidP="001F12BE">
      <w:pPr>
        <w:rPr>
          <w:rFonts w:eastAsia="Calibri"/>
          <w:bCs/>
          <w:szCs w:val="24"/>
          <w:lang w:val="en-IN"/>
        </w:rPr>
      </w:pPr>
      <w:r w:rsidRPr="00DE39BA">
        <w:rPr>
          <w:rFonts w:eastAsia="Calibri"/>
          <w:bCs/>
          <w:szCs w:val="24"/>
          <w:lang w:val="en-IN"/>
        </w:rPr>
        <w:t>create_</w:t>
      </w:r>
      <w:proofErr w:type="gramStart"/>
      <w:r w:rsidRPr="00DE39BA">
        <w:rPr>
          <w:rFonts w:eastAsia="Calibri"/>
          <w:bCs/>
          <w:szCs w:val="24"/>
          <w:lang w:val="en-IN"/>
        </w:rPr>
        <w:t>data()</w:t>
      </w:r>
      <w:proofErr w:type="gramEnd"/>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api:</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covid-api/.</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covid-api</w:t>
      </w:r>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network_mode: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r w:rsidRPr="00DE39BA">
        <w:rPr>
          <w:rFonts w:eastAsia="Calibri"/>
          <w:bCs/>
          <w:szCs w:val="24"/>
          <w:lang w:val="en-IN"/>
        </w:rPr>
        <w:t>from datetime import datetime, timedelta</w:t>
      </w:r>
    </w:p>
    <w:p w14:paraId="1C1B745E" w14:textId="77777777" w:rsidR="001F12BE" w:rsidRPr="00DE39BA" w:rsidRDefault="001F12BE" w:rsidP="001F12BE">
      <w:pPr>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1F12BE">
      <w:pPr>
        <w:rPr>
          <w:rFonts w:eastAsia="Calibri"/>
          <w:bCs/>
          <w:szCs w:val="24"/>
          <w:lang w:val="en-IN"/>
        </w:rPr>
      </w:pPr>
      <w:r w:rsidRPr="00DE39BA">
        <w:rPr>
          <w:rFonts w:eastAsia="Calibri"/>
          <w:bCs/>
          <w:szCs w:val="24"/>
          <w:lang w:val="en-IN"/>
        </w:rPr>
        <w:t>import uvicorn</w:t>
      </w:r>
    </w:p>
    <w:p w14:paraId="520FCBF7" w14:textId="77777777" w:rsidR="001F12BE" w:rsidRPr="00DE39BA" w:rsidRDefault="001F12BE" w:rsidP="001F12BE">
      <w:pPr>
        <w:rPr>
          <w:rFonts w:eastAsia="Calibri"/>
          <w:bCs/>
          <w:szCs w:val="24"/>
          <w:lang w:val="en-IN"/>
        </w:rPr>
      </w:pPr>
      <w:r w:rsidRPr="00DE39BA">
        <w:rPr>
          <w:rFonts w:eastAsia="Calibri"/>
          <w:bCs/>
          <w:szCs w:val="24"/>
          <w:lang w:val="en-IN"/>
        </w:rPr>
        <w:t>from fastapi import Depends, FastAPI, HTTPException, status</w:t>
      </w:r>
    </w:p>
    <w:p w14:paraId="4310AA8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fastapi.security import OAuth2PasswordBearer</w:t>
      </w:r>
    </w:p>
    <w:p w14:paraId="716A06A7" w14:textId="77777777" w:rsidR="001F12BE" w:rsidRPr="00DE39BA" w:rsidRDefault="001F12BE" w:rsidP="001F12BE">
      <w:pPr>
        <w:rPr>
          <w:rFonts w:eastAsia="Calibri"/>
          <w:bCs/>
          <w:szCs w:val="24"/>
          <w:lang w:val="en-IN"/>
        </w:rPr>
      </w:pPr>
      <w:r w:rsidRPr="00DE39BA">
        <w:rPr>
          <w:rFonts w:eastAsia="Calibri"/>
          <w:bCs/>
          <w:szCs w:val="24"/>
          <w:lang w:val="en-IN"/>
        </w:rPr>
        <w:t>from jose import jwt</w:t>
      </w:r>
    </w:p>
    <w:p w14:paraId="0B8E352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passlib.context import CryptContext</w:t>
      </w:r>
    </w:p>
    <w:p w14:paraId="699AA03D" w14:textId="77777777" w:rsidR="001F12BE" w:rsidRPr="00DE39BA" w:rsidRDefault="001F12BE" w:rsidP="001F12BE">
      <w:pPr>
        <w:rPr>
          <w:rFonts w:eastAsia="Calibri"/>
          <w:bCs/>
          <w:szCs w:val="24"/>
          <w:lang w:val="en-IN"/>
        </w:rPr>
      </w:pPr>
      <w:r w:rsidRPr="00DE39BA">
        <w:rPr>
          <w:rFonts w:eastAsia="Calibri"/>
          <w:bCs/>
          <w:szCs w:val="24"/>
          <w:lang w:val="en-IN"/>
        </w:rPr>
        <w:t>from pydantic import BaseModel</w:t>
      </w:r>
    </w:p>
    <w:p w14:paraId="6C023A6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fastapi.middleware.cors import CORSMiddleware</w:t>
      </w:r>
    </w:p>
    <w:p w14:paraId="2C8726A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1F12BE">
      <w:pPr>
        <w:rPr>
          <w:rFonts w:eastAsia="Calibri"/>
          <w:bCs/>
          <w:szCs w:val="24"/>
          <w:lang w:val="en-IN"/>
        </w:rPr>
      </w:pPr>
      <w:r w:rsidRPr="00DE39BA">
        <w:rPr>
          <w:rFonts w:eastAsia="Calibri"/>
          <w:bCs/>
          <w:szCs w:val="24"/>
          <w:lang w:val="en-IN"/>
        </w:rPr>
        <w:t>from kafka import KafkaProducer</w:t>
      </w:r>
    </w:p>
    <w:p w14:paraId="35A56E52" w14:textId="77777777" w:rsidR="001F12BE" w:rsidRPr="00DE39BA" w:rsidRDefault="001F12BE" w:rsidP="001F12BE">
      <w:pPr>
        <w:rPr>
          <w:rFonts w:eastAsia="Calibri"/>
          <w:bCs/>
          <w:szCs w:val="24"/>
          <w:lang w:val="en-IN"/>
        </w:rPr>
      </w:pPr>
      <w:r w:rsidRPr="00DE39BA">
        <w:rPr>
          <w:rFonts w:eastAsia="Calibri"/>
          <w:bCs/>
          <w:szCs w:val="24"/>
          <w:lang w:val="en-IN"/>
        </w:rPr>
        <w:t>from kafka import KafkaConsumer</w:t>
      </w:r>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r w:rsidRPr="00DE39BA">
        <w:rPr>
          <w:rFonts w:eastAsia="Calibri"/>
          <w:bCs/>
          <w:szCs w:val="24"/>
          <w:lang w:val="en-IN"/>
        </w:rPr>
        <w:t>consumer = KafkaConsumer("get-hotspot-out")</w:t>
      </w:r>
    </w:p>
    <w:p w14:paraId="44C14827" w14:textId="77777777" w:rsidR="001F12BE" w:rsidRPr="00DE39BA" w:rsidRDefault="001F12BE" w:rsidP="001F12BE">
      <w:pPr>
        <w:rPr>
          <w:rFonts w:eastAsia="Calibri"/>
          <w:bCs/>
          <w:szCs w:val="24"/>
          <w:lang w:val="en-IN"/>
        </w:rPr>
      </w:pPr>
      <w:r w:rsidRPr="00DE39BA">
        <w:rPr>
          <w:rFonts w:eastAsia="Calibri"/>
          <w:bCs/>
          <w:szCs w:val="24"/>
          <w:lang w:val="en-IN"/>
        </w:rPr>
        <w:t>producer = KafkaProducer(bootstrap_servers='localhost:9092')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time.sleep(</w:t>
      </w:r>
      <w:proofErr w:type="gramEnd"/>
      <w:r w:rsidRPr="00DE39BA">
        <w:rPr>
          <w:rFonts w:eastAsia="Calibri"/>
          <w:bCs/>
          <w:szCs w:val="24"/>
          <w:lang w:val="en-IN"/>
        </w:rPr>
        <w:t>20)</w:t>
      </w:r>
    </w:p>
    <w:p w14:paraId="036C8C1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print(</w:t>
      </w:r>
      <w:proofErr w:type="gramEnd"/>
      <w:r w:rsidRPr="00DE39BA">
        <w:rPr>
          <w:rFonts w:eastAsia="Calibri"/>
          <w:bCs/>
          <w:szCs w:val="24"/>
          <w:lang w:val="en-IN"/>
        </w:rPr>
        <w:t>"Running Api")</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700BD41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 xml:space="preserve">oauth2_scheme = </w:t>
      </w:r>
      <w:proofErr w:type="gramStart"/>
      <w:r w:rsidRPr="00DE39BA">
        <w:rPr>
          <w:rFonts w:eastAsia="Calibri"/>
          <w:bCs/>
          <w:szCs w:val="24"/>
          <w:lang w:val="en-IN"/>
        </w:rPr>
        <w:t>OAuth2PasswordBearer(</w:t>
      </w:r>
      <w:proofErr w:type="gramEnd"/>
      <w:r w:rsidRPr="00DE39BA">
        <w:rPr>
          <w:rFonts w:eastAsia="Calibri"/>
          <w:bCs/>
          <w:szCs w:val="24"/>
          <w:lang w:val="en-IN"/>
        </w:rPr>
        <w:t>tokenUrl=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w:t>
      </w:r>
      <w:proofErr w:type="gramEnd"/>
      <w:r w:rsidRPr="00DE39BA">
        <w:rPr>
          <w:rFonts w:eastAsia="Calibri"/>
          <w:bCs/>
          <w:szCs w:val="24"/>
          <w:lang w:val="en-IN"/>
        </w:rPr>
        <w:t xml:space="preserve"> = FastAPI()</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r w:rsidRPr="00DE39BA">
        <w:rPr>
          <w:rFonts w:eastAsia="Calibri"/>
          <w:bCs/>
          <w:szCs w:val="24"/>
          <w:lang w:val="en-IN"/>
        </w:rPr>
        <w:t>app.add_</w:t>
      </w:r>
      <w:proofErr w:type="gramStart"/>
      <w:r w:rsidRPr="00DE39BA">
        <w:rPr>
          <w:rFonts w:eastAsia="Calibri"/>
          <w:bCs/>
          <w:szCs w:val="24"/>
          <w:lang w:val="en-IN"/>
        </w:rPr>
        <w:t>middleware(</w:t>
      </w:r>
      <w:proofErr w:type="gramEnd"/>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CORSMiddleware,</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allow_origins</w:t>
      </w:r>
      <w:proofErr w:type="gramStart"/>
      <w:r w:rsidRPr="00DE39BA">
        <w:rPr>
          <w:rFonts w:eastAsia="Calibri"/>
          <w:bCs/>
          <w:szCs w:val="24"/>
          <w:lang w:val="en-IN"/>
        </w:rPr>
        <w:t>=[</w:t>
      </w:r>
      <w:proofErr w:type="gramEnd"/>
      <w:r w:rsidRPr="00DE39BA">
        <w:rPr>
          <w:rFonts w:eastAsia="Calibri"/>
          <w:bCs/>
          <w:szCs w:val="24"/>
          <w:lang w:val="en-IN"/>
        </w:rPr>
        <w:t>"*"],</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allow_credentials=True,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allow_methods</w:t>
      </w:r>
      <w:proofErr w:type="gramStart"/>
      <w:r w:rsidRPr="00DE39BA">
        <w:rPr>
          <w:rFonts w:eastAsia="Calibri"/>
          <w:bCs/>
          <w:szCs w:val="24"/>
          <w:lang w:val="en-IN"/>
        </w:rPr>
        <w:t>=[</w:t>
      </w:r>
      <w:proofErr w:type="gramEnd"/>
      <w:r w:rsidRPr="00DE39BA">
        <w:rPr>
          <w:rFonts w:eastAsia="Calibri"/>
          <w:bCs/>
          <w:szCs w:val="24"/>
          <w:lang w:val="en-IN"/>
        </w:rPr>
        <w:t>"*"],</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allow_headers</w:t>
      </w:r>
      <w:proofErr w:type="gramStart"/>
      <w:r w:rsidRPr="00DE39BA">
        <w:rPr>
          <w:rFonts w:eastAsia="Calibri"/>
          <w:bCs/>
          <w:szCs w:val="24"/>
          <w:lang w:val="en-IN"/>
        </w:rPr>
        <w:t>=[</w:t>
      </w:r>
      <w:proofErr w:type="gramEnd"/>
      <w:r w:rsidRPr="00DE39BA">
        <w:rPr>
          <w:rFonts w:eastAsia="Calibri"/>
          <w:bCs/>
          <w:szCs w:val="24"/>
          <w:lang w:val="en-IN"/>
        </w:rPr>
        <w:t>"*"],</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r w:rsidRPr="00DE39BA">
        <w:rPr>
          <w:rFonts w:eastAsia="Calibri"/>
          <w:bCs/>
          <w:szCs w:val="24"/>
          <w:lang w:val="en-IN"/>
        </w:rPr>
        <w:t>pwd_context = CryptContext(schemes=["bcrypt"],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Token(BaseModel):</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str</w:t>
      </w:r>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token_type: str</w:t>
      </w:r>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User(BaseModel):</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 :</w:t>
      </w:r>
      <w:proofErr w:type="gramEnd"/>
      <w:r w:rsidRPr="00DE39BA">
        <w:rPr>
          <w:rFonts w:eastAsia="Calibri"/>
          <w:bCs/>
          <w:szCs w:val="24"/>
          <w:lang w:val="en-IN"/>
        </w:rPr>
        <w:t xml:space="preserve">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Login_user(BaseModel):</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 :</w:t>
      </w:r>
      <w:proofErr w:type="gramEnd"/>
      <w:r w:rsidRPr="00DE39BA">
        <w:rPr>
          <w:rFonts w:eastAsia="Calibri"/>
          <w:bCs/>
          <w:szCs w:val="24"/>
          <w:lang w:val="en-IN"/>
        </w:rPr>
        <w:t xml:space="preserve">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 :</w:t>
      </w:r>
      <w:proofErr w:type="gramEnd"/>
      <w:r w:rsidRPr="00DE39BA">
        <w:rPr>
          <w:rFonts w:eastAsia="Calibri"/>
          <w:bCs/>
          <w:szCs w:val="24"/>
          <w:lang w:val="en-IN"/>
        </w:rPr>
        <w:t xml:space="preserve">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Action(BaseModel):</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 :</w:t>
      </w:r>
      <w:proofErr w:type="gramEnd"/>
      <w:r w:rsidRPr="00DE39BA">
        <w:rPr>
          <w:rFonts w:eastAsia="Calibri"/>
          <w:bCs/>
          <w:szCs w:val="24"/>
          <w:lang w:val="en-IN"/>
        </w:rPr>
        <w:t xml:space="preserve">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 :</w:t>
      </w:r>
      <w:proofErr w:type="gramEnd"/>
      <w:r w:rsidRPr="00DE39BA">
        <w:rPr>
          <w:rFonts w:eastAsia="Calibri"/>
          <w:bCs/>
          <w:szCs w:val="24"/>
          <w:lang w:val="en-IN"/>
        </w:rPr>
        <w:t xml:space="preserve">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str</w:t>
      </w:r>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r w:rsidRPr="00DE39BA">
        <w:rPr>
          <w:rFonts w:eastAsia="Calibri"/>
          <w:bCs/>
          <w:szCs w:val="24"/>
          <w:lang w:val="en-IN"/>
        </w:rPr>
        <w:t>def add_user(user_tuple):</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sql,user_tuple)</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verify_password(plain_password, hashed_password):</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pwd_context.verify(plain_password, hashed_password)</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r w:rsidRPr="00DE39BA">
        <w:rPr>
          <w:rFonts w:eastAsia="Calibri"/>
          <w:bCs/>
          <w:szCs w:val="24"/>
          <w:lang w:val="en-IN"/>
        </w:rPr>
        <w:t>def get_password_hash(password):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pwd_context.hash(password)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create_access_token(data: dict, expires_delta: Optional[timedelta]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to_encode = </w:t>
      </w:r>
      <w:proofErr w:type="gramStart"/>
      <w:r w:rsidRPr="00DE39BA">
        <w:rPr>
          <w:rFonts w:eastAsia="Calibri"/>
          <w:bCs/>
          <w:szCs w:val="24"/>
          <w:lang w:val="en-IN"/>
        </w:rPr>
        <w:t>data.copy()</w:t>
      </w:r>
      <w:proofErr w:type="gramEnd"/>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if expires_delta:</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expire</w:t>
      </w:r>
      <w:proofErr w:type="gramEnd"/>
      <w:r w:rsidRPr="00DE39BA">
        <w:rPr>
          <w:rFonts w:eastAsia="Calibri"/>
          <w:bCs/>
          <w:szCs w:val="24"/>
          <w:lang w:val="en-IN"/>
        </w:rPr>
        <w:t xml:space="preserve"> = datetime.utcnow() + expires_delta</w:t>
      </w:r>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expire</w:t>
      </w:r>
      <w:proofErr w:type="gramEnd"/>
      <w:r w:rsidRPr="00DE39BA">
        <w:rPr>
          <w:rFonts w:eastAsia="Calibri"/>
          <w:bCs/>
          <w:szCs w:val="24"/>
          <w:lang w:val="en-IN"/>
        </w:rPr>
        <w:t xml:space="preserve"> = datetime.utcnow() + timedelta(minutes=15)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to_</w:t>
      </w:r>
      <w:proofErr w:type="gramStart"/>
      <w:r w:rsidRPr="00DE39BA">
        <w:rPr>
          <w:rFonts w:eastAsia="Calibri"/>
          <w:bCs/>
          <w:szCs w:val="24"/>
          <w:lang w:val="en-IN"/>
        </w:rPr>
        <w:t>encode.update(</w:t>
      </w:r>
      <w:proofErr w:type="gramEnd"/>
      <w:r w:rsidRPr="00DE39BA">
        <w:rPr>
          <w:rFonts w:eastAsia="Calibri"/>
          <w:bCs/>
          <w:szCs w:val="24"/>
          <w:lang w:val="en-IN"/>
        </w:rPr>
        <w:t>{"exp":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encoded_jwt = </w:t>
      </w:r>
      <w:proofErr w:type="gramStart"/>
      <w:r w:rsidRPr="00DE39BA">
        <w:rPr>
          <w:rFonts w:eastAsia="Calibri"/>
          <w:bCs/>
          <w:szCs w:val="24"/>
          <w:lang w:val="en-IN"/>
        </w:rPr>
        <w:t>jwt.encode(</w:t>
      </w:r>
      <w:proofErr w:type="gramEnd"/>
      <w:r w:rsidRPr="00DE39BA">
        <w:rPr>
          <w:rFonts w:eastAsia="Calibri"/>
          <w:bCs/>
          <w:szCs w:val="24"/>
          <w:lang w:val="en-IN"/>
        </w:rPr>
        <w:t>to_encode,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encoded_jwt</w:t>
      </w:r>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update_user(lat,longi,email):</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sql_update = f"UPDATE User_Data SET lat = {</w:t>
      </w:r>
      <w:proofErr w:type="gramStart"/>
      <w:r w:rsidRPr="00DE39BA">
        <w:rPr>
          <w:rFonts w:eastAsia="Calibri"/>
          <w:bCs/>
          <w:szCs w:val="24"/>
          <w:lang w:val="en-IN"/>
        </w:rPr>
        <w:t>round(</w:t>
      </w:r>
      <w:proofErr w:type="gramEnd"/>
      <w:r w:rsidRPr="00DE39BA">
        <w:rPr>
          <w:rFonts w:eastAsia="Calibri"/>
          <w:bCs/>
          <w:szCs w:val="24"/>
          <w:lang w:val="en-IN"/>
        </w:rPr>
        <w:t>lat,4)},long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sql_update)</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@app.post(</w:t>
      </w:r>
      <w:proofErr w:type="gramEnd"/>
      <w:r w:rsidRPr="00DE39BA">
        <w:rPr>
          <w:rFonts w:eastAsia="Calibri"/>
          <w:bCs/>
          <w:szCs w:val="24"/>
          <w:lang w:val="en-IN"/>
        </w:rPr>
        <w:t>'/signup',response_model = Token)</w:t>
      </w:r>
    </w:p>
    <w:p w14:paraId="0FE2F2A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lastRenderedPageBreak/>
        <w:t>async</w:t>
      </w:r>
      <w:proofErr w:type="gramEnd"/>
      <w:r w:rsidRPr="00DE39BA">
        <w:rPr>
          <w:rFonts w:eastAsia="Calibri"/>
          <w:bCs/>
          <w:szCs w:val="24"/>
          <w:lang w:val="en-IN"/>
        </w:rPr>
        <w:t xml:space="preserve"> def signup_get_token(user:User):</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 FROM User_Data WHERE email = '{user.email}'")</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user_tuple = (user.username</w:t>
      </w:r>
      <w:proofErr w:type="gramStart"/>
      <w:r w:rsidRPr="00DE39BA">
        <w:rPr>
          <w:rFonts w:eastAsia="Calibri"/>
          <w:bCs/>
          <w:szCs w:val="24"/>
          <w:lang w:val="en-IN"/>
        </w:rPr>
        <w:t>,user.phone</w:t>
      </w:r>
      <w:proofErr w:type="gramEnd"/>
      <w:r w:rsidRPr="00DE39BA">
        <w:rPr>
          <w:rFonts w:eastAsia="Calibri"/>
          <w:bCs/>
          <w:szCs w:val="24"/>
          <w:lang w:val="en-IN"/>
        </w:rPr>
        <w:t>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add_user(user_tuple)</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user.email}, expires_delta=access_token_expires</w:t>
      </w:r>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{"access_token": access_token, "token_type":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@app.post(</w:t>
      </w:r>
      <w:proofErr w:type="gramEnd"/>
      <w:r w:rsidRPr="00DE39BA">
        <w:rPr>
          <w:rFonts w:eastAsia="Calibri"/>
          <w:bCs/>
          <w:szCs w:val="24"/>
          <w:lang w:val="en-IN"/>
        </w:rPr>
        <w:t>"/login", response_model=Token)</w:t>
      </w:r>
    </w:p>
    <w:p w14:paraId="6627290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async</w:t>
      </w:r>
      <w:proofErr w:type="gramEnd"/>
      <w:r w:rsidRPr="00DE39BA">
        <w:rPr>
          <w:rFonts w:eastAsia="Calibri"/>
          <w:bCs/>
          <w:szCs w:val="24"/>
          <w:lang w:val="en-IN"/>
        </w:rPr>
        <w:t xml:space="preserve"> def login_for_access_token(form_data: Login_user):</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email,password FROM User_Data WHERE email = '{form_data.email}'")</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verify_password(form_data.password,user_db[0][1])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form_data.email}, expires_delta=access_token_expires</w:t>
      </w:r>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{"access_token": access_token, "token_type":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async</w:t>
      </w:r>
      <w:proofErr w:type="gramEnd"/>
      <w:r w:rsidRPr="00DE39BA">
        <w:rPr>
          <w:rFonts w:eastAsia="Calibri"/>
          <w:bCs/>
          <w:szCs w:val="24"/>
          <w:lang w:val="en-IN"/>
        </w:rPr>
        <w:t xml:space="preserve"> def get_covid_hotspot(action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w:t>
      </w:r>
      <w:proofErr w:type="gramEnd"/>
      <w:r w:rsidRPr="00DE39BA">
        <w:rPr>
          <w:rFonts w:eastAsia="Calibri"/>
          <w:bCs/>
          <w:szCs w:val="24"/>
          <w:lang w:val="en-IN"/>
        </w:rPr>
        <w:t xml:space="preserve"> = jwt.decode(action.access_token,key=SECRET_KEY,algorithms=ALGORITHM)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 FROM User_Data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update_</w:t>
      </w:r>
      <w:proofErr w:type="gramStart"/>
      <w:r w:rsidRPr="00DE39BA">
        <w:rPr>
          <w:rFonts w:eastAsia="Calibri"/>
          <w:bCs/>
          <w:szCs w:val="24"/>
          <w:lang w:val="en-IN"/>
        </w:rPr>
        <w:t>user(</w:t>
      </w:r>
      <w:proofErr w:type="gramEnd"/>
      <w:r w:rsidRPr="00DE39BA">
        <w:rPr>
          <w:rFonts w:eastAsia="Calibri"/>
          <w:bCs/>
          <w:szCs w:val="24"/>
          <w:lang w:val="en-IN"/>
        </w:rPr>
        <w:t>action.lat,action.longi,user['sub'])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hotspots=</w:t>
      </w:r>
      <w:proofErr w:type="gramEnd"/>
      <w:r w:rsidRPr="00DE39BA">
        <w:rPr>
          <w:rFonts w:eastAsia="Calibri"/>
          <w:bCs/>
          <w:szCs w:val="24"/>
          <w:lang w:val="en-IN"/>
        </w:rPr>
        <w:t>message.value.decode("utf-8").split("-")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w:t>
      </w:r>
      <w:proofErr w:type="gramStart"/>
      <w:r w:rsidRPr="00DE39BA">
        <w:rPr>
          <w:rFonts w:eastAsia="Calibri"/>
          <w:bCs/>
          <w:szCs w:val="24"/>
          <w:lang w:val="en-IN"/>
        </w:rPr>
        <w:t>list(</w:t>
      </w:r>
      <w:proofErr w:type="gramEnd"/>
      <w:r w:rsidRPr="00DE39BA">
        <w:rPr>
          <w:rFonts w:eastAsia="Calibri"/>
          <w:bCs/>
          <w:szCs w:val="24"/>
          <w:lang w:val="en-IN"/>
        </w:rPr>
        <w:t>eval(hotspots[0]))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w:t>
      </w:r>
      <w:proofErr w:type="gramStart"/>
      <w:r w:rsidRPr="00DE39BA">
        <w:rPr>
          <w:rFonts w:eastAsia="Calibri"/>
          <w:bCs/>
          <w:szCs w:val="24"/>
          <w:lang w:val="en-IN"/>
        </w:rPr>
        <w:t>list(</w:t>
      </w:r>
      <w:proofErr w:type="gramEnd"/>
      <w:r w:rsidRPr="00DE39BA">
        <w:rPr>
          <w:rFonts w:eastAsia="Calibri"/>
          <w:bCs/>
          <w:szCs w:val="24"/>
          <w:lang w:val="en-IN"/>
        </w:rPr>
        <w:t>eval(hotspots[1]))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user['sub']}, expires_delta=access_token_expires</w:t>
      </w:r>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{"corona_hotspot":return_data,"crowd_hotspot":crowd_data,"access_token":access_token}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uvicorn.run(</w:t>
      </w:r>
      <w:proofErr w:type="gramEnd"/>
      <w:r w:rsidRPr="00DE39BA">
        <w:rPr>
          <w:rFonts w:eastAsia="Calibri"/>
          <w:bCs/>
          <w:szCs w:val="24"/>
          <w:lang w:val="en-IN"/>
        </w:rPr>
        <w:t>app,host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/covid-api</w:t>
      </w:r>
    </w:p>
    <w:p w14:paraId="00CA2FA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ADD .</w:t>
      </w:r>
      <w:proofErr w:type="gramEnd"/>
      <w:r w:rsidRPr="00DE39BA">
        <w:rPr>
          <w:rFonts w:eastAsia="Calibri"/>
          <w:bCs/>
          <w:szCs w:val="24"/>
          <w:lang w:val="en-IN"/>
        </w:rPr>
        <w:t xml:space="preserve"> /covid-api</w:t>
      </w:r>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sklearn.cluster import KMeans</w:t>
      </w:r>
    </w:p>
    <w:p w14:paraId="4A95B478" w14:textId="77777777" w:rsidR="001F12BE" w:rsidRPr="00DE39BA" w:rsidRDefault="001F12BE" w:rsidP="001F12BE">
      <w:pPr>
        <w:rPr>
          <w:rFonts w:eastAsia="Calibri"/>
          <w:bCs/>
          <w:szCs w:val="24"/>
          <w:lang w:val="en-IN"/>
        </w:rPr>
      </w:pPr>
      <w:r w:rsidRPr="00DE39BA">
        <w:rPr>
          <w:rFonts w:eastAsia="Calibri"/>
          <w:bCs/>
          <w:szCs w:val="24"/>
          <w:lang w:val="en-IN"/>
        </w:rPr>
        <w:t>from kafka import KafkaProducer</w:t>
      </w:r>
    </w:p>
    <w:p w14:paraId="6C392F8A" w14:textId="77777777" w:rsidR="001F12BE" w:rsidRPr="00DE39BA" w:rsidRDefault="001F12BE" w:rsidP="001F12BE">
      <w:pPr>
        <w:rPr>
          <w:rFonts w:eastAsia="Calibri"/>
          <w:bCs/>
          <w:szCs w:val="24"/>
          <w:lang w:val="en-IN"/>
        </w:rPr>
      </w:pPr>
      <w:r w:rsidRPr="00DE39BA">
        <w:rPr>
          <w:rFonts w:eastAsia="Calibri"/>
          <w:bCs/>
          <w:szCs w:val="24"/>
          <w:lang w:val="en-IN"/>
        </w:rPr>
        <w:t>from kafka import KafkaConsumer</w:t>
      </w:r>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r w:rsidRPr="00DE39BA">
        <w:rPr>
          <w:rFonts w:eastAsia="Calibri"/>
          <w:bCs/>
          <w:szCs w:val="24"/>
          <w:lang w:val="en-IN"/>
        </w:rPr>
        <w:lastRenderedPageBreak/>
        <w:t>consumer = KafkaConsumer("get-hotspot-in")</w:t>
      </w:r>
    </w:p>
    <w:p w14:paraId="7F5377BE" w14:textId="77777777" w:rsidR="001F12BE" w:rsidRPr="00DE39BA" w:rsidRDefault="001F12BE" w:rsidP="001F12BE">
      <w:pPr>
        <w:rPr>
          <w:rFonts w:eastAsia="Calibri"/>
          <w:bCs/>
          <w:szCs w:val="24"/>
          <w:lang w:val="en-IN"/>
        </w:rPr>
      </w:pPr>
      <w:r w:rsidRPr="00DE39BA">
        <w:rPr>
          <w:rFonts w:eastAsia="Calibri"/>
          <w:bCs/>
          <w:szCs w:val="24"/>
          <w:lang w:val="en-IN"/>
        </w:rPr>
        <w:t>producer = KafkaProducer(bootstrap_servers='localhost:9092')</w:t>
      </w:r>
    </w:p>
    <w:p w14:paraId="4025A265"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1D504E4F"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calculate_covid_hotspot(lat,longi):</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query</w:t>
      </w:r>
      <w:proofErr w:type="gramEnd"/>
      <w:r w:rsidRPr="00DE39BA">
        <w:rPr>
          <w:rFonts w:eastAsia="Calibri"/>
          <w:bCs/>
          <w:szCs w:val="24"/>
          <w:lang w:val="en-IN"/>
        </w:rPr>
        <w:t xml:space="preserve"> = f"SELECT lat,long,death,active,recovered FROM Hotspot WHERE (lat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loc_data = </w:t>
      </w:r>
      <w:proofErr w:type="gramStart"/>
      <w:r w:rsidRPr="00DE39BA">
        <w:rPr>
          <w:rFonts w:eastAsia="Calibri"/>
          <w:bCs/>
          <w:szCs w:val="24"/>
          <w:lang w:val="en-IN"/>
        </w:rPr>
        <w:t>cursor.fetchall()</w:t>
      </w:r>
      <w:proofErr w:type="gramEnd"/>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loc_data!=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loc_data:</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"lat"] = i[0]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"long"] = i[1]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"death"] = i[2]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"active"] = i[3]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"recovered"] = i[4]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data.append(</w:t>
      </w:r>
      <w:proofErr w:type="gramEnd"/>
      <w:r w:rsidRPr="00DE39BA">
        <w:rPr>
          <w:rFonts w:eastAsia="Calibri"/>
          <w:bCs/>
          <w:szCs w:val="24"/>
          <w:lang w:val="en-IN"/>
        </w:rPr>
        <w:t>return_dict)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return_data</w:t>
      </w:r>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calculate_crowd_hotspot(lat,longi):</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 f"SELECT lat,long FROM User_Data WHERE (lat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w:t>
      </w:r>
      <w:proofErr w:type="gramStart"/>
      <w:r w:rsidRPr="00DE39BA">
        <w:rPr>
          <w:rFonts w:eastAsia="Calibri"/>
          <w:bCs/>
          <w:szCs w:val="24"/>
          <w:lang w:val="en-IN"/>
        </w:rPr>
        <w:t>cursor.fetchall()</w:t>
      </w:r>
      <w:proofErr w:type="gramEnd"/>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return_crowd_data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kmean=KMeans(n_clusters=10)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if len(crowd_data)&gt;10: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kmean.fit(crowd_data)</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kmean.cluster_centers_.tolist()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data_dict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f"SELECT lat</w:t>
      </w:r>
      <w:proofErr w:type="gramStart"/>
      <w:r w:rsidRPr="00DE39BA">
        <w:rPr>
          <w:rFonts w:eastAsia="Calibri"/>
          <w:bCs/>
          <w:szCs w:val="24"/>
          <w:lang w:val="en-IN"/>
        </w:rPr>
        <w:t>,long</w:t>
      </w:r>
      <w:proofErr w:type="gramEnd"/>
      <w:r w:rsidRPr="00DE39BA">
        <w:rPr>
          <w:rFonts w:eastAsia="Calibri"/>
          <w:bCs/>
          <w:szCs w:val="24"/>
          <w:lang w:val="en-IN"/>
        </w:rPr>
        <w:t xml:space="preserve"> FROM User_Data WHERE (lat BETWEEN {i[0]-0.01} AND {i[0]+0.01}) AND (long BETWEEN {i[1]-0.01} AND {i[1]+0.01})"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crowd_data_medians = </w:t>
      </w:r>
      <w:proofErr w:type="gramStart"/>
      <w:r w:rsidRPr="00DE39BA">
        <w:rPr>
          <w:rFonts w:eastAsia="Calibri"/>
          <w:bCs/>
          <w:szCs w:val="24"/>
          <w:lang w:val="en-IN"/>
        </w:rPr>
        <w:t>cursor.fetchall()</w:t>
      </w:r>
      <w:proofErr w:type="gramEnd"/>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if len(crowd_data_medians)&gt;25: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data_</w:t>
      </w:r>
      <w:proofErr w:type="gramStart"/>
      <w:r w:rsidRPr="00DE39BA">
        <w:rPr>
          <w:rFonts w:eastAsia="Calibri"/>
          <w:bCs/>
          <w:szCs w:val="24"/>
          <w:lang w:val="en-IN"/>
        </w:rPr>
        <w:t>dict[</w:t>
      </w:r>
      <w:proofErr w:type="gramEnd"/>
      <w:r w:rsidRPr="00DE39BA">
        <w:rPr>
          <w:rFonts w:eastAsia="Calibri"/>
          <w:bCs/>
          <w:szCs w:val="24"/>
          <w:lang w:val="en-IN"/>
        </w:rPr>
        <w:t>"lat"] = i[0]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data_</w:t>
      </w:r>
      <w:proofErr w:type="gramStart"/>
      <w:r w:rsidRPr="00DE39BA">
        <w:rPr>
          <w:rFonts w:eastAsia="Calibri"/>
          <w:bCs/>
          <w:szCs w:val="24"/>
          <w:lang w:val="en-IN"/>
        </w:rPr>
        <w:t>dict[</w:t>
      </w:r>
      <w:proofErr w:type="gramEnd"/>
      <w:r w:rsidRPr="00DE39BA">
        <w:rPr>
          <w:rFonts w:eastAsia="Calibri"/>
          <w:bCs/>
          <w:szCs w:val="24"/>
          <w:lang w:val="en-IN"/>
        </w:rPr>
        <w:t>"long"] = i[1]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return_crowd_</w:t>
      </w:r>
      <w:proofErr w:type="gramStart"/>
      <w:r w:rsidRPr="00DE39BA">
        <w:rPr>
          <w:rFonts w:eastAsia="Calibri"/>
          <w:bCs/>
          <w:szCs w:val="24"/>
          <w:lang w:val="en-IN"/>
        </w:rPr>
        <w:t>data.append(</w:t>
      </w:r>
      <w:proofErr w:type="gramEnd"/>
      <w:r w:rsidRPr="00DE39BA">
        <w:rPr>
          <w:rFonts w:eastAsia="Calibri"/>
          <w:bCs/>
          <w:szCs w:val="24"/>
          <w:lang w:val="en-IN"/>
        </w:rPr>
        <w:t>data_dict)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return_crowd_data</w:t>
      </w:r>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location=</w:t>
      </w:r>
      <w:proofErr w:type="gramEnd"/>
      <w:r w:rsidRPr="00DE39BA">
        <w:rPr>
          <w:rFonts w:eastAsia="Calibri"/>
          <w:bCs/>
          <w:szCs w:val="24"/>
          <w:lang w:val="en-IN"/>
        </w:rPr>
        <w:t>message.value.decode("utf-8").split(",")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float(location[0])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w:t>
      </w:r>
      <w:proofErr w:type="gramEnd"/>
      <w:r w:rsidRPr="00DE39BA">
        <w:rPr>
          <w:rFonts w:eastAsia="Calibri"/>
          <w:bCs/>
          <w:szCs w:val="24"/>
          <w:lang w:val="en-IN"/>
        </w:rPr>
        <w:t>float(location[1])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covid_hotspot=calculate_covid_</w:t>
      </w:r>
      <w:proofErr w:type="gramStart"/>
      <w:r w:rsidRPr="00DE39BA">
        <w:rPr>
          <w:rFonts w:eastAsia="Calibri"/>
          <w:bCs/>
          <w:szCs w:val="24"/>
          <w:lang w:val="en-IN"/>
        </w:rPr>
        <w:t>hotspot(</w:t>
      </w:r>
      <w:proofErr w:type="gramEnd"/>
      <w:r w:rsidRPr="00DE39BA">
        <w:rPr>
          <w:rFonts w:eastAsia="Calibri"/>
          <w:bCs/>
          <w:szCs w:val="24"/>
          <w:lang w:val="en-IN"/>
        </w:rPr>
        <w:t>lat,longi)</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crowd_hotspot=calculate_crowd_</w:t>
      </w:r>
      <w:proofErr w:type="gramStart"/>
      <w:r w:rsidRPr="00DE39BA">
        <w:rPr>
          <w:rFonts w:eastAsia="Calibri"/>
          <w:bCs/>
          <w:szCs w:val="24"/>
          <w:lang w:val="en-IN"/>
        </w:rPr>
        <w:t>hotspot(</w:t>
      </w:r>
      <w:proofErr w:type="gramEnd"/>
      <w:r w:rsidRPr="00DE39BA">
        <w:rPr>
          <w:rFonts w:eastAsia="Calibri"/>
          <w:bCs/>
          <w:szCs w:val="24"/>
          <w:lang w:val="en-IN"/>
        </w:rPr>
        <w:t>lat,longi)</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1F12BE">
      <w:pPr>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73C203A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time.sleep(</w:t>
      </w:r>
      <w:proofErr w:type="gramEnd"/>
      <w:r w:rsidRPr="00DE39BA">
        <w:rPr>
          <w:rFonts w:eastAsia="Calibri"/>
          <w:bCs/>
          <w:szCs w:val="24"/>
          <w:lang w:val="en-IN"/>
        </w:rPr>
        <w:t xml:space="preserve">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="Select * from User_Data order by random()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user_records = </w:t>
      </w:r>
      <w:proofErr w:type="gramStart"/>
      <w:r w:rsidRPr="00DE39BA">
        <w:rPr>
          <w:rFonts w:eastAsia="Calibri"/>
          <w:bCs/>
          <w:szCs w:val="24"/>
          <w:lang w:val="en-IN"/>
        </w:rPr>
        <w:t>cursor.fetchall()</w:t>
      </w:r>
      <w:proofErr w:type="gramEnd"/>
      <w:r w:rsidRPr="00DE39BA">
        <w:rPr>
          <w:rFonts w:eastAsia="Calibri"/>
          <w:bCs/>
          <w:szCs w:val="24"/>
          <w:lang w:val="en-IN"/>
        </w:rPr>
        <w:t xml:space="preserve">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user_records:</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random_users=list(i)</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w:t>
      </w:r>
      <w:proofErr w:type="gramStart"/>
      <w:r w:rsidRPr="00DE39BA">
        <w:rPr>
          <w:rFonts w:eastAsia="Calibri"/>
          <w:bCs/>
          <w:szCs w:val="24"/>
          <w:lang w:val="en-IN"/>
        </w:rPr>
        <w:t>users[</w:t>
      </w:r>
      <w:proofErr w:type="gramEnd"/>
      <w:r w:rsidRPr="00DE39BA">
        <w:rPr>
          <w:rFonts w:eastAsia="Calibri"/>
          <w:bCs/>
          <w:szCs w:val="24"/>
          <w:lang w:val="en-IN"/>
        </w:rPr>
        <w:t>5]=round(random.uniform(28.4567,28.8902),4)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w:t>
      </w:r>
      <w:proofErr w:type="gramStart"/>
      <w:r w:rsidRPr="00DE39BA">
        <w:rPr>
          <w:rFonts w:eastAsia="Calibri"/>
          <w:bCs/>
          <w:szCs w:val="24"/>
          <w:lang w:val="en-IN"/>
        </w:rPr>
        <w:t>users[</w:t>
      </w:r>
      <w:proofErr w:type="gramEnd"/>
      <w:r w:rsidRPr="00DE39BA">
        <w:rPr>
          <w:rFonts w:eastAsia="Calibri"/>
          <w:bCs/>
          <w:szCs w:val="24"/>
          <w:lang w:val="en-IN"/>
        </w:rPr>
        <w:t>6]=round(random.uniform(77.0012,77.3456),4)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"UPDATE User_Data set lat = %s,long=%s where id = %s", (random_users[5],random_users[6],random_users[0]))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r w:rsidRPr="00DE39BA">
        <w:rPr>
          <w:rFonts w:eastAsia="Calibri"/>
          <w:bCs/>
          <w:szCs w:val="24"/>
          <w:lang w:val="en-IN"/>
        </w:rPr>
        <w:t xml:space="preserve">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cursor.close()</w:t>
      </w:r>
      <w:proofErr w:type="gramEnd"/>
    </w:p>
    <w:p w14:paraId="6815FCD8" w14:textId="4249E76E" w:rsidR="001F12BE" w:rsidRPr="00DE39BA" w:rsidRDefault="001F12BE" w:rsidP="001F12BE">
      <w:pPr>
        <w:rPr>
          <w:rFonts w:eastAsia="Calibri"/>
          <w:bCs/>
          <w:szCs w:val="24"/>
          <w:lang w:val="en-IN"/>
        </w:rPr>
      </w:pPr>
      <w:proofErr w:type="gramStart"/>
      <w:r w:rsidRPr="00DE39BA">
        <w:rPr>
          <w:rFonts w:eastAsia="Calibri"/>
          <w:bCs/>
          <w:szCs w:val="24"/>
          <w:lang w:val="en-IN"/>
        </w:rPr>
        <w:t>connection.close()</w:t>
      </w:r>
      <w:proofErr w:type="gramEnd"/>
      <w:r w:rsidRPr="00DE39BA">
        <w:rPr>
          <w:rFonts w:eastAsia="Calibri"/>
          <w:bCs/>
          <w:szCs w:val="24"/>
          <w:lang w:val="en-IN"/>
        </w:rPr>
        <w:t xml:space="preserv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3DE5757B"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ins w:id="309" w:author="abhay mendiratta" w:date="2021-05-21T21:48:00Z">
              <w:r w:rsidR="009B464D">
                <w:rPr>
                  <w:b/>
                  <w:i w:val="0"/>
                  <w:color w:val="auto"/>
                  <w:sz w:val="24"/>
                  <w:szCs w:val="24"/>
                </w:rPr>
                <w:t>6</w:t>
              </w:r>
            </w:ins>
            <w:ins w:id="310" w:author="Pranav Taneja" w:date="2021-05-18T23:38:00Z">
              <w:del w:id="311" w:author="abhay mendiratta" w:date="2021-05-21T21:48:00Z">
                <w:r w:rsidR="005F6557" w:rsidDel="004D55D9">
                  <w:rPr>
                    <w:b/>
                    <w:i w:val="0"/>
                    <w:color w:val="auto"/>
                    <w:sz w:val="24"/>
                    <w:szCs w:val="24"/>
                  </w:rPr>
                  <w:delText>5</w:delText>
                </w:r>
              </w:del>
            </w:ins>
            <w:del w:id="312"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DCBCDF1"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13" w:author="abhay mendiratta" w:date="2021-05-21T21:48:00Z">
              <w:r w:rsidR="009B464D">
                <w:rPr>
                  <w:b/>
                  <w:szCs w:val="24"/>
                </w:rPr>
                <w:t>7</w:t>
              </w:r>
            </w:ins>
            <w:ins w:id="314" w:author="Pranav Taneja" w:date="2021-05-18T23:39:00Z">
              <w:del w:id="315" w:author="abhay mendiratta" w:date="2021-05-21T21:48:00Z">
                <w:r w:rsidR="005F6557" w:rsidDel="009B464D">
                  <w:rPr>
                    <w:b/>
                    <w:szCs w:val="24"/>
                  </w:rPr>
                  <w:delText>6</w:delText>
                </w:r>
              </w:del>
            </w:ins>
            <w:del w:id="316"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5373856D"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ins w:id="317" w:author="abhay mendiratta" w:date="2021-05-21T21:48:00Z">
              <w:r w:rsidR="009B464D">
                <w:rPr>
                  <w:b/>
                  <w:szCs w:val="24"/>
                </w:rPr>
                <w:t>8</w:t>
              </w:r>
            </w:ins>
            <w:ins w:id="318" w:author="Pranav Taneja" w:date="2021-05-18T23:39:00Z">
              <w:del w:id="319" w:author="abhay mendiratta" w:date="2021-05-21T21:48:00Z">
                <w:r w:rsidR="005F6557" w:rsidDel="009B464D">
                  <w:rPr>
                    <w:b/>
                    <w:szCs w:val="24"/>
                  </w:rPr>
                  <w:delText>7</w:delText>
                </w:r>
              </w:del>
            </w:ins>
            <w:del w:id="320"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9612FFA"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21" w:author="abhay mendiratta" w:date="2021-05-21T21:49:00Z">
              <w:r w:rsidR="009B464D">
                <w:rPr>
                  <w:b/>
                  <w:szCs w:val="24"/>
                </w:rPr>
                <w:t>9</w:t>
              </w:r>
            </w:ins>
            <w:ins w:id="322" w:author="Pranav Taneja" w:date="2021-05-18T23:39:00Z">
              <w:del w:id="323" w:author="abhay mendiratta" w:date="2021-05-21T21:49:00Z">
                <w:r w:rsidR="005F6557" w:rsidDel="009B464D">
                  <w:rPr>
                    <w:b/>
                    <w:szCs w:val="24"/>
                  </w:rPr>
                  <w:delText>8</w:delText>
                </w:r>
              </w:del>
            </w:ins>
            <w:del w:id="324"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03203F" w:rsidRPr="00DE39BA" w14:paraId="7ACC05FD"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tcPr>
          <w:p w14:paraId="1DE487D3" w14:textId="208BE88E" w:rsidR="0003203F" w:rsidRPr="00DE39BA" w:rsidRDefault="0003203F">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657" w:type="dxa"/>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000EB619" w14:textId="3DDF7676"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w:t>
            </w:r>
            <w:ins w:id="325" w:author="abhay mendiratta" w:date="2021-05-21T21:49:00Z">
              <w:r w:rsidR="009B464D">
                <w:rPr>
                  <w:b/>
                  <w:szCs w:val="24"/>
                </w:rPr>
                <w:t>20</w:t>
              </w:r>
            </w:ins>
            <w:del w:id="326" w:author="abhay mendiratta" w:date="2021-05-21T21:49:00Z">
              <w:r w:rsidDel="009B464D">
                <w:rPr>
                  <w:b/>
                  <w:szCs w:val="24"/>
                </w:rPr>
                <w:delText>1</w:delText>
              </w:r>
            </w:del>
            <w:ins w:id="327" w:author="Pranav Taneja" w:date="2021-05-18T23:39:00Z">
              <w:del w:id="328" w:author="abhay mendiratta" w:date="2021-05-21T21:49:00Z">
                <w:r w:rsidR="005F6557" w:rsidDel="009B464D">
                  <w:rPr>
                    <w:b/>
                    <w:szCs w:val="24"/>
                  </w:rPr>
                  <w:delText>9</w:delText>
                </w:r>
              </w:del>
            </w:ins>
            <w:del w:id="329"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657" w:type="dxa"/>
            <w:shd w:val="clear" w:color="auto" w:fill="D6E3BC" w:themeFill="accent3" w:themeFillTint="66"/>
          </w:tcPr>
          <w:p w14:paraId="4F6C81DF" w14:textId="3F221AC2"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30" w:author="Pranav Taneja" w:date="2021-05-18T23:39:00Z">
              <w:r w:rsidR="005F6557">
                <w:rPr>
                  <w:b/>
                  <w:szCs w:val="24"/>
                </w:rPr>
                <w:t>2</w:t>
              </w:r>
            </w:ins>
            <w:ins w:id="331" w:author="abhay mendiratta" w:date="2021-05-21T21:49:00Z">
              <w:r w:rsidR="009B464D">
                <w:rPr>
                  <w:b/>
                  <w:szCs w:val="24"/>
                </w:rPr>
                <w:t>1</w:t>
              </w:r>
            </w:ins>
            <w:ins w:id="332" w:author="Pranav Taneja" w:date="2021-05-18T23:39:00Z">
              <w:del w:id="333" w:author="abhay mendiratta" w:date="2021-05-21T21:49:00Z">
                <w:r w:rsidR="005F6557" w:rsidDel="009B464D">
                  <w:rPr>
                    <w:b/>
                    <w:szCs w:val="24"/>
                  </w:rPr>
                  <w:delText>0</w:delText>
                </w:r>
              </w:del>
            </w:ins>
            <w:del w:id="334"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DE39BA">
        <w:tc>
          <w:tcPr>
            <w:cnfStyle w:val="001000000000" w:firstRow="0" w:lastRow="0" w:firstColumn="1" w:lastColumn="0" w:oddVBand="0" w:evenVBand="0" w:oddHBand="0" w:evenHBand="0" w:firstRowFirstColumn="0" w:firstRowLastColumn="0" w:lastRowFirstColumn="0" w:lastRowLastColumn="0"/>
            <w:tcW w:w="4657" w:type="dxa"/>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657" w:type="dxa"/>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192E98A3" w14:textId="7C5BF01F"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w:t>
            </w:r>
            <w:ins w:id="335" w:author="Pranav Taneja" w:date="2021-05-18T23:39:00Z">
              <w:r w:rsidR="005F6557">
                <w:rPr>
                  <w:b/>
                  <w:szCs w:val="24"/>
                </w:rPr>
                <w:t>2</w:t>
              </w:r>
            </w:ins>
            <w:ins w:id="336" w:author="abhay mendiratta" w:date="2021-05-21T21:49:00Z">
              <w:r w:rsidR="009B464D">
                <w:rPr>
                  <w:b/>
                  <w:szCs w:val="24"/>
                </w:rPr>
                <w:t>2</w:t>
              </w:r>
            </w:ins>
            <w:ins w:id="337" w:author="Pranav Taneja" w:date="2021-05-18T23:39:00Z">
              <w:del w:id="338" w:author="abhay mendiratta" w:date="2021-05-21T21:49:00Z">
                <w:r w:rsidR="005F6557" w:rsidDel="009B464D">
                  <w:rPr>
                    <w:b/>
                    <w:szCs w:val="24"/>
                  </w:rPr>
                  <w:delText>1</w:delText>
                </w:r>
              </w:del>
            </w:ins>
            <w:del w:id="339"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657" w:type="dxa"/>
            <w:shd w:val="clear" w:color="auto" w:fill="D6E3BC" w:themeFill="accent3" w:themeFillTint="66"/>
          </w:tcPr>
          <w:p w14:paraId="2BA25518" w14:textId="46FC61E4"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ins w:id="340" w:author="abhay mendiratta" w:date="2021-05-21T21:49:00Z">
              <w:r w:rsidR="009B464D">
                <w:rPr>
                  <w:b/>
                  <w:szCs w:val="24"/>
                </w:rPr>
                <w:t>3</w:t>
              </w:r>
            </w:ins>
            <w:ins w:id="341" w:author="Pranav Taneja" w:date="2021-05-18T23:39:00Z">
              <w:del w:id="342" w:author="abhay mendiratta" w:date="2021-05-21T21:49:00Z">
                <w:r w:rsidR="005F6557" w:rsidDel="009B464D">
                  <w:rPr>
                    <w:b/>
                    <w:szCs w:val="24"/>
                  </w:rPr>
                  <w:delText>2</w:delText>
                </w:r>
              </w:del>
            </w:ins>
            <w:del w:id="343"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A028FF" w:rsidRPr="00DE39BA" w14:paraId="4E4B97DA" w14:textId="77777777" w:rsidTr="00A028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ins w:id="344" w:author="Pranav Taneja" w:date="2021-05-20T19:37:00Z"/>
        </w:trPr>
        <w:tc>
          <w:tcPr>
            <w:cnfStyle w:val="001000000000" w:firstRow="0" w:lastRow="0" w:firstColumn="1" w:lastColumn="0" w:oddVBand="0" w:evenVBand="0" w:oddHBand="0" w:evenHBand="0" w:firstRowFirstColumn="0" w:firstRowLastColumn="0" w:lastRowFirstColumn="0" w:lastRowLastColumn="0"/>
            <w:tcW w:w="4657" w:type="dxa"/>
          </w:tcPr>
          <w:p w14:paraId="2370B328" w14:textId="2D9128EE" w:rsidR="00A028FF" w:rsidRPr="00DE39BA" w:rsidRDefault="00A028FF" w:rsidP="002E3AC4">
            <w:pPr>
              <w:tabs>
                <w:tab w:val="left" w:pos="5531"/>
              </w:tabs>
              <w:jc w:val="center"/>
              <w:rPr>
                <w:ins w:id="345" w:author="Pranav Taneja" w:date="2021-05-20T19:37:00Z"/>
                <w:rFonts w:eastAsia="Calibri"/>
                <w:b/>
                <w:szCs w:val="24"/>
                <w:lang w:val="en-IN"/>
              </w:rPr>
            </w:pPr>
            <w:ins w:id="346" w:author="Pranav Taneja" w:date="2021-05-20T19:37:00Z">
              <w:r>
                <w:rPr>
                  <w:noProof/>
                  <w:lang w:val="en-IN" w:eastAsia="en-IN"/>
                </w:rPr>
                <w:lastRenderedPageBreak/>
                <w:drawing>
                  <wp:inline distT="0" distB="0" distL="0" distR="0" wp14:anchorId="77D7216E" wp14:editId="48F2D520">
                    <wp:extent cx="2794000" cy="58122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7845" cy="5820236"/>
                            </a:xfrm>
                            <a:prstGeom prst="rect">
                              <a:avLst/>
                            </a:prstGeom>
                            <a:noFill/>
                            <a:ln>
                              <a:noFill/>
                            </a:ln>
                          </pic:spPr>
                        </pic:pic>
                      </a:graphicData>
                    </a:graphic>
                  </wp:inline>
                </w:drawing>
              </w:r>
            </w:ins>
          </w:p>
        </w:tc>
        <w:tc>
          <w:tcPr>
            <w:tcW w:w="4657" w:type="dxa"/>
          </w:tcPr>
          <w:p w14:paraId="3595C8F8" w14:textId="36541502" w:rsidR="00A028FF" w:rsidRPr="00DE39BA" w:rsidRDefault="00A028FF" w:rsidP="002E3AC4">
            <w:pPr>
              <w:tabs>
                <w:tab w:val="left" w:pos="5531"/>
              </w:tabs>
              <w:jc w:val="center"/>
              <w:cnfStyle w:val="000000000000" w:firstRow="0" w:lastRow="0" w:firstColumn="0" w:lastColumn="0" w:oddVBand="0" w:evenVBand="0" w:oddHBand="0" w:evenHBand="0" w:firstRowFirstColumn="0" w:firstRowLastColumn="0" w:lastRowFirstColumn="0" w:lastRowLastColumn="0"/>
              <w:rPr>
                <w:ins w:id="347" w:author="Pranav Taneja" w:date="2021-05-20T19:37:00Z"/>
                <w:rFonts w:eastAsia="Calibri"/>
                <w:b/>
                <w:szCs w:val="24"/>
                <w:lang w:val="en-IN"/>
              </w:rPr>
            </w:pPr>
            <w:ins w:id="348" w:author="Pranav Taneja" w:date="2021-05-20T19:38:00Z">
              <w:r>
                <w:rPr>
                  <w:noProof/>
                  <w:lang w:val="en-IN" w:eastAsia="en-IN"/>
                </w:rPr>
                <w:drawing>
                  <wp:inline distT="0" distB="0" distL="0" distR="0" wp14:anchorId="63321B04" wp14:editId="76B214A0">
                    <wp:extent cx="2784244" cy="578451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5836" cy="5787821"/>
                            </a:xfrm>
                            <a:prstGeom prst="rect">
                              <a:avLst/>
                            </a:prstGeom>
                            <a:noFill/>
                            <a:ln>
                              <a:noFill/>
                            </a:ln>
                          </pic:spPr>
                        </pic:pic>
                      </a:graphicData>
                    </a:graphic>
                  </wp:inline>
                </w:drawing>
              </w:r>
            </w:ins>
          </w:p>
        </w:tc>
      </w:tr>
      <w:tr w:rsidR="00A028FF" w:rsidRPr="00DE39BA" w14:paraId="721358ED" w14:textId="77777777" w:rsidTr="00A028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ins w:id="349" w:author="Pranav Taneja" w:date="2021-05-20T19:37:00Z"/>
        </w:trPr>
        <w:tc>
          <w:tcPr>
            <w:cnfStyle w:val="001000000000" w:firstRow="0" w:lastRow="0" w:firstColumn="1" w:lastColumn="0" w:oddVBand="0" w:evenVBand="0" w:oddHBand="0" w:evenHBand="0" w:firstRowFirstColumn="0" w:firstRowLastColumn="0" w:lastRowFirstColumn="0" w:lastRowLastColumn="0"/>
            <w:tcW w:w="4657" w:type="dxa"/>
          </w:tcPr>
          <w:p w14:paraId="450D6428" w14:textId="5AFC794D" w:rsidR="00A028FF" w:rsidRPr="00DE39BA" w:rsidRDefault="00A028FF" w:rsidP="002E3AC4">
            <w:pPr>
              <w:tabs>
                <w:tab w:val="left" w:pos="5531"/>
              </w:tabs>
              <w:jc w:val="center"/>
              <w:rPr>
                <w:ins w:id="350" w:author="Pranav Taneja" w:date="2021-05-20T19:37:00Z"/>
                <w:rFonts w:eastAsia="Calibri"/>
                <w:b/>
                <w:szCs w:val="24"/>
                <w:lang w:val="en-IN"/>
              </w:rPr>
            </w:pPr>
            <w:ins w:id="351" w:author="Pranav Taneja" w:date="2021-05-20T19:37:00Z">
              <w:r w:rsidRPr="0056445B">
                <w:rPr>
                  <w:b/>
                  <w:szCs w:val="24"/>
                </w:rPr>
                <w:t>Fig</w:t>
              </w:r>
              <w:r>
                <w:rPr>
                  <w:b/>
                  <w:szCs w:val="24"/>
                </w:rPr>
                <w:t xml:space="preserve"> 7.2</w:t>
              </w:r>
            </w:ins>
            <w:ins w:id="352" w:author="abhay mendiratta" w:date="2021-05-21T21:17:00Z">
              <w:r w:rsidR="009B464D">
                <w:rPr>
                  <w:b/>
                  <w:szCs w:val="24"/>
                </w:rPr>
                <w:t>4</w:t>
              </w:r>
            </w:ins>
            <w:ins w:id="353" w:author="Pranav Taneja" w:date="2021-05-20T19:37:00Z">
              <w:del w:id="354" w:author="abhay mendiratta" w:date="2021-05-21T21:17:00Z">
                <w:r w:rsidDel="002E3AC4">
                  <w:rPr>
                    <w:b/>
                    <w:szCs w:val="24"/>
                  </w:rPr>
                  <w:delText>1</w:delText>
                </w:r>
              </w:del>
              <w:r w:rsidRPr="0056445B">
                <w:rPr>
                  <w:b/>
                  <w:szCs w:val="24"/>
                </w:rPr>
                <w:t>:</w:t>
              </w:r>
              <w:r w:rsidRPr="00DE39BA">
                <w:rPr>
                  <w:rFonts w:eastAsia="Calibri"/>
                  <w:b/>
                  <w:szCs w:val="24"/>
                  <w:lang w:val="en-IN"/>
                </w:rPr>
                <w:t xml:space="preserve"> </w:t>
              </w:r>
            </w:ins>
            <w:ins w:id="355" w:author="abhay mendiratta" w:date="2021-05-21T22:13:00Z">
              <w:r w:rsidR="006C4C02">
                <w:rPr>
                  <w:rFonts w:eastAsia="Calibri"/>
                  <w:b/>
                  <w:szCs w:val="24"/>
                  <w:lang w:val="en-IN"/>
                </w:rPr>
                <w:t>Marking Origin</w:t>
              </w:r>
            </w:ins>
            <w:ins w:id="356" w:author="Pranav Taneja" w:date="2021-05-20T19:37:00Z">
              <w:del w:id="357" w:author="abhay mendiratta" w:date="2021-05-21T22:12:00Z">
                <w:r w:rsidRPr="00DE39BA" w:rsidDel="006C4C02">
                  <w:rPr>
                    <w:rFonts w:eastAsia="Calibri"/>
                    <w:b/>
                    <w:szCs w:val="24"/>
                    <w:lang w:val="en-IN"/>
                  </w:rPr>
                  <w:delText>Details of Selected Hotspot Zone</w:delText>
                </w:r>
              </w:del>
            </w:ins>
          </w:p>
        </w:tc>
        <w:tc>
          <w:tcPr>
            <w:tcW w:w="4657" w:type="dxa"/>
          </w:tcPr>
          <w:p w14:paraId="2DC823D4" w14:textId="03738AF9" w:rsidR="00A028FF" w:rsidRPr="00DE39BA" w:rsidRDefault="00A028FF" w:rsidP="002E3AC4">
            <w:pPr>
              <w:tabs>
                <w:tab w:val="left" w:pos="5531"/>
              </w:tabs>
              <w:jc w:val="center"/>
              <w:cnfStyle w:val="000000100000" w:firstRow="0" w:lastRow="0" w:firstColumn="0" w:lastColumn="0" w:oddVBand="0" w:evenVBand="0" w:oddHBand="1" w:evenHBand="0" w:firstRowFirstColumn="0" w:firstRowLastColumn="0" w:lastRowFirstColumn="0" w:lastRowLastColumn="0"/>
              <w:rPr>
                <w:ins w:id="358" w:author="Pranav Taneja" w:date="2021-05-20T19:37:00Z"/>
                <w:rFonts w:eastAsia="Calibri"/>
                <w:b/>
                <w:szCs w:val="24"/>
                <w:lang w:val="en-IN"/>
              </w:rPr>
            </w:pPr>
            <w:ins w:id="359" w:author="Pranav Taneja" w:date="2021-05-20T19:37:00Z">
              <w:r w:rsidRPr="0056445B">
                <w:rPr>
                  <w:b/>
                  <w:szCs w:val="24"/>
                </w:rPr>
                <w:t>Fig</w:t>
              </w:r>
              <w:r>
                <w:rPr>
                  <w:b/>
                  <w:szCs w:val="24"/>
                </w:rPr>
                <w:t xml:space="preserve"> 7.2</w:t>
              </w:r>
            </w:ins>
            <w:ins w:id="360" w:author="abhay mendiratta" w:date="2021-05-21T21:17:00Z">
              <w:r w:rsidR="009B464D">
                <w:rPr>
                  <w:b/>
                  <w:szCs w:val="24"/>
                </w:rPr>
                <w:t>5</w:t>
              </w:r>
            </w:ins>
            <w:ins w:id="361" w:author="Pranav Taneja" w:date="2021-05-20T19:37:00Z">
              <w:del w:id="362" w:author="abhay mendiratta" w:date="2021-05-21T21:17:00Z">
                <w:r w:rsidDel="002E3AC4">
                  <w:rPr>
                    <w:b/>
                    <w:szCs w:val="24"/>
                  </w:rPr>
                  <w:delText>2</w:delText>
                </w:r>
              </w:del>
              <w:r w:rsidRPr="0056445B">
                <w:rPr>
                  <w:b/>
                  <w:szCs w:val="24"/>
                </w:rPr>
                <w:t>:</w:t>
              </w:r>
              <w:r w:rsidRPr="00DE39BA">
                <w:rPr>
                  <w:rFonts w:eastAsia="Calibri"/>
                  <w:b/>
                  <w:szCs w:val="24"/>
                  <w:lang w:val="en-IN"/>
                </w:rPr>
                <w:t xml:space="preserve"> </w:t>
              </w:r>
            </w:ins>
            <w:ins w:id="363" w:author="abhay mendiratta" w:date="2021-05-21T22:13:00Z">
              <w:r w:rsidR="006C4C02">
                <w:rPr>
                  <w:rFonts w:eastAsia="Calibri"/>
                  <w:b/>
                  <w:szCs w:val="24"/>
                  <w:lang w:val="en-IN"/>
                </w:rPr>
                <w:t>Determined Route</w:t>
              </w:r>
            </w:ins>
            <w:ins w:id="364" w:author="Pranav Taneja" w:date="2021-05-20T19:37:00Z">
              <w:del w:id="365" w:author="abhay mendiratta" w:date="2021-05-21T22:13:00Z">
                <w:r w:rsidRPr="00DE39BA" w:rsidDel="006C4C02">
                  <w:rPr>
                    <w:rFonts w:eastAsia="Calibri"/>
                    <w:b/>
                    <w:szCs w:val="24"/>
                    <w:lang w:val="en-IN"/>
                  </w:rPr>
                  <w:delText>Crowded Zones</w:delText>
                </w:r>
              </w:del>
            </w:ins>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2E3AC4" w:rsidP="00DE39BA">
            <w:pPr>
              <w:jc w:val="center"/>
              <w:rPr>
                <w:rFonts w:eastAsia="Calibri"/>
                <w:bCs/>
                <w:szCs w:val="24"/>
                <w:lang w:val="en-IN"/>
              </w:rPr>
            </w:pPr>
            <w:r>
              <w:rPr>
                <w:rFonts w:eastAsia="Calibri"/>
                <w:bCs/>
                <w:szCs w:val="24"/>
                <w:lang w:val="en-IN"/>
              </w:rPr>
              <w:lastRenderedPageBreak/>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5pt;height:276pt">
                  <v:imagedata r:id="rId41"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4CCE4D01"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366" w:author="abhay mendiratta" w:date="2021-05-21T21:18:00Z">
              <w:r w:rsidR="009B464D">
                <w:rPr>
                  <w:b/>
                  <w:szCs w:val="24"/>
                </w:rPr>
                <w:t>6</w:t>
              </w:r>
            </w:ins>
            <w:ins w:id="367" w:author="Pranav Taneja" w:date="2021-05-18T23:39:00Z">
              <w:del w:id="368" w:author="abhay mendiratta" w:date="2021-05-21T21:17:00Z">
                <w:r w:rsidR="005F6557" w:rsidDel="002E3AC4">
                  <w:rPr>
                    <w:b/>
                    <w:szCs w:val="24"/>
                  </w:rPr>
                  <w:delText>3</w:delText>
                </w:r>
              </w:del>
            </w:ins>
            <w:del w:id="369"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2E3AC4" w:rsidP="00DE39BA">
            <w:pPr>
              <w:jc w:val="center"/>
              <w:rPr>
                <w:rFonts w:eastAsia="Calibri"/>
                <w:bCs/>
                <w:szCs w:val="24"/>
                <w:lang w:val="en-IN"/>
              </w:rPr>
            </w:pPr>
            <w:r>
              <w:rPr>
                <w:rFonts w:eastAsia="Calibri"/>
                <w:bCs/>
                <w:szCs w:val="24"/>
                <w:lang w:val="en-IN"/>
              </w:rPr>
              <w:pict w14:anchorId="54552D72">
                <v:shape id="_x0000_i1026" type="#_x0000_t75" style="width:349.65pt;height:267.8pt">
                  <v:imagedata r:id="rId42"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C4FB634"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370" w:author="abhay mendiratta" w:date="2021-05-21T21:18:00Z">
              <w:r w:rsidR="009B464D">
                <w:rPr>
                  <w:b/>
                  <w:szCs w:val="24"/>
                </w:rPr>
                <w:t>7</w:t>
              </w:r>
            </w:ins>
            <w:ins w:id="371" w:author="Pranav Taneja" w:date="2021-05-18T23:39:00Z">
              <w:del w:id="372" w:author="abhay mendiratta" w:date="2021-05-21T21:18:00Z">
                <w:r w:rsidR="005F6557" w:rsidDel="002E3AC4">
                  <w:rPr>
                    <w:b/>
                    <w:szCs w:val="24"/>
                  </w:rPr>
                  <w:delText>4</w:delText>
                </w:r>
              </w:del>
            </w:ins>
            <w:del w:id="373"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2E3AC4" w:rsidP="00B17C0C">
            <w:pPr>
              <w:jc w:val="center"/>
              <w:rPr>
                <w:rFonts w:eastAsia="Calibri"/>
                <w:bCs/>
                <w:szCs w:val="24"/>
                <w:lang w:val="en-IN"/>
              </w:rPr>
            </w:pPr>
            <w:r>
              <w:rPr>
                <w:rFonts w:eastAsia="Calibri"/>
                <w:bCs/>
                <w:szCs w:val="24"/>
                <w:lang w:val="en-IN"/>
              </w:rPr>
              <w:lastRenderedPageBreak/>
              <w:pict w14:anchorId="69D6B09B">
                <v:shape id="_x0000_i1027" type="#_x0000_t75" style="width:340.9pt;height:261.25pt">
                  <v:imagedata r:id="rId43"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77903C97"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374" w:author="abhay mendiratta" w:date="2021-05-21T21:18:00Z">
              <w:r w:rsidR="009B464D">
                <w:rPr>
                  <w:b/>
                  <w:szCs w:val="24"/>
                </w:rPr>
                <w:t>8</w:t>
              </w:r>
            </w:ins>
            <w:ins w:id="375" w:author="Pranav Taneja" w:date="2021-05-18T23:39:00Z">
              <w:del w:id="376" w:author="abhay mendiratta" w:date="2021-05-21T21:18:00Z">
                <w:r w:rsidR="005F6557" w:rsidDel="002E3AC4">
                  <w:rPr>
                    <w:b/>
                    <w:szCs w:val="24"/>
                  </w:rPr>
                  <w:delText>5</w:delText>
                </w:r>
              </w:del>
            </w:ins>
            <w:del w:id="377"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2E3AC4" w:rsidP="00B17C0C">
            <w:pPr>
              <w:jc w:val="center"/>
              <w:rPr>
                <w:rFonts w:eastAsia="Calibri"/>
                <w:bCs/>
                <w:szCs w:val="24"/>
                <w:lang w:val="en-IN"/>
              </w:rPr>
            </w:pPr>
            <w:r>
              <w:rPr>
                <w:rFonts w:eastAsia="Calibri"/>
                <w:bCs/>
                <w:szCs w:val="24"/>
                <w:lang w:val="en-IN"/>
              </w:rPr>
              <w:pict w14:anchorId="1AF175AF">
                <v:shape id="_x0000_i1028" type="#_x0000_t75" style="width:330.55pt;height:253.1pt">
                  <v:imagedata r:id="rId44"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256FC22A"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378" w:author="abhay mendiratta" w:date="2021-05-21T21:18:00Z">
              <w:r w:rsidR="009B464D">
                <w:rPr>
                  <w:b/>
                  <w:szCs w:val="24"/>
                </w:rPr>
                <w:t>9</w:t>
              </w:r>
            </w:ins>
            <w:ins w:id="379" w:author="Pranav Taneja" w:date="2021-05-18T23:39:00Z">
              <w:del w:id="380" w:author="abhay mendiratta" w:date="2021-05-21T21:18:00Z">
                <w:r w:rsidR="005F6557" w:rsidDel="002E3AC4">
                  <w:rPr>
                    <w:b/>
                    <w:szCs w:val="24"/>
                  </w:rPr>
                  <w:delText>6</w:delText>
                </w:r>
              </w:del>
            </w:ins>
            <w:del w:id="381"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2E3AC4" w:rsidP="00DE39BA">
            <w:pPr>
              <w:jc w:val="center"/>
              <w:rPr>
                <w:rFonts w:eastAsia="Calibri"/>
                <w:bCs/>
                <w:szCs w:val="24"/>
                <w:lang w:val="en-IN"/>
              </w:rPr>
            </w:pPr>
            <w:r>
              <w:rPr>
                <w:rFonts w:eastAsia="Calibri"/>
                <w:bCs/>
                <w:szCs w:val="24"/>
                <w:lang w:val="en-IN"/>
              </w:rPr>
              <w:lastRenderedPageBreak/>
              <w:pict w14:anchorId="516DE6D1">
                <v:shape id="_x0000_i1029" type="#_x0000_t75" style="width:338.75pt;height:259.65pt">
                  <v:imagedata r:id="rId45"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076D0679"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382" w:author="abhay mendiratta" w:date="2021-05-21T21:50:00Z">
              <w:r w:rsidR="009B464D">
                <w:rPr>
                  <w:b/>
                  <w:szCs w:val="24"/>
                </w:rPr>
                <w:t>30</w:t>
              </w:r>
            </w:ins>
            <w:del w:id="383" w:author="abhay mendiratta" w:date="2021-05-21T21:50:00Z">
              <w:r w:rsidR="00706C01" w:rsidDel="009B464D">
                <w:rPr>
                  <w:b/>
                  <w:szCs w:val="24"/>
                </w:rPr>
                <w:delText>2</w:delText>
              </w:r>
            </w:del>
            <w:ins w:id="384" w:author="Pranav Taneja" w:date="2021-05-18T23:39:00Z">
              <w:del w:id="385" w:author="abhay mendiratta" w:date="2021-05-21T21:18:00Z">
                <w:r w:rsidR="005F6557" w:rsidDel="002E3AC4">
                  <w:rPr>
                    <w:b/>
                    <w:szCs w:val="24"/>
                  </w:rPr>
                  <w:delText>7</w:delText>
                </w:r>
              </w:del>
            </w:ins>
            <w:del w:id="386"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2E3AC4" w:rsidP="00DE39BA">
            <w:pPr>
              <w:jc w:val="center"/>
              <w:rPr>
                <w:rFonts w:eastAsia="Calibri"/>
                <w:bCs/>
                <w:szCs w:val="24"/>
                <w:lang w:val="en-IN"/>
              </w:rPr>
            </w:pPr>
            <w:r>
              <w:rPr>
                <w:rFonts w:eastAsia="Calibri"/>
                <w:bCs/>
                <w:szCs w:val="24"/>
                <w:lang w:val="en-IN"/>
              </w:rPr>
              <w:pict w14:anchorId="6AADCA23">
                <v:shape id="_x0000_i1030" type="#_x0000_t75" style="width:355.1pt;height:271.65pt">
                  <v:imagedata r:id="rId46"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30900247"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387" w:author="abhay mendiratta" w:date="2021-05-21T21:18:00Z">
              <w:r w:rsidR="009B464D">
                <w:rPr>
                  <w:b/>
                  <w:szCs w:val="24"/>
                </w:rPr>
                <w:t>31</w:t>
              </w:r>
            </w:ins>
            <w:del w:id="388" w:author="abhay mendiratta" w:date="2021-05-21T21:18:00Z">
              <w:r w:rsidR="00706C01" w:rsidDel="002E3AC4">
                <w:rPr>
                  <w:b/>
                  <w:szCs w:val="24"/>
                </w:rPr>
                <w:delText>2</w:delText>
              </w:r>
            </w:del>
            <w:ins w:id="389" w:author="Pranav Taneja" w:date="2021-05-18T23:40:00Z">
              <w:del w:id="390" w:author="abhay mendiratta" w:date="2021-05-21T21:18:00Z">
                <w:r w:rsidR="005F6557" w:rsidDel="002E3AC4">
                  <w:rPr>
                    <w:b/>
                    <w:szCs w:val="24"/>
                  </w:rPr>
                  <w:delText>8</w:delText>
                </w:r>
              </w:del>
            </w:ins>
            <w:del w:id="391"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r w:rsidRPr="00DE39BA">
              <w:rPr>
                <w:rFonts w:eastAsia="Calibri"/>
                <w:szCs w:val="24"/>
                <w:lang w:val="en-IN"/>
              </w:rPr>
              <w:t>phone_no</w:t>
            </w:r>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r w:rsidRPr="00DE39BA">
              <w:rPr>
                <w:rFonts w:eastAsia="Calibri"/>
                <w:szCs w:val="24"/>
                <w:lang w:val="en-IN"/>
              </w:rPr>
              <w:t>lat</w:t>
            </w:r>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r w:rsidRPr="00DE39BA">
              <w:rPr>
                <w:rFonts w:eastAsia="Calibri"/>
                <w:szCs w:val="24"/>
                <w:lang w:val="en-IN"/>
              </w:rPr>
              <w:t>lat</w:t>
            </w:r>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Del="009B464D" w:rsidRDefault="00B773FE" w:rsidP="009B464D">
      <w:pPr>
        <w:jc w:val="center"/>
        <w:rPr>
          <w:del w:id="392" w:author="abhay mendiratta" w:date="2021-05-21T21:50:00Z"/>
          <w:rFonts w:eastAsia="Calibri"/>
          <w:szCs w:val="24"/>
          <w:lang w:val="en-IN"/>
        </w:rPr>
        <w:pPrChange w:id="393" w:author="abhay mendiratta" w:date="2021-05-21T21:50:00Z">
          <w:pPr/>
        </w:pPrChange>
      </w:pPr>
    </w:p>
    <w:p w14:paraId="46D3C4BE" w14:textId="452F8F2E" w:rsidR="00B773FE" w:rsidDel="009B464D" w:rsidRDefault="00B773FE" w:rsidP="009B464D">
      <w:pPr>
        <w:jc w:val="center"/>
        <w:rPr>
          <w:del w:id="394" w:author="abhay mendiratta" w:date="2021-05-21T21:50:00Z"/>
          <w:rFonts w:eastAsia="Calibri"/>
          <w:szCs w:val="24"/>
          <w:lang w:val="en-IN"/>
        </w:rPr>
        <w:pPrChange w:id="395" w:author="abhay mendiratta" w:date="2021-05-21T21:50:00Z">
          <w:pPr/>
        </w:pPrChange>
      </w:pPr>
    </w:p>
    <w:p w14:paraId="4C94AF9A" w14:textId="7F218341" w:rsidR="00B773FE" w:rsidDel="009B464D" w:rsidRDefault="00B773FE" w:rsidP="009B464D">
      <w:pPr>
        <w:jc w:val="center"/>
        <w:rPr>
          <w:del w:id="396" w:author="abhay mendiratta" w:date="2021-05-21T21:50:00Z"/>
          <w:rFonts w:eastAsia="Calibri"/>
          <w:szCs w:val="24"/>
          <w:lang w:val="en-IN"/>
        </w:rPr>
        <w:pPrChange w:id="397" w:author="abhay mendiratta" w:date="2021-05-21T21:50:00Z">
          <w:pPr/>
        </w:pPrChange>
      </w:pPr>
    </w:p>
    <w:p w14:paraId="43B54C6C" w14:textId="1D41B629" w:rsidR="00B773FE" w:rsidDel="009B464D" w:rsidRDefault="00B773FE" w:rsidP="009B464D">
      <w:pPr>
        <w:jc w:val="center"/>
        <w:rPr>
          <w:del w:id="398" w:author="abhay mendiratta" w:date="2021-05-21T21:50:00Z"/>
          <w:rFonts w:eastAsia="Calibri"/>
          <w:szCs w:val="24"/>
          <w:lang w:val="en-IN"/>
        </w:rPr>
        <w:pPrChange w:id="399" w:author="abhay mendiratta" w:date="2021-05-21T21:50:00Z">
          <w:pPr/>
        </w:pPrChange>
      </w:pPr>
    </w:p>
    <w:p w14:paraId="7CF5FE16" w14:textId="04217EDE" w:rsidR="00B773FE" w:rsidDel="009B464D" w:rsidRDefault="00B773FE" w:rsidP="009B464D">
      <w:pPr>
        <w:jc w:val="center"/>
        <w:rPr>
          <w:del w:id="400" w:author="abhay mendiratta" w:date="2021-05-21T21:50:00Z"/>
          <w:rFonts w:eastAsia="Calibri"/>
          <w:szCs w:val="24"/>
          <w:lang w:val="en-IN"/>
        </w:rPr>
        <w:pPrChange w:id="401" w:author="abhay mendiratta" w:date="2021-05-21T21:50:00Z">
          <w:pPr/>
        </w:pPrChange>
      </w:pPr>
    </w:p>
    <w:p w14:paraId="140CBB48" w14:textId="47796836" w:rsidR="00B773FE" w:rsidDel="009B464D" w:rsidRDefault="00B773FE" w:rsidP="009B464D">
      <w:pPr>
        <w:jc w:val="center"/>
        <w:rPr>
          <w:del w:id="402" w:author="abhay mendiratta" w:date="2021-05-21T21:50:00Z"/>
          <w:rFonts w:eastAsia="Calibri"/>
          <w:szCs w:val="24"/>
          <w:lang w:val="en-IN"/>
        </w:rPr>
        <w:pPrChange w:id="403" w:author="abhay mendiratta" w:date="2021-05-21T21:50:00Z">
          <w:pPr/>
        </w:pPrChange>
      </w:pPr>
    </w:p>
    <w:p w14:paraId="179FBC28" w14:textId="66020A85" w:rsidR="00B773FE" w:rsidDel="009B464D" w:rsidRDefault="00B773FE" w:rsidP="009B464D">
      <w:pPr>
        <w:jc w:val="center"/>
        <w:rPr>
          <w:del w:id="404" w:author="abhay mendiratta" w:date="2021-05-21T21:50:00Z"/>
          <w:rFonts w:eastAsia="Calibri"/>
          <w:szCs w:val="24"/>
          <w:lang w:val="en-IN"/>
        </w:rPr>
        <w:pPrChange w:id="405" w:author="abhay mendiratta" w:date="2021-05-21T21:50:00Z">
          <w:pPr/>
        </w:pPrChange>
      </w:pPr>
    </w:p>
    <w:p w14:paraId="775A6ECC" w14:textId="63598A2F" w:rsidR="00B773FE" w:rsidDel="009B464D" w:rsidRDefault="00B773FE" w:rsidP="009B464D">
      <w:pPr>
        <w:jc w:val="center"/>
        <w:rPr>
          <w:del w:id="406" w:author="abhay mendiratta" w:date="2021-05-21T21:50:00Z"/>
          <w:rFonts w:eastAsia="Calibri"/>
          <w:szCs w:val="24"/>
          <w:lang w:val="en-IN"/>
        </w:rPr>
        <w:pPrChange w:id="407" w:author="abhay mendiratta" w:date="2021-05-21T21:50:00Z">
          <w:pPr/>
        </w:pPrChange>
      </w:pPr>
    </w:p>
    <w:p w14:paraId="7D17137F" w14:textId="7953FAF3" w:rsidR="00B773FE" w:rsidDel="009B464D" w:rsidRDefault="00B773FE" w:rsidP="009B464D">
      <w:pPr>
        <w:jc w:val="center"/>
        <w:rPr>
          <w:del w:id="408" w:author="abhay mendiratta" w:date="2021-05-21T21:50:00Z"/>
          <w:rFonts w:eastAsia="Calibri"/>
          <w:szCs w:val="24"/>
          <w:lang w:val="en-IN"/>
        </w:rPr>
        <w:pPrChange w:id="409" w:author="abhay mendiratta" w:date="2021-05-21T21:50:00Z">
          <w:pPr/>
        </w:pPrChange>
      </w:pPr>
    </w:p>
    <w:p w14:paraId="25CF3A62" w14:textId="19FF900E" w:rsidR="00B773FE" w:rsidDel="009B464D" w:rsidRDefault="00B773FE" w:rsidP="009B464D">
      <w:pPr>
        <w:jc w:val="center"/>
        <w:rPr>
          <w:del w:id="410" w:author="abhay mendiratta" w:date="2021-05-21T21:50:00Z"/>
          <w:rFonts w:eastAsia="Calibri"/>
          <w:szCs w:val="24"/>
          <w:lang w:val="en-IN"/>
        </w:rPr>
        <w:pPrChange w:id="411" w:author="abhay mendiratta" w:date="2021-05-21T21:50:00Z">
          <w:pPr/>
        </w:pPrChange>
      </w:pPr>
    </w:p>
    <w:p w14:paraId="7C462360" w14:textId="77777777" w:rsidR="00B773FE" w:rsidRPr="00DE39BA" w:rsidDel="009B464D" w:rsidRDefault="00B773FE" w:rsidP="009B464D">
      <w:pPr>
        <w:jc w:val="center"/>
        <w:rPr>
          <w:del w:id="412" w:author="abhay mendiratta" w:date="2021-05-21T21:50:00Z"/>
          <w:rFonts w:eastAsia="Calibri"/>
          <w:szCs w:val="24"/>
          <w:lang w:val="en-IN"/>
        </w:rPr>
        <w:pPrChange w:id="413" w:author="abhay mendiratta" w:date="2021-05-21T21:50:00Z">
          <w:pPr/>
        </w:pPrChange>
      </w:pPr>
    </w:p>
    <w:p w14:paraId="71935BC4" w14:textId="6388A8A5" w:rsidR="004A70F7" w:rsidRDefault="004A70F7" w:rsidP="009B464D">
      <w:pPr>
        <w:pStyle w:val="Heading1"/>
        <w:spacing w:line="360" w:lineRule="auto"/>
        <w:jc w:val="center"/>
        <w:rPr>
          <w:rFonts w:cs="Times New Roman"/>
          <w:color w:val="auto"/>
          <w:u w:val="single"/>
        </w:rPr>
        <w:pPrChange w:id="414" w:author="abhay mendiratta" w:date="2021-05-21T21:50:00Z">
          <w:pPr>
            <w:pStyle w:val="Heading1"/>
            <w:spacing w:line="360" w:lineRule="auto"/>
            <w:jc w:val="center"/>
          </w:pPr>
        </w:pPrChange>
      </w:pPr>
      <w:r w:rsidRPr="00DE39BA">
        <w:rPr>
          <w:rFonts w:cs="Times New Roman"/>
          <w:color w:val="auto"/>
          <w:u w:val="single"/>
        </w:rPr>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proofErr w:type="gramStart"/>
      <w:r w:rsidRPr="00BD3E0B">
        <w:rPr>
          <w:rFonts w:eastAsia="Times New Roman"/>
          <w:sz w:val="23"/>
          <w:szCs w:val="23"/>
        </w:rPr>
        <w:t>The</w:t>
      </w:r>
      <w:proofErr w:type="gramEnd"/>
      <w:r w:rsidRPr="00BD3E0B">
        <w:rPr>
          <w:rFonts w:eastAsia="Times New Roman"/>
          <w:sz w:val="23"/>
          <w:szCs w:val="23"/>
        </w:rPr>
        <w:t xml:space="preserv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4AE899F" w:rsidR="003763EF" w:rsidDel="00A028FF" w:rsidRDefault="003763EF" w:rsidP="004A70F7">
      <w:pPr>
        <w:autoSpaceDE w:val="0"/>
        <w:autoSpaceDN w:val="0"/>
        <w:adjustRightInd w:val="0"/>
        <w:spacing w:after="0" w:line="360" w:lineRule="auto"/>
        <w:jc w:val="both"/>
        <w:rPr>
          <w:del w:id="415" w:author="Pranav Taneja" w:date="2021-05-20T19:39:00Z"/>
          <w:rFonts w:eastAsia="Times New Roman"/>
          <w:b/>
          <w:szCs w:val="26"/>
        </w:rPr>
      </w:pPr>
    </w:p>
    <w:p w14:paraId="46E2852F" w14:textId="77777777" w:rsidR="00A028FF" w:rsidRPr="00DE39BA" w:rsidRDefault="00A028FF" w:rsidP="004A70F7">
      <w:pPr>
        <w:autoSpaceDE w:val="0"/>
        <w:autoSpaceDN w:val="0"/>
        <w:adjustRightInd w:val="0"/>
        <w:spacing w:after="0" w:line="360" w:lineRule="auto"/>
        <w:jc w:val="both"/>
        <w:rPr>
          <w:ins w:id="416" w:author="Pranav Taneja" w:date="2021-05-20T19:39:00Z"/>
          <w:rFonts w:eastAsia="Times New Roman"/>
          <w:b/>
          <w:szCs w:val="26"/>
        </w:rPr>
      </w:pPr>
    </w:p>
    <w:p w14:paraId="04CCA941" w14:textId="642E2EB4" w:rsidR="003763EF" w:rsidRPr="00DE39BA" w:rsidDel="00A028FF" w:rsidRDefault="003763EF" w:rsidP="004A70F7">
      <w:pPr>
        <w:autoSpaceDE w:val="0"/>
        <w:autoSpaceDN w:val="0"/>
        <w:adjustRightInd w:val="0"/>
        <w:spacing w:after="0" w:line="360" w:lineRule="auto"/>
        <w:jc w:val="both"/>
        <w:rPr>
          <w:del w:id="417" w:author="Pranav Taneja" w:date="2021-05-20T19:39:00Z"/>
          <w:rFonts w:eastAsia="Times New Roman"/>
          <w:b/>
          <w:szCs w:val="26"/>
        </w:rPr>
      </w:pPr>
    </w:p>
    <w:p w14:paraId="777FC18B" w14:textId="5AC2ADF1" w:rsidR="003763EF" w:rsidRPr="00DE39BA" w:rsidDel="00A028FF" w:rsidRDefault="003763EF" w:rsidP="004A70F7">
      <w:pPr>
        <w:autoSpaceDE w:val="0"/>
        <w:autoSpaceDN w:val="0"/>
        <w:adjustRightInd w:val="0"/>
        <w:spacing w:after="0" w:line="360" w:lineRule="auto"/>
        <w:jc w:val="both"/>
        <w:rPr>
          <w:del w:id="418" w:author="Pranav Taneja" w:date="2021-05-20T19:39:00Z"/>
          <w:rFonts w:eastAsia="Times New Roman"/>
          <w:b/>
          <w:szCs w:val="26"/>
        </w:rPr>
      </w:pPr>
    </w:p>
    <w:p w14:paraId="1CA66B03" w14:textId="7997EEBC" w:rsidR="003763EF" w:rsidRPr="00DE39BA" w:rsidDel="00A028FF" w:rsidRDefault="003763EF" w:rsidP="004A70F7">
      <w:pPr>
        <w:autoSpaceDE w:val="0"/>
        <w:autoSpaceDN w:val="0"/>
        <w:adjustRightInd w:val="0"/>
        <w:spacing w:after="0" w:line="360" w:lineRule="auto"/>
        <w:jc w:val="both"/>
        <w:rPr>
          <w:del w:id="419" w:author="Pranav Taneja" w:date="2021-05-20T19:39:00Z"/>
          <w:rFonts w:eastAsia="Times New Roman"/>
          <w:b/>
          <w:szCs w:val="26"/>
        </w:rPr>
      </w:pPr>
    </w:p>
    <w:p w14:paraId="1A80A368" w14:textId="3FF9FE2C" w:rsidR="003763EF" w:rsidRPr="00DE39BA" w:rsidDel="00A028FF" w:rsidRDefault="003763EF" w:rsidP="004A70F7">
      <w:pPr>
        <w:autoSpaceDE w:val="0"/>
        <w:autoSpaceDN w:val="0"/>
        <w:adjustRightInd w:val="0"/>
        <w:spacing w:after="0" w:line="360" w:lineRule="auto"/>
        <w:jc w:val="both"/>
        <w:rPr>
          <w:del w:id="420" w:author="Pranav Taneja" w:date="2021-05-20T19:39:00Z"/>
          <w:rFonts w:eastAsia="Times New Roman"/>
          <w:b/>
          <w:szCs w:val="26"/>
        </w:rPr>
      </w:pPr>
    </w:p>
    <w:p w14:paraId="1D9C816B" w14:textId="7498A264" w:rsidR="003763EF" w:rsidDel="00A028FF" w:rsidRDefault="003763EF" w:rsidP="004A70F7">
      <w:pPr>
        <w:autoSpaceDE w:val="0"/>
        <w:autoSpaceDN w:val="0"/>
        <w:adjustRightInd w:val="0"/>
        <w:spacing w:after="0" w:line="360" w:lineRule="auto"/>
        <w:jc w:val="both"/>
        <w:rPr>
          <w:del w:id="421" w:author="Pranav Taneja" w:date="2021-05-20T19:39:00Z"/>
          <w:rFonts w:eastAsia="Times New Roman"/>
          <w:b/>
          <w:szCs w:val="26"/>
        </w:rPr>
      </w:pPr>
    </w:p>
    <w:p w14:paraId="00CACEB3" w14:textId="1E9AD050" w:rsidR="00BD3E0B" w:rsidDel="00A028FF" w:rsidRDefault="00BD3E0B" w:rsidP="004A70F7">
      <w:pPr>
        <w:autoSpaceDE w:val="0"/>
        <w:autoSpaceDN w:val="0"/>
        <w:adjustRightInd w:val="0"/>
        <w:spacing w:after="0" w:line="360" w:lineRule="auto"/>
        <w:jc w:val="both"/>
        <w:rPr>
          <w:del w:id="422" w:author="Pranav Taneja" w:date="2021-05-20T19:39:00Z"/>
          <w:rFonts w:eastAsia="Times New Roman"/>
          <w:b/>
          <w:szCs w:val="26"/>
        </w:rPr>
      </w:pPr>
    </w:p>
    <w:p w14:paraId="24713C47" w14:textId="34365BD0" w:rsidR="00BD3E0B" w:rsidRPr="00DE39BA" w:rsidDel="00A028FF" w:rsidRDefault="00BD3E0B" w:rsidP="004A70F7">
      <w:pPr>
        <w:autoSpaceDE w:val="0"/>
        <w:autoSpaceDN w:val="0"/>
        <w:adjustRightInd w:val="0"/>
        <w:spacing w:after="0" w:line="360" w:lineRule="auto"/>
        <w:jc w:val="both"/>
        <w:rPr>
          <w:del w:id="423" w:author="Pranav Taneja" w:date="2021-05-20T19:39:00Z"/>
          <w:rFonts w:eastAsia="Times New Roman"/>
          <w:b/>
          <w:szCs w:val="26"/>
        </w:rPr>
      </w:pPr>
    </w:p>
    <w:p w14:paraId="27213073" w14:textId="246D10BB" w:rsidR="003763EF" w:rsidRPr="00DE39BA" w:rsidDel="00A028FF" w:rsidRDefault="003763EF" w:rsidP="004A70F7">
      <w:pPr>
        <w:autoSpaceDE w:val="0"/>
        <w:autoSpaceDN w:val="0"/>
        <w:adjustRightInd w:val="0"/>
        <w:spacing w:after="0" w:line="360" w:lineRule="auto"/>
        <w:jc w:val="both"/>
        <w:rPr>
          <w:del w:id="424" w:author="Pranav Taneja" w:date="2021-05-20T19:39:00Z"/>
          <w:rFonts w:eastAsia="Times New Roman"/>
          <w:b/>
          <w:szCs w:val="26"/>
        </w:rPr>
      </w:pPr>
    </w:p>
    <w:p w14:paraId="76AD7B88" w14:textId="0727AB6E" w:rsidR="004E0CEA" w:rsidRPr="00DE39BA" w:rsidDel="00A028FF" w:rsidRDefault="004E0CEA" w:rsidP="004A70F7">
      <w:pPr>
        <w:autoSpaceDE w:val="0"/>
        <w:autoSpaceDN w:val="0"/>
        <w:adjustRightInd w:val="0"/>
        <w:spacing w:after="0" w:line="360" w:lineRule="auto"/>
        <w:jc w:val="both"/>
        <w:rPr>
          <w:del w:id="425" w:author="Pranav Taneja" w:date="2021-05-20T19:39:00Z"/>
          <w:rFonts w:eastAsia="Times New Roman"/>
          <w:b/>
          <w:szCs w:val="26"/>
        </w:rPr>
      </w:pPr>
    </w:p>
    <w:p w14:paraId="6DBB2FF0" w14:textId="17E8581B" w:rsidR="004E0CEA" w:rsidRPr="00DE39BA" w:rsidDel="00A028FF" w:rsidRDefault="004E0CEA" w:rsidP="004A70F7">
      <w:pPr>
        <w:autoSpaceDE w:val="0"/>
        <w:autoSpaceDN w:val="0"/>
        <w:adjustRightInd w:val="0"/>
        <w:spacing w:after="0" w:line="360" w:lineRule="auto"/>
        <w:jc w:val="both"/>
        <w:rPr>
          <w:del w:id="426" w:author="Pranav Taneja" w:date="2021-05-20T19:39:00Z"/>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lastRenderedPageBreak/>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748CF73" w14:textId="1AB56DAC" w:rsidR="00A028FF" w:rsidRDefault="00706C01" w:rsidP="00A028FF">
      <w:pPr>
        <w:keepNext/>
        <w:spacing w:line="256" w:lineRule="auto"/>
        <w:jc w:val="center"/>
        <w:rPr>
          <w:ins w:id="427" w:author="Pranav Taneja" w:date="2021-05-20T19:41:00Z"/>
          <w:rFonts w:eastAsia="Calibri"/>
          <w:b/>
          <w:szCs w:val="24"/>
          <w:lang w:val="en-I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3D3D2565" w14:textId="77777777" w:rsidR="00A028FF" w:rsidRPr="00A028FF" w:rsidRDefault="00A028FF">
      <w:pPr>
        <w:keepNext/>
        <w:spacing w:line="256" w:lineRule="auto"/>
        <w:jc w:val="center"/>
        <w:rPr>
          <w:rFonts w:eastAsia="Calibri"/>
          <w:b/>
          <w:szCs w:val="24"/>
          <w:lang w:val="en-IN"/>
          <w:rPrChange w:id="428" w:author="Pranav Taneja" w:date="2021-05-20T19:41:00Z">
            <w:rPr>
              <w:rFonts w:eastAsia="Times New Roman"/>
            </w:rPr>
          </w:rPrChange>
        </w:rPr>
      </w:pPr>
    </w:p>
    <w:p w14:paraId="6DC91823" w14:textId="15E405C4" w:rsidR="004A70F7" w:rsidRDefault="00A028FF" w:rsidP="004A70F7">
      <w:pPr>
        <w:spacing w:line="240" w:lineRule="auto"/>
        <w:jc w:val="center"/>
        <w:rPr>
          <w:ins w:id="429" w:author="Pranav Taneja" w:date="2021-05-20T19:40:00Z"/>
          <w:rFonts w:eastAsia="Times New Roman"/>
          <w:b/>
          <w:iCs/>
          <w:szCs w:val="18"/>
        </w:rPr>
      </w:pPr>
      <w:ins w:id="430" w:author="Pranav Taneja" w:date="2021-05-20T19:40:00Z">
        <w:r>
          <w:rPr>
            <w:noProof/>
            <w:lang w:val="en-IN" w:eastAsia="en-IN"/>
          </w:rPr>
          <w:lastRenderedPageBreak/>
          <w:drawing>
            <wp:inline distT="0" distB="0" distL="0" distR="0" wp14:anchorId="02EF639E" wp14:editId="0D7E68BF">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ins>
      <w:ins w:id="431" w:author="abhay mendiratta" w:date="2021-05-21T22:15:00Z">
        <w:r w:rsidR="006C4C02" w:rsidRPr="00DE39BA">
          <w:rPr>
            <w:rFonts w:eastAsia="Calibri"/>
            <w:b/>
            <w:noProof/>
            <w:szCs w:val="24"/>
            <w:lang w:val="en-IN" w:eastAsia="en-IN"/>
          </w:rPr>
          <w:drawing>
            <wp:inline distT="0" distB="0" distL="0" distR="0" wp14:anchorId="67BDF0DD" wp14:editId="6C4CA33D">
              <wp:extent cx="1925320" cy="3664467"/>
              <wp:effectExtent l="0" t="0" r="0" b="0"/>
              <wp:docPr id="6"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35575" cy="3683985"/>
                      </a:xfrm>
                      <a:prstGeom prst="rect">
                        <a:avLst/>
                      </a:prstGeom>
                    </pic:spPr>
                  </pic:pic>
                </a:graphicData>
              </a:graphic>
            </wp:inline>
          </w:drawing>
        </w:r>
      </w:ins>
      <w:bookmarkStart w:id="432" w:name="_GoBack"/>
      <w:bookmarkEnd w:id="432"/>
    </w:p>
    <w:p w14:paraId="19B4E039" w14:textId="2BDC17DB" w:rsidR="00A028FF" w:rsidRPr="00A028FF" w:rsidRDefault="00A028FF">
      <w:pPr>
        <w:keepNext/>
        <w:spacing w:line="256" w:lineRule="auto"/>
        <w:jc w:val="center"/>
        <w:rPr>
          <w:rFonts w:eastAsia="Times New Roman"/>
          <w:rPrChange w:id="433" w:author="Pranav Taneja" w:date="2021-05-20T19:40:00Z">
            <w:rPr>
              <w:rFonts w:eastAsia="Times New Roman"/>
              <w:b/>
              <w:iCs/>
              <w:szCs w:val="18"/>
            </w:rPr>
          </w:rPrChange>
        </w:rPr>
        <w:pPrChange w:id="434" w:author="Pranav Taneja" w:date="2021-05-20T19:40:00Z">
          <w:pPr>
            <w:spacing w:line="240" w:lineRule="auto"/>
            <w:jc w:val="center"/>
          </w:pPr>
        </w:pPrChange>
      </w:pPr>
      <w:ins w:id="435" w:author="Pranav Taneja" w:date="2021-05-20T19:40:00Z">
        <w:r w:rsidRPr="0056445B">
          <w:rPr>
            <w:b/>
            <w:szCs w:val="24"/>
          </w:rPr>
          <w:t>Fig</w:t>
        </w:r>
        <w:r>
          <w:rPr>
            <w:b/>
            <w:szCs w:val="24"/>
          </w:rPr>
          <w:t xml:space="preserve"> 8.2</w:t>
        </w:r>
        <w:r w:rsidRPr="0056445B">
          <w:rPr>
            <w:b/>
            <w:szCs w:val="24"/>
          </w:rPr>
          <w:t>:</w:t>
        </w:r>
        <w:r>
          <w:rPr>
            <w:rFonts w:eastAsia="Calibri"/>
            <w:b/>
            <w:szCs w:val="24"/>
            <w:lang w:val="en-IN"/>
          </w:rPr>
          <w:t xml:space="preserve"> Testing App (System Testing)</w:t>
        </w:r>
      </w:ins>
    </w:p>
    <w:p w14:paraId="56AFE96E" w14:textId="7B1C2F8B" w:rsidR="004A70F7" w:rsidRDefault="004A70F7" w:rsidP="004A70F7">
      <w:pPr>
        <w:spacing w:line="240" w:lineRule="auto"/>
        <w:jc w:val="center"/>
        <w:rPr>
          <w:ins w:id="436" w:author="Pranav Taneja" w:date="2021-05-20T19:39:00Z"/>
          <w:rFonts w:eastAsia="Times New Roman"/>
          <w:b/>
          <w:iCs/>
          <w:szCs w:val="18"/>
        </w:rPr>
      </w:pPr>
    </w:p>
    <w:p w14:paraId="0358CEAD" w14:textId="74477269" w:rsidR="00A028FF" w:rsidRDefault="00A028FF" w:rsidP="004A70F7">
      <w:pPr>
        <w:spacing w:line="240" w:lineRule="auto"/>
        <w:jc w:val="center"/>
        <w:rPr>
          <w:ins w:id="437" w:author="Pranav Taneja" w:date="2021-05-20T19:39:00Z"/>
          <w:rFonts w:eastAsia="Times New Roman"/>
          <w:b/>
          <w:iCs/>
          <w:szCs w:val="18"/>
        </w:rPr>
      </w:pPr>
    </w:p>
    <w:p w14:paraId="176357CF" w14:textId="592C6043" w:rsidR="00A028FF" w:rsidRDefault="00A028FF" w:rsidP="004A70F7">
      <w:pPr>
        <w:spacing w:line="240" w:lineRule="auto"/>
        <w:jc w:val="center"/>
        <w:rPr>
          <w:ins w:id="438" w:author="Pranav Taneja" w:date="2021-05-20T19:39:00Z"/>
          <w:rFonts w:eastAsia="Times New Roman"/>
          <w:b/>
          <w:iCs/>
          <w:szCs w:val="18"/>
        </w:rPr>
      </w:pPr>
    </w:p>
    <w:p w14:paraId="1675DB4C" w14:textId="426AB273" w:rsidR="00A028FF" w:rsidRDefault="00A028FF" w:rsidP="004A70F7">
      <w:pPr>
        <w:spacing w:line="240" w:lineRule="auto"/>
        <w:jc w:val="center"/>
        <w:rPr>
          <w:ins w:id="439" w:author="Pranav Taneja" w:date="2021-05-20T19:39:00Z"/>
          <w:rFonts w:eastAsia="Times New Roman"/>
          <w:b/>
          <w:iCs/>
          <w:szCs w:val="18"/>
        </w:rPr>
      </w:pPr>
    </w:p>
    <w:p w14:paraId="124CB654" w14:textId="23FB721C" w:rsidR="00A028FF" w:rsidRDefault="00A028FF" w:rsidP="004A70F7">
      <w:pPr>
        <w:spacing w:line="240" w:lineRule="auto"/>
        <w:jc w:val="center"/>
        <w:rPr>
          <w:ins w:id="440" w:author="Pranav Taneja" w:date="2021-05-20T19:39:00Z"/>
          <w:rFonts w:eastAsia="Times New Roman"/>
          <w:b/>
          <w:iCs/>
          <w:szCs w:val="18"/>
        </w:rPr>
      </w:pPr>
    </w:p>
    <w:p w14:paraId="00555B7E" w14:textId="77777777" w:rsidR="00A028FF" w:rsidRPr="00DE39BA" w:rsidRDefault="00A028FF"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 xml:space="preserve">Integration </w:t>
            </w:r>
            <w:r w:rsidRPr="00DE39BA">
              <w:rPr>
                <w:rFonts w:eastAsia="Times New Roman"/>
                <w:b/>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Testing of reconciliation modules to check joined usefulness </w:t>
            </w:r>
            <w:r w:rsidRPr="00DE39BA">
              <w:rPr>
                <w:rFonts w:eastAsia="Times New Roman"/>
                <w:szCs w:val="23"/>
              </w:rPr>
              <w:lastRenderedPageBreak/>
              <w:t>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 xml:space="preserve">Documentation </w:t>
            </w:r>
            <w:r w:rsidRPr="00DE39BA">
              <w:rPr>
                <w:rFonts w:eastAsia="Times New Roman"/>
                <w:b/>
                <w:szCs w:val="24"/>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Documentation Testing is to be done to confirm the framework </w:t>
            </w:r>
            <w:r w:rsidRPr="00DE39BA">
              <w:rPr>
                <w:rFonts w:eastAsia="Times New Roman"/>
                <w:szCs w:val="23"/>
              </w:rPr>
              <w:lastRenderedPageBreak/>
              <w:t xml:space="preserve">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White Box Testing (Conceptual Testing)</w:t>
      </w:r>
      <w:bookmarkStart w:id="441"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441"/>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Integration Testing</w:t>
      </w:r>
      <w:bookmarkStart w:id="442"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442"/>
      <w:r w:rsidRPr="00DE39BA">
        <w:rPr>
          <w:rFonts w:eastAsia="Times New Roman"/>
        </w:rPr>
        <w:t xml:space="preserve"> </w:t>
      </w:r>
      <w:bookmarkStart w:id="443" w:name="_Toc60957789"/>
      <w:r w:rsidRPr="00DE39BA">
        <w:rPr>
          <w:rFonts w:eastAsia="Times New Roman"/>
        </w:rPr>
        <w:t>Every module ought to incorporate with one another with no information misfortune.</w:t>
      </w:r>
      <w:bookmarkEnd w:id="443"/>
      <w:r w:rsidRPr="00DE39BA">
        <w:rPr>
          <w:rFonts w:eastAsia="Times New Roman"/>
        </w:rPr>
        <w:t xml:space="preserve"> </w:t>
      </w:r>
      <w:bookmarkStart w:id="444" w:name="_Toc60957790"/>
      <w:r w:rsidRPr="00DE39BA">
        <w:rPr>
          <w:rFonts w:eastAsia="Times New Roman"/>
        </w:rPr>
        <w:t>Every module ought to be free of one another while running.</w:t>
      </w:r>
      <w:bookmarkStart w:id="445" w:name="_Toc60957791"/>
      <w:bookmarkEnd w:id="444"/>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445"/>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446"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446"/>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447"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r w:rsidRPr="004F68C8">
        <w:rPr>
          <w:rFonts w:eastAsia="Times New Roman"/>
        </w:rPr>
        <w:t>equipment, editing, editing, framework operation and more.</w:t>
      </w:r>
      <w:bookmarkEnd w:id="447"/>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75B8DD81" w14:textId="4CAE2B1E" w:rsidR="004A70F7" w:rsidRPr="00DE39BA" w:rsidRDefault="004F68C8" w:rsidP="004F68C8">
      <w:pPr>
        <w:spacing w:after="0" w:line="360" w:lineRule="auto"/>
        <w:ind w:left="648"/>
        <w:jc w:val="both"/>
        <w:rPr>
          <w:rFonts w:eastAsia="Calibri"/>
        </w:rPr>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p>
    <w:p w14:paraId="5016A7A8" w14:textId="071BF2DE" w:rsidR="004A70F7" w:rsidRPr="004F68C8" w:rsidRDefault="004A70F7" w:rsidP="008161C4">
      <w:pPr>
        <w:keepNext/>
        <w:keepLines/>
        <w:numPr>
          <w:ilvl w:val="0"/>
          <w:numId w:val="32"/>
        </w:numPr>
        <w:spacing w:before="40" w:after="0" w:line="360" w:lineRule="auto"/>
        <w:jc w:val="both"/>
        <w:outlineLvl w:val="1"/>
        <w:rPr>
          <w:rFonts w:eastAsia="Times New Roman"/>
          <w:b/>
          <w:szCs w:val="26"/>
        </w:rPr>
      </w:pPr>
      <w:bookmarkStart w:id="448" w:name="_Toc60957798"/>
      <w:r w:rsidRPr="004F68C8">
        <w:rPr>
          <w:rFonts w:eastAsia="Calibri"/>
          <w:b/>
        </w:rPr>
        <w:lastRenderedPageBreak/>
        <w:t xml:space="preserve">User Satisfaction: </w:t>
      </w:r>
      <w:r w:rsidR="004F68C8"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4F68C8">
        <w:rPr>
          <w:rFonts w:eastAsia="Calibri"/>
        </w:rPr>
        <w:t xml:space="preserve"> </w:t>
      </w:r>
      <w:r w:rsidR="004F68C8" w:rsidRPr="004F68C8">
        <w:rPr>
          <w:rFonts w:eastAsia="Calibri"/>
        </w:rPr>
        <w:t>dismissing mistakes achieves customer fulfillment.</w:t>
      </w:r>
      <w:bookmarkEnd w:id="448"/>
    </w:p>
    <w:p w14:paraId="102AB35F" w14:textId="77777777" w:rsidR="004A70F7" w:rsidRPr="00DE39BA" w:rsidRDefault="004A70F7" w:rsidP="008161C4">
      <w:pPr>
        <w:keepNext/>
        <w:keepLines/>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30BF99FF" w14:textId="77777777" w:rsidR="004F68C8" w:rsidRDefault="004F68C8" w:rsidP="004F68C8">
      <w:pPr>
        <w:keepNext/>
        <w:keepLines/>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A8D1DC7" w14:textId="48F66CFA"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4EC9E2B1" w14:textId="74B0DD74"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320A75DF" w14:textId="77777777"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of the framework and their applications were collected as a result of the User Acceptance Test.</w:t>
      </w:r>
    </w:p>
    <w:p w14:paraId="0EDE5DE2" w14:textId="2900CACD" w:rsidR="004F68C8" w:rsidRDefault="004F68C8" w:rsidP="004F68C8">
      <w:pPr>
        <w:keepNext/>
        <w:keepLines/>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This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lastRenderedPageBreak/>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 xml:space="preserve">and if the framework </w:t>
      </w:r>
      <w:r w:rsidRPr="00BD3E0B">
        <w:rPr>
          <w:rFonts w:eastAsia="Times New Roman"/>
        </w:rPr>
        <w:lastRenderedPageBreak/>
        <w:t>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RDefault="0024732F" w:rsidP="00BD3E0B">
      <w:pPr>
        <w:spacing w:line="360" w:lineRule="auto"/>
        <w:ind w:left="720"/>
        <w:jc w:val="both"/>
        <w:rPr>
          <w:rFonts w:eastAsia="Times New Roman"/>
        </w:rPr>
      </w:pPr>
    </w:p>
    <w:p w14:paraId="21F204F4" w14:textId="4ADC801A" w:rsidR="0024732F" w:rsidRDefault="0024732F" w:rsidP="00BD3E0B">
      <w:pPr>
        <w:spacing w:line="360" w:lineRule="auto"/>
        <w:ind w:left="720"/>
        <w:jc w:val="both"/>
        <w:rPr>
          <w:rFonts w:eastAsia="Times New Roman"/>
        </w:rPr>
      </w:pPr>
    </w:p>
    <w:p w14:paraId="082B34CC" w14:textId="248FA9F8" w:rsidR="0024732F" w:rsidRDefault="0024732F" w:rsidP="00BD3E0B">
      <w:pPr>
        <w:spacing w:line="360" w:lineRule="auto"/>
        <w:ind w:left="720"/>
        <w:jc w:val="both"/>
        <w:rPr>
          <w:rFonts w:eastAsia="Times New Roman"/>
        </w:rPr>
      </w:pPr>
    </w:p>
    <w:p w14:paraId="367856F3" w14:textId="4599F600" w:rsidR="0024732F" w:rsidRDefault="0024732F" w:rsidP="00BD3E0B">
      <w:pPr>
        <w:spacing w:line="360" w:lineRule="auto"/>
        <w:ind w:left="720"/>
        <w:jc w:val="both"/>
        <w:rPr>
          <w:rFonts w:eastAsia="Times New Roman"/>
        </w:rPr>
      </w:pPr>
    </w:p>
    <w:p w14:paraId="3E7F39CA" w14:textId="77777777" w:rsidR="00E57EA5" w:rsidRPr="00DE39BA" w:rsidRDefault="00E57EA5" w:rsidP="00BD3E0B">
      <w:pPr>
        <w:spacing w:line="360" w:lineRule="auto"/>
        <w:ind w:left="720"/>
        <w:jc w:val="both"/>
        <w:rPr>
          <w:rFonts w:eastAsia="Times New Roman"/>
        </w:rPr>
      </w:pPr>
    </w:p>
    <w:p w14:paraId="4E728C92" w14:textId="49666BBD" w:rsidR="00FC5BBE" w:rsidRPr="00DE39BA" w:rsidRDefault="00FC5BBE" w:rsidP="00AC7F63">
      <w:pPr>
        <w:pStyle w:val="Heading1"/>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r w:rsidRPr="002C48A2">
        <w:rPr>
          <w:rFonts w:eastAsia="Times New Roman"/>
        </w:rPr>
        <w:t>The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r w:rsidRPr="00CF1E43">
        <w:rPr>
          <w:rFonts w:eastAsia="Times New Roman"/>
        </w:rPr>
        <w:t>The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w:t>
      </w:r>
      <w:proofErr w:type="gramStart"/>
      <w:r w:rsidR="00CF1E43" w:rsidRPr="00CF1E43">
        <w:rPr>
          <w:rFonts w:eastAsia="Calibri"/>
          <w:color w:val="000000"/>
          <w:szCs w:val="24"/>
        </w:rPr>
        <w:t>The</w:t>
      </w:r>
      <w:proofErr w:type="gramEnd"/>
      <w:r w:rsidR="00CF1E43" w:rsidRPr="00CF1E43">
        <w:rPr>
          <w:rFonts w:eastAsia="Calibri"/>
          <w:color w:val="000000"/>
          <w:szCs w:val="24"/>
        </w:rPr>
        <w:t xml:space="preserv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 xml:space="preserve">need and going towards the highest needs. Otherwise, the client manual </w:t>
      </w:r>
      <w:proofErr w:type="gramStart"/>
      <w:r w:rsidRPr="00CF1E43">
        <w:rPr>
          <w:rFonts w:eastAsia="Calibri"/>
        </w:rPr>
        <w:t>as</w:t>
      </w:r>
      <w:r w:rsidR="002C48A2">
        <w:rPr>
          <w:rFonts w:eastAsia="Calibri"/>
        </w:rPr>
        <w:t xml:space="preserve"> </w:t>
      </w:r>
      <w:r>
        <w:rPr>
          <w:rFonts w:eastAsia="Calibri"/>
        </w:rPr>
        <w:t xml:space="preserve"> </w:t>
      </w:r>
      <w:r w:rsidRPr="00CF1E43">
        <w:rPr>
          <w:rFonts w:eastAsia="Calibri"/>
        </w:rPr>
        <w:t>A</w:t>
      </w:r>
      <w:proofErr w:type="gramEnd"/>
      <w:r w:rsidRPr="00CF1E43">
        <w:rPr>
          <w:rFonts w:eastAsia="Calibri"/>
        </w:rPr>
        <w:t xml:space="preserve">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Finally, the final task is assessed to determine the decision, how the framework can benefit 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8971E" w14:textId="77777777" w:rsidR="008F5977" w:rsidRDefault="008F5977" w:rsidP="00043128">
      <w:pPr>
        <w:spacing w:after="0" w:line="240" w:lineRule="auto"/>
      </w:pPr>
      <w:r>
        <w:separator/>
      </w:r>
    </w:p>
  </w:endnote>
  <w:endnote w:type="continuationSeparator" w:id="0">
    <w:p w14:paraId="6D9CA61A" w14:textId="77777777" w:rsidR="008F5977" w:rsidRDefault="008F5977"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2E3AC4" w:rsidRDefault="002E3AC4" w:rsidP="0030152D">
    <w:pPr>
      <w:pStyle w:val="Footer"/>
    </w:pPr>
  </w:p>
  <w:p w14:paraId="36C03EC0" w14:textId="081E81F4" w:rsidR="002E3AC4" w:rsidRPr="004343F7" w:rsidRDefault="002E3AC4"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6C4C02">
      <w:rPr>
        <w:noProof/>
        <w:sz w:val="20"/>
      </w:rPr>
      <w:t>118</w:t>
    </w:r>
    <w:r w:rsidRPr="006D5E24">
      <w:rPr>
        <w:sz w:val="20"/>
      </w:rPr>
      <w:fldChar w:fldCharType="end"/>
    </w:r>
  </w:p>
  <w:p w14:paraId="33DE3FDA" w14:textId="77777777" w:rsidR="002E3AC4" w:rsidRDefault="002E3AC4"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EEE34" w14:textId="77777777" w:rsidR="008F5977" w:rsidRDefault="008F5977" w:rsidP="00043128">
      <w:pPr>
        <w:spacing w:after="0" w:line="240" w:lineRule="auto"/>
      </w:pPr>
      <w:r>
        <w:separator/>
      </w:r>
    </w:p>
  </w:footnote>
  <w:footnote w:type="continuationSeparator" w:id="0">
    <w:p w14:paraId="424D434A" w14:textId="77777777" w:rsidR="008F5977" w:rsidRDefault="008F5977"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2E3AC4" w:rsidRDefault="002E3AC4" w:rsidP="0030152D">
    <w:pPr>
      <w:pStyle w:val="Header"/>
      <w:pBdr>
        <w:bottom w:val="single" w:sz="4" w:space="1" w:color="44546A"/>
      </w:pBdr>
    </w:pPr>
    <w:r>
      <w:rPr>
        <w:sz w:val="20"/>
        <w:szCs w:val="24"/>
      </w:rPr>
      <w:t xml:space="preserve">                                                                    </w:t>
    </w:r>
    <w:bookmarkStart w:id="266"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266"/>
  </w:p>
  <w:p w14:paraId="3D042DB6" w14:textId="77777777" w:rsidR="002E3AC4" w:rsidRDefault="002E3A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bhay mendiratta">
    <w15:presenceInfo w15:providerId="Windows Live" w15:userId="123312e3c9badcc7"/>
  </w15:person>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47FC"/>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ECC"/>
    <w:rsid w:val="004C444B"/>
    <w:rsid w:val="004D55D9"/>
    <w:rsid w:val="004D69A9"/>
    <w:rsid w:val="004E0CEA"/>
    <w:rsid w:val="004F68C8"/>
    <w:rsid w:val="004F7138"/>
    <w:rsid w:val="00505B9B"/>
    <w:rsid w:val="00513C76"/>
    <w:rsid w:val="005314D5"/>
    <w:rsid w:val="00554123"/>
    <w:rsid w:val="00560F13"/>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3146F"/>
    <w:rsid w:val="00635D6A"/>
    <w:rsid w:val="00656325"/>
    <w:rsid w:val="006662A5"/>
    <w:rsid w:val="00671653"/>
    <w:rsid w:val="006840BC"/>
    <w:rsid w:val="00687519"/>
    <w:rsid w:val="00687CE5"/>
    <w:rsid w:val="0069309F"/>
    <w:rsid w:val="0069551A"/>
    <w:rsid w:val="00695AB2"/>
    <w:rsid w:val="006A119A"/>
    <w:rsid w:val="006A5647"/>
    <w:rsid w:val="006A6D33"/>
    <w:rsid w:val="006B2C2F"/>
    <w:rsid w:val="006C4C02"/>
    <w:rsid w:val="006C673E"/>
    <w:rsid w:val="006D47EC"/>
    <w:rsid w:val="006E0A7B"/>
    <w:rsid w:val="006E54C9"/>
    <w:rsid w:val="006E7236"/>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638E"/>
    <w:rsid w:val="008F5977"/>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QuickStyle" Target="diagrams/quickStyl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Layout" Target="diagrams/layout1.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32963-A513-45F5-ABC0-432D0BC1C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133</Pages>
  <Words>20156</Words>
  <Characters>114892</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abhay mendiratta</cp:lastModifiedBy>
  <cp:revision>8</cp:revision>
  <cp:lastPrinted>2021-01-09T11:31:00Z</cp:lastPrinted>
  <dcterms:created xsi:type="dcterms:W3CDTF">2021-05-18T08:31:00Z</dcterms:created>
  <dcterms:modified xsi:type="dcterms:W3CDTF">2021-05-21T16:46:00Z</dcterms:modified>
</cp:coreProperties>
</file>
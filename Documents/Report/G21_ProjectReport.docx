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roofErr w:type="gramStart"/>
      <w:r w:rsidRPr="00C43CB4">
        <w:rPr>
          <w:rFonts w:ascii="Times New Roman" w:hAnsi="Times New Roman" w:cs="Times New Roman"/>
          <w:b/>
          <w:color w:val="000000"/>
          <w:sz w:val="28"/>
          <w:szCs w:val="28"/>
        </w:rPr>
        <w:t>on</w:t>
      </w:r>
      <w:proofErr w:type="gramEnd"/>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roofErr w:type="gramStart"/>
      <w:r w:rsidRPr="00C43CB4">
        <w:rPr>
          <w:rFonts w:ascii="Times New Roman" w:hAnsi="Times New Roman" w:cs="Times New Roman"/>
          <w:b/>
          <w:color w:val="000000"/>
          <w:sz w:val="28"/>
          <w:szCs w:val="28"/>
        </w:rPr>
        <w:t>for</w:t>
      </w:r>
      <w:proofErr w:type="gramEnd"/>
      <w:r w:rsidRPr="00C43CB4">
        <w:rPr>
          <w:rFonts w:ascii="Times New Roman" w:hAnsi="Times New Roman" w:cs="Times New Roman"/>
          <w:b/>
          <w:color w:val="000000"/>
          <w:sz w:val="28"/>
          <w:szCs w:val="28"/>
        </w:rPr>
        <w:t xml:space="preserve">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proofErr w:type="gramStart"/>
      <w:r w:rsidRPr="00C43CB4">
        <w:rPr>
          <w:rFonts w:ascii="Times New Roman" w:hAnsi="Times New Roman" w:cs="Times New Roman"/>
          <w:b/>
          <w:color w:val="000000"/>
          <w:sz w:val="28"/>
          <w:szCs w:val="28"/>
        </w:rPr>
        <w:t>in</w:t>
      </w:r>
      <w:proofErr w:type="gramEnd"/>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Ms. Alankrita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PIET, Samalkha</w:t>
      </w:r>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xml:space="preserve">, Department of Computer Science &amp; Engineering, PIET, </w:t>
      </w:r>
      <w:proofErr w:type="gramStart"/>
      <w:r w:rsidRPr="00DE39BA">
        <w:rPr>
          <w:szCs w:val="24"/>
        </w:rPr>
        <w:t>Samalkha</w:t>
      </w:r>
      <w:proofErr w:type="gramEnd"/>
      <w:r w:rsidRPr="00DE39BA">
        <w:rPr>
          <w:szCs w:val="24"/>
        </w:rPr>
        <w:t xml:space="preserve">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 xml:space="preserve">We also take the opportunity to acknowledge the contribution of Professor Dr S C Gupta, Head, Department of Computer Science &amp; Engineering, PIET, </w:t>
      </w:r>
      <w:proofErr w:type="gramStart"/>
      <w:r w:rsidRPr="00DE39BA">
        <w:rPr>
          <w:szCs w:val="24"/>
        </w:rPr>
        <w:t>Samalkha</w:t>
      </w:r>
      <w:proofErr w:type="gramEnd"/>
      <w:r w:rsidRPr="00DE39BA">
        <w:rPr>
          <w:szCs w:val="24"/>
        </w:rPr>
        <w:t xml:space="preserve">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r w:rsidRPr="00DE39BA">
        <w:tab/>
        <w:t xml:space="preserve"> :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Date     :</w:t>
      </w:r>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r w:rsidRPr="00DE39BA">
        <w:tab/>
        <w:t xml:space="preserve"> :</w:t>
      </w:r>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w:t>
          </w:r>
          <w:proofErr w:type="gramStart"/>
          <w:r w:rsidRPr="00001535">
            <w:t>…  1</w:t>
          </w:r>
          <w:r w:rsidR="00EB6B5E">
            <w:t>6</w:t>
          </w:r>
          <w:proofErr w:type="gramEnd"/>
        </w:p>
        <w:p w14:paraId="050440A9" w14:textId="0BFE8F82" w:rsidR="000868AA" w:rsidRPr="00001535" w:rsidRDefault="000868AA" w:rsidP="000868AA">
          <w:r w:rsidRPr="00001535">
            <w:t xml:space="preserve">    1.3 Purpose of the System…………………………………………………………………..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Background………………………………………………………………………..16</w:t>
          </w:r>
        </w:p>
        <w:p w14:paraId="5639EC37" w14:textId="68ED48A6" w:rsidR="000868AA" w:rsidRPr="00001535" w:rsidRDefault="000868AA" w:rsidP="000868AA">
          <w:r w:rsidRPr="00001535">
            <w:t xml:space="preserve">    1.6 Problem Context………………………………………………………………………..   1</w:t>
          </w:r>
          <w:r w:rsidR="00EB6B5E">
            <w:t>7</w:t>
          </w:r>
        </w:p>
        <w:p w14:paraId="0727E641" w14:textId="5B48668F" w:rsidR="000868AA" w:rsidRPr="00001535" w:rsidRDefault="000868AA" w:rsidP="000868AA">
          <w:r w:rsidRPr="00001535">
            <w:t xml:space="preserve">    1.7 Rationale behind the System…………………………………………………………</w:t>
          </w:r>
          <w:proofErr w:type="gramStart"/>
          <w:r w:rsidRPr="00001535">
            <w:t>…  1</w:t>
          </w:r>
          <w:r w:rsidR="00EB6B5E">
            <w:t>8</w:t>
          </w:r>
          <w:proofErr w:type="gramEnd"/>
        </w:p>
        <w:p w14:paraId="20B91126" w14:textId="47B36805" w:rsidR="000868AA" w:rsidRPr="00001535" w:rsidRDefault="000868AA" w:rsidP="000868AA">
          <w:pPr>
            <w:pStyle w:val="TOC3"/>
            <w:ind w:firstLine="280"/>
          </w:pPr>
          <w:r w:rsidRPr="00001535">
            <w:t>1.7.1 Benifts of the System……………………………………………………………..1</w:t>
          </w:r>
          <w:r w:rsidR="00EB6B5E">
            <w:t>8</w:t>
          </w:r>
        </w:p>
        <w:p w14:paraId="76D3A7DB" w14:textId="0A97216A" w:rsidR="000868AA" w:rsidRPr="00001535" w:rsidRDefault="000868AA" w:rsidP="000868AA">
          <w:r w:rsidRPr="00001535">
            <w:t xml:space="preserve">    1.8 Objectives of the System………………………………………………………………..  </w:t>
          </w:r>
          <w:r w:rsidR="00EB6B5E">
            <w:t>20</w:t>
          </w:r>
        </w:p>
        <w:p w14:paraId="30DB8095" w14:textId="5B8DFAE3" w:rsidR="000868AA" w:rsidRPr="00001535" w:rsidRDefault="000868AA" w:rsidP="000868AA">
          <w:r w:rsidRPr="00001535">
            <w:tab/>
            <w:t xml:space="preserve">1.8.1 Project Objectives………………………………………………………………..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.1 Technical Fesibility………………………………………………………………28</w:t>
          </w:r>
        </w:p>
        <w:p w14:paraId="41CBF05D" w14:textId="08A67C2C" w:rsidR="000868AA" w:rsidRPr="00001535" w:rsidRDefault="000868AA" w:rsidP="000868AA">
          <w:r w:rsidRPr="00001535">
            <w:tab/>
          </w:r>
          <w:r w:rsidR="00561C8C">
            <w:t>2.4</w:t>
          </w:r>
          <w:r w:rsidRPr="00001535">
            <w:t>.2 Economic Feasibility……………………………………………………………..30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Compatiblity Testing…………………………………………………………………11</w:t>
          </w:r>
          <w:r w:rsidR="00DD5B9D">
            <w:t>9</w:t>
          </w:r>
        </w:p>
        <w:p w14:paraId="6F526EF6" w14:textId="18329A6C" w:rsidR="000868AA" w:rsidRPr="00001535" w:rsidRDefault="000868AA" w:rsidP="000868AA">
          <w:r w:rsidRPr="00001535">
            <w:t xml:space="preserve">     8.11 Usability Testing and its Justification………………………………………………..1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9.3.2 Critical Appriasal………………………………………………………………..12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B56035"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84990B4" w:rsidR="005F6557" w:rsidRPr="00DE39BA" w:rsidRDefault="001A74FA" w:rsidP="005F6557">
            <w:pPr>
              <w:tabs>
                <w:tab w:val="left" w:pos="2496"/>
              </w:tabs>
              <w:spacing w:line="360" w:lineRule="auto"/>
              <w:jc w:val="center"/>
              <w:rPr>
                <w:bCs/>
                <w:szCs w:val="24"/>
              </w:rPr>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45428FA4" w:rsidR="005F6557" w:rsidRDefault="00AD576A" w:rsidP="00A92576">
            <w:pPr>
              <w:tabs>
                <w:tab w:val="left" w:pos="2496"/>
              </w:tabs>
              <w:spacing w:line="360" w:lineRule="auto"/>
              <w:jc w:val="center"/>
              <w:rPr>
                <w:bCs/>
                <w:szCs w:val="24"/>
              </w:rPr>
            </w:pPr>
            <w:ins w:id="0" w:author="abhay mendiratta" w:date="2021-05-21T21:53:00Z">
              <w:r>
                <w:rPr>
                  <w:bCs/>
                  <w:szCs w:val="24"/>
                </w:rPr>
                <w:t>6</w:t>
              </w:r>
            </w:ins>
          </w:p>
        </w:tc>
        <w:tc>
          <w:tcPr>
            <w:tcW w:w="2336" w:type="dxa"/>
          </w:tcPr>
          <w:p w14:paraId="340F0750" w14:textId="31185539" w:rsidR="005F6557" w:rsidRPr="00DE39BA" w:rsidRDefault="005F6557" w:rsidP="00A92576">
            <w:pPr>
              <w:tabs>
                <w:tab w:val="left" w:pos="2496"/>
              </w:tabs>
              <w:spacing w:line="360" w:lineRule="auto"/>
              <w:jc w:val="center"/>
              <w:rPr>
                <w:bCs/>
                <w:szCs w:val="24"/>
              </w:rPr>
            </w:pPr>
            <w:r>
              <w:rPr>
                <w:bCs/>
                <w:szCs w:val="24"/>
              </w:rPr>
              <w:t>7.1</w:t>
            </w:r>
          </w:p>
        </w:tc>
        <w:tc>
          <w:tcPr>
            <w:tcW w:w="2344" w:type="dxa"/>
          </w:tcPr>
          <w:p w14:paraId="3F984D99" w14:textId="36A80D4D" w:rsidR="005F6557" w:rsidRDefault="005F6557" w:rsidP="00A92576">
            <w:pPr>
              <w:tabs>
                <w:tab w:val="left" w:pos="2496"/>
              </w:tabs>
              <w:spacing w:line="360" w:lineRule="auto"/>
              <w:jc w:val="center"/>
              <w:rPr>
                <w:bCs/>
                <w:szCs w:val="24"/>
              </w:rPr>
            </w:pPr>
            <w:r>
              <w:rPr>
                <w:bCs/>
                <w:szCs w:val="24"/>
              </w:rPr>
              <w:t xml:space="preserve">Data Generation </w:t>
            </w:r>
            <w:ins w:id="1" w:author="abhay mendiratta" w:date="2021-05-21T22:24:00Z">
              <w:r w:rsidR="00FF458E">
                <w:rPr>
                  <w:bCs/>
                  <w:szCs w:val="24"/>
                </w:rPr>
                <w:t>Overview</w:t>
              </w:r>
            </w:ins>
            <w:del w:id="2" w:author="abhay mendiratta" w:date="2021-05-21T22:24:00Z">
              <w:r w:rsidDel="00FF458E">
                <w:rPr>
                  <w:bCs/>
                  <w:szCs w:val="24"/>
                </w:rPr>
                <w:delText>Pipline</w:delText>
              </w:r>
            </w:del>
          </w:p>
        </w:tc>
        <w:tc>
          <w:tcPr>
            <w:tcW w:w="2333" w:type="dxa"/>
          </w:tcPr>
          <w:p w14:paraId="50E5AFA3" w14:textId="48B6A9E2" w:rsidR="005F6557" w:rsidRPr="00DE39BA" w:rsidRDefault="00FF458E">
            <w:pPr>
              <w:tabs>
                <w:tab w:val="left" w:pos="2496"/>
              </w:tabs>
              <w:spacing w:line="360" w:lineRule="auto"/>
              <w:rPr>
                <w:bCs/>
                <w:szCs w:val="24"/>
              </w:rPr>
              <w:pPrChange w:id="3" w:author="Pranav Taneja" w:date="2021-05-18T23:43:00Z">
                <w:pPr>
                  <w:tabs>
                    <w:tab w:val="left" w:pos="2496"/>
                  </w:tabs>
                  <w:spacing w:line="360" w:lineRule="auto"/>
                  <w:jc w:val="center"/>
                </w:pPr>
              </w:pPrChange>
            </w:pPr>
            <w:ins w:id="4" w:author="abhay mendiratta" w:date="2021-05-21T22:25:00Z">
              <w:r>
                <w:rPr>
                  <w:bCs/>
                  <w:szCs w:val="24"/>
                </w:rPr>
                <w:t xml:space="preserve">                5</w:t>
              </w:r>
              <w:r w:rsidR="008E5B39">
                <w:rPr>
                  <w:bCs/>
                  <w:szCs w:val="24"/>
                </w:rPr>
                <w:t>2</w:t>
              </w:r>
            </w:ins>
          </w:p>
        </w:tc>
      </w:tr>
      <w:tr w:rsidR="005F6557" w:rsidRPr="00DE39BA" w14:paraId="03278F16" w14:textId="77777777" w:rsidTr="00DE39BA">
        <w:trPr>
          <w:trHeight w:val="819"/>
        </w:trPr>
        <w:tc>
          <w:tcPr>
            <w:tcW w:w="2337" w:type="dxa"/>
          </w:tcPr>
          <w:p w14:paraId="64C0CF33" w14:textId="34E8E1EE" w:rsidR="005F6557" w:rsidRDefault="00AD576A" w:rsidP="00A92576">
            <w:pPr>
              <w:tabs>
                <w:tab w:val="left" w:pos="2496"/>
              </w:tabs>
              <w:spacing w:line="360" w:lineRule="auto"/>
              <w:jc w:val="center"/>
              <w:rPr>
                <w:bCs/>
                <w:szCs w:val="24"/>
              </w:rPr>
            </w:pPr>
            <w:ins w:id="5" w:author="abhay mendiratta" w:date="2021-05-21T21:53:00Z">
              <w:r>
                <w:rPr>
                  <w:bCs/>
                  <w:szCs w:val="24"/>
                </w:rPr>
                <w:t>7</w:t>
              </w:r>
            </w:ins>
          </w:p>
        </w:tc>
        <w:tc>
          <w:tcPr>
            <w:tcW w:w="2336" w:type="dxa"/>
          </w:tcPr>
          <w:p w14:paraId="53D9CDB0" w14:textId="2437C2E9" w:rsidR="005F6557" w:rsidRDefault="0069551A" w:rsidP="00A92576">
            <w:pPr>
              <w:tabs>
                <w:tab w:val="left" w:pos="2496"/>
              </w:tabs>
              <w:spacing w:line="360" w:lineRule="auto"/>
              <w:jc w:val="center"/>
              <w:rPr>
                <w:bCs/>
                <w:szCs w:val="24"/>
              </w:rPr>
            </w:pPr>
            <w:ins w:id="6" w:author="abhay mendiratta" w:date="2021-05-21T21:37:00Z">
              <w:r>
                <w:rPr>
                  <w:bCs/>
                  <w:szCs w:val="24"/>
                </w:rPr>
                <w:t>7.2</w:t>
              </w:r>
            </w:ins>
          </w:p>
        </w:tc>
        <w:tc>
          <w:tcPr>
            <w:tcW w:w="2344" w:type="dxa"/>
          </w:tcPr>
          <w:p w14:paraId="65B4C3EF" w14:textId="76A469B9" w:rsidR="005F6557" w:rsidRDefault="005F6557" w:rsidP="00A92576">
            <w:pPr>
              <w:tabs>
                <w:tab w:val="left" w:pos="2496"/>
              </w:tabs>
              <w:spacing w:line="360" w:lineRule="auto"/>
              <w:jc w:val="center"/>
              <w:rPr>
                <w:bCs/>
                <w:szCs w:val="24"/>
              </w:rPr>
            </w:pPr>
            <w:r>
              <w:rPr>
                <w:bCs/>
                <w:szCs w:val="24"/>
              </w:rPr>
              <w:t>Data Retrieval Pipeline</w:t>
            </w:r>
          </w:p>
        </w:tc>
        <w:tc>
          <w:tcPr>
            <w:tcW w:w="2333" w:type="dxa"/>
          </w:tcPr>
          <w:p w14:paraId="62CD9059" w14:textId="412AFC6A" w:rsidR="005F6557" w:rsidRPr="00DE39BA" w:rsidRDefault="00FF458E" w:rsidP="005F6557">
            <w:pPr>
              <w:tabs>
                <w:tab w:val="left" w:pos="2496"/>
              </w:tabs>
              <w:spacing w:line="360" w:lineRule="auto"/>
              <w:rPr>
                <w:bCs/>
                <w:szCs w:val="24"/>
              </w:rPr>
            </w:pPr>
            <w:ins w:id="7" w:author="abhay mendiratta" w:date="2021-05-21T22:25:00Z">
              <w:r>
                <w:rPr>
                  <w:bCs/>
                  <w:szCs w:val="24"/>
                </w:rPr>
                <w:t xml:space="preserve">                5</w:t>
              </w:r>
              <w:r w:rsidR="008E5B39">
                <w:rPr>
                  <w:bCs/>
                  <w:szCs w:val="24"/>
                </w:rPr>
                <w:t>2</w:t>
              </w:r>
            </w:ins>
          </w:p>
        </w:tc>
      </w:tr>
      <w:tr w:rsidR="005F6557" w:rsidRPr="00DE39BA" w14:paraId="62341A94" w14:textId="77777777" w:rsidTr="00DE39BA">
        <w:trPr>
          <w:trHeight w:val="819"/>
          <w:ins w:id="8" w:author="Pranav Taneja" w:date="2021-05-18T23:44:00Z"/>
        </w:trPr>
        <w:tc>
          <w:tcPr>
            <w:tcW w:w="2337" w:type="dxa"/>
          </w:tcPr>
          <w:p w14:paraId="288213DE" w14:textId="6CF9EDF5" w:rsidR="005F6557" w:rsidRDefault="00AD576A" w:rsidP="00A92576">
            <w:pPr>
              <w:tabs>
                <w:tab w:val="left" w:pos="2496"/>
              </w:tabs>
              <w:spacing w:line="360" w:lineRule="auto"/>
              <w:jc w:val="center"/>
              <w:rPr>
                <w:ins w:id="9" w:author="Pranav Taneja" w:date="2021-05-18T23:44:00Z"/>
                <w:bCs/>
                <w:szCs w:val="24"/>
              </w:rPr>
            </w:pPr>
            <w:ins w:id="10" w:author="abhay mendiratta" w:date="2021-05-21T21:53:00Z">
              <w:r>
                <w:rPr>
                  <w:bCs/>
                  <w:szCs w:val="24"/>
                </w:rPr>
                <w:t>8</w:t>
              </w:r>
            </w:ins>
          </w:p>
        </w:tc>
        <w:tc>
          <w:tcPr>
            <w:tcW w:w="2336" w:type="dxa"/>
          </w:tcPr>
          <w:p w14:paraId="214103D7" w14:textId="62F3B81A" w:rsidR="005F6557" w:rsidRDefault="0069551A" w:rsidP="00A92576">
            <w:pPr>
              <w:tabs>
                <w:tab w:val="left" w:pos="2496"/>
              </w:tabs>
              <w:spacing w:line="360" w:lineRule="auto"/>
              <w:jc w:val="center"/>
              <w:rPr>
                <w:ins w:id="11" w:author="Pranav Taneja" w:date="2021-05-18T23:44:00Z"/>
                <w:bCs/>
                <w:szCs w:val="24"/>
              </w:rPr>
            </w:pPr>
            <w:ins w:id="12" w:author="abhay mendiratta" w:date="2021-05-21T21:37:00Z">
              <w:r>
                <w:rPr>
                  <w:bCs/>
                  <w:szCs w:val="24"/>
                </w:rPr>
                <w:t>7.3</w:t>
              </w:r>
            </w:ins>
          </w:p>
        </w:tc>
        <w:tc>
          <w:tcPr>
            <w:tcW w:w="2344" w:type="dxa"/>
          </w:tcPr>
          <w:p w14:paraId="563D20ED" w14:textId="0E229DFC" w:rsidR="005F6557" w:rsidRDefault="005F6557" w:rsidP="00A92576">
            <w:pPr>
              <w:tabs>
                <w:tab w:val="left" w:pos="2496"/>
              </w:tabs>
              <w:spacing w:line="360" w:lineRule="auto"/>
              <w:jc w:val="center"/>
              <w:rPr>
                <w:ins w:id="13" w:author="Pranav Taneja" w:date="2021-05-18T23:44:00Z"/>
                <w:bCs/>
                <w:szCs w:val="24"/>
              </w:rPr>
            </w:pPr>
            <w:ins w:id="14" w:author="Pranav Taneja" w:date="2021-05-18T23:44:00Z">
              <w:r>
                <w:rPr>
                  <w:bCs/>
                  <w:szCs w:val="24"/>
                </w:rPr>
                <w:t>Crowdsourcing using K-Nearest Neighbours</w:t>
              </w:r>
            </w:ins>
          </w:p>
        </w:tc>
        <w:tc>
          <w:tcPr>
            <w:tcW w:w="2333" w:type="dxa"/>
          </w:tcPr>
          <w:p w14:paraId="02250B6E" w14:textId="22F6E212" w:rsidR="005F6557" w:rsidRPr="00DE39BA" w:rsidRDefault="004C34C7" w:rsidP="005F6557">
            <w:pPr>
              <w:tabs>
                <w:tab w:val="left" w:pos="2496"/>
              </w:tabs>
              <w:spacing w:line="360" w:lineRule="auto"/>
              <w:rPr>
                <w:ins w:id="15" w:author="Pranav Taneja" w:date="2021-05-18T23:44:00Z"/>
                <w:bCs/>
                <w:szCs w:val="24"/>
              </w:rPr>
            </w:pPr>
            <w:ins w:id="16" w:author="abhay mendiratta" w:date="2021-05-22T17:58:00Z">
              <w:r>
                <w:rPr>
                  <w:bCs/>
                  <w:szCs w:val="24"/>
                </w:rPr>
                <w:t xml:space="preserve">                </w:t>
              </w:r>
            </w:ins>
            <w:ins w:id="17" w:author="abhay mendiratta" w:date="2021-05-21T22:27:00Z">
              <w:r w:rsidR="00FF458E">
                <w:rPr>
                  <w:bCs/>
                  <w:szCs w:val="24"/>
                </w:rPr>
                <w:t>5</w:t>
              </w:r>
              <w:r w:rsidR="008E5B39">
                <w:rPr>
                  <w:bCs/>
                  <w:szCs w:val="24"/>
                </w:rPr>
                <w:t>3</w:t>
              </w:r>
            </w:ins>
          </w:p>
        </w:tc>
      </w:tr>
      <w:tr w:rsidR="00796770" w:rsidRPr="00DE39BA" w14:paraId="656A5B03" w14:textId="7435DCE6" w:rsidTr="00DE39BA">
        <w:trPr>
          <w:trHeight w:val="819"/>
        </w:trPr>
        <w:tc>
          <w:tcPr>
            <w:tcW w:w="2337" w:type="dxa"/>
          </w:tcPr>
          <w:p w14:paraId="2403D162" w14:textId="529A7B53" w:rsidR="00796770" w:rsidRPr="00DE39BA" w:rsidRDefault="00AD576A" w:rsidP="00A92576">
            <w:pPr>
              <w:tabs>
                <w:tab w:val="left" w:pos="2496"/>
              </w:tabs>
              <w:spacing w:line="360" w:lineRule="auto"/>
              <w:jc w:val="center"/>
              <w:rPr>
                <w:bCs/>
                <w:szCs w:val="24"/>
              </w:rPr>
            </w:pPr>
            <w:ins w:id="18" w:author="abhay mendiratta" w:date="2021-05-21T21:53:00Z">
              <w:r>
                <w:rPr>
                  <w:bCs/>
                  <w:szCs w:val="24"/>
                </w:rPr>
                <w:t>9</w:t>
              </w:r>
            </w:ins>
            <w:del w:id="19" w:author="abhay mendiratta" w:date="2021-05-21T21:53:00Z">
              <w:r w:rsidR="00706C01" w:rsidDel="00AD576A">
                <w:rPr>
                  <w:bCs/>
                  <w:szCs w:val="24"/>
                </w:rPr>
                <w:delText>6</w:delText>
              </w:r>
            </w:del>
          </w:p>
        </w:tc>
        <w:tc>
          <w:tcPr>
            <w:tcW w:w="2336" w:type="dxa"/>
          </w:tcPr>
          <w:p w14:paraId="41845B8B" w14:textId="78FF44AB" w:rsidR="00796770" w:rsidRPr="00DE39BA" w:rsidRDefault="00796770" w:rsidP="00A92576">
            <w:pPr>
              <w:tabs>
                <w:tab w:val="left" w:pos="2496"/>
              </w:tabs>
              <w:spacing w:line="360" w:lineRule="auto"/>
              <w:jc w:val="center"/>
              <w:rPr>
                <w:bCs/>
                <w:szCs w:val="24"/>
              </w:rPr>
            </w:pPr>
            <w:r w:rsidRPr="00DE39BA">
              <w:rPr>
                <w:bCs/>
                <w:szCs w:val="24"/>
              </w:rPr>
              <w:t>7.</w:t>
            </w:r>
            <w:ins w:id="20" w:author="abhay mendiratta" w:date="2021-05-21T21:37:00Z">
              <w:r w:rsidR="0069551A">
                <w:rPr>
                  <w:bCs/>
                  <w:szCs w:val="24"/>
                </w:rPr>
                <w:t>4</w:t>
              </w:r>
            </w:ins>
            <w:del w:id="21" w:author="abhay mendiratta" w:date="2021-05-21T21:37:00Z">
              <w:r w:rsidRPr="00DE39BA" w:rsidDel="0069551A">
                <w:rPr>
                  <w:bCs/>
                  <w:szCs w:val="24"/>
                </w:rPr>
                <w:delText>1</w:delText>
              </w:r>
            </w:del>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5C96AA8E" w:rsidR="00796770" w:rsidRPr="00DE39BA" w:rsidRDefault="001A74FA" w:rsidP="00A92576">
            <w:pPr>
              <w:tabs>
                <w:tab w:val="left" w:pos="2496"/>
              </w:tabs>
              <w:spacing w:line="360" w:lineRule="auto"/>
              <w:jc w:val="center"/>
              <w:rPr>
                <w:bCs/>
                <w:szCs w:val="24"/>
              </w:rPr>
            </w:pPr>
            <w:r w:rsidRPr="00DE39BA">
              <w:rPr>
                <w:bCs/>
                <w:szCs w:val="24"/>
              </w:rPr>
              <w:t>5</w:t>
            </w:r>
            <w:ins w:id="22" w:author="abhay mendiratta" w:date="2021-05-21T22:28:00Z">
              <w:r w:rsidR="008E5B39">
                <w:rPr>
                  <w:bCs/>
                  <w:szCs w:val="24"/>
                </w:rPr>
                <w:t>5</w:t>
              </w:r>
            </w:ins>
            <w:del w:id="23" w:author="abhay mendiratta" w:date="2021-05-21T22:28:00Z">
              <w:r w:rsidR="00DD5B9D" w:rsidDel="00FF458E">
                <w:rPr>
                  <w:bCs/>
                  <w:szCs w:val="24"/>
                </w:rPr>
                <w:delText>3</w:delText>
              </w:r>
            </w:del>
          </w:p>
        </w:tc>
      </w:tr>
      <w:tr w:rsidR="00796770" w:rsidRPr="00DE39BA" w14:paraId="10EA26F8" w14:textId="3555D3BD" w:rsidTr="00DE39BA">
        <w:trPr>
          <w:trHeight w:val="819"/>
        </w:trPr>
        <w:tc>
          <w:tcPr>
            <w:tcW w:w="2337" w:type="dxa"/>
          </w:tcPr>
          <w:p w14:paraId="3C32727C" w14:textId="58E1D3DA" w:rsidR="00796770" w:rsidRPr="00DE39BA" w:rsidRDefault="00AD576A" w:rsidP="00A92576">
            <w:pPr>
              <w:tabs>
                <w:tab w:val="left" w:pos="2496"/>
              </w:tabs>
              <w:spacing w:line="360" w:lineRule="auto"/>
              <w:jc w:val="center"/>
              <w:rPr>
                <w:bCs/>
                <w:szCs w:val="24"/>
              </w:rPr>
            </w:pPr>
            <w:ins w:id="24" w:author="abhay mendiratta" w:date="2021-05-21T21:53:00Z">
              <w:r>
                <w:rPr>
                  <w:bCs/>
                  <w:szCs w:val="24"/>
                </w:rPr>
                <w:t>10</w:t>
              </w:r>
            </w:ins>
            <w:del w:id="25" w:author="abhay mendiratta" w:date="2021-05-21T21:53:00Z">
              <w:r w:rsidR="00706C01" w:rsidDel="00AD576A">
                <w:rPr>
                  <w:bCs/>
                  <w:szCs w:val="24"/>
                </w:rPr>
                <w:delText>7</w:delText>
              </w:r>
            </w:del>
          </w:p>
        </w:tc>
        <w:tc>
          <w:tcPr>
            <w:tcW w:w="2336" w:type="dxa"/>
          </w:tcPr>
          <w:p w14:paraId="765ECFAB" w14:textId="23124E79" w:rsidR="00796770" w:rsidRPr="00DE39BA" w:rsidRDefault="00796770" w:rsidP="00A92576">
            <w:pPr>
              <w:tabs>
                <w:tab w:val="left" w:pos="2496"/>
              </w:tabs>
              <w:spacing w:line="360" w:lineRule="auto"/>
              <w:jc w:val="center"/>
              <w:rPr>
                <w:bCs/>
                <w:szCs w:val="24"/>
              </w:rPr>
            </w:pPr>
            <w:r w:rsidRPr="00DE39BA">
              <w:rPr>
                <w:bCs/>
                <w:szCs w:val="24"/>
              </w:rPr>
              <w:t>7.</w:t>
            </w:r>
            <w:ins w:id="26" w:author="abhay mendiratta" w:date="2021-05-21T21:37:00Z">
              <w:r w:rsidR="0069551A">
                <w:rPr>
                  <w:bCs/>
                  <w:szCs w:val="24"/>
                </w:rPr>
                <w:t>5</w:t>
              </w:r>
            </w:ins>
            <w:del w:id="27" w:author="abhay mendiratta" w:date="2021-05-21T21:37:00Z">
              <w:r w:rsidRPr="00DE39BA" w:rsidDel="0069551A">
                <w:rPr>
                  <w:bCs/>
                  <w:szCs w:val="24"/>
                </w:rPr>
                <w:delText>2</w:delText>
              </w:r>
            </w:del>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3432261A" w:rsidR="00796770" w:rsidRPr="00DE39BA" w:rsidRDefault="001A74FA" w:rsidP="00A92576">
            <w:pPr>
              <w:tabs>
                <w:tab w:val="left" w:pos="2496"/>
              </w:tabs>
              <w:spacing w:line="360" w:lineRule="auto"/>
              <w:jc w:val="center"/>
              <w:rPr>
                <w:bCs/>
                <w:szCs w:val="24"/>
              </w:rPr>
            </w:pPr>
            <w:r w:rsidRPr="00DE39BA">
              <w:rPr>
                <w:bCs/>
                <w:szCs w:val="24"/>
              </w:rPr>
              <w:t>5</w:t>
            </w:r>
            <w:ins w:id="28" w:author="abhay mendiratta" w:date="2021-05-21T22:28:00Z">
              <w:r w:rsidR="008E5B39">
                <w:rPr>
                  <w:bCs/>
                  <w:szCs w:val="24"/>
                </w:rPr>
                <w:t>5</w:t>
              </w:r>
            </w:ins>
            <w:del w:id="29" w:author="abhay mendiratta" w:date="2021-05-21T22:28:00Z">
              <w:r w:rsidR="00DD5B9D" w:rsidDel="00FF458E">
                <w:rPr>
                  <w:bCs/>
                  <w:szCs w:val="24"/>
                </w:rPr>
                <w:delText>3</w:delText>
              </w:r>
            </w:del>
          </w:p>
        </w:tc>
      </w:tr>
      <w:tr w:rsidR="00796770" w:rsidRPr="00DE39BA" w14:paraId="14808282" w14:textId="026D0B3E" w:rsidTr="00DE39BA">
        <w:trPr>
          <w:trHeight w:val="819"/>
        </w:trPr>
        <w:tc>
          <w:tcPr>
            <w:tcW w:w="2337" w:type="dxa"/>
          </w:tcPr>
          <w:p w14:paraId="01E5A488" w14:textId="68134FEF" w:rsidR="00796770" w:rsidRPr="00DE39BA" w:rsidRDefault="00AD576A" w:rsidP="00A92576">
            <w:pPr>
              <w:tabs>
                <w:tab w:val="left" w:pos="2496"/>
              </w:tabs>
              <w:spacing w:line="360" w:lineRule="auto"/>
              <w:jc w:val="center"/>
              <w:rPr>
                <w:bCs/>
                <w:szCs w:val="24"/>
              </w:rPr>
            </w:pPr>
            <w:ins w:id="30" w:author="abhay mendiratta" w:date="2021-05-21T21:53:00Z">
              <w:r>
                <w:rPr>
                  <w:bCs/>
                  <w:szCs w:val="24"/>
                </w:rPr>
                <w:t>11</w:t>
              </w:r>
            </w:ins>
            <w:del w:id="31" w:author="abhay mendiratta" w:date="2021-05-21T21:53:00Z">
              <w:r w:rsidR="00706C01" w:rsidDel="00AD576A">
                <w:rPr>
                  <w:bCs/>
                  <w:szCs w:val="24"/>
                </w:rPr>
                <w:delText>8</w:delText>
              </w:r>
            </w:del>
          </w:p>
        </w:tc>
        <w:tc>
          <w:tcPr>
            <w:tcW w:w="2336" w:type="dxa"/>
          </w:tcPr>
          <w:p w14:paraId="61E59DDE" w14:textId="42F834A5" w:rsidR="00796770" w:rsidRPr="00DE39BA" w:rsidRDefault="00796770" w:rsidP="00A92576">
            <w:pPr>
              <w:tabs>
                <w:tab w:val="left" w:pos="2496"/>
              </w:tabs>
              <w:spacing w:line="360" w:lineRule="auto"/>
              <w:jc w:val="center"/>
              <w:rPr>
                <w:bCs/>
                <w:szCs w:val="24"/>
              </w:rPr>
            </w:pPr>
            <w:r w:rsidRPr="00DE39BA">
              <w:rPr>
                <w:bCs/>
                <w:szCs w:val="24"/>
              </w:rPr>
              <w:t>7.</w:t>
            </w:r>
            <w:ins w:id="32" w:author="abhay mendiratta" w:date="2021-05-21T21:37:00Z">
              <w:r w:rsidR="0069551A">
                <w:rPr>
                  <w:bCs/>
                  <w:szCs w:val="24"/>
                </w:rPr>
                <w:t>6</w:t>
              </w:r>
            </w:ins>
            <w:del w:id="33" w:author="abhay mendiratta" w:date="2021-05-21T21:37:00Z">
              <w:r w:rsidRPr="00DE39BA" w:rsidDel="0069551A">
                <w:rPr>
                  <w:bCs/>
                  <w:szCs w:val="24"/>
                </w:rPr>
                <w:delText>3</w:delText>
              </w:r>
            </w:del>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3AB4F672" w:rsidR="00796770" w:rsidRPr="00DE39BA" w:rsidRDefault="001A74FA" w:rsidP="00A92576">
            <w:pPr>
              <w:tabs>
                <w:tab w:val="left" w:pos="2496"/>
              </w:tabs>
              <w:spacing w:line="360" w:lineRule="auto"/>
              <w:jc w:val="center"/>
              <w:rPr>
                <w:bCs/>
                <w:szCs w:val="24"/>
              </w:rPr>
            </w:pPr>
            <w:r w:rsidRPr="00DE39BA">
              <w:rPr>
                <w:bCs/>
                <w:szCs w:val="24"/>
              </w:rPr>
              <w:t>5</w:t>
            </w:r>
            <w:ins w:id="34" w:author="abhay mendiratta" w:date="2021-05-21T22:28:00Z">
              <w:r w:rsidR="008E5B39">
                <w:rPr>
                  <w:bCs/>
                  <w:szCs w:val="24"/>
                </w:rPr>
                <w:t>6</w:t>
              </w:r>
            </w:ins>
            <w:del w:id="35" w:author="abhay mendiratta" w:date="2021-05-21T22:28:00Z">
              <w:r w:rsidRPr="00DE39BA" w:rsidDel="00FF458E">
                <w:rPr>
                  <w:bCs/>
                  <w:szCs w:val="24"/>
                </w:rPr>
                <w:delText>4</w:delText>
              </w:r>
            </w:del>
          </w:p>
        </w:tc>
      </w:tr>
      <w:tr w:rsidR="00796770" w:rsidRPr="00DE39BA" w14:paraId="771525B1" w14:textId="6546B10B" w:rsidTr="00DE39BA">
        <w:trPr>
          <w:trHeight w:val="819"/>
        </w:trPr>
        <w:tc>
          <w:tcPr>
            <w:tcW w:w="2337" w:type="dxa"/>
          </w:tcPr>
          <w:p w14:paraId="211B6E66" w14:textId="4B64D48A" w:rsidR="00796770" w:rsidRPr="00DE39BA" w:rsidRDefault="00AD576A" w:rsidP="00A92576">
            <w:pPr>
              <w:tabs>
                <w:tab w:val="left" w:pos="2496"/>
              </w:tabs>
              <w:spacing w:line="360" w:lineRule="auto"/>
              <w:jc w:val="center"/>
              <w:rPr>
                <w:bCs/>
                <w:szCs w:val="24"/>
              </w:rPr>
            </w:pPr>
            <w:ins w:id="36" w:author="abhay mendiratta" w:date="2021-05-21T21:53:00Z">
              <w:r>
                <w:rPr>
                  <w:bCs/>
                  <w:szCs w:val="24"/>
                </w:rPr>
                <w:t>12</w:t>
              </w:r>
            </w:ins>
            <w:del w:id="37" w:author="abhay mendiratta" w:date="2021-05-21T21:53:00Z">
              <w:r w:rsidR="00706C01" w:rsidDel="00AD576A">
                <w:rPr>
                  <w:bCs/>
                  <w:szCs w:val="24"/>
                </w:rPr>
                <w:delText>9</w:delText>
              </w:r>
            </w:del>
          </w:p>
        </w:tc>
        <w:tc>
          <w:tcPr>
            <w:tcW w:w="2336" w:type="dxa"/>
          </w:tcPr>
          <w:p w14:paraId="3467093C" w14:textId="080324DA" w:rsidR="00796770" w:rsidRPr="00DE39BA" w:rsidRDefault="00796770" w:rsidP="00A92576">
            <w:pPr>
              <w:tabs>
                <w:tab w:val="left" w:pos="2496"/>
              </w:tabs>
              <w:spacing w:line="360" w:lineRule="auto"/>
              <w:jc w:val="center"/>
              <w:rPr>
                <w:bCs/>
                <w:szCs w:val="24"/>
              </w:rPr>
            </w:pPr>
            <w:r w:rsidRPr="00DE39BA">
              <w:rPr>
                <w:bCs/>
                <w:szCs w:val="24"/>
              </w:rPr>
              <w:t>7.</w:t>
            </w:r>
            <w:ins w:id="38" w:author="abhay mendiratta" w:date="2021-05-21T21:37:00Z">
              <w:r w:rsidR="0069551A">
                <w:rPr>
                  <w:bCs/>
                  <w:szCs w:val="24"/>
                </w:rPr>
                <w:t>7</w:t>
              </w:r>
            </w:ins>
            <w:del w:id="39" w:author="abhay mendiratta" w:date="2021-05-21T21:37:00Z">
              <w:r w:rsidRPr="00DE39BA" w:rsidDel="0069551A">
                <w:rPr>
                  <w:bCs/>
                  <w:szCs w:val="24"/>
                </w:rPr>
                <w:delText>4</w:delText>
              </w:r>
            </w:del>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4D8B979B" w:rsidR="00796770" w:rsidRPr="00DE39BA" w:rsidRDefault="001A74FA" w:rsidP="00A92576">
            <w:pPr>
              <w:tabs>
                <w:tab w:val="left" w:pos="2496"/>
              </w:tabs>
              <w:spacing w:line="360" w:lineRule="auto"/>
              <w:jc w:val="center"/>
              <w:rPr>
                <w:bCs/>
                <w:szCs w:val="24"/>
              </w:rPr>
            </w:pPr>
            <w:r w:rsidRPr="00DE39BA">
              <w:rPr>
                <w:bCs/>
                <w:szCs w:val="24"/>
              </w:rPr>
              <w:t>5</w:t>
            </w:r>
            <w:ins w:id="40" w:author="abhay mendiratta" w:date="2021-05-21T22:28:00Z">
              <w:r w:rsidR="008E5B39">
                <w:rPr>
                  <w:bCs/>
                  <w:szCs w:val="24"/>
                </w:rPr>
                <w:t>6</w:t>
              </w:r>
            </w:ins>
            <w:del w:id="41" w:author="abhay mendiratta" w:date="2021-05-21T22:28:00Z">
              <w:r w:rsidRPr="00DE39BA" w:rsidDel="00FF458E">
                <w:rPr>
                  <w:bCs/>
                  <w:szCs w:val="24"/>
                </w:rPr>
                <w:delText>4</w:delText>
              </w:r>
            </w:del>
          </w:p>
        </w:tc>
      </w:tr>
      <w:tr w:rsidR="00796770" w:rsidRPr="00DE39BA" w14:paraId="66F9E55D" w14:textId="77745524" w:rsidTr="00DE39BA">
        <w:trPr>
          <w:trHeight w:val="819"/>
        </w:trPr>
        <w:tc>
          <w:tcPr>
            <w:tcW w:w="2337" w:type="dxa"/>
          </w:tcPr>
          <w:p w14:paraId="0153F08A" w14:textId="76F51A67" w:rsidR="00796770" w:rsidRPr="00DE39BA" w:rsidRDefault="00706C01" w:rsidP="00A92576">
            <w:pPr>
              <w:tabs>
                <w:tab w:val="left" w:pos="2496"/>
              </w:tabs>
              <w:spacing w:line="360" w:lineRule="auto"/>
              <w:jc w:val="center"/>
              <w:rPr>
                <w:bCs/>
                <w:szCs w:val="24"/>
              </w:rPr>
            </w:pPr>
            <w:r>
              <w:rPr>
                <w:bCs/>
                <w:szCs w:val="24"/>
              </w:rPr>
              <w:lastRenderedPageBreak/>
              <w:t>1</w:t>
            </w:r>
            <w:ins w:id="42" w:author="abhay mendiratta" w:date="2021-05-21T21:54:00Z">
              <w:r w:rsidR="00AD576A">
                <w:rPr>
                  <w:bCs/>
                  <w:szCs w:val="24"/>
                </w:rPr>
                <w:t>3</w:t>
              </w:r>
            </w:ins>
            <w:del w:id="43" w:author="abhay mendiratta" w:date="2021-05-21T21:54:00Z">
              <w:r w:rsidDel="00AD576A">
                <w:rPr>
                  <w:bCs/>
                  <w:szCs w:val="24"/>
                </w:rPr>
                <w:delText>0</w:delText>
              </w:r>
            </w:del>
          </w:p>
        </w:tc>
        <w:tc>
          <w:tcPr>
            <w:tcW w:w="2336" w:type="dxa"/>
          </w:tcPr>
          <w:p w14:paraId="0C3F8DB7" w14:textId="2D99594D" w:rsidR="00796770" w:rsidRPr="00DE39BA" w:rsidRDefault="00796770" w:rsidP="00A92576">
            <w:pPr>
              <w:tabs>
                <w:tab w:val="left" w:pos="2496"/>
              </w:tabs>
              <w:spacing w:line="360" w:lineRule="auto"/>
              <w:jc w:val="center"/>
              <w:rPr>
                <w:bCs/>
                <w:szCs w:val="24"/>
              </w:rPr>
            </w:pPr>
            <w:r w:rsidRPr="00DE39BA">
              <w:rPr>
                <w:bCs/>
                <w:szCs w:val="24"/>
              </w:rPr>
              <w:t>7.</w:t>
            </w:r>
            <w:ins w:id="44" w:author="abhay mendiratta" w:date="2021-05-21T21:38:00Z">
              <w:r w:rsidR="0069551A">
                <w:rPr>
                  <w:bCs/>
                  <w:szCs w:val="24"/>
                </w:rPr>
                <w:t>8</w:t>
              </w:r>
            </w:ins>
            <w:del w:id="45" w:author="abhay mendiratta" w:date="2021-05-21T21:38:00Z">
              <w:r w:rsidRPr="00DE39BA" w:rsidDel="0069551A">
                <w:rPr>
                  <w:bCs/>
                  <w:szCs w:val="24"/>
                </w:rPr>
                <w:delText>5</w:delText>
              </w:r>
            </w:del>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09C9B61A" w:rsidR="00796770" w:rsidRPr="00DE39BA" w:rsidRDefault="008E5B39" w:rsidP="00DE39BA">
            <w:pPr>
              <w:tabs>
                <w:tab w:val="left" w:pos="2496"/>
              </w:tabs>
              <w:spacing w:line="360" w:lineRule="auto"/>
              <w:jc w:val="center"/>
              <w:rPr>
                <w:bCs/>
                <w:szCs w:val="24"/>
              </w:rPr>
            </w:pPr>
            <w:ins w:id="46" w:author="abhay mendiratta" w:date="2021-05-21T22:28:00Z">
              <w:r>
                <w:rPr>
                  <w:bCs/>
                  <w:szCs w:val="24"/>
                </w:rPr>
                <w:t>59</w:t>
              </w:r>
            </w:ins>
            <w:del w:id="47" w:author="abhay mendiratta" w:date="2021-05-21T22:28:00Z">
              <w:r w:rsidR="001A74FA" w:rsidRPr="00DE39BA" w:rsidDel="006F31FE">
                <w:rPr>
                  <w:bCs/>
                  <w:szCs w:val="24"/>
                </w:rPr>
                <w:delText>5</w:delText>
              </w:r>
              <w:r w:rsidR="00DD5B9D" w:rsidDel="006F31FE">
                <w:rPr>
                  <w:bCs/>
                  <w:szCs w:val="24"/>
                </w:rPr>
                <w:delText>7</w:delText>
              </w:r>
            </w:del>
          </w:p>
        </w:tc>
      </w:tr>
      <w:tr w:rsidR="00796770" w:rsidRPr="00DE39BA" w14:paraId="0EC8E61E" w14:textId="5B253B2A" w:rsidTr="00DE39BA">
        <w:trPr>
          <w:trHeight w:val="819"/>
        </w:trPr>
        <w:tc>
          <w:tcPr>
            <w:tcW w:w="2337" w:type="dxa"/>
          </w:tcPr>
          <w:p w14:paraId="1BE101E5" w14:textId="69B5E03D" w:rsidR="00796770" w:rsidRPr="00DE39BA" w:rsidRDefault="00706C01" w:rsidP="00A92576">
            <w:pPr>
              <w:tabs>
                <w:tab w:val="left" w:pos="2496"/>
              </w:tabs>
              <w:spacing w:line="360" w:lineRule="auto"/>
              <w:jc w:val="center"/>
              <w:rPr>
                <w:bCs/>
                <w:szCs w:val="24"/>
              </w:rPr>
            </w:pPr>
            <w:r>
              <w:rPr>
                <w:bCs/>
                <w:szCs w:val="24"/>
              </w:rPr>
              <w:t>1</w:t>
            </w:r>
            <w:ins w:id="48" w:author="abhay mendiratta" w:date="2021-05-21T21:54:00Z">
              <w:r w:rsidR="00AD576A">
                <w:rPr>
                  <w:bCs/>
                  <w:szCs w:val="24"/>
                </w:rPr>
                <w:t>4</w:t>
              </w:r>
            </w:ins>
            <w:del w:id="49" w:author="abhay mendiratta" w:date="2021-05-21T21:54:00Z">
              <w:r w:rsidDel="00AD576A">
                <w:rPr>
                  <w:bCs/>
                  <w:szCs w:val="24"/>
                </w:rPr>
                <w:delText>1</w:delText>
              </w:r>
            </w:del>
          </w:p>
        </w:tc>
        <w:tc>
          <w:tcPr>
            <w:tcW w:w="2336" w:type="dxa"/>
          </w:tcPr>
          <w:p w14:paraId="22127141" w14:textId="41AE0FFE" w:rsidR="00796770" w:rsidRPr="00DE39BA" w:rsidRDefault="00796770" w:rsidP="00A92576">
            <w:pPr>
              <w:tabs>
                <w:tab w:val="left" w:pos="2496"/>
              </w:tabs>
              <w:spacing w:line="360" w:lineRule="auto"/>
              <w:jc w:val="center"/>
              <w:rPr>
                <w:bCs/>
                <w:szCs w:val="24"/>
              </w:rPr>
            </w:pPr>
            <w:r w:rsidRPr="00DE39BA">
              <w:rPr>
                <w:bCs/>
                <w:szCs w:val="24"/>
              </w:rPr>
              <w:t>7.</w:t>
            </w:r>
            <w:ins w:id="50" w:author="abhay mendiratta" w:date="2021-05-21T21:38:00Z">
              <w:r w:rsidR="0069551A">
                <w:rPr>
                  <w:bCs/>
                  <w:szCs w:val="24"/>
                </w:rPr>
                <w:t>9</w:t>
              </w:r>
            </w:ins>
            <w:del w:id="51" w:author="abhay mendiratta" w:date="2021-05-21T21:38:00Z">
              <w:r w:rsidRPr="00DE39BA" w:rsidDel="0069551A">
                <w:rPr>
                  <w:bCs/>
                  <w:szCs w:val="24"/>
                </w:rPr>
                <w:delText>6</w:delText>
              </w:r>
            </w:del>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68BA4692" w:rsidR="00796770" w:rsidRPr="00DE39BA" w:rsidRDefault="00DD5B9D" w:rsidP="00A92576">
            <w:pPr>
              <w:tabs>
                <w:tab w:val="left" w:pos="2496"/>
              </w:tabs>
              <w:spacing w:line="360" w:lineRule="auto"/>
              <w:jc w:val="center"/>
              <w:rPr>
                <w:bCs/>
                <w:szCs w:val="24"/>
              </w:rPr>
            </w:pPr>
            <w:r>
              <w:rPr>
                <w:bCs/>
                <w:szCs w:val="24"/>
              </w:rPr>
              <w:t>6</w:t>
            </w:r>
            <w:ins w:id="52" w:author="abhay mendiratta" w:date="2021-05-21T22:29:00Z">
              <w:r w:rsidR="008E5B39">
                <w:rPr>
                  <w:bCs/>
                  <w:szCs w:val="24"/>
                </w:rPr>
                <w:t>3</w:t>
              </w:r>
            </w:ins>
            <w:del w:id="53" w:author="abhay mendiratta" w:date="2021-05-21T22:29:00Z">
              <w:r w:rsidDel="006F31FE">
                <w:rPr>
                  <w:bCs/>
                  <w:szCs w:val="24"/>
                </w:rPr>
                <w:delText>1</w:delText>
              </w:r>
            </w:del>
          </w:p>
        </w:tc>
      </w:tr>
      <w:tr w:rsidR="00796770" w:rsidRPr="00DE39BA" w14:paraId="52F02EEA" w14:textId="28B97D29" w:rsidTr="00DE39BA">
        <w:trPr>
          <w:trHeight w:val="819"/>
        </w:trPr>
        <w:tc>
          <w:tcPr>
            <w:tcW w:w="2337" w:type="dxa"/>
          </w:tcPr>
          <w:p w14:paraId="4C30D50E" w14:textId="62E300E6" w:rsidR="00796770" w:rsidRPr="00DE39BA" w:rsidRDefault="00706C01" w:rsidP="00A92576">
            <w:pPr>
              <w:tabs>
                <w:tab w:val="left" w:pos="2496"/>
              </w:tabs>
              <w:spacing w:line="360" w:lineRule="auto"/>
              <w:jc w:val="center"/>
              <w:rPr>
                <w:bCs/>
                <w:szCs w:val="24"/>
              </w:rPr>
            </w:pPr>
            <w:r>
              <w:rPr>
                <w:bCs/>
                <w:szCs w:val="24"/>
              </w:rPr>
              <w:t>1</w:t>
            </w:r>
            <w:ins w:id="54" w:author="abhay mendiratta" w:date="2021-05-21T21:54:00Z">
              <w:r w:rsidR="00AD576A">
                <w:rPr>
                  <w:bCs/>
                  <w:szCs w:val="24"/>
                </w:rPr>
                <w:t>5</w:t>
              </w:r>
            </w:ins>
            <w:del w:id="55" w:author="abhay mendiratta" w:date="2021-05-21T21:54:00Z">
              <w:r w:rsidDel="00AD576A">
                <w:rPr>
                  <w:bCs/>
                  <w:szCs w:val="24"/>
                </w:rPr>
                <w:delText>2</w:delText>
              </w:r>
            </w:del>
          </w:p>
        </w:tc>
        <w:tc>
          <w:tcPr>
            <w:tcW w:w="2336" w:type="dxa"/>
          </w:tcPr>
          <w:p w14:paraId="086A50DB" w14:textId="644F7188" w:rsidR="00796770" w:rsidRPr="00DE39BA" w:rsidRDefault="00796770" w:rsidP="00A92576">
            <w:pPr>
              <w:tabs>
                <w:tab w:val="left" w:pos="2496"/>
              </w:tabs>
              <w:spacing w:line="360" w:lineRule="auto"/>
              <w:jc w:val="center"/>
              <w:rPr>
                <w:bCs/>
                <w:szCs w:val="24"/>
              </w:rPr>
            </w:pPr>
            <w:r w:rsidRPr="00DE39BA">
              <w:rPr>
                <w:bCs/>
                <w:szCs w:val="24"/>
              </w:rPr>
              <w:t>7.</w:t>
            </w:r>
            <w:ins w:id="56" w:author="abhay mendiratta" w:date="2021-05-21T21:38:00Z">
              <w:r w:rsidR="0069551A">
                <w:rPr>
                  <w:bCs/>
                  <w:szCs w:val="24"/>
                </w:rPr>
                <w:t>10</w:t>
              </w:r>
            </w:ins>
            <w:del w:id="57" w:author="abhay mendiratta" w:date="2021-05-21T21:38:00Z">
              <w:r w:rsidRPr="00DE39BA" w:rsidDel="0069551A">
                <w:rPr>
                  <w:bCs/>
                  <w:szCs w:val="24"/>
                </w:rPr>
                <w:delText>7</w:delText>
              </w:r>
            </w:del>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1E2BAE0D" w:rsidR="00796770" w:rsidRPr="00DE39BA" w:rsidRDefault="001A74FA" w:rsidP="00A92576">
            <w:pPr>
              <w:tabs>
                <w:tab w:val="left" w:pos="2496"/>
              </w:tabs>
              <w:spacing w:line="360" w:lineRule="auto"/>
              <w:jc w:val="center"/>
              <w:rPr>
                <w:bCs/>
                <w:szCs w:val="24"/>
              </w:rPr>
            </w:pPr>
            <w:r w:rsidRPr="00DE39BA">
              <w:rPr>
                <w:bCs/>
                <w:szCs w:val="24"/>
              </w:rPr>
              <w:t>6</w:t>
            </w:r>
            <w:ins w:id="58" w:author="abhay mendiratta" w:date="2021-05-21T22:29:00Z">
              <w:r w:rsidR="008E5B39">
                <w:rPr>
                  <w:bCs/>
                  <w:szCs w:val="24"/>
                </w:rPr>
                <w:t>5</w:t>
              </w:r>
            </w:ins>
            <w:del w:id="59" w:author="abhay mendiratta" w:date="2021-05-21T22:29:00Z">
              <w:r w:rsidR="00DD5B9D" w:rsidDel="006F31FE">
                <w:rPr>
                  <w:bCs/>
                  <w:szCs w:val="24"/>
                </w:rPr>
                <w:delText>3</w:delText>
              </w:r>
            </w:del>
          </w:p>
        </w:tc>
      </w:tr>
      <w:tr w:rsidR="00796770" w:rsidRPr="00DE39BA" w14:paraId="693DB6C3" w14:textId="1C31CD7B" w:rsidTr="00DE39BA">
        <w:trPr>
          <w:trHeight w:val="819"/>
        </w:trPr>
        <w:tc>
          <w:tcPr>
            <w:tcW w:w="2337" w:type="dxa"/>
          </w:tcPr>
          <w:p w14:paraId="6344B00E" w14:textId="5D7C7202" w:rsidR="00796770" w:rsidRPr="00DE39BA" w:rsidRDefault="00706C01" w:rsidP="00A92576">
            <w:pPr>
              <w:tabs>
                <w:tab w:val="left" w:pos="2496"/>
              </w:tabs>
              <w:spacing w:line="360" w:lineRule="auto"/>
              <w:jc w:val="center"/>
              <w:rPr>
                <w:bCs/>
                <w:szCs w:val="24"/>
              </w:rPr>
            </w:pPr>
            <w:r>
              <w:rPr>
                <w:bCs/>
                <w:szCs w:val="24"/>
              </w:rPr>
              <w:t>1</w:t>
            </w:r>
            <w:ins w:id="60" w:author="abhay mendiratta" w:date="2021-05-21T21:54:00Z">
              <w:r w:rsidR="00AD576A">
                <w:rPr>
                  <w:bCs/>
                  <w:szCs w:val="24"/>
                </w:rPr>
                <w:t>6</w:t>
              </w:r>
            </w:ins>
            <w:del w:id="61" w:author="abhay mendiratta" w:date="2021-05-21T21:54:00Z">
              <w:r w:rsidDel="00AD576A">
                <w:rPr>
                  <w:bCs/>
                  <w:szCs w:val="24"/>
                </w:rPr>
                <w:delText>3</w:delText>
              </w:r>
            </w:del>
          </w:p>
        </w:tc>
        <w:tc>
          <w:tcPr>
            <w:tcW w:w="2336" w:type="dxa"/>
          </w:tcPr>
          <w:p w14:paraId="5D22FC40" w14:textId="11FBC640" w:rsidR="00796770" w:rsidRPr="00DE39BA" w:rsidRDefault="00796770" w:rsidP="00A92576">
            <w:pPr>
              <w:tabs>
                <w:tab w:val="left" w:pos="2496"/>
              </w:tabs>
              <w:spacing w:line="360" w:lineRule="auto"/>
              <w:jc w:val="center"/>
              <w:rPr>
                <w:bCs/>
                <w:szCs w:val="24"/>
              </w:rPr>
            </w:pPr>
            <w:r w:rsidRPr="00DE39BA">
              <w:rPr>
                <w:bCs/>
                <w:szCs w:val="24"/>
              </w:rPr>
              <w:t>7.</w:t>
            </w:r>
            <w:ins w:id="62" w:author="abhay mendiratta" w:date="2021-05-21T21:38:00Z">
              <w:r w:rsidR="0069551A">
                <w:rPr>
                  <w:bCs/>
                  <w:szCs w:val="24"/>
                </w:rPr>
                <w:t>11</w:t>
              </w:r>
            </w:ins>
            <w:del w:id="63" w:author="abhay mendiratta" w:date="2021-05-21T21:38:00Z">
              <w:r w:rsidRPr="00DE39BA" w:rsidDel="0069551A">
                <w:rPr>
                  <w:bCs/>
                  <w:szCs w:val="24"/>
                </w:rPr>
                <w:delText>8</w:delText>
              </w:r>
            </w:del>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30E63E54" w:rsidR="00796770" w:rsidRPr="00DE39BA" w:rsidDel="00A05C59" w:rsidRDefault="001A74FA" w:rsidP="00DE39BA">
            <w:pPr>
              <w:tabs>
                <w:tab w:val="left" w:pos="2496"/>
              </w:tabs>
              <w:spacing w:line="360" w:lineRule="auto"/>
              <w:jc w:val="center"/>
              <w:rPr>
                <w:bCs/>
                <w:szCs w:val="24"/>
              </w:rPr>
            </w:pPr>
            <w:r w:rsidRPr="00DE39BA">
              <w:rPr>
                <w:bCs/>
                <w:szCs w:val="24"/>
              </w:rPr>
              <w:t>6</w:t>
            </w:r>
            <w:ins w:id="64" w:author="abhay mendiratta" w:date="2021-05-21T22:29:00Z">
              <w:r w:rsidR="008E5B39">
                <w:rPr>
                  <w:bCs/>
                  <w:szCs w:val="24"/>
                </w:rPr>
                <w:t>5</w:t>
              </w:r>
            </w:ins>
            <w:del w:id="65" w:author="abhay mendiratta" w:date="2021-05-21T22:29:00Z">
              <w:r w:rsidR="00DD5B9D" w:rsidDel="006F31FE">
                <w:rPr>
                  <w:bCs/>
                  <w:szCs w:val="24"/>
                </w:rPr>
                <w:delText>3</w:delText>
              </w:r>
            </w:del>
          </w:p>
        </w:tc>
      </w:tr>
      <w:tr w:rsidR="00796770" w:rsidRPr="00DE39BA" w14:paraId="327FDB24" w14:textId="657FD12B" w:rsidTr="00DE39BA">
        <w:trPr>
          <w:trHeight w:val="819"/>
        </w:trPr>
        <w:tc>
          <w:tcPr>
            <w:tcW w:w="2337" w:type="dxa"/>
          </w:tcPr>
          <w:p w14:paraId="7F9947E7" w14:textId="73FD80D7" w:rsidR="00796770" w:rsidRPr="00DE39BA" w:rsidRDefault="00706C01" w:rsidP="00706C01">
            <w:pPr>
              <w:tabs>
                <w:tab w:val="left" w:pos="2496"/>
              </w:tabs>
              <w:spacing w:line="360" w:lineRule="auto"/>
              <w:jc w:val="center"/>
              <w:rPr>
                <w:bCs/>
                <w:szCs w:val="24"/>
              </w:rPr>
            </w:pPr>
            <w:r>
              <w:rPr>
                <w:bCs/>
                <w:szCs w:val="24"/>
              </w:rPr>
              <w:t>1</w:t>
            </w:r>
            <w:ins w:id="66" w:author="abhay mendiratta" w:date="2021-05-21T21:54:00Z">
              <w:r w:rsidR="00AD576A">
                <w:rPr>
                  <w:bCs/>
                  <w:szCs w:val="24"/>
                </w:rPr>
                <w:t>7</w:t>
              </w:r>
            </w:ins>
            <w:del w:id="67" w:author="abhay mendiratta" w:date="2021-05-21T21:54:00Z">
              <w:r w:rsidDel="00AD576A">
                <w:rPr>
                  <w:bCs/>
                  <w:szCs w:val="24"/>
                </w:rPr>
                <w:delText>4</w:delText>
              </w:r>
            </w:del>
          </w:p>
        </w:tc>
        <w:tc>
          <w:tcPr>
            <w:tcW w:w="2336" w:type="dxa"/>
          </w:tcPr>
          <w:p w14:paraId="36686CCB" w14:textId="552C4D4B" w:rsidR="00796770" w:rsidRPr="00DE39BA" w:rsidRDefault="00796770" w:rsidP="00A92576">
            <w:pPr>
              <w:tabs>
                <w:tab w:val="left" w:pos="2496"/>
              </w:tabs>
              <w:spacing w:line="360" w:lineRule="auto"/>
              <w:jc w:val="center"/>
              <w:rPr>
                <w:bCs/>
                <w:szCs w:val="24"/>
              </w:rPr>
            </w:pPr>
            <w:r w:rsidRPr="00DE39BA">
              <w:rPr>
                <w:bCs/>
                <w:szCs w:val="24"/>
              </w:rPr>
              <w:t>7.</w:t>
            </w:r>
            <w:ins w:id="68" w:author="abhay mendiratta" w:date="2021-05-21T21:38:00Z">
              <w:r w:rsidR="0069551A">
                <w:rPr>
                  <w:bCs/>
                  <w:szCs w:val="24"/>
                </w:rPr>
                <w:t>12</w:t>
              </w:r>
            </w:ins>
            <w:del w:id="69" w:author="abhay mendiratta" w:date="2021-05-21T21:38:00Z">
              <w:r w:rsidRPr="00DE39BA" w:rsidDel="0069551A">
                <w:rPr>
                  <w:bCs/>
                  <w:szCs w:val="24"/>
                </w:rPr>
                <w:delText>9</w:delText>
              </w:r>
            </w:del>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6BF2F39E" w:rsidR="00796770" w:rsidRPr="00DE39BA" w:rsidRDefault="00DD5B9D" w:rsidP="00A92576">
            <w:pPr>
              <w:tabs>
                <w:tab w:val="left" w:pos="2496"/>
              </w:tabs>
              <w:spacing w:line="360" w:lineRule="auto"/>
              <w:jc w:val="center"/>
              <w:rPr>
                <w:bCs/>
                <w:szCs w:val="24"/>
              </w:rPr>
            </w:pPr>
            <w:r>
              <w:rPr>
                <w:bCs/>
                <w:szCs w:val="24"/>
              </w:rPr>
              <w:t>7</w:t>
            </w:r>
            <w:ins w:id="70" w:author="abhay mendiratta" w:date="2021-05-21T22:29:00Z">
              <w:r w:rsidR="008E5B39">
                <w:rPr>
                  <w:bCs/>
                  <w:szCs w:val="24"/>
                </w:rPr>
                <w:t>2</w:t>
              </w:r>
            </w:ins>
            <w:del w:id="71" w:author="abhay mendiratta" w:date="2021-05-21T22:29:00Z">
              <w:r w:rsidDel="006F31FE">
                <w:rPr>
                  <w:bCs/>
                  <w:szCs w:val="24"/>
                </w:rPr>
                <w:delText>0</w:delText>
              </w:r>
            </w:del>
          </w:p>
        </w:tc>
      </w:tr>
      <w:tr w:rsidR="00796770" w:rsidRPr="00DE39BA" w14:paraId="233C6EE8" w14:textId="60BC291C" w:rsidTr="00DE39BA">
        <w:trPr>
          <w:trHeight w:val="819"/>
        </w:trPr>
        <w:tc>
          <w:tcPr>
            <w:tcW w:w="2337" w:type="dxa"/>
          </w:tcPr>
          <w:p w14:paraId="6E06D316" w14:textId="08729638" w:rsidR="00796770" w:rsidRPr="00DE39BA" w:rsidRDefault="00706C01" w:rsidP="00706C01">
            <w:pPr>
              <w:tabs>
                <w:tab w:val="left" w:pos="2496"/>
              </w:tabs>
              <w:spacing w:line="360" w:lineRule="auto"/>
              <w:jc w:val="center"/>
              <w:rPr>
                <w:bCs/>
                <w:szCs w:val="24"/>
              </w:rPr>
            </w:pPr>
            <w:r>
              <w:rPr>
                <w:bCs/>
                <w:szCs w:val="24"/>
              </w:rPr>
              <w:t>1</w:t>
            </w:r>
            <w:ins w:id="72" w:author="abhay mendiratta" w:date="2021-05-21T21:54:00Z">
              <w:r w:rsidR="00AD576A">
                <w:rPr>
                  <w:bCs/>
                  <w:szCs w:val="24"/>
                </w:rPr>
                <w:t>8</w:t>
              </w:r>
            </w:ins>
            <w:del w:id="73" w:author="abhay mendiratta" w:date="2021-05-21T21:54:00Z">
              <w:r w:rsidDel="00AD576A">
                <w:rPr>
                  <w:bCs/>
                  <w:szCs w:val="24"/>
                </w:rPr>
                <w:delText>5</w:delText>
              </w:r>
            </w:del>
          </w:p>
        </w:tc>
        <w:tc>
          <w:tcPr>
            <w:tcW w:w="2336" w:type="dxa"/>
          </w:tcPr>
          <w:p w14:paraId="16DCD91F" w14:textId="1FCD7A35" w:rsidR="00796770" w:rsidRPr="00DE39BA" w:rsidRDefault="00796770" w:rsidP="00A92576">
            <w:pPr>
              <w:tabs>
                <w:tab w:val="left" w:pos="2496"/>
              </w:tabs>
              <w:spacing w:line="360" w:lineRule="auto"/>
              <w:jc w:val="center"/>
              <w:rPr>
                <w:bCs/>
                <w:szCs w:val="24"/>
              </w:rPr>
            </w:pPr>
            <w:r w:rsidRPr="00DE39BA">
              <w:rPr>
                <w:bCs/>
                <w:szCs w:val="24"/>
              </w:rPr>
              <w:t>7.1</w:t>
            </w:r>
            <w:ins w:id="74" w:author="abhay mendiratta" w:date="2021-05-21T21:38:00Z">
              <w:r w:rsidR="004D55D9">
                <w:rPr>
                  <w:bCs/>
                  <w:szCs w:val="24"/>
                </w:rPr>
                <w:t>3</w:t>
              </w:r>
            </w:ins>
            <w:del w:id="75" w:author="abhay mendiratta" w:date="2021-05-21T21:38:00Z">
              <w:r w:rsidRPr="00DE39BA" w:rsidDel="0069551A">
                <w:rPr>
                  <w:bCs/>
                  <w:szCs w:val="24"/>
                </w:rPr>
                <w:delText>0</w:delText>
              </w:r>
            </w:del>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1E4544B7" w:rsidR="00796770" w:rsidRPr="00DE39BA" w:rsidRDefault="00DD5B9D" w:rsidP="00A92576">
            <w:pPr>
              <w:tabs>
                <w:tab w:val="left" w:pos="2496"/>
              </w:tabs>
              <w:spacing w:line="360" w:lineRule="auto"/>
              <w:jc w:val="center"/>
              <w:rPr>
                <w:bCs/>
                <w:szCs w:val="24"/>
              </w:rPr>
            </w:pPr>
            <w:r>
              <w:rPr>
                <w:bCs/>
                <w:szCs w:val="24"/>
              </w:rPr>
              <w:t>8</w:t>
            </w:r>
            <w:ins w:id="76" w:author="abhay mendiratta" w:date="2021-05-21T22:29:00Z">
              <w:r w:rsidR="008E5B39">
                <w:rPr>
                  <w:bCs/>
                  <w:szCs w:val="24"/>
                </w:rPr>
                <w:t>2</w:t>
              </w:r>
            </w:ins>
            <w:del w:id="77" w:author="abhay mendiratta" w:date="2021-05-21T22:29:00Z">
              <w:r w:rsidDel="006F31FE">
                <w:rPr>
                  <w:bCs/>
                  <w:szCs w:val="24"/>
                </w:rPr>
                <w:delText>0</w:delText>
              </w:r>
            </w:del>
          </w:p>
        </w:tc>
      </w:tr>
      <w:tr w:rsidR="00796770" w:rsidRPr="00DE39BA" w14:paraId="09FC0985" w14:textId="491A1B76" w:rsidTr="00DE39BA">
        <w:trPr>
          <w:trHeight w:val="819"/>
        </w:trPr>
        <w:tc>
          <w:tcPr>
            <w:tcW w:w="2337" w:type="dxa"/>
          </w:tcPr>
          <w:p w14:paraId="60778462" w14:textId="17D6A197" w:rsidR="00796770" w:rsidRPr="00DE39BA" w:rsidRDefault="00706C01" w:rsidP="00706C01">
            <w:pPr>
              <w:tabs>
                <w:tab w:val="left" w:pos="2496"/>
              </w:tabs>
              <w:spacing w:line="360" w:lineRule="auto"/>
              <w:jc w:val="center"/>
              <w:rPr>
                <w:bCs/>
                <w:szCs w:val="24"/>
              </w:rPr>
            </w:pPr>
            <w:r>
              <w:rPr>
                <w:bCs/>
                <w:szCs w:val="24"/>
              </w:rPr>
              <w:t>1</w:t>
            </w:r>
            <w:ins w:id="78" w:author="abhay mendiratta" w:date="2021-05-21T21:54:00Z">
              <w:r w:rsidR="00AD576A">
                <w:rPr>
                  <w:bCs/>
                  <w:szCs w:val="24"/>
                </w:rPr>
                <w:t>9</w:t>
              </w:r>
            </w:ins>
            <w:del w:id="79" w:author="abhay mendiratta" w:date="2021-05-21T21:54:00Z">
              <w:r w:rsidDel="00AD576A">
                <w:rPr>
                  <w:bCs/>
                  <w:szCs w:val="24"/>
                </w:rPr>
                <w:delText>6</w:delText>
              </w:r>
            </w:del>
          </w:p>
        </w:tc>
        <w:tc>
          <w:tcPr>
            <w:tcW w:w="2336" w:type="dxa"/>
          </w:tcPr>
          <w:p w14:paraId="641E9617" w14:textId="6A07EF83" w:rsidR="00796770" w:rsidRPr="00DE39BA" w:rsidRDefault="00796770" w:rsidP="00A92576">
            <w:pPr>
              <w:tabs>
                <w:tab w:val="left" w:pos="2496"/>
              </w:tabs>
              <w:spacing w:line="360" w:lineRule="auto"/>
              <w:jc w:val="center"/>
              <w:rPr>
                <w:bCs/>
                <w:szCs w:val="24"/>
              </w:rPr>
            </w:pPr>
            <w:r w:rsidRPr="00DE39BA">
              <w:rPr>
                <w:bCs/>
                <w:szCs w:val="24"/>
              </w:rPr>
              <w:t>7.1</w:t>
            </w:r>
            <w:ins w:id="80" w:author="abhay mendiratta" w:date="2021-05-21T21:38:00Z">
              <w:r w:rsidR="004D55D9">
                <w:rPr>
                  <w:bCs/>
                  <w:szCs w:val="24"/>
                </w:rPr>
                <w:t>4</w:t>
              </w:r>
            </w:ins>
            <w:del w:id="81" w:author="abhay mendiratta" w:date="2021-05-21T21:38:00Z">
              <w:r w:rsidRPr="00DE39BA" w:rsidDel="004D55D9">
                <w:rPr>
                  <w:bCs/>
                  <w:szCs w:val="24"/>
                </w:rPr>
                <w:delText>1</w:delText>
              </w:r>
            </w:del>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E61917E" w:rsidR="00796770" w:rsidRPr="00DE39BA" w:rsidRDefault="008E5B39" w:rsidP="00A92576">
            <w:pPr>
              <w:tabs>
                <w:tab w:val="left" w:pos="2496"/>
              </w:tabs>
              <w:spacing w:line="360" w:lineRule="auto"/>
              <w:jc w:val="center"/>
              <w:rPr>
                <w:bCs/>
                <w:szCs w:val="24"/>
              </w:rPr>
            </w:pPr>
            <w:ins w:id="82" w:author="abhay mendiratta" w:date="2021-05-21T22:30:00Z">
              <w:r>
                <w:rPr>
                  <w:bCs/>
                  <w:szCs w:val="24"/>
                </w:rPr>
                <w:t>91</w:t>
              </w:r>
            </w:ins>
            <w:del w:id="83" w:author="abhay mendiratta" w:date="2021-05-21T22:30:00Z">
              <w:r w:rsidR="001A74FA" w:rsidRPr="00DE39BA" w:rsidDel="006F31FE">
                <w:rPr>
                  <w:bCs/>
                  <w:szCs w:val="24"/>
                </w:rPr>
                <w:delText>8</w:delText>
              </w:r>
            </w:del>
            <w:del w:id="84" w:author="abhay mendiratta" w:date="2021-05-21T22:29:00Z">
              <w:r w:rsidR="00DD5B9D" w:rsidDel="006F31FE">
                <w:rPr>
                  <w:bCs/>
                  <w:szCs w:val="24"/>
                </w:rPr>
                <w:delText>9</w:delText>
              </w:r>
            </w:del>
          </w:p>
        </w:tc>
      </w:tr>
      <w:tr w:rsidR="00796770" w:rsidRPr="00DE39BA" w14:paraId="405F0B37" w14:textId="53154FA5" w:rsidTr="00DE39BA">
        <w:trPr>
          <w:trHeight w:val="819"/>
        </w:trPr>
        <w:tc>
          <w:tcPr>
            <w:tcW w:w="2337" w:type="dxa"/>
          </w:tcPr>
          <w:p w14:paraId="2505F76E" w14:textId="7F32657E" w:rsidR="00796770" w:rsidRPr="00DE39BA" w:rsidRDefault="00AD576A" w:rsidP="00706C01">
            <w:pPr>
              <w:tabs>
                <w:tab w:val="left" w:pos="2496"/>
              </w:tabs>
              <w:spacing w:line="360" w:lineRule="auto"/>
              <w:jc w:val="center"/>
              <w:rPr>
                <w:bCs/>
                <w:szCs w:val="24"/>
              </w:rPr>
            </w:pPr>
            <w:ins w:id="85" w:author="abhay mendiratta" w:date="2021-05-21T21:54:00Z">
              <w:r>
                <w:rPr>
                  <w:bCs/>
                  <w:szCs w:val="24"/>
                </w:rPr>
                <w:t>20</w:t>
              </w:r>
            </w:ins>
            <w:del w:id="86" w:author="abhay mendiratta" w:date="2021-05-21T21:54:00Z">
              <w:r w:rsidR="00706C01" w:rsidDel="00AD576A">
                <w:rPr>
                  <w:bCs/>
                  <w:szCs w:val="24"/>
                </w:rPr>
                <w:delText>17</w:delText>
              </w:r>
            </w:del>
          </w:p>
        </w:tc>
        <w:tc>
          <w:tcPr>
            <w:tcW w:w="2336" w:type="dxa"/>
          </w:tcPr>
          <w:p w14:paraId="70F1EEB4" w14:textId="28DA0C67" w:rsidR="00796770" w:rsidRPr="00DE39BA" w:rsidRDefault="00796770" w:rsidP="00A92576">
            <w:pPr>
              <w:tabs>
                <w:tab w:val="left" w:pos="2496"/>
              </w:tabs>
              <w:spacing w:line="360" w:lineRule="auto"/>
              <w:jc w:val="center"/>
              <w:rPr>
                <w:bCs/>
                <w:szCs w:val="24"/>
              </w:rPr>
            </w:pPr>
            <w:r w:rsidRPr="00DE39BA">
              <w:rPr>
                <w:bCs/>
                <w:szCs w:val="24"/>
              </w:rPr>
              <w:t>7.1</w:t>
            </w:r>
            <w:ins w:id="87" w:author="abhay mendiratta" w:date="2021-05-21T21:38:00Z">
              <w:r w:rsidR="004D55D9">
                <w:rPr>
                  <w:bCs/>
                  <w:szCs w:val="24"/>
                </w:rPr>
                <w:t>5</w:t>
              </w:r>
            </w:ins>
            <w:del w:id="88" w:author="abhay mendiratta" w:date="2021-05-21T21:38:00Z">
              <w:r w:rsidRPr="00DE39BA" w:rsidDel="004D55D9">
                <w:rPr>
                  <w:bCs/>
                  <w:szCs w:val="24"/>
                </w:rPr>
                <w:delText>2</w:delText>
              </w:r>
            </w:del>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770FD446" w:rsidR="00796770" w:rsidRPr="00DE39BA" w:rsidRDefault="00DD5B9D" w:rsidP="00A92576">
            <w:pPr>
              <w:tabs>
                <w:tab w:val="left" w:pos="2496"/>
              </w:tabs>
              <w:spacing w:line="360" w:lineRule="auto"/>
              <w:jc w:val="center"/>
              <w:rPr>
                <w:bCs/>
                <w:szCs w:val="24"/>
              </w:rPr>
            </w:pPr>
            <w:r>
              <w:rPr>
                <w:bCs/>
                <w:szCs w:val="24"/>
              </w:rPr>
              <w:t>9</w:t>
            </w:r>
            <w:ins w:id="89" w:author="abhay mendiratta" w:date="2021-05-21T22:30:00Z">
              <w:r w:rsidR="008E5B39">
                <w:rPr>
                  <w:bCs/>
                  <w:szCs w:val="24"/>
                </w:rPr>
                <w:t>3</w:t>
              </w:r>
            </w:ins>
            <w:del w:id="90" w:author="abhay mendiratta" w:date="2021-05-21T22:30:00Z">
              <w:r w:rsidDel="006F31FE">
                <w:rPr>
                  <w:bCs/>
                  <w:szCs w:val="24"/>
                </w:rPr>
                <w:delText>1</w:delText>
              </w:r>
            </w:del>
          </w:p>
        </w:tc>
      </w:tr>
      <w:tr w:rsidR="00796770" w:rsidRPr="00DE39BA" w14:paraId="0CB47F5E" w14:textId="7BF4814D" w:rsidTr="00DE39BA">
        <w:trPr>
          <w:trHeight w:val="819"/>
        </w:trPr>
        <w:tc>
          <w:tcPr>
            <w:tcW w:w="2337" w:type="dxa"/>
          </w:tcPr>
          <w:p w14:paraId="193E2210" w14:textId="0CE7B17F" w:rsidR="00796770" w:rsidRPr="00DE39BA" w:rsidRDefault="00AD576A" w:rsidP="00706C01">
            <w:pPr>
              <w:tabs>
                <w:tab w:val="left" w:pos="2496"/>
              </w:tabs>
              <w:spacing w:line="360" w:lineRule="auto"/>
              <w:jc w:val="center"/>
              <w:rPr>
                <w:bCs/>
                <w:szCs w:val="24"/>
              </w:rPr>
            </w:pPr>
            <w:ins w:id="91" w:author="abhay mendiratta" w:date="2021-05-21T21:54:00Z">
              <w:r>
                <w:rPr>
                  <w:bCs/>
                  <w:szCs w:val="24"/>
                </w:rPr>
                <w:t>21</w:t>
              </w:r>
            </w:ins>
            <w:del w:id="92" w:author="abhay mendiratta" w:date="2021-05-21T21:54:00Z">
              <w:r w:rsidR="00706C01" w:rsidDel="00AD576A">
                <w:rPr>
                  <w:bCs/>
                  <w:szCs w:val="24"/>
                </w:rPr>
                <w:delText>18</w:delText>
              </w:r>
            </w:del>
          </w:p>
        </w:tc>
        <w:tc>
          <w:tcPr>
            <w:tcW w:w="2336" w:type="dxa"/>
          </w:tcPr>
          <w:p w14:paraId="7FAD748F" w14:textId="7B53742A" w:rsidR="00796770" w:rsidRPr="00DE39BA" w:rsidRDefault="00796770" w:rsidP="00A92576">
            <w:pPr>
              <w:tabs>
                <w:tab w:val="left" w:pos="2496"/>
              </w:tabs>
              <w:spacing w:line="360" w:lineRule="auto"/>
              <w:jc w:val="center"/>
              <w:rPr>
                <w:bCs/>
                <w:szCs w:val="24"/>
              </w:rPr>
            </w:pPr>
            <w:r w:rsidRPr="00DE39BA">
              <w:rPr>
                <w:bCs/>
                <w:szCs w:val="24"/>
              </w:rPr>
              <w:t>7.1</w:t>
            </w:r>
            <w:ins w:id="93" w:author="abhay mendiratta" w:date="2021-05-21T21:38:00Z">
              <w:r w:rsidR="004D55D9">
                <w:rPr>
                  <w:bCs/>
                  <w:szCs w:val="24"/>
                </w:rPr>
                <w:t>6</w:t>
              </w:r>
            </w:ins>
            <w:del w:id="94" w:author="abhay mendiratta" w:date="2021-05-21T21:38:00Z">
              <w:r w:rsidRPr="00DE39BA" w:rsidDel="004D55D9">
                <w:rPr>
                  <w:bCs/>
                  <w:szCs w:val="24"/>
                </w:rPr>
                <w:delText>3</w:delText>
              </w:r>
            </w:del>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65329076" w:rsidR="00796770" w:rsidRPr="00DE39BA" w:rsidRDefault="008E5B39" w:rsidP="00A92576">
            <w:pPr>
              <w:tabs>
                <w:tab w:val="left" w:pos="2496"/>
              </w:tabs>
              <w:spacing w:line="360" w:lineRule="auto"/>
              <w:jc w:val="center"/>
              <w:rPr>
                <w:bCs/>
                <w:szCs w:val="24"/>
              </w:rPr>
            </w:pPr>
            <w:ins w:id="95" w:author="abhay mendiratta" w:date="2021-05-21T22:30:00Z">
              <w:r>
                <w:rPr>
                  <w:bCs/>
                  <w:szCs w:val="24"/>
                </w:rPr>
                <w:t>109</w:t>
              </w:r>
            </w:ins>
            <w:del w:id="96" w:author="abhay mendiratta" w:date="2021-05-21T22:30:00Z">
              <w:r w:rsidR="00695AB2" w:rsidRPr="00DE39BA" w:rsidDel="006F31FE">
                <w:rPr>
                  <w:bCs/>
                  <w:szCs w:val="24"/>
                </w:rPr>
                <w:delText>10</w:delText>
              </w:r>
              <w:r w:rsidR="00DD5B9D" w:rsidDel="006F31FE">
                <w:rPr>
                  <w:bCs/>
                  <w:szCs w:val="24"/>
                </w:rPr>
                <w:delText>7</w:delText>
              </w:r>
            </w:del>
          </w:p>
        </w:tc>
      </w:tr>
      <w:tr w:rsidR="00796770" w:rsidRPr="00DE39BA" w14:paraId="44A2676B" w14:textId="1C52DB27" w:rsidTr="00DE39BA">
        <w:trPr>
          <w:trHeight w:val="819"/>
        </w:trPr>
        <w:tc>
          <w:tcPr>
            <w:tcW w:w="2337" w:type="dxa"/>
          </w:tcPr>
          <w:p w14:paraId="0386EB6E" w14:textId="4238BB90" w:rsidR="00796770" w:rsidRPr="00DE39BA" w:rsidRDefault="00AD576A" w:rsidP="00706C01">
            <w:pPr>
              <w:tabs>
                <w:tab w:val="left" w:pos="2496"/>
              </w:tabs>
              <w:spacing w:line="360" w:lineRule="auto"/>
              <w:jc w:val="center"/>
              <w:rPr>
                <w:bCs/>
                <w:szCs w:val="24"/>
              </w:rPr>
            </w:pPr>
            <w:ins w:id="97" w:author="abhay mendiratta" w:date="2021-05-21T21:54:00Z">
              <w:r>
                <w:rPr>
                  <w:bCs/>
                  <w:szCs w:val="24"/>
                </w:rPr>
                <w:t>22</w:t>
              </w:r>
            </w:ins>
            <w:del w:id="98" w:author="abhay mendiratta" w:date="2021-05-21T21:54:00Z">
              <w:r w:rsidR="00706C01" w:rsidDel="00AD576A">
                <w:rPr>
                  <w:bCs/>
                  <w:szCs w:val="24"/>
                </w:rPr>
                <w:delText>19</w:delText>
              </w:r>
            </w:del>
          </w:p>
        </w:tc>
        <w:tc>
          <w:tcPr>
            <w:tcW w:w="2336" w:type="dxa"/>
          </w:tcPr>
          <w:p w14:paraId="6A0289DD" w14:textId="312B3040" w:rsidR="00796770" w:rsidRPr="00DE39BA" w:rsidRDefault="00796770" w:rsidP="00A92576">
            <w:pPr>
              <w:tabs>
                <w:tab w:val="left" w:pos="2496"/>
              </w:tabs>
              <w:spacing w:line="360" w:lineRule="auto"/>
              <w:jc w:val="center"/>
              <w:rPr>
                <w:bCs/>
                <w:szCs w:val="24"/>
              </w:rPr>
            </w:pPr>
            <w:r w:rsidRPr="00DE39BA">
              <w:rPr>
                <w:bCs/>
                <w:szCs w:val="24"/>
              </w:rPr>
              <w:t>7.1</w:t>
            </w:r>
            <w:ins w:id="99" w:author="abhay mendiratta" w:date="2021-05-21T21:38:00Z">
              <w:r w:rsidR="004D55D9">
                <w:rPr>
                  <w:bCs/>
                  <w:szCs w:val="24"/>
                </w:rPr>
                <w:t>7</w:t>
              </w:r>
            </w:ins>
            <w:del w:id="100" w:author="abhay mendiratta" w:date="2021-05-21T21:38:00Z">
              <w:r w:rsidRPr="00DE39BA" w:rsidDel="004D55D9">
                <w:rPr>
                  <w:bCs/>
                  <w:szCs w:val="24"/>
                </w:rPr>
                <w:delText>4</w:delText>
              </w:r>
            </w:del>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349A7F03" w:rsidR="00796770" w:rsidRPr="00DE39BA" w:rsidRDefault="00695AB2" w:rsidP="00A92576">
            <w:pPr>
              <w:tabs>
                <w:tab w:val="left" w:pos="2496"/>
              </w:tabs>
              <w:spacing w:line="360" w:lineRule="auto"/>
              <w:jc w:val="center"/>
              <w:rPr>
                <w:bCs/>
                <w:szCs w:val="24"/>
              </w:rPr>
            </w:pPr>
            <w:r w:rsidRPr="00DE39BA">
              <w:rPr>
                <w:bCs/>
                <w:szCs w:val="24"/>
              </w:rPr>
              <w:t>1</w:t>
            </w:r>
            <w:ins w:id="101" w:author="abhay mendiratta" w:date="2021-05-21T22:30:00Z">
              <w:r w:rsidR="008E5B39">
                <w:rPr>
                  <w:bCs/>
                  <w:szCs w:val="24"/>
                </w:rPr>
                <w:t>09</w:t>
              </w:r>
            </w:ins>
            <w:del w:id="102" w:author="abhay mendiratta" w:date="2021-05-21T22:30:00Z">
              <w:r w:rsidRPr="00DE39BA" w:rsidDel="006F31FE">
                <w:rPr>
                  <w:bCs/>
                  <w:szCs w:val="24"/>
                </w:rPr>
                <w:delText>0</w:delText>
              </w:r>
              <w:r w:rsidR="00DD5B9D" w:rsidDel="006F31FE">
                <w:rPr>
                  <w:bCs/>
                  <w:szCs w:val="24"/>
                </w:rPr>
                <w:delText>7</w:delText>
              </w:r>
            </w:del>
          </w:p>
        </w:tc>
      </w:tr>
      <w:tr w:rsidR="00796770" w:rsidRPr="00DE39BA" w14:paraId="08A21733" w14:textId="7AB347A4" w:rsidTr="00DE39BA">
        <w:trPr>
          <w:trHeight w:val="819"/>
        </w:trPr>
        <w:tc>
          <w:tcPr>
            <w:tcW w:w="2337" w:type="dxa"/>
          </w:tcPr>
          <w:p w14:paraId="256656A1" w14:textId="61DAE99F" w:rsidR="00796770" w:rsidRPr="00DE39BA" w:rsidRDefault="00706C01" w:rsidP="00706C01">
            <w:pPr>
              <w:tabs>
                <w:tab w:val="left" w:pos="2496"/>
              </w:tabs>
              <w:spacing w:line="360" w:lineRule="auto"/>
              <w:jc w:val="center"/>
              <w:rPr>
                <w:bCs/>
                <w:szCs w:val="24"/>
              </w:rPr>
            </w:pPr>
            <w:r>
              <w:rPr>
                <w:bCs/>
                <w:szCs w:val="24"/>
              </w:rPr>
              <w:t>2</w:t>
            </w:r>
            <w:ins w:id="103" w:author="abhay mendiratta" w:date="2021-05-21T21:55:00Z">
              <w:r w:rsidR="00AD576A">
                <w:rPr>
                  <w:bCs/>
                  <w:szCs w:val="24"/>
                </w:rPr>
                <w:t>3</w:t>
              </w:r>
            </w:ins>
            <w:del w:id="104" w:author="abhay mendiratta" w:date="2021-05-21T21:55:00Z">
              <w:r w:rsidDel="00AD576A">
                <w:rPr>
                  <w:bCs/>
                  <w:szCs w:val="24"/>
                </w:rPr>
                <w:delText>0</w:delText>
              </w:r>
            </w:del>
          </w:p>
        </w:tc>
        <w:tc>
          <w:tcPr>
            <w:tcW w:w="2336" w:type="dxa"/>
          </w:tcPr>
          <w:p w14:paraId="62162166" w14:textId="1CE6A2C7" w:rsidR="00796770" w:rsidRPr="00DE39BA" w:rsidRDefault="00796770" w:rsidP="00A92576">
            <w:pPr>
              <w:tabs>
                <w:tab w:val="left" w:pos="2496"/>
              </w:tabs>
              <w:spacing w:line="360" w:lineRule="auto"/>
              <w:jc w:val="center"/>
              <w:rPr>
                <w:bCs/>
                <w:szCs w:val="24"/>
              </w:rPr>
            </w:pPr>
            <w:r w:rsidRPr="00DE39BA">
              <w:rPr>
                <w:bCs/>
                <w:szCs w:val="24"/>
              </w:rPr>
              <w:t>7.1</w:t>
            </w:r>
            <w:ins w:id="105" w:author="abhay mendiratta" w:date="2021-05-21T21:38:00Z">
              <w:r w:rsidR="004D55D9">
                <w:rPr>
                  <w:bCs/>
                  <w:szCs w:val="24"/>
                </w:rPr>
                <w:t>8</w:t>
              </w:r>
            </w:ins>
            <w:del w:id="106" w:author="abhay mendiratta" w:date="2021-05-21T21:38:00Z">
              <w:r w:rsidRPr="00DE39BA" w:rsidDel="004D55D9">
                <w:rPr>
                  <w:bCs/>
                  <w:szCs w:val="24"/>
                </w:rPr>
                <w:delText>5</w:delText>
              </w:r>
            </w:del>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473E392A" w:rsidR="00796770" w:rsidRPr="00DE39BA" w:rsidRDefault="00695AB2" w:rsidP="00A92576">
            <w:pPr>
              <w:tabs>
                <w:tab w:val="left" w:pos="2496"/>
              </w:tabs>
              <w:spacing w:line="360" w:lineRule="auto"/>
              <w:jc w:val="center"/>
              <w:rPr>
                <w:bCs/>
                <w:szCs w:val="24"/>
              </w:rPr>
            </w:pPr>
            <w:r w:rsidRPr="00DE39BA">
              <w:rPr>
                <w:bCs/>
                <w:szCs w:val="24"/>
              </w:rPr>
              <w:t>1</w:t>
            </w:r>
            <w:ins w:id="107" w:author="abhay mendiratta" w:date="2021-05-21T22:31:00Z">
              <w:r w:rsidR="008E5B39">
                <w:rPr>
                  <w:bCs/>
                  <w:szCs w:val="24"/>
                </w:rPr>
                <w:t>09</w:t>
              </w:r>
            </w:ins>
            <w:del w:id="108" w:author="abhay mendiratta" w:date="2021-05-21T22:31:00Z">
              <w:r w:rsidRPr="00DE39BA" w:rsidDel="006F31FE">
                <w:rPr>
                  <w:bCs/>
                  <w:szCs w:val="24"/>
                </w:rPr>
                <w:delText>0</w:delText>
              </w:r>
              <w:r w:rsidR="00DD5B9D" w:rsidDel="006F31FE">
                <w:rPr>
                  <w:bCs/>
                  <w:szCs w:val="24"/>
                </w:rPr>
                <w:delText>7</w:delText>
              </w:r>
            </w:del>
          </w:p>
        </w:tc>
      </w:tr>
      <w:tr w:rsidR="00796770" w:rsidRPr="00DE39BA" w14:paraId="7FB4631D" w14:textId="626E9D5E" w:rsidTr="00DE39BA">
        <w:trPr>
          <w:trHeight w:val="819"/>
        </w:trPr>
        <w:tc>
          <w:tcPr>
            <w:tcW w:w="2337" w:type="dxa"/>
          </w:tcPr>
          <w:p w14:paraId="4D60A85D" w14:textId="6546A876" w:rsidR="00796770" w:rsidRPr="00DE39BA" w:rsidRDefault="00706C01" w:rsidP="00A92576">
            <w:pPr>
              <w:tabs>
                <w:tab w:val="left" w:pos="2496"/>
              </w:tabs>
              <w:spacing w:line="360" w:lineRule="auto"/>
              <w:jc w:val="center"/>
              <w:rPr>
                <w:bCs/>
                <w:szCs w:val="24"/>
              </w:rPr>
            </w:pPr>
            <w:r>
              <w:rPr>
                <w:bCs/>
                <w:szCs w:val="24"/>
              </w:rPr>
              <w:t>2</w:t>
            </w:r>
            <w:ins w:id="109" w:author="abhay mendiratta" w:date="2021-05-21T21:55:00Z">
              <w:r w:rsidR="00AD576A">
                <w:rPr>
                  <w:bCs/>
                  <w:szCs w:val="24"/>
                </w:rPr>
                <w:t>4</w:t>
              </w:r>
            </w:ins>
            <w:del w:id="110" w:author="abhay mendiratta" w:date="2021-05-21T21:55:00Z">
              <w:r w:rsidDel="00AD576A">
                <w:rPr>
                  <w:bCs/>
                  <w:szCs w:val="24"/>
                </w:rPr>
                <w:delText>1</w:delText>
              </w:r>
            </w:del>
          </w:p>
        </w:tc>
        <w:tc>
          <w:tcPr>
            <w:tcW w:w="2336" w:type="dxa"/>
          </w:tcPr>
          <w:p w14:paraId="1027D167" w14:textId="1E695A09" w:rsidR="00796770" w:rsidRPr="00DE39BA" w:rsidRDefault="00796770" w:rsidP="00A92576">
            <w:pPr>
              <w:tabs>
                <w:tab w:val="left" w:pos="2496"/>
              </w:tabs>
              <w:spacing w:line="360" w:lineRule="auto"/>
              <w:jc w:val="center"/>
              <w:rPr>
                <w:bCs/>
                <w:szCs w:val="24"/>
              </w:rPr>
            </w:pPr>
            <w:r w:rsidRPr="00DE39BA">
              <w:rPr>
                <w:bCs/>
                <w:szCs w:val="24"/>
              </w:rPr>
              <w:t>7.1</w:t>
            </w:r>
            <w:ins w:id="111" w:author="abhay mendiratta" w:date="2021-05-21T21:38:00Z">
              <w:r w:rsidR="004D55D9">
                <w:rPr>
                  <w:bCs/>
                  <w:szCs w:val="24"/>
                </w:rPr>
                <w:t>9</w:t>
              </w:r>
            </w:ins>
            <w:del w:id="112" w:author="abhay mendiratta" w:date="2021-05-21T21:38:00Z">
              <w:r w:rsidRPr="00DE39BA" w:rsidDel="004D55D9">
                <w:rPr>
                  <w:bCs/>
                  <w:szCs w:val="24"/>
                </w:rPr>
                <w:delText>6</w:delText>
              </w:r>
            </w:del>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0A61B880" w:rsidR="00796770" w:rsidRPr="00DE39BA" w:rsidRDefault="00695AB2" w:rsidP="00A92576">
            <w:pPr>
              <w:tabs>
                <w:tab w:val="left" w:pos="2496"/>
              </w:tabs>
              <w:spacing w:line="360" w:lineRule="auto"/>
              <w:jc w:val="center"/>
              <w:rPr>
                <w:bCs/>
                <w:szCs w:val="24"/>
              </w:rPr>
            </w:pPr>
            <w:r w:rsidRPr="00DE39BA">
              <w:rPr>
                <w:bCs/>
                <w:szCs w:val="24"/>
              </w:rPr>
              <w:t>1</w:t>
            </w:r>
            <w:ins w:id="113" w:author="abhay mendiratta" w:date="2021-05-21T22:31:00Z">
              <w:r w:rsidR="008E5B39">
                <w:rPr>
                  <w:bCs/>
                  <w:szCs w:val="24"/>
                </w:rPr>
                <w:t>09</w:t>
              </w:r>
            </w:ins>
            <w:del w:id="114" w:author="abhay mendiratta" w:date="2021-05-21T22:31:00Z">
              <w:r w:rsidRPr="00DE39BA" w:rsidDel="006F31FE">
                <w:rPr>
                  <w:bCs/>
                  <w:szCs w:val="24"/>
                </w:rPr>
                <w:delText>0</w:delText>
              </w:r>
              <w:r w:rsidR="00DD5B9D" w:rsidDel="006F31FE">
                <w:rPr>
                  <w:bCs/>
                  <w:szCs w:val="24"/>
                </w:rPr>
                <w:delText>7</w:delText>
              </w:r>
            </w:del>
          </w:p>
        </w:tc>
      </w:tr>
      <w:tr w:rsidR="00796770" w:rsidRPr="00DE39BA" w14:paraId="277DE8A8" w14:textId="42BFAABC" w:rsidTr="00DE39BA">
        <w:trPr>
          <w:trHeight w:val="819"/>
        </w:trPr>
        <w:tc>
          <w:tcPr>
            <w:tcW w:w="2337" w:type="dxa"/>
          </w:tcPr>
          <w:p w14:paraId="464B4C37" w14:textId="7C9D8E72" w:rsidR="00796770" w:rsidRPr="00DE39BA" w:rsidRDefault="00706C01" w:rsidP="00A92576">
            <w:pPr>
              <w:tabs>
                <w:tab w:val="left" w:pos="2496"/>
              </w:tabs>
              <w:spacing w:line="360" w:lineRule="auto"/>
              <w:jc w:val="center"/>
              <w:rPr>
                <w:bCs/>
                <w:szCs w:val="24"/>
              </w:rPr>
            </w:pPr>
            <w:r>
              <w:rPr>
                <w:bCs/>
                <w:szCs w:val="24"/>
              </w:rPr>
              <w:t>2</w:t>
            </w:r>
            <w:ins w:id="115" w:author="abhay mendiratta" w:date="2021-05-21T21:55:00Z">
              <w:r w:rsidR="00AD576A">
                <w:rPr>
                  <w:bCs/>
                  <w:szCs w:val="24"/>
                </w:rPr>
                <w:t>5</w:t>
              </w:r>
            </w:ins>
            <w:del w:id="116" w:author="abhay mendiratta" w:date="2021-05-21T21:55:00Z">
              <w:r w:rsidDel="00AD576A">
                <w:rPr>
                  <w:bCs/>
                  <w:szCs w:val="24"/>
                </w:rPr>
                <w:delText>2</w:delText>
              </w:r>
            </w:del>
          </w:p>
        </w:tc>
        <w:tc>
          <w:tcPr>
            <w:tcW w:w="2336" w:type="dxa"/>
          </w:tcPr>
          <w:p w14:paraId="51B7BD69" w14:textId="22EDD10C" w:rsidR="00796770" w:rsidRPr="00DE39BA" w:rsidRDefault="00796770" w:rsidP="00A92576">
            <w:pPr>
              <w:tabs>
                <w:tab w:val="left" w:pos="2496"/>
              </w:tabs>
              <w:spacing w:line="360" w:lineRule="auto"/>
              <w:jc w:val="center"/>
              <w:rPr>
                <w:bCs/>
                <w:szCs w:val="24"/>
              </w:rPr>
            </w:pPr>
            <w:r w:rsidRPr="00DE39BA">
              <w:rPr>
                <w:bCs/>
                <w:szCs w:val="24"/>
              </w:rPr>
              <w:t>7.</w:t>
            </w:r>
            <w:ins w:id="117" w:author="abhay mendiratta" w:date="2021-05-21T21:39:00Z">
              <w:r w:rsidR="004D55D9">
                <w:rPr>
                  <w:bCs/>
                  <w:szCs w:val="24"/>
                </w:rPr>
                <w:t>20</w:t>
              </w:r>
            </w:ins>
            <w:del w:id="118" w:author="abhay mendiratta" w:date="2021-05-21T21:39:00Z">
              <w:r w:rsidRPr="00DE39BA" w:rsidDel="004D55D9">
                <w:rPr>
                  <w:bCs/>
                  <w:szCs w:val="24"/>
                </w:rPr>
                <w:delText>17</w:delText>
              </w:r>
            </w:del>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5CFE031F" w:rsidR="00796770" w:rsidRPr="00DE39BA" w:rsidRDefault="006F31FE" w:rsidP="00A92576">
            <w:pPr>
              <w:tabs>
                <w:tab w:val="left" w:pos="2496"/>
              </w:tabs>
              <w:spacing w:line="360" w:lineRule="auto"/>
              <w:jc w:val="center"/>
              <w:rPr>
                <w:bCs/>
                <w:szCs w:val="24"/>
              </w:rPr>
            </w:pPr>
            <w:ins w:id="119" w:author="abhay mendiratta" w:date="2021-05-21T22:31:00Z">
              <w:r w:rsidRPr="00DE39BA">
                <w:rPr>
                  <w:bCs/>
                  <w:szCs w:val="24"/>
                </w:rPr>
                <w:t>1</w:t>
              </w:r>
              <w:r w:rsidR="008E5B39">
                <w:rPr>
                  <w:bCs/>
                  <w:szCs w:val="24"/>
                </w:rPr>
                <w:t>10</w:t>
              </w:r>
            </w:ins>
            <w:del w:id="120"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72C0F19D" w14:textId="5E508A17" w:rsidTr="00DE39BA">
        <w:trPr>
          <w:trHeight w:val="819"/>
        </w:trPr>
        <w:tc>
          <w:tcPr>
            <w:tcW w:w="2337" w:type="dxa"/>
          </w:tcPr>
          <w:p w14:paraId="24534A60" w14:textId="6CA18B6B" w:rsidR="00796770" w:rsidRPr="00DE39BA" w:rsidRDefault="00706C01" w:rsidP="00A92576">
            <w:pPr>
              <w:tabs>
                <w:tab w:val="left" w:pos="2496"/>
              </w:tabs>
              <w:spacing w:line="360" w:lineRule="auto"/>
              <w:jc w:val="center"/>
              <w:rPr>
                <w:bCs/>
                <w:szCs w:val="24"/>
              </w:rPr>
            </w:pPr>
            <w:r>
              <w:rPr>
                <w:bCs/>
                <w:szCs w:val="24"/>
              </w:rPr>
              <w:t>2</w:t>
            </w:r>
            <w:ins w:id="121" w:author="abhay mendiratta" w:date="2021-05-21T21:55:00Z">
              <w:r w:rsidR="00AD576A">
                <w:rPr>
                  <w:bCs/>
                  <w:szCs w:val="24"/>
                </w:rPr>
                <w:t>6</w:t>
              </w:r>
            </w:ins>
            <w:del w:id="122" w:author="abhay mendiratta" w:date="2021-05-21T21:55:00Z">
              <w:r w:rsidDel="00AD576A">
                <w:rPr>
                  <w:bCs/>
                  <w:szCs w:val="24"/>
                </w:rPr>
                <w:delText>3</w:delText>
              </w:r>
            </w:del>
          </w:p>
        </w:tc>
        <w:tc>
          <w:tcPr>
            <w:tcW w:w="2336" w:type="dxa"/>
          </w:tcPr>
          <w:p w14:paraId="2A591A72" w14:textId="77836ECD" w:rsidR="00796770" w:rsidRPr="00DE39BA" w:rsidRDefault="00796770" w:rsidP="00A92576">
            <w:pPr>
              <w:tabs>
                <w:tab w:val="left" w:pos="2496"/>
              </w:tabs>
              <w:spacing w:line="360" w:lineRule="auto"/>
              <w:jc w:val="center"/>
              <w:rPr>
                <w:bCs/>
                <w:szCs w:val="24"/>
              </w:rPr>
            </w:pPr>
            <w:r w:rsidRPr="00DE39BA">
              <w:rPr>
                <w:bCs/>
                <w:szCs w:val="24"/>
              </w:rPr>
              <w:t>7.</w:t>
            </w:r>
            <w:ins w:id="123" w:author="abhay mendiratta" w:date="2021-05-21T21:39:00Z">
              <w:r w:rsidR="004D55D9">
                <w:rPr>
                  <w:bCs/>
                  <w:szCs w:val="24"/>
                </w:rPr>
                <w:t>21</w:t>
              </w:r>
            </w:ins>
            <w:del w:id="124" w:author="abhay mendiratta" w:date="2021-05-21T21:39:00Z">
              <w:r w:rsidRPr="00DE39BA" w:rsidDel="004D55D9">
                <w:rPr>
                  <w:bCs/>
                  <w:szCs w:val="24"/>
                </w:rPr>
                <w:delText>18</w:delText>
              </w:r>
            </w:del>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39614833" w:rsidR="00796770" w:rsidRPr="00DE39BA" w:rsidRDefault="006F31FE" w:rsidP="00A92576">
            <w:pPr>
              <w:tabs>
                <w:tab w:val="left" w:pos="2496"/>
              </w:tabs>
              <w:spacing w:line="360" w:lineRule="auto"/>
              <w:jc w:val="center"/>
              <w:rPr>
                <w:bCs/>
                <w:szCs w:val="24"/>
              </w:rPr>
            </w:pPr>
            <w:ins w:id="125" w:author="abhay mendiratta" w:date="2021-05-21T22:31:00Z">
              <w:r w:rsidRPr="00DE39BA">
                <w:rPr>
                  <w:bCs/>
                  <w:szCs w:val="24"/>
                </w:rPr>
                <w:lastRenderedPageBreak/>
                <w:t>1</w:t>
              </w:r>
              <w:r w:rsidR="008E5B39">
                <w:rPr>
                  <w:bCs/>
                  <w:szCs w:val="24"/>
                </w:rPr>
                <w:t>10</w:t>
              </w:r>
            </w:ins>
            <w:del w:id="126"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20D05D56" w14:textId="4FACB0F9" w:rsidTr="00DE39BA">
        <w:trPr>
          <w:trHeight w:val="819"/>
        </w:trPr>
        <w:tc>
          <w:tcPr>
            <w:tcW w:w="2337" w:type="dxa"/>
          </w:tcPr>
          <w:p w14:paraId="6F020F11" w14:textId="450E5547" w:rsidR="00796770" w:rsidRPr="00DE39BA" w:rsidRDefault="00706C01" w:rsidP="00A92576">
            <w:pPr>
              <w:tabs>
                <w:tab w:val="left" w:pos="2496"/>
              </w:tabs>
              <w:spacing w:line="360" w:lineRule="auto"/>
              <w:jc w:val="center"/>
              <w:rPr>
                <w:bCs/>
                <w:szCs w:val="24"/>
              </w:rPr>
            </w:pPr>
            <w:r>
              <w:rPr>
                <w:bCs/>
                <w:szCs w:val="24"/>
              </w:rPr>
              <w:t>2</w:t>
            </w:r>
            <w:ins w:id="127" w:author="abhay mendiratta" w:date="2021-05-21T21:56:00Z">
              <w:r w:rsidR="00AD576A">
                <w:rPr>
                  <w:bCs/>
                  <w:szCs w:val="24"/>
                </w:rPr>
                <w:t>7</w:t>
              </w:r>
            </w:ins>
            <w:del w:id="128" w:author="abhay mendiratta" w:date="2021-05-21T21:56:00Z">
              <w:r w:rsidDel="00AD576A">
                <w:rPr>
                  <w:bCs/>
                  <w:szCs w:val="24"/>
                </w:rPr>
                <w:delText>4</w:delText>
              </w:r>
            </w:del>
          </w:p>
        </w:tc>
        <w:tc>
          <w:tcPr>
            <w:tcW w:w="2336" w:type="dxa"/>
          </w:tcPr>
          <w:p w14:paraId="3D08E2E8" w14:textId="2B5B0D93" w:rsidR="00796770" w:rsidRPr="00DE39BA" w:rsidRDefault="00796770" w:rsidP="00A92576">
            <w:pPr>
              <w:tabs>
                <w:tab w:val="left" w:pos="2496"/>
              </w:tabs>
              <w:spacing w:line="360" w:lineRule="auto"/>
              <w:jc w:val="center"/>
              <w:rPr>
                <w:bCs/>
                <w:szCs w:val="24"/>
              </w:rPr>
            </w:pPr>
            <w:r w:rsidRPr="00DE39BA">
              <w:rPr>
                <w:bCs/>
                <w:szCs w:val="24"/>
              </w:rPr>
              <w:t>7.</w:t>
            </w:r>
            <w:ins w:id="129" w:author="abhay mendiratta" w:date="2021-05-21T21:56:00Z">
              <w:r w:rsidR="00AD576A">
                <w:rPr>
                  <w:bCs/>
                  <w:szCs w:val="24"/>
                </w:rPr>
                <w:t>22</w:t>
              </w:r>
            </w:ins>
            <w:del w:id="130" w:author="abhay mendiratta" w:date="2021-05-21T21:56:00Z">
              <w:r w:rsidRPr="00DE39BA" w:rsidDel="00AD576A">
                <w:rPr>
                  <w:bCs/>
                  <w:szCs w:val="24"/>
                </w:rPr>
                <w:delText>19</w:delText>
              </w:r>
            </w:del>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7FA392B1" w:rsidR="00796770" w:rsidRPr="00DE39BA" w:rsidRDefault="006F31FE" w:rsidP="00A92576">
            <w:pPr>
              <w:tabs>
                <w:tab w:val="left" w:pos="2496"/>
              </w:tabs>
              <w:spacing w:line="360" w:lineRule="auto"/>
              <w:jc w:val="center"/>
              <w:rPr>
                <w:bCs/>
                <w:szCs w:val="24"/>
              </w:rPr>
            </w:pPr>
            <w:ins w:id="131" w:author="abhay mendiratta" w:date="2021-05-21T22:31:00Z">
              <w:r w:rsidRPr="00DE39BA">
                <w:rPr>
                  <w:bCs/>
                  <w:szCs w:val="24"/>
                </w:rPr>
                <w:t>1</w:t>
              </w:r>
              <w:r w:rsidR="008E5B39">
                <w:rPr>
                  <w:bCs/>
                  <w:szCs w:val="24"/>
                </w:rPr>
                <w:t>10</w:t>
              </w:r>
            </w:ins>
            <w:del w:id="132"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7F573411" w14:textId="45399B0C" w:rsidTr="00DE39BA">
        <w:trPr>
          <w:trHeight w:val="819"/>
        </w:trPr>
        <w:tc>
          <w:tcPr>
            <w:tcW w:w="2337" w:type="dxa"/>
          </w:tcPr>
          <w:p w14:paraId="749973DF" w14:textId="57DFA32E" w:rsidR="00796770" w:rsidRPr="00DE39BA" w:rsidRDefault="00706C01" w:rsidP="00A92576">
            <w:pPr>
              <w:tabs>
                <w:tab w:val="left" w:pos="2496"/>
              </w:tabs>
              <w:spacing w:line="360" w:lineRule="auto"/>
              <w:jc w:val="center"/>
              <w:rPr>
                <w:bCs/>
                <w:szCs w:val="24"/>
              </w:rPr>
            </w:pPr>
            <w:r>
              <w:rPr>
                <w:bCs/>
                <w:szCs w:val="24"/>
              </w:rPr>
              <w:t>2</w:t>
            </w:r>
            <w:ins w:id="133" w:author="abhay mendiratta" w:date="2021-05-21T21:57:00Z">
              <w:r w:rsidR="00AD576A">
                <w:rPr>
                  <w:bCs/>
                  <w:szCs w:val="24"/>
                </w:rPr>
                <w:t>8</w:t>
              </w:r>
            </w:ins>
            <w:del w:id="134" w:author="abhay mendiratta" w:date="2021-05-21T21:57:00Z">
              <w:r w:rsidDel="00AD576A">
                <w:rPr>
                  <w:bCs/>
                  <w:szCs w:val="24"/>
                </w:rPr>
                <w:delText>5</w:delText>
              </w:r>
            </w:del>
          </w:p>
        </w:tc>
        <w:tc>
          <w:tcPr>
            <w:tcW w:w="2336" w:type="dxa"/>
          </w:tcPr>
          <w:p w14:paraId="3DFF24BA" w14:textId="539EDDF1" w:rsidR="00796770" w:rsidRPr="00DE39BA" w:rsidRDefault="00796770" w:rsidP="00A92576">
            <w:pPr>
              <w:tabs>
                <w:tab w:val="left" w:pos="2496"/>
              </w:tabs>
              <w:spacing w:line="360" w:lineRule="auto"/>
              <w:jc w:val="center"/>
              <w:rPr>
                <w:bCs/>
                <w:szCs w:val="24"/>
              </w:rPr>
            </w:pPr>
            <w:r w:rsidRPr="00DE39BA">
              <w:rPr>
                <w:bCs/>
                <w:szCs w:val="24"/>
              </w:rPr>
              <w:t>7.2</w:t>
            </w:r>
            <w:ins w:id="135" w:author="abhay mendiratta" w:date="2021-05-21T21:56:00Z">
              <w:r w:rsidR="00AD576A">
                <w:rPr>
                  <w:bCs/>
                  <w:szCs w:val="24"/>
                </w:rPr>
                <w:t>3</w:t>
              </w:r>
            </w:ins>
            <w:del w:id="136" w:author="abhay mendiratta" w:date="2021-05-21T21:56:00Z">
              <w:r w:rsidRPr="00DE39BA" w:rsidDel="00AD576A">
                <w:rPr>
                  <w:bCs/>
                  <w:szCs w:val="24"/>
                </w:rPr>
                <w:delText>0</w:delText>
              </w:r>
            </w:del>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1C32C112" w:rsidR="00796770" w:rsidRPr="00DE39BA" w:rsidRDefault="00695AB2" w:rsidP="00A92576">
            <w:pPr>
              <w:tabs>
                <w:tab w:val="left" w:pos="2496"/>
              </w:tabs>
              <w:spacing w:line="360" w:lineRule="auto"/>
              <w:jc w:val="center"/>
              <w:rPr>
                <w:bCs/>
                <w:szCs w:val="24"/>
              </w:rPr>
            </w:pPr>
            <w:r w:rsidRPr="00DE39BA">
              <w:rPr>
                <w:bCs/>
                <w:szCs w:val="24"/>
              </w:rPr>
              <w:t>1</w:t>
            </w:r>
            <w:ins w:id="137" w:author="abhay mendiratta" w:date="2021-05-21T22:31:00Z">
              <w:r w:rsidR="008E5B39">
                <w:rPr>
                  <w:bCs/>
                  <w:szCs w:val="24"/>
                </w:rPr>
                <w:t>10</w:t>
              </w:r>
            </w:ins>
            <w:del w:id="138" w:author="abhay mendiratta" w:date="2021-05-21T22:31:00Z">
              <w:r w:rsidRPr="00DE39BA" w:rsidDel="006F31FE">
                <w:rPr>
                  <w:bCs/>
                  <w:szCs w:val="24"/>
                </w:rPr>
                <w:delText>0</w:delText>
              </w:r>
              <w:r w:rsidR="00DD5B9D" w:rsidDel="006F31FE">
                <w:rPr>
                  <w:bCs/>
                  <w:szCs w:val="24"/>
                </w:rPr>
                <w:delText>8</w:delText>
              </w:r>
            </w:del>
          </w:p>
        </w:tc>
      </w:tr>
      <w:tr w:rsidR="00AD576A" w:rsidRPr="00DE39BA" w14:paraId="5D4C8258" w14:textId="77777777" w:rsidTr="00DE39BA">
        <w:trPr>
          <w:trHeight w:val="819"/>
        </w:trPr>
        <w:tc>
          <w:tcPr>
            <w:tcW w:w="2337" w:type="dxa"/>
          </w:tcPr>
          <w:p w14:paraId="3D3A8E6C" w14:textId="79364847" w:rsidR="00AD576A" w:rsidRDefault="00AD576A" w:rsidP="00A92576">
            <w:pPr>
              <w:tabs>
                <w:tab w:val="left" w:pos="2496"/>
              </w:tabs>
              <w:spacing w:line="360" w:lineRule="auto"/>
              <w:jc w:val="center"/>
              <w:rPr>
                <w:bCs/>
                <w:szCs w:val="24"/>
              </w:rPr>
            </w:pPr>
            <w:r>
              <w:rPr>
                <w:bCs/>
                <w:szCs w:val="24"/>
              </w:rPr>
              <w:t>29</w:t>
            </w:r>
          </w:p>
        </w:tc>
        <w:tc>
          <w:tcPr>
            <w:tcW w:w="2336" w:type="dxa"/>
          </w:tcPr>
          <w:p w14:paraId="0A7688AC" w14:textId="5ADD9706" w:rsidR="00AD576A" w:rsidRPr="00DE39BA" w:rsidRDefault="00AD576A" w:rsidP="00A92576">
            <w:pPr>
              <w:tabs>
                <w:tab w:val="left" w:pos="2496"/>
              </w:tabs>
              <w:spacing w:line="360" w:lineRule="auto"/>
              <w:jc w:val="center"/>
              <w:rPr>
                <w:bCs/>
                <w:szCs w:val="24"/>
              </w:rPr>
            </w:pPr>
            <w:r>
              <w:rPr>
                <w:bCs/>
                <w:szCs w:val="24"/>
              </w:rPr>
              <w:t>7.24</w:t>
            </w:r>
          </w:p>
        </w:tc>
        <w:tc>
          <w:tcPr>
            <w:tcW w:w="2344" w:type="dxa"/>
          </w:tcPr>
          <w:p w14:paraId="0065F43F" w14:textId="360D1A92" w:rsidR="00AD576A" w:rsidRPr="00FF458E" w:rsidRDefault="00FF458E" w:rsidP="00A92576">
            <w:pPr>
              <w:tabs>
                <w:tab w:val="left" w:pos="2496"/>
              </w:tabs>
              <w:spacing w:line="360" w:lineRule="auto"/>
              <w:jc w:val="center"/>
              <w:rPr>
                <w:bCs/>
                <w:szCs w:val="24"/>
              </w:rPr>
            </w:pPr>
            <w:ins w:id="139" w:author="abhay mendiratta" w:date="2021-05-21T22:20:00Z">
              <w:r w:rsidRPr="00FF458E">
                <w:rPr>
                  <w:rFonts w:eastAsia="Calibri"/>
                  <w:szCs w:val="24"/>
                  <w:lang w:val="en-IN"/>
                  <w:rPrChange w:id="140" w:author="abhay mendiratta" w:date="2021-05-21T22:20:00Z">
                    <w:rPr>
                      <w:rFonts w:eastAsia="Calibri"/>
                      <w:b/>
                      <w:szCs w:val="24"/>
                      <w:lang w:val="en-IN"/>
                    </w:rPr>
                  </w:rPrChange>
                </w:rPr>
                <w:t>Marking Origin</w:t>
              </w:r>
            </w:ins>
          </w:p>
        </w:tc>
        <w:tc>
          <w:tcPr>
            <w:tcW w:w="2333" w:type="dxa"/>
          </w:tcPr>
          <w:p w14:paraId="6257CC7B" w14:textId="1CE60859" w:rsidR="00AD576A" w:rsidRPr="00DE39BA" w:rsidRDefault="006F31FE" w:rsidP="004C34C7">
            <w:pPr>
              <w:tabs>
                <w:tab w:val="left" w:pos="2496"/>
              </w:tabs>
              <w:spacing w:line="360" w:lineRule="auto"/>
              <w:jc w:val="center"/>
              <w:rPr>
                <w:bCs/>
                <w:szCs w:val="24"/>
              </w:rPr>
              <w:pPrChange w:id="141" w:author="abhay mendiratta" w:date="2021-05-22T17:57:00Z">
                <w:pPr>
                  <w:tabs>
                    <w:tab w:val="left" w:pos="2496"/>
                  </w:tabs>
                  <w:spacing w:line="360" w:lineRule="auto"/>
                  <w:jc w:val="right"/>
                </w:pPr>
              </w:pPrChange>
            </w:pPr>
            <w:ins w:id="142" w:author="abhay mendiratta" w:date="2021-05-21T22:32:00Z">
              <w:r>
                <w:rPr>
                  <w:bCs/>
                  <w:szCs w:val="24"/>
                </w:rPr>
                <w:t>11</w:t>
              </w:r>
              <w:r w:rsidR="008E5B39">
                <w:rPr>
                  <w:bCs/>
                  <w:szCs w:val="24"/>
                </w:rPr>
                <w:t>1</w:t>
              </w:r>
            </w:ins>
          </w:p>
        </w:tc>
      </w:tr>
      <w:tr w:rsidR="00B419EF" w:rsidRPr="00DE39BA" w14:paraId="5681ECEF" w14:textId="77777777" w:rsidTr="00DE39BA">
        <w:trPr>
          <w:trHeight w:val="819"/>
          <w:ins w:id="143" w:author="abhay mendiratta" w:date="2021-05-21T22:00:00Z"/>
        </w:trPr>
        <w:tc>
          <w:tcPr>
            <w:tcW w:w="2337" w:type="dxa"/>
          </w:tcPr>
          <w:p w14:paraId="6B6AC547" w14:textId="458CC6B8" w:rsidR="00B419EF" w:rsidRDefault="00B419EF" w:rsidP="00A92576">
            <w:pPr>
              <w:tabs>
                <w:tab w:val="left" w:pos="2496"/>
              </w:tabs>
              <w:spacing w:line="360" w:lineRule="auto"/>
              <w:jc w:val="center"/>
              <w:rPr>
                <w:ins w:id="144" w:author="abhay mendiratta" w:date="2021-05-21T22:00:00Z"/>
                <w:bCs/>
                <w:szCs w:val="24"/>
              </w:rPr>
            </w:pPr>
            <w:ins w:id="145" w:author="abhay mendiratta" w:date="2021-05-21T22:01:00Z">
              <w:r>
                <w:rPr>
                  <w:bCs/>
                  <w:szCs w:val="24"/>
                </w:rPr>
                <w:t>30</w:t>
              </w:r>
            </w:ins>
          </w:p>
        </w:tc>
        <w:tc>
          <w:tcPr>
            <w:tcW w:w="2336" w:type="dxa"/>
          </w:tcPr>
          <w:p w14:paraId="7A1F2209" w14:textId="6A7EF285" w:rsidR="00B419EF" w:rsidRDefault="00B419EF" w:rsidP="00A92576">
            <w:pPr>
              <w:tabs>
                <w:tab w:val="left" w:pos="2496"/>
              </w:tabs>
              <w:spacing w:line="360" w:lineRule="auto"/>
              <w:jc w:val="center"/>
              <w:rPr>
                <w:ins w:id="146" w:author="abhay mendiratta" w:date="2021-05-21T22:00:00Z"/>
                <w:bCs/>
                <w:szCs w:val="24"/>
              </w:rPr>
            </w:pPr>
            <w:ins w:id="147" w:author="abhay mendiratta" w:date="2021-05-21T22:01:00Z">
              <w:r>
                <w:rPr>
                  <w:bCs/>
                  <w:szCs w:val="24"/>
                </w:rPr>
                <w:t>7.25</w:t>
              </w:r>
            </w:ins>
          </w:p>
        </w:tc>
        <w:tc>
          <w:tcPr>
            <w:tcW w:w="2344" w:type="dxa"/>
          </w:tcPr>
          <w:p w14:paraId="1769AD2E" w14:textId="5A31D4D5" w:rsidR="00B419EF" w:rsidRPr="00DE39BA" w:rsidRDefault="00FF458E" w:rsidP="00A92576">
            <w:pPr>
              <w:tabs>
                <w:tab w:val="left" w:pos="2496"/>
              </w:tabs>
              <w:spacing w:line="360" w:lineRule="auto"/>
              <w:jc w:val="center"/>
              <w:rPr>
                <w:ins w:id="148" w:author="abhay mendiratta" w:date="2021-05-21T22:00:00Z"/>
                <w:bCs/>
                <w:szCs w:val="24"/>
              </w:rPr>
            </w:pPr>
            <w:ins w:id="149" w:author="abhay mendiratta" w:date="2021-05-21T22:20:00Z">
              <w:r>
                <w:rPr>
                  <w:bCs/>
                  <w:szCs w:val="24"/>
                </w:rPr>
                <w:t>Determined Route</w:t>
              </w:r>
            </w:ins>
          </w:p>
        </w:tc>
        <w:tc>
          <w:tcPr>
            <w:tcW w:w="2333" w:type="dxa"/>
          </w:tcPr>
          <w:p w14:paraId="4C258591" w14:textId="19CB99CC" w:rsidR="00B419EF" w:rsidRPr="00DE39BA" w:rsidRDefault="008E5B39" w:rsidP="004C34C7">
            <w:pPr>
              <w:tabs>
                <w:tab w:val="left" w:pos="2496"/>
              </w:tabs>
              <w:spacing w:line="360" w:lineRule="auto"/>
              <w:jc w:val="center"/>
              <w:rPr>
                <w:ins w:id="150" w:author="abhay mendiratta" w:date="2021-05-21T22:00:00Z"/>
                <w:bCs/>
                <w:szCs w:val="24"/>
              </w:rPr>
              <w:pPrChange w:id="151" w:author="abhay mendiratta" w:date="2021-05-22T17:57:00Z">
                <w:pPr>
                  <w:tabs>
                    <w:tab w:val="left" w:pos="2496"/>
                  </w:tabs>
                  <w:spacing w:line="360" w:lineRule="auto"/>
                  <w:jc w:val="right"/>
                </w:pPr>
              </w:pPrChange>
            </w:pPr>
            <w:ins w:id="152" w:author="abhay mendiratta" w:date="2021-05-21T22:32:00Z">
              <w:r>
                <w:rPr>
                  <w:bCs/>
                  <w:szCs w:val="24"/>
                </w:rPr>
                <w:t>111</w:t>
              </w:r>
            </w:ins>
          </w:p>
        </w:tc>
      </w:tr>
      <w:tr w:rsidR="00796770" w:rsidRPr="00DE39BA" w14:paraId="085388C0" w14:textId="2ED2A41B" w:rsidTr="00DE39BA">
        <w:trPr>
          <w:trHeight w:val="819"/>
        </w:trPr>
        <w:tc>
          <w:tcPr>
            <w:tcW w:w="2337" w:type="dxa"/>
          </w:tcPr>
          <w:p w14:paraId="4F755ED8" w14:textId="445AA15A" w:rsidR="00796770" w:rsidRPr="00DE39BA" w:rsidRDefault="00AD576A" w:rsidP="00A92576">
            <w:pPr>
              <w:tabs>
                <w:tab w:val="left" w:pos="2496"/>
              </w:tabs>
              <w:spacing w:line="360" w:lineRule="auto"/>
              <w:jc w:val="center"/>
              <w:rPr>
                <w:bCs/>
                <w:szCs w:val="24"/>
              </w:rPr>
            </w:pPr>
            <w:r>
              <w:rPr>
                <w:bCs/>
                <w:szCs w:val="24"/>
              </w:rPr>
              <w:t>3</w:t>
            </w:r>
            <w:ins w:id="153" w:author="abhay mendiratta" w:date="2021-05-21T22:01:00Z">
              <w:r w:rsidR="00B419EF">
                <w:rPr>
                  <w:bCs/>
                  <w:szCs w:val="24"/>
                </w:rPr>
                <w:t>1</w:t>
              </w:r>
            </w:ins>
            <w:del w:id="154" w:author="abhay mendiratta" w:date="2021-05-21T22:01:00Z">
              <w:r w:rsidDel="00B419EF">
                <w:rPr>
                  <w:bCs/>
                  <w:szCs w:val="24"/>
                </w:rPr>
                <w:delText>0</w:delText>
              </w:r>
            </w:del>
            <w:del w:id="155" w:author="abhay mendiratta" w:date="2021-05-21T21:57:00Z">
              <w:r w:rsidR="00706C01" w:rsidDel="00AD576A">
                <w:rPr>
                  <w:bCs/>
                  <w:szCs w:val="24"/>
                </w:rPr>
                <w:delText>26</w:delText>
              </w:r>
            </w:del>
          </w:p>
        </w:tc>
        <w:tc>
          <w:tcPr>
            <w:tcW w:w="2336" w:type="dxa"/>
          </w:tcPr>
          <w:p w14:paraId="64C4693F" w14:textId="731888A2" w:rsidR="00796770" w:rsidRPr="00DE39BA" w:rsidRDefault="00796770" w:rsidP="00A92576">
            <w:pPr>
              <w:tabs>
                <w:tab w:val="left" w:pos="2496"/>
              </w:tabs>
              <w:spacing w:line="360" w:lineRule="auto"/>
              <w:jc w:val="center"/>
              <w:rPr>
                <w:bCs/>
                <w:szCs w:val="24"/>
              </w:rPr>
            </w:pPr>
            <w:r w:rsidRPr="00DE39BA">
              <w:rPr>
                <w:bCs/>
                <w:szCs w:val="24"/>
              </w:rPr>
              <w:t>7.2</w:t>
            </w:r>
            <w:r w:rsidR="00AD576A">
              <w:rPr>
                <w:bCs/>
                <w:szCs w:val="24"/>
              </w:rPr>
              <w:t>6</w:t>
            </w:r>
            <w:del w:id="156" w:author="abhay mendiratta" w:date="2021-05-21T21:57:00Z">
              <w:r w:rsidRPr="00DE39BA" w:rsidDel="00AD576A">
                <w:rPr>
                  <w:bCs/>
                  <w:szCs w:val="24"/>
                </w:rPr>
                <w:delText>1</w:delText>
              </w:r>
            </w:del>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6B37DD20" w:rsidR="00796770" w:rsidRPr="00DE39BA" w:rsidRDefault="00695AB2" w:rsidP="00A92576">
            <w:pPr>
              <w:tabs>
                <w:tab w:val="left" w:pos="2496"/>
              </w:tabs>
              <w:spacing w:line="360" w:lineRule="auto"/>
              <w:jc w:val="center"/>
              <w:rPr>
                <w:bCs/>
                <w:szCs w:val="24"/>
              </w:rPr>
            </w:pPr>
            <w:r w:rsidRPr="00DE39BA">
              <w:rPr>
                <w:bCs/>
                <w:szCs w:val="24"/>
              </w:rPr>
              <w:t>1</w:t>
            </w:r>
            <w:ins w:id="157" w:author="abhay mendiratta" w:date="2021-05-21T22:32:00Z">
              <w:r w:rsidR="008E5B39">
                <w:rPr>
                  <w:bCs/>
                  <w:szCs w:val="24"/>
                </w:rPr>
                <w:t>12</w:t>
              </w:r>
            </w:ins>
            <w:del w:id="158" w:author="abhay mendiratta" w:date="2021-05-21T22:32:00Z">
              <w:r w:rsidRPr="00DE39BA" w:rsidDel="006F31FE">
                <w:rPr>
                  <w:bCs/>
                  <w:szCs w:val="24"/>
                </w:rPr>
                <w:delText>0</w:delText>
              </w:r>
              <w:r w:rsidR="00DD5B9D" w:rsidDel="006F31FE">
                <w:rPr>
                  <w:bCs/>
                  <w:szCs w:val="24"/>
                </w:rPr>
                <w:delText>9</w:delText>
              </w:r>
            </w:del>
          </w:p>
        </w:tc>
      </w:tr>
      <w:tr w:rsidR="00796770" w:rsidRPr="00DE39BA" w14:paraId="3C8ECA97" w14:textId="6EBC020D" w:rsidTr="00DE39BA">
        <w:trPr>
          <w:trHeight w:val="819"/>
        </w:trPr>
        <w:tc>
          <w:tcPr>
            <w:tcW w:w="2337" w:type="dxa"/>
          </w:tcPr>
          <w:p w14:paraId="07B1EA12" w14:textId="01A7ED14" w:rsidR="00796770" w:rsidRPr="00DE39BA" w:rsidRDefault="00B419EF" w:rsidP="00A92576">
            <w:pPr>
              <w:tabs>
                <w:tab w:val="left" w:pos="2496"/>
              </w:tabs>
              <w:spacing w:line="360" w:lineRule="auto"/>
              <w:jc w:val="center"/>
              <w:rPr>
                <w:bCs/>
                <w:szCs w:val="24"/>
              </w:rPr>
            </w:pPr>
            <w:ins w:id="159" w:author="abhay mendiratta" w:date="2021-05-21T22:02:00Z">
              <w:r>
                <w:rPr>
                  <w:bCs/>
                  <w:szCs w:val="24"/>
                </w:rPr>
                <w:t>32</w:t>
              </w:r>
            </w:ins>
            <w:del w:id="160" w:author="abhay mendiratta" w:date="2021-05-21T22:01:00Z">
              <w:r w:rsidR="00706C01" w:rsidDel="00B419EF">
                <w:rPr>
                  <w:bCs/>
                  <w:szCs w:val="24"/>
                </w:rPr>
                <w:delText>27</w:delText>
              </w:r>
            </w:del>
          </w:p>
        </w:tc>
        <w:tc>
          <w:tcPr>
            <w:tcW w:w="2336" w:type="dxa"/>
          </w:tcPr>
          <w:p w14:paraId="4F6D707B" w14:textId="27DF8F0B" w:rsidR="00796770" w:rsidRPr="00DE39BA" w:rsidRDefault="00796770" w:rsidP="00A92576">
            <w:pPr>
              <w:tabs>
                <w:tab w:val="left" w:pos="2496"/>
              </w:tabs>
              <w:spacing w:line="360" w:lineRule="auto"/>
              <w:jc w:val="center"/>
              <w:rPr>
                <w:bCs/>
                <w:szCs w:val="24"/>
              </w:rPr>
            </w:pPr>
            <w:r w:rsidRPr="00DE39BA">
              <w:rPr>
                <w:bCs/>
                <w:szCs w:val="24"/>
              </w:rPr>
              <w:t>7.2</w:t>
            </w:r>
            <w:ins w:id="161" w:author="abhay mendiratta" w:date="2021-05-21T22:01:00Z">
              <w:r w:rsidR="00B419EF">
                <w:rPr>
                  <w:bCs/>
                  <w:szCs w:val="24"/>
                </w:rPr>
                <w:t>7</w:t>
              </w:r>
            </w:ins>
            <w:del w:id="162" w:author="abhay mendiratta" w:date="2021-05-21T22:01:00Z">
              <w:r w:rsidRPr="00DE39BA" w:rsidDel="00B419EF">
                <w:rPr>
                  <w:bCs/>
                  <w:szCs w:val="24"/>
                </w:rPr>
                <w:delText>2</w:delText>
              </w:r>
            </w:del>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3CB5D05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63" w:author="abhay mendiratta" w:date="2021-05-21T22:32:00Z">
              <w:r w:rsidR="008E5B39">
                <w:rPr>
                  <w:bCs/>
                  <w:szCs w:val="24"/>
                </w:rPr>
                <w:t>2</w:t>
              </w:r>
            </w:ins>
            <w:del w:id="164" w:author="abhay mendiratta" w:date="2021-05-21T22:32:00Z">
              <w:r w:rsidR="00DD5B9D" w:rsidDel="006F31FE">
                <w:rPr>
                  <w:bCs/>
                  <w:szCs w:val="24"/>
                </w:rPr>
                <w:delText>0</w:delText>
              </w:r>
            </w:del>
          </w:p>
        </w:tc>
      </w:tr>
      <w:tr w:rsidR="00796770" w:rsidRPr="00DE39BA" w14:paraId="74C1C285" w14:textId="2F23B2B9" w:rsidTr="00DE39BA">
        <w:trPr>
          <w:trHeight w:val="819"/>
        </w:trPr>
        <w:tc>
          <w:tcPr>
            <w:tcW w:w="2337" w:type="dxa"/>
          </w:tcPr>
          <w:p w14:paraId="537D4E01" w14:textId="7DE220A0" w:rsidR="00796770" w:rsidRPr="00DE39BA" w:rsidRDefault="00B419EF" w:rsidP="00A92576">
            <w:pPr>
              <w:tabs>
                <w:tab w:val="left" w:pos="2496"/>
              </w:tabs>
              <w:spacing w:line="360" w:lineRule="auto"/>
              <w:jc w:val="center"/>
              <w:rPr>
                <w:bCs/>
                <w:szCs w:val="24"/>
              </w:rPr>
            </w:pPr>
            <w:ins w:id="165" w:author="abhay mendiratta" w:date="2021-05-21T22:02:00Z">
              <w:r>
                <w:rPr>
                  <w:bCs/>
                  <w:szCs w:val="24"/>
                </w:rPr>
                <w:t>33</w:t>
              </w:r>
            </w:ins>
            <w:del w:id="166" w:author="abhay mendiratta" w:date="2021-05-21T22:02:00Z">
              <w:r w:rsidR="00706C01" w:rsidDel="00B419EF">
                <w:rPr>
                  <w:bCs/>
                  <w:szCs w:val="24"/>
                </w:rPr>
                <w:delText>28</w:delText>
              </w:r>
            </w:del>
          </w:p>
        </w:tc>
        <w:tc>
          <w:tcPr>
            <w:tcW w:w="2336" w:type="dxa"/>
          </w:tcPr>
          <w:p w14:paraId="09265921" w14:textId="3E125C96" w:rsidR="00796770" w:rsidRPr="00DE39BA" w:rsidRDefault="00796770" w:rsidP="00A92576">
            <w:pPr>
              <w:tabs>
                <w:tab w:val="left" w:pos="2496"/>
              </w:tabs>
              <w:spacing w:line="360" w:lineRule="auto"/>
              <w:jc w:val="center"/>
              <w:rPr>
                <w:bCs/>
                <w:szCs w:val="24"/>
              </w:rPr>
            </w:pPr>
            <w:r w:rsidRPr="00DE39BA">
              <w:rPr>
                <w:bCs/>
                <w:szCs w:val="24"/>
              </w:rPr>
              <w:t>7.2</w:t>
            </w:r>
            <w:ins w:id="167" w:author="abhay mendiratta" w:date="2021-05-21T22:01:00Z">
              <w:r w:rsidR="00B419EF">
                <w:rPr>
                  <w:bCs/>
                  <w:szCs w:val="24"/>
                </w:rPr>
                <w:t>8</w:t>
              </w:r>
            </w:ins>
            <w:del w:id="168" w:author="abhay mendiratta" w:date="2021-05-21T22:01:00Z">
              <w:r w:rsidRPr="00DE39BA" w:rsidDel="00B419EF">
                <w:rPr>
                  <w:bCs/>
                  <w:szCs w:val="24"/>
                </w:rPr>
                <w:delText>3</w:delText>
              </w:r>
            </w:del>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0C4E0D03"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69" w:author="abhay mendiratta" w:date="2021-05-21T22:32:00Z">
              <w:r w:rsidR="008E5B39">
                <w:rPr>
                  <w:bCs/>
                  <w:szCs w:val="24"/>
                </w:rPr>
                <w:t>3</w:t>
              </w:r>
            </w:ins>
            <w:del w:id="170" w:author="abhay mendiratta" w:date="2021-05-21T22:32:00Z">
              <w:r w:rsidR="00DD5B9D" w:rsidDel="006F31FE">
                <w:rPr>
                  <w:bCs/>
                  <w:szCs w:val="24"/>
                </w:rPr>
                <w:delText>0</w:delText>
              </w:r>
            </w:del>
          </w:p>
        </w:tc>
      </w:tr>
      <w:tr w:rsidR="00796770" w:rsidRPr="00DE39BA" w14:paraId="2F9903F0" w14:textId="4296636F" w:rsidTr="00DE39BA">
        <w:trPr>
          <w:trHeight w:val="819"/>
        </w:trPr>
        <w:tc>
          <w:tcPr>
            <w:tcW w:w="2337" w:type="dxa"/>
          </w:tcPr>
          <w:p w14:paraId="19E90193" w14:textId="1E138349" w:rsidR="00796770" w:rsidRPr="00DE39BA" w:rsidRDefault="00B419EF" w:rsidP="00A92576">
            <w:pPr>
              <w:tabs>
                <w:tab w:val="left" w:pos="2496"/>
              </w:tabs>
              <w:spacing w:line="360" w:lineRule="auto"/>
              <w:jc w:val="center"/>
              <w:rPr>
                <w:bCs/>
                <w:szCs w:val="24"/>
              </w:rPr>
            </w:pPr>
            <w:ins w:id="171" w:author="abhay mendiratta" w:date="2021-05-21T22:02:00Z">
              <w:r>
                <w:rPr>
                  <w:bCs/>
                  <w:szCs w:val="24"/>
                </w:rPr>
                <w:t>34</w:t>
              </w:r>
            </w:ins>
            <w:del w:id="172" w:author="abhay mendiratta" w:date="2021-05-21T22:02:00Z">
              <w:r w:rsidR="00706C01" w:rsidDel="00B419EF">
                <w:rPr>
                  <w:bCs/>
                  <w:szCs w:val="24"/>
                </w:rPr>
                <w:delText>29</w:delText>
              </w:r>
            </w:del>
          </w:p>
        </w:tc>
        <w:tc>
          <w:tcPr>
            <w:tcW w:w="2336" w:type="dxa"/>
          </w:tcPr>
          <w:p w14:paraId="1AEE2119" w14:textId="6D54615B" w:rsidR="00796770" w:rsidRPr="00DE39BA" w:rsidRDefault="00796770" w:rsidP="00A92576">
            <w:pPr>
              <w:tabs>
                <w:tab w:val="left" w:pos="2496"/>
              </w:tabs>
              <w:spacing w:line="360" w:lineRule="auto"/>
              <w:jc w:val="center"/>
              <w:rPr>
                <w:bCs/>
                <w:szCs w:val="24"/>
              </w:rPr>
            </w:pPr>
            <w:r w:rsidRPr="00DE39BA">
              <w:rPr>
                <w:bCs/>
                <w:szCs w:val="24"/>
              </w:rPr>
              <w:t>7.2</w:t>
            </w:r>
            <w:ins w:id="173" w:author="abhay mendiratta" w:date="2021-05-21T22:01:00Z">
              <w:r w:rsidR="00B419EF">
                <w:rPr>
                  <w:bCs/>
                  <w:szCs w:val="24"/>
                </w:rPr>
                <w:t>9</w:t>
              </w:r>
            </w:ins>
            <w:del w:id="174" w:author="abhay mendiratta" w:date="2021-05-21T22:01:00Z">
              <w:r w:rsidRPr="00DE39BA" w:rsidDel="00B419EF">
                <w:rPr>
                  <w:bCs/>
                  <w:szCs w:val="24"/>
                </w:rPr>
                <w:delText>4</w:delText>
              </w:r>
            </w:del>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574576AD"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75" w:author="abhay mendiratta" w:date="2021-05-21T22:32:00Z">
              <w:r w:rsidR="008E5B39">
                <w:rPr>
                  <w:bCs/>
                  <w:szCs w:val="24"/>
                </w:rPr>
                <w:t>3</w:t>
              </w:r>
            </w:ins>
            <w:del w:id="176" w:author="abhay mendiratta" w:date="2021-05-21T22:32:00Z">
              <w:r w:rsidR="00DD5B9D" w:rsidDel="006F31FE">
                <w:rPr>
                  <w:bCs/>
                  <w:szCs w:val="24"/>
                </w:rPr>
                <w:delText>1</w:delText>
              </w:r>
            </w:del>
          </w:p>
        </w:tc>
      </w:tr>
      <w:tr w:rsidR="00796770" w:rsidRPr="00DE39BA" w14:paraId="56B5AC7F" w14:textId="0D1D5D3B" w:rsidTr="00DE39BA">
        <w:trPr>
          <w:trHeight w:val="819"/>
        </w:trPr>
        <w:tc>
          <w:tcPr>
            <w:tcW w:w="2337" w:type="dxa"/>
          </w:tcPr>
          <w:p w14:paraId="4230385C" w14:textId="01380A58" w:rsidR="00796770" w:rsidRPr="00DE39BA" w:rsidRDefault="00706C01" w:rsidP="00A92576">
            <w:pPr>
              <w:tabs>
                <w:tab w:val="left" w:pos="2496"/>
              </w:tabs>
              <w:spacing w:line="360" w:lineRule="auto"/>
              <w:jc w:val="center"/>
              <w:rPr>
                <w:bCs/>
                <w:szCs w:val="24"/>
              </w:rPr>
            </w:pPr>
            <w:r>
              <w:rPr>
                <w:bCs/>
                <w:szCs w:val="24"/>
              </w:rPr>
              <w:t>3</w:t>
            </w:r>
            <w:ins w:id="177" w:author="abhay mendiratta" w:date="2021-05-21T22:02:00Z">
              <w:r w:rsidR="00B419EF">
                <w:rPr>
                  <w:bCs/>
                  <w:szCs w:val="24"/>
                </w:rPr>
                <w:t>5</w:t>
              </w:r>
            </w:ins>
            <w:del w:id="178" w:author="abhay mendiratta" w:date="2021-05-21T22:02:00Z">
              <w:r w:rsidDel="00B419EF">
                <w:rPr>
                  <w:bCs/>
                  <w:szCs w:val="24"/>
                </w:rPr>
                <w:delText>0</w:delText>
              </w:r>
            </w:del>
          </w:p>
        </w:tc>
        <w:tc>
          <w:tcPr>
            <w:tcW w:w="2336" w:type="dxa"/>
          </w:tcPr>
          <w:p w14:paraId="4EEEF591" w14:textId="3F88ADFA" w:rsidR="00796770" w:rsidRPr="00DE39BA" w:rsidRDefault="00796770" w:rsidP="00A92576">
            <w:pPr>
              <w:tabs>
                <w:tab w:val="left" w:pos="2496"/>
              </w:tabs>
              <w:spacing w:line="360" w:lineRule="auto"/>
              <w:jc w:val="center"/>
              <w:rPr>
                <w:bCs/>
                <w:szCs w:val="24"/>
              </w:rPr>
            </w:pPr>
            <w:r w:rsidRPr="00DE39BA">
              <w:rPr>
                <w:bCs/>
                <w:szCs w:val="24"/>
              </w:rPr>
              <w:t>7.</w:t>
            </w:r>
            <w:ins w:id="179" w:author="abhay mendiratta" w:date="2021-05-21T22:01:00Z">
              <w:r w:rsidR="00B419EF">
                <w:rPr>
                  <w:bCs/>
                  <w:szCs w:val="24"/>
                </w:rPr>
                <w:t>30</w:t>
              </w:r>
            </w:ins>
            <w:del w:id="180" w:author="abhay mendiratta" w:date="2021-05-21T22:01:00Z">
              <w:r w:rsidRPr="00DE39BA" w:rsidDel="00B419EF">
                <w:rPr>
                  <w:bCs/>
                  <w:szCs w:val="24"/>
                </w:rPr>
                <w:delText>25</w:delText>
              </w:r>
            </w:del>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0E01A938"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81" w:author="abhay mendiratta" w:date="2021-05-21T22:33:00Z">
              <w:r w:rsidR="008E5B39">
                <w:rPr>
                  <w:bCs/>
                  <w:szCs w:val="24"/>
                </w:rPr>
                <w:t>4</w:t>
              </w:r>
            </w:ins>
            <w:del w:id="182" w:author="abhay mendiratta" w:date="2021-05-21T22:32:00Z">
              <w:r w:rsidR="00DD5B9D" w:rsidDel="006F31FE">
                <w:rPr>
                  <w:bCs/>
                  <w:szCs w:val="24"/>
                </w:rPr>
                <w:delText>1</w:delText>
              </w:r>
            </w:del>
          </w:p>
        </w:tc>
      </w:tr>
      <w:tr w:rsidR="00796770" w:rsidRPr="00DE39BA" w14:paraId="30963BFE" w14:textId="5EBFF46D" w:rsidTr="00DE39BA">
        <w:trPr>
          <w:trHeight w:val="819"/>
        </w:trPr>
        <w:tc>
          <w:tcPr>
            <w:tcW w:w="2337" w:type="dxa"/>
          </w:tcPr>
          <w:p w14:paraId="55A12DDB" w14:textId="2B121C3A" w:rsidR="00796770" w:rsidRPr="00DE39BA" w:rsidRDefault="00706C01" w:rsidP="00A92576">
            <w:pPr>
              <w:tabs>
                <w:tab w:val="left" w:pos="2496"/>
              </w:tabs>
              <w:spacing w:line="360" w:lineRule="auto"/>
              <w:jc w:val="center"/>
              <w:rPr>
                <w:bCs/>
                <w:szCs w:val="24"/>
              </w:rPr>
            </w:pPr>
            <w:r>
              <w:rPr>
                <w:bCs/>
                <w:szCs w:val="24"/>
              </w:rPr>
              <w:t>3</w:t>
            </w:r>
            <w:ins w:id="183" w:author="abhay mendiratta" w:date="2021-05-21T22:02:00Z">
              <w:r w:rsidR="00B419EF">
                <w:rPr>
                  <w:bCs/>
                  <w:szCs w:val="24"/>
                </w:rPr>
                <w:t>6</w:t>
              </w:r>
            </w:ins>
            <w:del w:id="184" w:author="abhay mendiratta" w:date="2021-05-21T22:02:00Z">
              <w:r w:rsidDel="00B419EF">
                <w:rPr>
                  <w:bCs/>
                  <w:szCs w:val="24"/>
                </w:rPr>
                <w:delText>1</w:delText>
              </w:r>
            </w:del>
          </w:p>
        </w:tc>
        <w:tc>
          <w:tcPr>
            <w:tcW w:w="2336" w:type="dxa"/>
          </w:tcPr>
          <w:p w14:paraId="236919FB" w14:textId="60F7106B" w:rsidR="00796770" w:rsidRPr="00DE39BA" w:rsidRDefault="00796770" w:rsidP="00A92576">
            <w:pPr>
              <w:tabs>
                <w:tab w:val="left" w:pos="2496"/>
              </w:tabs>
              <w:spacing w:line="360" w:lineRule="auto"/>
              <w:jc w:val="center"/>
              <w:rPr>
                <w:bCs/>
                <w:szCs w:val="24"/>
              </w:rPr>
            </w:pPr>
            <w:r w:rsidRPr="00DE39BA">
              <w:rPr>
                <w:bCs/>
                <w:szCs w:val="24"/>
              </w:rPr>
              <w:t>7.</w:t>
            </w:r>
            <w:ins w:id="185" w:author="abhay mendiratta" w:date="2021-05-21T22:01:00Z">
              <w:r w:rsidR="00B419EF">
                <w:rPr>
                  <w:bCs/>
                  <w:szCs w:val="24"/>
                </w:rPr>
                <w:t>31</w:t>
              </w:r>
            </w:ins>
            <w:del w:id="186" w:author="abhay mendiratta" w:date="2021-05-21T22:01:00Z">
              <w:r w:rsidRPr="00DE39BA" w:rsidDel="00B419EF">
                <w:rPr>
                  <w:bCs/>
                  <w:szCs w:val="24"/>
                </w:rPr>
                <w:delText>26</w:delText>
              </w:r>
            </w:del>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594E532B"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87" w:author="abhay mendiratta" w:date="2021-05-21T22:33:00Z">
              <w:r w:rsidR="008E5B39">
                <w:rPr>
                  <w:bCs/>
                  <w:szCs w:val="24"/>
                </w:rPr>
                <w:t>4</w:t>
              </w:r>
            </w:ins>
            <w:del w:id="188" w:author="abhay mendiratta" w:date="2021-05-21T22:33:00Z">
              <w:r w:rsidR="00DD5B9D" w:rsidDel="006F31FE">
                <w:rPr>
                  <w:bCs/>
                  <w:szCs w:val="24"/>
                </w:rPr>
                <w:delText>2</w:delText>
              </w:r>
            </w:del>
          </w:p>
        </w:tc>
      </w:tr>
      <w:tr w:rsidR="00796770" w:rsidRPr="00DE39BA" w14:paraId="19EC188B" w14:textId="6DA88B19" w:rsidTr="00DE39BA">
        <w:trPr>
          <w:trHeight w:val="819"/>
        </w:trPr>
        <w:tc>
          <w:tcPr>
            <w:tcW w:w="2337" w:type="dxa"/>
          </w:tcPr>
          <w:p w14:paraId="57B6915A" w14:textId="2AEF615B" w:rsidR="00796770" w:rsidRPr="00DE39BA" w:rsidRDefault="00706C01" w:rsidP="00A92576">
            <w:pPr>
              <w:tabs>
                <w:tab w:val="left" w:pos="2496"/>
              </w:tabs>
              <w:spacing w:line="360" w:lineRule="auto"/>
              <w:jc w:val="center"/>
              <w:rPr>
                <w:bCs/>
                <w:szCs w:val="24"/>
              </w:rPr>
            </w:pPr>
            <w:r>
              <w:rPr>
                <w:bCs/>
                <w:szCs w:val="24"/>
              </w:rPr>
              <w:t>3</w:t>
            </w:r>
            <w:ins w:id="189" w:author="abhay mendiratta" w:date="2021-05-21T22:02:00Z">
              <w:r w:rsidR="00B419EF">
                <w:rPr>
                  <w:bCs/>
                  <w:szCs w:val="24"/>
                </w:rPr>
                <w:t>7</w:t>
              </w:r>
            </w:ins>
            <w:del w:id="190" w:author="abhay mendiratta" w:date="2021-05-21T22:02:00Z">
              <w:r w:rsidDel="00B419EF">
                <w:rPr>
                  <w:bCs/>
                  <w:szCs w:val="24"/>
                </w:rPr>
                <w:delText>2</w:delText>
              </w:r>
            </w:del>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6329B0AF" w:rsidR="00796770" w:rsidRPr="00DE39BA" w:rsidRDefault="00695AB2" w:rsidP="00A92576">
            <w:pPr>
              <w:tabs>
                <w:tab w:val="left" w:pos="2496"/>
              </w:tabs>
              <w:spacing w:line="360" w:lineRule="auto"/>
              <w:jc w:val="center"/>
              <w:rPr>
                <w:bCs/>
                <w:szCs w:val="24"/>
              </w:rPr>
            </w:pPr>
            <w:r w:rsidRPr="00DE39BA">
              <w:rPr>
                <w:bCs/>
                <w:szCs w:val="24"/>
              </w:rPr>
              <w:t>11</w:t>
            </w:r>
            <w:ins w:id="191" w:author="abhay mendiratta" w:date="2021-05-21T22:34:00Z">
              <w:r w:rsidR="00D86652">
                <w:rPr>
                  <w:bCs/>
                  <w:szCs w:val="24"/>
                </w:rPr>
                <w:t>8</w:t>
              </w:r>
            </w:ins>
            <w:del w:id="192" w:author="abhay mendiratta" w:date="2021-05-21T22:34:00Z">
              <w:r w:rsidR="00DD5B9D" w:rsidDel="006F31FE">
                <w:rPr>
                  <w:bCs/>
                  <w:szCs w:val="24"/>
                </w:rPr>
                <w:delText>5</w:delText>
              </w:r>
            </w:del>
          </w:p>
        </w:tc>
      </w:tr>
      <w:tr w:rsidR="00B419EF" w:rsidRPr="00DE39BA" w14:paraId="712EB938" w14:textId="77777777" w:rsidTr="00DE39BA">
        <w:trPr>
          <w:trHeight w:val="819"/>
          <w:ins w:id="193" w:author="abhay mendiratta" w:date="2021-05-21T22:03:00Z"/>
        </w:trPr>
        <w:tc>
          <w:tcPr>
            <w:tcW w:w="2337" w:type="dxa"/>
          </w:tcPr>
          <w:p w14:paraId="3244658E" w14:textId="4FF87543" w:rsidR="00B419EF" w:rsidRDefault="00B419EF" w:rsidP="00A92576">
            <w:pPr>
              <w:tabs>
                <w:tab w:val="left" w:pos="2496"/>
              </w:tabs>
              <w:spacing w:line="360" w:lineRule="auto"/>
              <w:jc w:val="center"/>
              <w:rPr>
                <w:ins w:id="194" w:author="abhay mendiratta" w:date="2021-05-21T22:03:00Z"/>
                <w:bCs/>
                <w:szCs w:val="24"/>
              </w:rPr>
            </w:pPr>
            <w:ins w:id="195" w:author="abhay mendiratta" w:date="2021-05-21T22:03:00Z">
              <w:r>
                <w:rPr>
                  <w:bCs/>
                  <w:szCs w:val="24"/>
                </w:rPr>
                <w:t>38</w:t>
              </w:r>
            </w:ins>
          </w:p>
        </w:tc>
        <w:tc>
          <w:tcPr>
            <w:tcW w:w="2336" w:type="dxa"/>
          </w:tcPr>
          <w:p w14:paraId="04F8CA1D" w14:textId="18599D97" w:rsidR="00B419EF" w:rsidRPr="00DE39BA" w:rsidRDefault="00B419EF" w:rsidP="00A92576">
            <w:pPr>
              <w:tabs>
                <w:tab w:val="left" w:pos="2496"/>
              </w:tabs>
              <w:spacing w:line="360" w:lineRule="auto"/>
              <w:jc w:val="center"/>
              <w:rPr>
                <w:ins w:id="196" w:author="abhay mendiratta" w:date="2021-05-21T22:03:00Z"/>
                <w:bCs/>
                <w:szCs w:val="24"/>
              </w:rPr>
            </w:pPr>
            <w:ins w:id="197" w:author="abhay mendiratta" w:date="2021-05-21T22:03:00Z">
              <w:r>
                <w:rPr>
                  <w:bCs/>
                  <w:szCs w:val="24"/>
                </w:rPr>
                <w:t>8.2</w:t>
              </w:r>
            </w:ins>
          </w:p>
        </w:tc>
        <w:tc>
          <w:tcPr>
            <w:tcW w:w="2344" w:type="dxa"/>
          </w:tcPr>
          <w:p w14:paraId="764B4AC2" w14:textId="6D2687F2" w:rsidR="00B419EF" w:rsidRPr="00B419EF" w:rsidRDefault="00B419EF" w:rsidP="00B419EF">
            <w:pPr>
              <w:keepNext/>
              <w:spacing w:line="256" w:lineRule="auto"/>
              <w:jc w:val="center"/>
              <w:rPr>
                <w:ins w:id="198" w:author="abhay mendiratta" w:date="2021-05-21T22:03:00Z"/>
                <w:rFonts w:eastAsia="Times New Roman"/>
              </w:rPr>
            </w:pPr>
            <w:ins w:id="199" w:author="abhay mendiratta" w:date="2021-05-21T22:03:00Z">
              <w:r w:rsidRPr="00B419EF">
                <w:rPr>
                  <w:rFonts w:eastAsia="Calibri"/>
                  <w:szCs w:val="24"/>
                  <w:lang w:val="en-IN"/>
                  <w:rPrChange w:id="200" w:author="abhay mendiratta" w:date="2021-05-21T22:04:00Z">
                    <w:rPr>
                      <w:rFonts w:eastAsia="Calibri"/>
                      <w:b/>
                      <w:szCs w:val="24"/>
                      <w:lang w:val="en-IN"/>
                    </w:rPr>
                  </w:rPrChange>
                </w:rPr>
                <w:t>Testing App (System Testing)</w:t>
              </w:r>
            </w:ins>
          </w:p>
          <w:p w14:paraId="576E5FA0" w14:textId="77777777" w:rsidR="00B419EF" w:rsidRPr="00DE39BA" w:rsidRDefault="00B419EF" w:rsidP="00A92576">
            <w:pPr>
              <w:tabs>
                <w:tab w:val="left" w:pos="2496"/>
              </w:tabs>
              <w:spacing w:line="360" w:lineRule="auto"/>
              <w:jc w:val="center"/>
              <w:rPr>
                <w:ins w:id="201" w:author="abhay mendiratta" w:date="2021-05-21T22:03:00Z"/>
                <w:bCs/>
                <w:szCs w:val="24"/>
              </w:rPr>
            </w:pPr>
          </w:p>
        </w:tc>
        <w:tc>
          <w:tcPr>
            <w:tcW w:w="2333" w:type="dxa"/>
          </w:tcPr>
          <w:p w14:paraId="40575398" w14:textId="435720A7" w:rsidR="00B419EF" w:rsidRPr="00DE39BA" w:rsidRDefault="00D86652" w:rsidP="00A92576">
            <w:pPr>
              <w:tabs>
                <w:tab w:val="left" w:pos="2496"/>
              </w:tabs>
              <w:spacing w:line="360" w:lineRule="auto"/>
              <w:jc w:val="center"/>
              <w:rPr>
                <w:ins w:id="202" w:author="abhay mendiratta" w:date="2021-05-21T22:03:00Z"/>
                <w:bCs/>
                <w:szCs w:val="24"/>
              </w:rPr>
            </w:pPr>
            <w:ins w:id="203" w:author="abhay mendiratta" w:date="2021-05-21T22:34:00Z">
              <w:r>
                <w:rPr>
                  <w:bCs/>
                  <w:szCs w:val="24"/>
                </w:rPr>
                <w:t>119</w:t>
              </w:r>
            </w:ins>
            <w:bookmarkStart w:id="204" w:name="_GoBack"/>
            <w:bookmarkEnd w:id="204"/>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Del="00B419EF" w:rsidRDefault="00C43CB4" w:rsidP="00C43CB4">
      <w:pPr>
        <w:rPr>
          <w:del w:id="205" w:author="abhay mendiratta" w:date="2021-05-21T22:07:00Z"/>
        </w:rPr>
      </w:pPr>
    </w:p>
    <w:p w14:paraId="68EE460B" w14:textId="77777777" w:rsidR="00C43CB4" w:rsidRPr="00DE39BA" w:rsidDel="00B419EF" w:rsidRDefault="00C43CB4" w:rsidP="00C43CB4">
      <w:pPr>
        <w:rPr>
          <w:del w:id="206" w:author="abhay mendiratta" w:date="2021-05-21T22:07:00Z"/>
        </w:rPr>
      </w:pPr>
    </w:p>
    <w:p w14:paraId="1801FE19" w14:textId="77777777" w:rsidR="00C43CB4" w:rsidRPr="00DE39BA" w:rsidDel="00B419EF" w:rsidRDefault="00C43CB4" w:rsidP="00C43CB4">
      <w:pPr>
        <w:rPr>
          <w:del w:id="207" w:author="abhay mendiratta" w:date="2021-05-21T22:07:00Z"/>
        </w:rPr>
      </w:pPr>
    </w:p>
    <w:p w14:paraId="1F7DC05A" w14:textId="6815AA37" w:rsidR="00C43CB4" w:rsidRPr="00DE39BA" w:rsidDel="00B419EF" w:rsidRDefault="00C43CB4" w:rsidP="00C43CB4">
      <w:pPr>
        <w:rPr>
          <w:del w:id="208" w:author="abhay mendiratta" w:date="2021-05-21T22:07:00Z"/>
        </w:rPr>
      </w:pPr>
    </w:p>
    <w:p w14:paraId="5D53B1D2" w14:textId="77777777" w:rsidR="00800B34" w:rsidRPr="00DE39BA" w:rsidDel="00B419EF" w:rsidRDefault="00800B34" w:rsidP="00C43CB4">
      <w:pPr>
        <w:rPr>
          <w:del w:id="209" w:author="abhay mendiratta" w:date="2021-05-21T22:07:00Z"/>
          <w:b/>
          <w:sz w:val="32"/>
          <w:szCs w:val="32"/>
        </w:rPr>
      </w:pPr>
    </w:p>
    <w:p w14:paraId="30162B81" w14:textId="77777777" w:rsidR="00800B34" w:rsidRPr="00DE39BA" w:rsidDel="00B419EF" w:rsidRDefault="00800B34" w:rsidP="00C43CB4">
      <w:pPr>
        <w:rPr>
          <w:del w:id="210" w:author="abhay mendiratta" w:date="2021-05-21T22:07:00Z"/>
          <w:b/>
          <w:sz w:val="32"/>
          <w:szCs w:val="32"/>
        </w:rPr>
      </w:pPr>
    </w:p>
    <w:p w14:paraId="6D8BE9D3" w14:textId="77777777" w:rsidR="00800B34" w:rsidRPr="00DE39BA" w:rsidDel="00B419EF" w:rsidRDefault="00800B34" w:rsidP="00C43CB4">
      <w:pPr>
        <w:rPr>
          <w:del w:id="211" w:author="abhay mendiratta" w:date="2021-05-21T22:07:00Z"/>
          <w:b/>
          <w:sz w:val="32"/>
          <w:szCs w:val="32"/>
        </w:rPr>
      </w:pPr>
    </w:p>
    <w:p w14:paraId="3B0164FC" w14:textId="49C15CCA" w:rsidR="00800B34" w:rsidDel="00B419EF" w:rsidRDefault="00800B34" w:rsidP="00C43CB4">
      <w:pPr>
        <w:rPr>
          <w:del w:id="212" w:author="abhay mendiratta" w:date="2021-05-21T22:07:00Z"/>
          <w:b/>
          <w:sz w:val="32"/>
          <w:szCs w:val="32"/>
        </w:rPr>
      </w:pPr>
    </w:p>
    <w:p w14:paraId="1A119963" w14:textId="2ABC7174" w:rsidR="006A5647" w:rsidDel="00B419EF" w:rsidRDefault="006A5647" w:rsidP="00C43CB4">
      <w:pPr>
        <w:rPr>
          <w:del w:id="213" w:author="abhay mendiratta" w:date="2021-05-21T22:07:00Z"/>
          <w:b/>
          <w:sz w:val="32"/>
          <w:szCs w:val="32"/>
        </w:rPr>
      </w:pPr>
    </w:p>
    <w:p w14:paraId="1A593BB8" w14:textId="1DE13B52" w:rsidR="006A5647" w:rsidDel="00B419EF" w:rsidRDefault="006A5647" w:rsidP="00C43CB4">
      <w:pPr>
        <w:rPr>
          <w:del w:id="214" w:author="abhay mendiratta" w:date="2021-05-21T22:07:00Z"/>
          <w:b/>
          <w:sz w:val="32"/>
          <w:szCs w:val="32"/>
        </w:rPr>
      </w:pPr>
    </w:p>
    <w:p w14:paraId="64AD69DD" w14:textId="77777777" w:rsidR="006A5647" w:rsidRPr="00DE39BA" w:rsidDel="00B419EF" w:rsidRDefault="006A5647" w:rsidP="00C43CB4">
      <w:pPr>
        <w:rPr>
          <w:del w:id="215" w:author="abhay mendiratta" w:date="2021-05-21T22:07:00Z"/>
          <w:b/>
          <w:sz w:val="32"/>
          <w:szCs w:val="32"/>
        </w:rPr>
      </w:pPr>
    </w:p>
    <w:p w14:paraId="7487ADDA" w14:textId="77777777" w:rsidR="00800B34" w:rsidRPr="00DE39BA" w:rsidDel="00B419EF" w:rsidRDefault="00800B34" w:rsidP="00C43CB4">
      <w:pPr>
        <w:rPr>
          <w:del w:id="216" w:author="abhay mendiratta" w:date="2021-05-21T22:07:00Z"/>
          <w:b/>
          <w:sz w:val="32"/>
          <w:szCs w:val="32"/>
        </w:rPr>
      </w:pPr>
    </w:p>
    <w:p w14:paraId="7DF63324" w14:textId="77777777" w:rsidR="00800B34" w:rsidRPr="00DE39BA" w:rsidDel="00B419EF" w:rsidRDefault="00800B34" w:rsidP="00C43CB4">
      <w:pPr>
        <w:rPr>
          <w:del w:id="217" w:author="abhay mendiratta" w:date="2021-05-21T22:07:00Z"/>
          <w:b/>
          <w:sz w:val="32"/>
          <w:szCs w:val="32"/>
        </w:rPr>
      </w:pPr>
    </w:p>
    <w:p w14:paraId="36490A2C" w14:textId="142581EE" w:rsidR="00C43CB4" w:rsidRPr="00DE39BA" w:rsidRDefault="00C43CB4" w:rsidP="00C43CB4">
      <w:pPr>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r w:rsidRPr="00DE39BA">
              <w:rPr>
                <w:b/>
                <w:bCs/>
                <w:sz w:val="32"/>
                <w:szCs w:val="32"/>
              </w:rPr>
              <w:t>S.No.</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218" w:name="_Toc60957704"/>
            <w:r w:rsidRPr="00DE39BA">
              <w:rPr>
                <w:rFonts w:ascii="Times New Roman" w:hAnsi="Times New Roman" w:cs="Times New Roman"/>
                <w:b w:val="0"/>
                <w:bCs w:val="0"/>
                <w:color w:val="auto"/>
              </w:rPr>
              <w:t>Core Features</w:t>
            </w:r>
            <w:bookmarkEnd w:id="218"/>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219" w:name="_Toc60957705"/>
            <w:r w:rsidRPr="00DE39BA">
              <w:rPr>
                <w:rFonts w:ascii="Times New Roman" w:hAnsi="Times New Roman" w:cs="Times New Roman"/>
                <w:b w:val="0"/>
                <w:bCs w:val="0"/>
                <w:color w:val="auto"/>
              </w:rPr>
              <w:t>Enhanced Features</w:t>
            </w:r>
            <w:bookmarkEnd w:id="219"/>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r w:rsidRPr="00DE39BA">
              <w:rPr>
                <w:bCs/>
              </w:rPr>
              <w:t>Questionnare</w:t>
            </w:r>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220" w:name="_Toc60957706"/>
            <w:r w:rsidRPr="00DE39BA">
              <w:rPr>
                <w:rFonts w:ascii="Times New Roman" w:hAnsi="Times New Roman" w:cs="Times New Roman"/>
                <w:b w:val="0"/>
                <w:bCs w:val="0"/>
                <w:color w:val="auto"/>
              </w:rPr>
              <w:t>Development Plan</w:t>
            </w:r>
            <w:bookmarkEnd w:id="220"/>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221" w:name="_Toc60957707"/>
            <w:r w:rsidRPr="00DE39BA">
              <w:rPr>
                <w:rFonts w:ascii="Times New Roman" w:eastAsia="Times New Roman" w:hAnsi="Times New Roman" w:cs="Times New Roman"/>
                <w:b w:val="0"/>
                <w:color w:val="auto"/>
                <w:szCs w:val="26"/>
              </w:rPr>
              <w:t>Tools used for Implementation</w:t>
            </w:r>
            <w:bookmarkEnd w:id="221"/>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2" w:name="_Toc60957709"/>
            <w:r w:rsidRPr="00DE39BA">
              <w:rPr>
                <w:rFonts w:ascii="Times New Roman" w:eastAsia="Times New Roman" w:hAnsi="Times New Roman" w:cs="Times New Roman"/>
                <w:b w:val="0"/>
                <w:color w:val="auto"/>
                <w:szCs w:val="26"/>
              </w:rPr>
              <w:t>User Table</w:t>
            </w:r>
            <w:bookmarkEnd w:id="222"/>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3" w:name="_Toc60957710"/>
            <w:r w:rsidRPr="00DE39BA">
              <w:rPr>
                <w:rFonts w:ascii="Times New Roman" w:eastAsia="Times New Roman" w:hAnsi="Times New Roman" w:cs="Times New Roman"/>
                <w:b w:val="0"/>
                <w:color w:val="auto"/>
                <w:szCs w:val="26"/>
              </w:rPr>
              <w:t>Hotspot Table</w:t>
            </w:r>
            <w:bookmarkEnd w:id="223"/>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lastRenderedPageBreak/>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4" w:name="_Toc60957711"/>
            <w:r w:rsidRPr="00DE39BA">
              <w:rPr>
                <w:rFonts w:ascii="Times New Roman" w:eastAsia="Times New Roman" w:hAnsi="Times New Roman" w:cs="Times New Roman"/>
                <w:b w:val="0"/>
                <w:color w:val="auto"/>
                <w:szCs w:val="26"/>
              </w:rPr>
              <w:t>Type of Testing</w:t>
            </w:r>
            <w:bookmarkEnd w:id="224"/>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5" w:name="_Toc60957712"/>
            <w:r w:rsidRPr="00DE39BA">
              <w:rPr>
                <w:rFonts w:ascii="Times New Roman" w:eastAsia="Times New Roman" w:hAnsi="Times New Roman" w:cs="Times New Roman"/>
                <w:b w:val="0"/>
                <w:color w:val="auto"/>
                <w:szCs w:val="26"/>
              </w:rPr>
              <w:t>Technical requirements for Testing</w:t>
            </w:r>
            <w:bookmarkEnd w:id="225"/>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02588AFE" w:rsidR="00800B34" w:rsidDel="00B419EF" w:rsidRDefault="00800B34">
      <w:pPr>
        <w:pStyle w:val="Heading1"/>
        <w:jc w:val="center"/>
        <w:rPr>
          <w:del w:id="226" w:author="abhay mendiratta" w:date="2021-05-21T21:29:00Z"/>
        </w:rPr>
      </w:pPr>
    </w:p>
    <w:p w14:paraId="19D8E5AD" w14:textId="284DE072" w:rsidR="00B419EF" w:rsidRDefault="00B419EF">
      <w:pPr>
        <w:rPr>
          <w:ins w:id="227" w:author="abhay mendiratta" w:date="2021-05-21T22:07:00Z"/>
        </w:rPr>
      </w:pPr>
    </w:p>
    <w:p w14:paraId="4EA845A9" w14:textId="274E1FD3" w:rsidR="00B419EF" w:rsidRDefault="00B419EF">
      <w:pPr>
        <w:rPr>
          <w:ins w:id="228" w:author="abhay mendiratta" w:date="2021-05-21T22:07:00Z"/>
        </w:rPr>
      </w:pPr>
    </w:p>
    <w:p w14:paraId="7B279EB7" w14:textId="0F237E3E" w:rsidR="00B419EF" w:rsidRDefault="00B419EF">
      <w:pPr>
        <w:rPr>
          <w:ins w:id="229" w:author="abhay mendiratta" w:date="2021-05-21T22:07:00Z"/>
        </w:rPr>
      </w:pPr>
    </w:p>
    <w:p w14:paraId="5FAEB922" w14:textId="7DF25F74" w:rsidR="00B419EF" w:rsidRDefault="00B419EF">
      <w:pPr>
        <w:rPr>
          <w:ins w:id="230" w:author="abhay mendiratta" w:date="2021-05-21T22:07:00Z"/>
        </w:rPr>
      </w:pPr>
    </w:p>
    <w:p w14:paraId="5644EA23" w14:textId="335D20DC" w:rsidR="00B419EF" w:rsidRDefault="00B419EF">
      <w:pPr>
        <w:rPr>
          <w:ins w:id="231" w:author="abhay mendiratta" w:date="2021-05-21T22:07:00Z"/>
        </w:rPr>
      </w:pPr>
    </w:p>
    <w:p w14:paraId="16C260C1" w14:textId="71609EED" w:rsidR="00B419EF" w:rsidRDefault="00B419EF">
      <w:pPr>
        <w:rPr>
          <w:ins w:id="232" w:author="abhay mendiratta" w:date="2021-05-21T22:07:00Z"/>
        </w:rPr>
      </w:pPr>
    </w:p>
    <w:p w14:paraId="22BDDDB7" w14:textId="2C9D552D" w:rsidR="00B419EF" w:rsidRDefault="00B419EF">
      <w:pPr>
        <w:rPr>
          <w:ins w:id="233" w:author="abhay mendiratta" w:date="2021-05-21T22:07:00Z"/>
        </w:rPr>
      </w:pPr>
    </w:p>
    <w:p w14:paraId="2AD95E70" w14:textId="4E4992D5" w:rsidR="00B419EF" w:rsidRDefault="00B419EF">
      <w:pPr>
        <w:rPr>
          <w:ins w:id="234" w:author="abhay mendiratta" w:date="2021-05-21T22:07:00Z"/>
        </w:rPr>
      </w:pPr>
    </w:p>
    <w:p w14:paraId="7792D73B" w14:textId="77777777" w:rsidR="00B419EF" w:rsidRPr="00B419EF" w:rsidRDefault="00B419EF">
      <w:pPr>
        <w:rPr>
          <w:ins w:id="235" w:author="abhay mendiratta" w:date="2021-05-21T22:07:00Z"/>
        </w:rPr>
      </w:pPr>
    </w:p>
    <w:p w14:paraId="2F19AF2E" w14:textId="77777777" w:rsidR="00800B34" w:rsidRPr="00DE39BA" w:rsidDel="0069551A" w:rsidRDefault="00800B34">
      <w:pPr>
        <w:jc w:val="center"/>
        <w:rPr>
          <w:del w:id="236" w:author="abhay mendiratta" w:date="2021-05-21T21:29:00Z"/>
        </w:rPr>
        <w:pPrChange w:id="237" w:author="abhay mendiratta" w:date="2021-05-21T21:29:00Z">
          <w:pPr/>
        </w:pPrChange>
      </w:pPr>
    </w:p>
    <w:p w14:paraId="27C42C58" w14:textId="77777777" w:rsidR="00C43CB4" w:rsidRPr="00DE39BA" w:rsidDel="0069551A" w:rsidRDefault="00C43CB4">
      <w:pPr>
        <w:jc w:val="center"/>
        <w:rPr>
          <w:del w:id="238" w:author="abhay mendiratta" w:date="2021-05-21T21:29:00Z"/>
        </w:rPr>
        <w:pPrChange w:id="239" w:author="abhay mendiratta" w:date="2021-05-21T21:29:00Z">
          <w:pPr/>
        </w:pPrChange>
      </w:pPr>
    </w:p>
    <w:p w14:paraId="2BE5E481" w14:textId="77777777" w:rsidR="00C43CB4" w:rsidRPr="00DE39BA" w:rsidDel="0069551A" w:rsidRDefault="00C43CB4">
      <w:pPr>
        <w:jc w:val="center"/>
        <w:rPr>
          <w:del w:id="240" w:author="abhay mendiratta" w:date="2021-05-21T21:29:00Z"/>
        </w:rPr>
        <w:pPrChange w:id="241" w:author="abhay mendiratta" w:date="2021-05-21T21:29:00Z">
          <w:pPr/>
        </w:pPrChange>
      </w:pPr>
    </w:p>
    <w:p w14:paraId="2D7BF15C" w14:textId="21C43B67" w:rsidR="00C43CB4" w:rsidDel="0069551A" w:rsidRDefault="00C43CB4">
      <w:pPr>
        <w:jc w:val="center"/>
        <w:rPr>
          <w:del w:id="242" w:author="abhay mendiratta" w:date="2021-05-21T21:29:00Z"/>
        </w:rPr>
        <w:pPrChange w:id="243" w:author="abhay mendiratta" w:date="2021-05-21T21:29:00Z">
          <w:pPr/>
        </w:pPrChange>
      </w:pPr>
    </w:p>
    <w:p w14:paraId="0027B351" w14:textId="76BC00FE" w:rsidR="002A3E1F" w:rsidDel="0069551A" w:rsidRDefault="002A3E1F">
      <w:pPr>
        <w:jc w:val="center"/>
        <w:rPr>
          <w:del w:id="244" w:author="abhay mendiratta" w:date="2021-05-21T21:29:00Z"/>
        </w:rPr>
        <w:pPrChange w:id="245" w:author="abhay mendiratta" w:date="2021-05-21T21:29:00Z">
          <w:pPr/>
        </w:pPrChange>
      </w:pPr>
    </w:p>
    <w:p w14:paraId="257EF488" w14:textId="77777777" w:rsidR="002A3E1F" w:rsidRPr="00DE39BA" w:rsidDel="0069551A" w:rsidRDefault="002A3E1F">
      <w:pPr>
        <w:jc w:val="center"/>
        <w:rPr>
          <w:del w:id="246" w:author="abhay mendiratta" w:date="2021-05-21T21:29:00Z"/>
        </w:rPr>
        <w:pPrChange w:id="247" w:author="abhay mendiratta" w:date="2021-05-21T21:29:00Z">
          <w:pPr/>
        </w:pPrChange>
      </w:pPr>
    </w:p>
    <w:p w14:paraId="06E71301" w14:textId="52ECC294" w:rsidR="00C43CB4" w:rsidDel="0069551A" w:rsidRDefault="00C43CB4">
      <w:pPr>
        <w:jc w:val="center"/>
        <w:rPr>
          <w:del w:id="248" w:author="abhay mendiratta" w:date="2021-05-21T21:29:00Z"/>
        </w:rPr>
        <w:pPrChange w:id="249" w:author="abhay mendiratta" w:date="2021-05-21T21:29:00Z">
          <w:pPr/>
        </w:pPrChange>
      </w:pPr>
    </w:p>
    <w:p w14:paraId="5FF17F21" w14:textId="77777777" w:rsidR="00B773FE" w:rsidRPr="00DE39BA" w:rsidDel="0069551A" w:rsidRDefault="00B773FE">
      <w:pPr>
        <w:jc w:val="center"/>
        <w:rPr>
          <w:del w:id="250" w:author="abhay mendiratta" w:date="2021-05-21T21:29:00Z"/>
        </w:rPr>
        <w:pPrChange w:id="251" w:author="abhay mendiratta" w:date="2021-05-21T21:29:00Z">
          <w:pPr/>
        </w:pPrChange>
      </w:pPr>
    </w:p>
    <w:p w14:paraId="52842BAB" w14:textId="4F722B4A" w:rsidR="00AD0926" w:rsidRPr="00DE39BA" w:rsidRDefault="00E45622">
      <w:pPr>
        <w:pStyle w:val="Heading1"/>
        <w:jc w:val="center"/>
        <w:rPr>
          <w:rFonts w:cs="Times New Roman"/>
          <w:color w:val="auto"/>
        </w:rPr>
      </w:pPr>
      <w:r w:rsidRPr="00DE39BA">
        <w:rPr>
          <w:rFonts w:cs="Times New Roman"/>
          <w:color w:val="auto"/>
          <w:u w:val="single"/>
        </w:rPr>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52" w:name="_Toc480417270"/>
      <w:r w:rsidRPr="00DE39BA">
        <w:rPr>
          <w:rFonts w:cs="Times New Roman"/>
          <w:color w:val="auto"/>
          <w:szCs w:val="24"/>
        </w:rPr>
        <w:t>Topic of the System</w:t>
      </w:r>
      <w:bookmarkEnd w:id="252"/>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53" w:name="_Toc480417271"/>
      <w:r w:rsidRPr="00DE39BA">
        <w:rPr>
          <w:rFonts w:cs="Times New Roman"/>
          <w:color w:val="auto"/>
          <w:szCs w:val="24"/>
        </w:rPr>
        <w:t>Project Abstract</w:t>
      </w:r>
      <w:bookmarkEnd w:id="253"/>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54" w:name="_Toc480417272"/>
      <w:r w:rsidRPr="00DE39BA">
        <w:rPr>
          <w:rFonts w:cs="Times New Roman"/>
          <w:color w:val="auto"/>
          <w:szCs w:val="24"/>
        </w:rPr>
        <w:t>Purpose of the System</w:t>
      </w:r>
      <w:bookmarkEnd w:id="254"/>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255" w:name="_Toc480417273"/>
      <w:r w:rsidRPr="00DE39BA">
        <w:rPr>
          <w:rFonts w:eastAsia="Calibri" w:cs="Times New Roman"/>
          <w:b w:val="0"/>
          <w:color w:val="auto"/>
          <w:szCs w:val="24"/>
        </w:rPr>
        <w:t xml:space="preserve">The world is going through one of the worst pandemics ever </w:t>
      </w:r>
      <w:proofErr w:type="gramStart"/>
      <w:r w:rsidRPr="00DE39BA">
        <w:rPr>
          <w:rFonts w:eastAsia="Calibri" w:cs="Times New Roman"/>
          <w:b w:val="0"/>
          <w:color w:val="auto"/>
          <w:szCs w:val="24"/>
        </w:rPr>
        <w:t>seen .</w:t>
      </w:r>
      <w:proofErr w:type="gramEnd"/>
      <w:r w:rsidRPr="00DE39BA">
        <w:rPr>
          <w:rFonts w:eastAsia="Calibri" w:cs="Times New Roman"/>
          <w:b w:val="0"/>
          <w:color w:val="auto"/>
          <w:szCs w:val="24"/>
        </w:rPr>
        <w:t xml:space="preserve"> After concurrent lock-downs as the government is easing out, </w:t>
      </w:r>
      <w:proofErr w:type="gramStart"/>
      <w:r w:rsidRPr="00DE39BA">
        <w:rPr>
          <w:rFonts w:eastAsia="Calibri" w:cs="Times New Roman"/>
          <w:b w:val="0"/>
          <w:color w:val="auto"/>
          <w:szCs w:val="24"/>
        </w:rPr>
        <w:t>moreand  more</w:t>
      </w:r>
      <w:proofErr w:type="gramEnd"/>
      <w:r w:rsidRPr="00DE39BA">
        <w:rPr>
          <w:rFonts w:eastAsia="Calibri" w:cs="Times New Roman"/>
          <w:b w:val="0"/>
          <w:color w:val="auto"/>
          <w:szCs w:val="24"/>
        </w:rPr>
        <w:t xml:space="preserv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w:t>
      </w:r>
      <w:proofErr w:type="gramStart"/>
      <w:r w:rsidRPr="00DE39BA">
        <w:rPr>
          <w:rFonts w:eastAsia="Calibri" w:cs="Times New Roman"/>
          <w:b w:val="0"/>
          <w:color w:val="auto"/>
          <w:szCs w:val="24"/>
        </w:rPr>
        <w:t>is the corona prone zone</w:t>
      </w:r>
      <w:proofErr w:type="gramEnd"/>
      <w:r w:rsidRPr="00DE39BA">
        <w:rPr>
          <w:rFonts w:eastAsia="Calibri" w:cs="Times New Roman"/>
          <w:b w:val="0"/>
          <w:color w:val="auto"/>
          <w:szCs w:val="24"/>
        </w:rPr>
        <w:t xml:space="preserv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255"/>
    </w:p>
    <w:p w14:paraId="73154753" w14:textId="77777777" w:rsidR="00AD0926" w:rsidRPr="00DE39BA" w:rsidRDefault="00AD0926" w:rsidP="00DE39BA">
      <w:pPr>
        <w:spacing w:line="360" w:lineRule="auto"/>
        <w:ind w:left="720"/>
        <w:jc w:val="both"/>
        <w:rPr>
          <w:b/>
          <w:color w:val="000000"/>
          <w:szCs w:val="24"/>
        </w:rPr>
      </w:pPr>
      <w:r w:rsidRPr="00DE39BA">
        <w:rPr>
          <w:szCs w:val="24"/>
        </w:rPr>
        <w:t xml:space="preserve">Any kind of system is developed with thought of </w:t>
      </w:r>
      <w:proofErr w:type="gramStart"/>
      <w:r w:rsidRPr="00DE39BA">
        <w:rPr>
          <w:szCs w:val="24"/>
        </w:rPr>
        <w:t>a</w:t>
      </w:r>
      <w:proofErr w:type="gramEnd"/>
      <w:r w:rsidRPr="00DE39BA">
        <w:rPr>
          <w:szCs w:val="24"/>
        </w:rPr>
        <w:t xml:space="preserve">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256" w:name="_Toc480417274"/>
      <w:r w:rsidRPr="00DE39BA">
        <w:rPr>
          <w:rFonts w:cs="Times New Roman"/>
          <w:color w:val="auto"/>
          <w:szCs w:val="24"/>
        </w:rPr>
        <w:t>Topic Background</w:t>
      </w:r>
      <w:bookmarkEnd w:id="256"/>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motherlord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lastRenderedPageBreak/>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257" w:name="_Toc480417275"/>
      <w:r w:rsidRPr="00DE39BA">
        <w:rPr>
          <w:rFonts w:cs="Times New Roman"/>
          <w:color w:val="auto"/>
          <w:szCs w:val="24"/>
        </w:rPr>
        <w:t>Problem Context</w:t>
      </w:r>
      <w:bookmarkEnd w:id="257"/>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ie how many hotspots are there in the surrounding region, is a place safe </w:t>
      </w:r>
      <w:r w:rsidRPr="00DE39BA">
        <w:rPr>
          <w:szCs w:val="24"/>
        </w:rPr>
        <w:lastRenderedPageBreak/>
        <w:t xml:space="preserve">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 xml:space="preserve">With this system being developed a user can access all the above mentioned information from multiple platforms such as Android, IOS, </w:t>
      </w:r>
      <w:proofErr w:type="gramStart"/>
      <w:r w:rsidRPr="00DE39BA">
        <w:rPr>
          <w:szCs w:val="24"/>
        </w:rPr>
        <w:t>Web</w:t>
      </w:r>
      <w:proofErr w:type="gramEnd"/>
      <w:r w:rsidRPr="00DE39BA">
        <w:rPr>
          <w:szCs w:val="24"/>
        </w:rPr>
        <w:t xml:space="preserve">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258" w:name="_Toc480417276"/>
      <w:r w:rsidRPr="00DE39BA">
        <w:rPr>
          <w:rFonts w:cs="Times New Roman"/>
          <w:color w:val="auto"/>
          <w:szCs w:val="24"/>
        </w:rPr>
        <w:t>Rationale behind the System: Why do we need this System?</w:t>
      </w:r>
      <w:bookmarkEnd w:id="258"/>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Upon permission agreement user is feeded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259"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259"/>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Since the user needs to determine nearby hotspot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proofErr w:type="gramStart"/>
      <w:r w:rsidRPr="00DE39BA">
        <w:t>Their is</w:t>
      </w:r>
      <w:proofErr w:type="gramEnd"/>
      <w:r w:rsidRPr="00DE39BA">
        <w:t xml:space="preserve">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 xml:space="preserve">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w:t>
      </w:r>
      <w:r w:rsidRPr="00DE39BA">
        <w:lastRenderedPageBreak/>
        <w:t>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 xml:space="preserve">The </w:t>
      </w:r>
      <w:proofErr w:type="gramStart"/>
      <w:r w:rsidRPr="00DE39BA">
        <w:rPr>
          <w:szCs w:val="24"/>
        </w:rPr>
        <w:t>“</w:t>
      </w:r>
      <w:r w:rsidR="00C54B2A" w:rsidRPr="00DE39BA">
        <w:rPr>
          <w:b/>
          <w:szCs w:val="24"/>
        </w:rPr>
        <w:t xml:space="preserve"> </w:t>
      </w:r>
      <w:r w:rsidR="007D3E13" w:rsidRPr="00DE39BA">
        <w:rPr>
          <w:b/>
          <w:szCs w:val="24"/>
        </w:rPr>
        <w:t>Post</w:t>
      </w:r>
      <w:proofErr w:type="gramEnd"/>
      <w:r w:rsidR="007D3E13" w:rsidRPr="00DE39BA">
        <w:rPr>
          <w:b/>
          <w:szCs w:val="24"/>
        </w:rPr>
        <w:t xml:space="preserve">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lastRenderedPageBreak/>
        <w:t>Minimum Android version is lollipop ( SDK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Minimum Android version is lollipop ( SDK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r w:rsidRPr="00DE39BA">
              <w:rPr>
                <w:b w:val="0"/>
                <w:u w:val="single"/>
              </w:rPr>
              <w:t>Funtionality</w:t>
            </w:r>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r w:rsidRPr="00DE39BA">
              <w:t>Organising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r w:rsidRPr="00DE39BA">
              <w:rPr>
                <w:b w:val="0"/>
                <w:u w:val="single"/>
              </w:rPr>
              <w:t>Funtionality</w:t>
            </w:r>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user should not be bogged with plethora of options but what he wnats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The back-end server will be extremely scalable to handle humongous amount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By using Flutter Framework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lastRenderedPageBreak/>
        <w:t xml:space="preserve">Table </w:t>
      </w:r>
      <w:r>
        <w:rPr>
          <w:b/>
          <w:i w:val="0"/>
          <w:color w:val="auto"/>
          <w:sz w:val="24"/>
          <w:szCs w:val="24"/>
        </w:rPr>
        <w:t>1.4</w:t>
      </w:r>
      <w:proofErr w:type="gramStart"/>
      <w:r w:rsidRPr="00DE39BA">
        <w:rPr>
          <w:b/>
          <w:i w:val="0"/>
          <w:color w:val="auto"/>
          <w:sz w:val="24"/>
          <w:szCs w:val="24"/>
        </w:rPr>
        <w:t>:</w:t>
      </w:r>
      <w:r>
        <w:rPr>
          <w:b/>
          <w:i w:val="0"/>
          <w:color w:val="auto"/>
          <w:sz w:val="24"/>
          <w:szCs w:val="24"/>
        </w:rPr>
        <w:t>Enhanced</w:t>
      </w:r>
      <w:proofErr w:type="gramEnd"/>
      <w:r>
        <w:rPr>
          <w:b/>
          <w:i w:val="0"/>
          <w:color w:val="auto"/>
          <w:sz w:val="24"/>
          <w:szCs w:val="24"/>
        </w:rPr>
        <w:t xml:space="preserve">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lastRenderedPageBreak/>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260" w:name="_Toc480417290"/>
      <w:r w:rsidRPr="00DE39BA">
        <w:rPr>
          <w:rFonts w:cs="Times New Roman"/>
          <w:color w:val="auto"/>
        </w:rPr>
        <w:t>2.1</w:t>
      </w:r>
      <w:r w:rsidRPr="00DE39BA">
        <w:rPr>
          <w:rFonts w:cs="Times New Roman"/>
          <w:color w:val="auto"/>
        </w:rPr>
        <w:tab/>
        <w:t>Current Problem Description</w:t>
      </w:r>
      <w:bookmarkEnd w:id="260"/>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261"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261"/>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262" w:name="_Toc480417292"/>
      <w:r w:rsidRPr="00DE39BA">
        <w:rPr>
          <w:rFonts w:cs="Times New Roman"/>
          <w:color w:val="auto"/>
        </w:rPr>
        <w:t>2.2</w:t>
      </w:r>
      <w:r w:rsidRPr="00DE39BA">
        <w:rPr>
          <w:rFonts w:cs="Times New Roman"/>
          <w:color w:val="auto"/>
        </w:rPr>
        <w:tab/>
        <w:t>Problem Importance and Justification</w:t>
      </w:r>
      <w:bookmarkEnd w:id="262"/>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263" w:name="_Toc480417294"/>
      <w:r>
        <w:rPr>
          <w:rFonts w:cs="Times New Roman"/>
          <w:color w:val="auto"/>
        </w:rPr>
        <w:lastRenderedPageBreak/>
        <w:t>2.3</w:t>
      </w:r>
      <w:r w:rsidR="001518A0" w:rsidRPr="00DE39BA">
        <w:rPr>
          <w:rFonts w:cs="Times New Roman"/>
          <w:color w:val="auto"/>
        </w:rPr>
        <w:tab/>
        <w:t>Nature of Challenge</w:t>
      </w:r>
      <w:bookmarkEnd w:id="263"/>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64"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64"/>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65"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65"/>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lastRenderedPageBreak/>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66"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66"/>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lastRenderedPageBreak/>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267"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267"/>
    </w:p>
    <w:p w14:paraId="594B5D5B" w14:textId="4C1114B2" w:rsidR="001518A0" w:rsidRPr="00DE39BA" w:rsidRDefault="003A5456" w:rsidP="00DE39BA">
      <w:pPr>
        <w:spacing w:line="360" w:lineRule="auto"/>
        <w:ind w:left="720"/>
        <w:jc w:val="both"/>
      </w:pPr>
      <w:r w:rsidRPr="003A5456">
        <w:rPr>
          <w:szCs w:val="23"/>
        </w:rPr>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268"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268"/>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269" w:name="_Toc480417300"/>
      <w:r w:rsidRPr="003A5456">
        <w:rPr>
          <w:rFonts w:ascii="Times New Roman" w:eastAsiaTheme="minorEastAsia" w:hAnsi="Times New Roman" w:cs="Times New Roman"/>
          <w:b w:val="0"/>
          <w:bCs w:val="0"/>
          <w:color w:val="auto"/>
        </w:rPr>
        <w:t>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269"/>
    </w:p>
    <w:p w14:paraId="387C6389" w14:textId="21887318" w:rsidR="001518A0" w:rsidRPr="00DE39BA" w:rsidRDefault="003A5456" w:rsidP="00DE39BA">
      <w:pPr>
        <w:spacing w:line="360" w:lineRule="auto"/>
        <w:ind w:left="720"/>
        <w:jc w:val="both"/>
        <w:rPr>
          <w:b/>
        </w:rPr>
      </w:pPr>
      <w:r w:rsidRPr="003A5456">
        <w:t xml:space="preserve">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w:t>
      </w:r>
      <w:proofErr w:type="gramStart"/>
      <w:r w:rsidRPr="003A5456">
        <w:t>Chart</w:t>
      </w:r>
      <w:proofErr w:type="gramEnd"/>
      <w:r w:rsidRPr="003A5456">
        <w:t xml:space="preserve">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270"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270"/>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271"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271"/>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272" w:name="_Toc480417304"/>
      <w:r w:rsidRPr="00DE39BA">
        <w:rPr>
          <w:rFonts w:cs="Times New Roman"/>
          <w:color w:val="auto"/>
          <w:szCs w:val="24"/>
        </w:rPr>
        <w:t>3.2</w:t>
      </w:r>
      <w:r w:rsidRPr="00DE39BA">
        <w:rPr>
          <w:rFonts w:cs="Times New Roman"/>
          <w:color w:val="auto"/>
          <w:szCs w:val="24"/>
        </w:rPr>
        <w:tab/>
        <w:t>Advanced Preliminary Research</w:t>
      </w:r>
      <w:bookmarkEnd w:id="272"/>
    </w:p>
    <w:p w14:paraId="2D745E33" w14:textId="77777777" w:rsidR="001450B9" w:rsidRPr="00DE39BA" w:rsidRDefault="001450B9" w:rsidP="00DE39BA">
      <w:pPr>
        <w:spacing w:line="360" w:lineRule="auto"/>
        <w:ind w:left="720"/>
        <w:jc w:val="both"/>
        <w:rPr>
          <w:szCs w:val="24"/>
        </w:rPr>
      </w:pPr>
      <w:bookmarkStart w:id="273"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273"/>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274"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274"/>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w:t>
      </w:r>
      <w:proofErr w:type="gramStart"/>
      <w:r w:rsidRPr="00DE39BA">
        <w:rPr>
          <w:szCs w:val="24"/>
        </w:rPr>
        <w:t xml:space="preserve">received </w:t>
      </w:r>
      <w:r w:rsidRPr="00DE39BA">
        <w:rPr>
          <w:szCs w:val="24"/>
          <w:lang w:val="en-SG"/>
        </w:rPr>
        <w:t>.</w:t>
      </w:r>
      <w:proofErr w:type="gramEnd"/>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275"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275"/>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276"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276"/>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277"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278" w:name="_Toc480417311"/>
      <w:bookmarkEnd w:id="277"/>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The domain domain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278"/>
    </w:p>
    <w:p w14:paraId="27EE4687" w14:textId="77777777" w:rsidR="001450B9" w:rsidRPr="00DE39BA" w:rsidRDefault="001450B9" w:rsidP="00DE39BA">
      <w:pPr>
        <w:spacing w:line="360" w:lineRule="auto"/>
        <w:ind w:left="720"/>
        <w:jc w:val="both"/>
        <w:rPr>
          <w:szCs w:val="24"/>
        </w:rPr>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279"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279"/>
    </w:p>
    <w:p w14:paraId="4976D37D" w14:textId="77777777" w:rsidR="001450B9" w:rsidRPr="00DE39BA" w:rsidRDefault="001450B9" w:rsidP="001450B9">
      <w:pPr>
        <w:pStyle w:val="Heading3"/>
        <w:rPr>
          <w:rFonts w:ascii="Times New Roman" w:hAnsi="Times New Roman" w:cs="Times New Roman"/>
          <w:color w:val="auto"/>
          <w:szCs w:val="24"/>
        </w:rPr>
      </w:pPr>
      <w:bookmarkStart w:id="280"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280"/>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281"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281"/>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282"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282"/>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283"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283"/>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284"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285" w:name="_Toc480417321"/>
      <w:bookmarkEnd w:id="284"/>
      <w:r>
        <w:rPr>
          <w:rFonts w:cs="Times New Roman"/>
          <w:color w:val="auto"/>
          <w:szCs w:val="24"/>
        </w:rPr>
        <w:t>3.6</w:t>
      </w:r>
      <w:r w:rsidR="001450B9" w:rsidRPr="00DE39BA">
        <w:rPr>
          <w:rFonts w:cs="Times New Roman"/>
          <w:color w:val="auto"/>
          <w:szCs w:val="24"/>
        </w:rPr>
        <w:tab/>
        <w:t>Conclusion</w:t>
      </w:r>
      <w:bookmarkEnd w:id="285"/>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286"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286"/>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90479D">
      <w:pPr>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90479D">
      <w:pPr>
        <w:ind w:firstLine="720"/>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287"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B56035" w:rsidRPr="009068E9" w:rsidRDefault="00B56035"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B56035" w:rsidRPr="009068E9" w:rsidRDefault="00B56035"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B56035" w:rsidRPr="00374923" w:rsidRDefault="00B56035"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B56035" w:rsidRPr="00374923" w:rsidRDefault="00B56035"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B56035" w:rsidRPr="009068E9" w:rsidRDefault="00B56035" w:rsidP="001450B9">
                                  <w:pPr>
                                    <w:shd w:val="clear" w:color="auto" w:fill="FFFFFF"/>
                                    <w:spacing w:after="72" w:line="285" w:lineRule="atLeast"/>
                                    <w:outlineLvl w:val="2"/>
                                    <w:rPr>
                                      <w:rFonts w:eastAsia="Times New Roman"/>
                                      <w:b/>
                                      <w:bCs/>
                                      <w:color w:val="000000"/>
                                      <w:sz w:val="26"/>
                                      <w:szCs w:val="26"/>
                                    </w:rPr>
                                  </w:pPr>
                                  <w:bookmarkStart w:id="288" w:name="_Toc323535573"/>
                                  <w:bookmarkStart w:id="289" w:name="_Toc341093268"/>
                                  <w:bookmarkStart w:id="290" w:name="_Toc480417329"/>
                                  <w:r w:rsidRPr="009068E9">
                                    <w:t>System Design</w:t>
                                  </w:r>
                                  <w:bookmarkEnd w:id="288"/>
                                  <w:bookmarkEnd w:id="289"/>
                                  <w:bookmarkEnd w:id="290"/>
                                </w:p>
                                <w:p w14:paraId="6D764BCC" w14:textId="77777777" w:rsidR="00B56035" w:rsidRPr="00374923" w:rsidRDefault="00B56035"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B56035" w:rsidRPr="009068E9" w:rsidRDefault="00B56035" w:rsidP="001450B9">
                            <w:pPr>
                              <w:shd w:val="clear" w:color="auto" w:fill="FFFFFF"/>
                              <w:spacing w:after="72" w:line="285" w:lineRule="atLeast"/>
                              <w:outlineLvl w:val="2"/>
                              <w:rPr>
                                <w:rFonts w:eastAsia="Times New Roman"/>
                                <w:b/>
                                <w:bCs/>
                                <w:color w:val="000000"/>
                                <w:sz w:val="26"/>
                                <w:szCs w:val="26"/>
                              </w:rPr>
                            </w:pPr>
                            <w:bookmarkStart w:id="291" w:name="_Toc323535573"/>
                            <w:bookmarkStart w:id="292" w:name="_Toc341093268"/>
                            <w:bookmarkStart w:id="293" w:name="_Toc480417329"/>
                            <w:r w:rsidRPr="009068E9">
                              <w:t>System Design</w:t>
                            </w:r>
                            <w:bookmarkEnd w:id="291"/>
                            <w:bookmarkEnd w:id="292"/>
                            <w:bookmarkEnd w:id="293"/>
                          </w:p>
                          <w:p w14:paraId="6D764BCC" w14:textId="77777777" w:rsidR="00B56035" w:rsidRPr="00374923" w:rsidRDefault="00B56035"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B56035" w:rsidRPr="009068E9" w:rsidRDefault="00B56035" w:rsidP="001450B9">
                                  <w:r w:rsidRPr="009068E9">
                                    <w:t>System Testing</w:t>
                                  </w:r>
                                </w:p>
                                <w:p w14:paraId="008287DA" w14:textId="77777777" w:rsidR="00B56035" w:rsidRDefault="00B56035"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B56035" w:rsidRPr="009068E9" w:rsidRDefault="00B56035" w:rsidP="001450B9">
                            <w:r w:rsidRPr="009068E9">
                              <w:t>System Testing</w:t>
                            </w:r>
                          </w:p>
                          <w:p w14:paraId="008287DA" w14:textId="77777777" w:rsidR="00B56035" w:rsidRDefault="00B56035"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B56035" w:rsidRPr="009068E9" w:rsidRDefault="00B56035" w:rsidP="001450B9">
                                  <w:r w:rsidRPr="009068E9">
                                    <w:t>Integration Testing</w:t>
                                  </w:r>
                                </w:p>
                                <w:p w14:paraId="6A926F50" w14:textId="77777777" w:rsidR="00B56035" w:rsidRPr="00374923" w:rsidRDefault="00B56035"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B56035" w:rsidRPr="009068E9" w:rsidRDefault="00B56035" w:rsidP="001450B9">
                            <w:r w:rsidRPr="009068E9">
                              <w:t>Integration Testing</w:t>
                            </w:r>
                          </w:p>
                          <w:p w14:paraId="6A926F50" w14:textId="77777777" w:rsidR="00B56035" w:rsidRPr="00374923" w:rsidRDefault="00B56035"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B56035" w:rsidRPr="009068E9" w:rsidRDefault="00B56035" w:rsidP="001450B9">
                                  <w:pPr>
                                    <w:shd w:val="clear" w:color="auto" w:fill="FFFFFF"/>
                                    <w:spacing w:after="72" w:line="285" w:lineRule="atLeast"/>
                                    <w:outlineLvl w:val="2"/>
                                  </w:pPr>
                                  <w:bookmarkStart w:id="294" w:name="_Toc323535574"/>
                                  <w:bookmarkStart w:id="295" w:name="_Toc341093269"/>
                                  <w:bookmarkStart w:id="296" w:name="_Toc480417330"/>
                                  <w:r w:rsidRPr="009068E9">
                                    <w:t>Architecture Design</w:t>
                                  </w:r>
                                  <w:bookmarkEnd w:id="294"/>
                                  <w:bookmarkEnd w:id="295"/>
                                  <w:bookmarkEnd w:id="296"/>
                                </w:p>
                                <w:p w14:paraId="36749D38" w14:textId="77777777" w:rsidR="00B56035" w:rsidRPr="00374923" w:rsidRDefault="00B56035"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B56035" w:rsidRPr="009068E9" w:rsidRDefault="00B56035" w:rsidP="001450B9">
                            <w:pPr>
                              <w:shd w:val="clear" w:color="auto" w:fill="FFFFFF"/>
                              <w:spacing w:after="72" w:line="285" w:lineRule="atLeast"/>
                              <w:outlineLvl w:val="2"/>
                            </w:pPr>
                            <w:bookmarkStart w:id="297" w:name="_Toc323535574"/>
                            <w:bookmarkStart w:id="298" w:name="_Toc341093269"/>
                            <w:bookmarkStart w:id="299" w:name="_Toc480417330"/>
                            <w:r w:rsidRPr="009068E9">
                              <w:t>Architecture Design</w:t>
                            </w:r>
                            <w:bookmarkEnd w:id="297"/>
                            <w:bookmarkEnd w:id="298"/>
                            <w:bookmarkEnd w:id="299"/>
                          </w:p>
                          <w:p w14:paraId="36749D38" w14:textId="77777777" w:rsidR="00B56035" w:rsidRPr="00374923" w:rsidRDefault="00B56035"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B56035" w:rsidRPr="009068E9" w:rsidRDefault="00B56035"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B56035" w:rsidRPr="009068E9" w:rsidRDefault="00B56035"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B56035" w:rsidRPr="009068E9" w:rsidRDefault="00B56035" w:rsidP="001450B9">
                                  <w:pPr>
                                    <w:shd w:val="clear" w:color="auto" w:fill="FFFFFF"/>
                                    <w:spacing w:after="72" w:line="285" w:lineRule="atLeast"/>
                                    <w:outlineLvl w:val="2"/>
                                  </w:pPr>
                                  <w:bookmarkStart w:id="300" w:name="_Toc323535575"/>
                                  <w:bookmarkStart w:id="301" w:name="_Toc341093270"/>
                                  <w:bookmarkStart w:id="302" w:name="_Toc480417331"/>
                                  <w:r w:rsidRPr="009068E9">
                                    <w:t>Module Design</w:t>
                                  </w:r>
                                  <w:bookmarkEnd w:id="300"/>
                                  <w:bookmarkEnd w:id="301"/>
                                  <w:bookmarkEnd w:id="302"/>
                                </w:p>
                                <w:p w14:paraId="02F6A9D5" w14:textId="77777777" w:rsidR="00B56035" w:rsidRPr="00374923" w:rsidRDefault="00B56035"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B56035" w:rsidRPr="009068E9" w:rsidRDefault="00B56035" w:rsidP="001450B9">
                            <w:pPr>
                              <w:shd w:val="clear" w:color="auto" w:fill="FFFFFF"/>
                              <w:spacing w:after="72" w:line="285" w:lineRule="atLeast"/>
                              <w:outlineLvl w:val="2"/>
                            </w:pPr>
                            <w:bookmarkStart w:id="303" w:name="_Toc323535575"/>
                            <w:bookmarkStart w:id="304" w:name="_Toc341093270"/>
                            <w:bookmarkStart w:id="305" w:name="_Toc480417331"/>
                            <w:r w:rsidRPr="009068E9">
                              <w:t>Module Design</w:t>
                            </w:r>
                            <w:bookmarkEnd w:id="303"/>
                            <w:bookmarkEnd w:id="304"/>
                            <w:bookmarkEnd w:id="305"/>
                          </w:p>
                          <w:p w14:paraId="02F6A9D5" w14:textId="77777777" w:rsidR="00B56035" w:rsidRPr="00374923" w:rsidRDefault="00B56035"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B56035" w:rsidRPr="009068E9" w:rsidRDefault="00B56035"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B56035" w:rsidRPr="009068E9" w:rsidRDefault="00B56035"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Fig4.1</w:t>
      </w:r>
      <w:proofErr w:type="gramStart"/>
      <w:r w:rsidR="00753DF6" w:rsidRPr="00DE39BA">
        <w:rPr>
          <w:b/>
          <w:i w:val="0"/>
          <w:color w:val="auto"/>
          <w:sz w:val="24"/>
        </w:rPr>
        <w:t>:Phases</w:t>
      </w:r>
      <w:proofErr w:type="gramEnd"/>
      <w:r w:rsidR="00753DF6" w:rsidRPr="00DE39BA">
        <w:rPr>
          <w:b/>
          <w:i w:val="0"/>
          <w:color w:val="auto"/>
          <w:sz w:val="24"/>
        </w:rPr>
        <w:t xml:space="preserve"> of V-Model Methodology</w:t>
      </w:r>
      <w:bookmarkEnd w:id="287"/>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 xml:space="preserve">Table </w:t>
      </w:r>
      <w:proofErr w:type="gramStart"/>
      <w:r w:rsidRPr="00B96460">
        <w:rPr>
          <w:b/>
          <w:bCs/>
        </w:rPr>
        <w:t>4.</w:t>
      </w:r>
      <w:r w:rsidR="00DE4707">
        <w:rPr>
          <w:b/>
          <w:bCs/>
        </w:rPr>
        <w:t>2</w:t>
      </w:r>
      <w:r w:rsidRPr="00B96460">
        <w:rPr>
          <w:b/>
          <w:bCs/>
        </w:rPr>
        <w:t xml:space="preserve"> :</w:t>
      </w:r>
      <w:proofErr w:type="gramEnd"/>
      <w:r w:rsidRPr="00B96460">
        <w:rPr>
          <w:b/>
          <w:bCs/>
        </w:rPr>
        <w:t xml:space="preserve">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306"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306"/>
    </w:p>
    <w:p w14:paraId="255A8EDD" w14:textId="58B92329"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307"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307"/>
    </w:p>
    <w:p w14:paraId="7BC020AB" w14:textId="67EF5A44" w:rsidR="00E35AA8" w:rsidRPr="00DE39BA" w:rsidRDefault="000547FC" w:rsidP="000547FC">
      <w:pPr>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proofErr w:type="gramStart"/>
      <w:r w:rsidR="00CF1E43" w:rsidRPr="00CF1E43">
        <w:rPr>
          <w:rFonts w:eastAsia="Times New Roman"/>
          <w:color w:val="000000"/>
          <w:szCs w:val="23"/>
        </w:rPr>
        <w:t>indicates</w:t>
      </w:r>
      <w:proofErr w:type="gramEnd"/>
      <w:r w:rsidR="00CF1E43" w:rsidRPr="00CF1E43">
        <w:rPr>
          <w:rFonts w:eastAsia="Times New Roman"/>
          <w:color w:val="000000"/>
          <w:szCs w:val="23"/>
        </w:rPr>
        <w:t xml:space="preserve">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proofErr w:type="gramStart"/>
      <w:r w:rsidR="00CF1E43" w:rsidRPr="00CF1E43">
        <w:rPr>
          <w:rFonts w:eastAsia="Times New Roman"/>
          <w:color w:val="000000"/>
          <w:szCs w:val="23"/>
        </w:rPr>
        <w:t>Winning</w:t>
      </w:r>
      <w:proofErr w:type="gramEnd"/>
      <w:r w:rsidR="00CF1E43" w:rsidRPr="00CF1E43">
        <w:rPr>
          <w:rFonts w:eastAsia="Times New Roman"/>
          <w:color w:val="000000"/>
          <w:szCs w:val="23"/>
        </w:rPr>
        <w:t xml:space="preserve">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308" w:name="_Toc480417341"/>
      <w:r w:rsidRPr="00DE39BA">
        <w:rPr>
          <w:rFonts w:ascii="Times New Roman" w:hAnsi="Times New Roman" w:cs="Times New Roman"/>
          <w:color w:val="auto"/>
          <w:szCs w:val="24"/>
        </w:rPr>
        <w:lastRenderedPageBreak/>
        <w:t>Use Case</w:t>
      </w:r>
      <w:bookmarkEnd w:id="308"/>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6466DD22"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309" w:name="_Toc480445388"/>
      <w:r w:rsidRPr="00DE39BA">
        <w:rPr>
          <w:b/>
          <w:i w:val="0"/>
          <w:color w:val="auto"/>
          <w:sz w:val="24"/>
          <w:szCs w:val="24"/>
        </w:rPr>
        <w:t xml:space="preserve">Table </w:t>
      </w:r>
      <w:proofErr w:type="gramStart"/>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w:t>
      </w:r>
      <w:proofErr w:type="gramEnd"/>
      <w:r w:rsidRPr="00DE39BA">
        <w:rPr>
          <w:b/>
          <w:i w:val="0"/>
          <w:color w:val="auto"/>
          <w:sz w:val="24"/>
          <w:szCs w:val="24"/>
        </w:rPr>
        <w:t xml:space="preserve"> Case Description of Login</w:t>
      </w:r>
      <w:bookmarkEnd w:id="309"/>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 xml:space="preserve">User must know how to operate </w:t>
            </w:r>
            <w:proofErr w:type="gramStart"/>
            <w:r w:rsidRPr="00DE39BA">
              <w:rPr>
                <w:rFonts w:cs="Times New Roman"/>
                <w:szCs w:val="24"/>
              </w:rPr>
              <w:t>an</w:t>
            </w:r>
            <w:proofErr w:type="gramEnd"/>
            <w:r w:rsidRPr="00DE39BA">
              <w:rPr>
                <w:rFonts w:cs="Times New Roman"/>
                <w:szCs w:val="24"/>
              </w:rPr>
              <w:t xml:space="preserve">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also see the number of death,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310"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proofErr w:type="gramStart"/>
      <w:r w:rsidRPr="00DE39BA">
        <w:rPr>
          <w:b/>
          <w:i w:val="0"/>
          <w:color w:val="auto"/>
          <w:sz w:val="24"/>
          <w:szCs w:val="24"/>
        </w:rPr>
        <w:t>:Use</w:t>
      </w:r>
      <w:proofErr w:type="gramEnd"/>
      <w:r w:rsidRPr="00DE39BA">
        <w:rPr>
          <w:b/>
          <w:i w:val="0"/>
          <w:color w:val="auto"/>
          <w:sz w:val="24"/>
          <w:szCs w:val="24"/>
        </w:rPr>
        <w:t xml:space="preserve"> Case Description of User Module</w:t>
      </w:r>
      <w:bookmarkEnd w:id="310"/>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proofErr w:type="gramStart"/>
      <w:r>
        <w:t>were</w:t>
      </w:r>
      <w:proofErr w:type="gramEnd"/>
      <w:r>
        <w:t xml:space="preserv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pPr>
        <w:keepNext/>
        <w:keepLines/>
        <w:spacing w:before="40" w:after="0" w:line="360" w:lineRule="auto"/>
        <w:jc w:val="center"/>
        <w:outlineLvl w:val="1"/>
        <w:rPr>
          <w:rFonts w:eastAsia="Times New Roman"/>
          <w:b/>
          <w:iCs/>
          <w:szCs w:val="26"/>
        </w:rPr>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3A2C45FE"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4437EF">
      <w:pPr>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4437EF">
      <w:pPr>
        <w:jc w:val="center"/>
        <w:rPr>
          <w:rFonts w:eastAsia="Calibri"/>
          <w:b/>
          <w:szCs w:val="24"/>
          <w:lang w:val="en-IN"/>
        </w:rPr>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pPr>
        <w:keepNext/>
        <w:keepLines/>
        <w:spacing w:before="40" w:after="0" w:line="360" w:lineRule="auto"/>
        <w:jc w:val="center"/>
        <w:outlineLvl w:val="1"/>
        <w:rPr>
          <w:rFonts w:eastAsia="Times New Roman"/>
          <w:b/>
          <w:szCs w:val="26"/>
        </w:rPr>
        <w:pPrChange w:id="311" w:author="Pranav Taneja" w:date="2021-05-18T23:35: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4437EF">
      <w:pPr>
        <w:jc w:val="center"/>
        <w:rPr>
          <w:rFonts w:eastAsia="Calibri"/>
          <w:b/>
          <w:szCs w:val="24"/>
          <w:lang w:val="en-IN"/>
        </w:rPr>
      </w:pPr>
      <w:r w:rsidRPr="00DE39BA">
        <w:rPr>
          <w:b/>
          <w:szCs w:val="24"/>
        </w:rPr>
        <w:t>Fig</w:t>
      </w:r>
      <w:r>
        <w:rPr>
          <w:b/>
          <w:szCs w:val="24"/>
        </w:rPr>
        <w:t xml:space="preserve"> 7.</w:t>
      </w:r>
      <w:ins w:id="312" w:author="Pranav Taneja" w:date="2021-05-18T23:36:00Z">
        <w:r>
          <w:rPr>
            <w:b/>
            <w:szCs w:val="24"/>
          </w:rPr>
          <w:t>3</w:t>
        </w:r>
      </w:ins>
      <w:del w:id="313" w:author="Pranav Taneja" w:date="2021-05-18T23:36:00Z">
        <w:r w:rsidDel="004437EF">
          <w:rPr>
            <w:b/>
            <w:szCs w:val="24"/>
          </w:rPr>
          <w:delText>1</w:delText>
        </w:r>
      </w:del>
      <w:r w:rsidRPr="00DE39BA">
        <w:rPr>
          <w:b/>
          <w:szCs w:val="24"/>
        </w:rPr>
        <w:t xml:space="preserve">: </w:t>
      </w:r>
      <w:ins w:id="314" w:author="Pranav Taneja" w:date="2021-05-18T23:35:00Z">
        <w:r>
          <w:rPr>
            <w:rFonts w:eastAsia="Calibri"/>
            <w:b/>
            <w:szCs w:val="24"/>
            <w:lang w:val="en-IN"/>
          </w:rPr>
          <w:t xml:space="preserve">Crowd </w:t>
        </w:r>
        <w:proofErr w:type="gramStart"/>
        <w:r>
          <w:rPr>
            <w:rFonts w:eastAsia="Calibri"/>
            <w:b/>
            <w:szCs w:val="24"/>
            <w:lang w:val="en-IN"/>
          </w:rPr>
          <w:t>Sourcing</w:t>
        </w:r>
        <w:proofErr w:type="gramEnd"/>
        <w:r>
          <w:rPr>
            <w:rFonts w:eastAsia="Calibri"/>
            <w:b/>
            <w:szCs w:val="24"/>
            <w:lang w:val="en-IN"/>
          </w:rPr>
          <w:t xml:space="preserve"> </w:t>
        </w:r>
      </w:ins>
      <w:ins w:id="315" w:author="Pranav Taneja" w:date="2021-05-18T23:36:00Z">
        <w:r>
          <w:rPr>
            <w:rFonts w:eastAsia="Calibri"/>
            <w:b/>
            <w:szCs w:val="24"/>
            <w:lang w:val="en-IN"/>
          </w:rPr>
          <w:t>using K-Nearest Neighbours</w:t>
        </w:r>
      </w:ins>
      <w:del w:id="316"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8E3C63">
      <w:pPr>
        <w:keepNext/>
        <w:keepLines/>
        <w:spacing w:before="40" w:after="0" w:line="360" w:lineRule="auto"/>
        <w:outlineLvl w:val="1"/>
        <w:rPr>
          <w:rFonts w:eastAsia="Times New Roman"/>
          <w:b/>
          <w:szCs w:val="26"/>
        </w:rPr>
      </w:pP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317" w:name="_Toc480417354"/>
      <w:bookmarkStart w:id="318"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317"/>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319"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319"/>
    </w:p>
    <w:p w14:paraId="298702F3" w14:textId="77777777" w:rsidR="00E35AA8" w:rsidRPr="00DE39BA" w:rsidRDefault="00E35AA8" w:rsidP="008161C4">
      <w:pPr>
        <w:pStyle w:val="ListParagraph"/>
        <w:numPr>
          <w:ilvl w:val="0"/>
          <w:numId w:val="43"/>
        </w:numPr>
        <w:spacing w:after="200" w:line="360" w:lineRule="auto"/>
        <w:jc w:val="both"/>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lastRenderedPageBreak/>
        <w:t xml:space="preserve">We had to simultaneously implement the </w:t>
      </w:r>
      <w:proofErr w:type="gramStart"/>
      <w:r w:rsidRPr="00DE39BA">
        <w:t>api</w:t>
      </w:r>
      <w:proofErr w:type="gramEnd"/>
      <w:r w:rsidRPr="00DE39BA">
        <w:t xml:space="preserve">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r w:rsidRPr="00DE39BA">
        <w:t xml:space="preserve">Next we move on to configuring maps </w:t>
      </w:r>
      <w:proofErr w:type="gramStart"/>
      <w:r w:rsidRPr="00DE39BA">
        <w:t>Api</w:t>
      </w:r>
      <w:proofErr w:type="gramEnd"/>
      <w:r w:rsidRPr="00DE39BA">
        <w:t xml:space="preserve">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These selected coordintes are extracted ftom the mobile device and sent to the server by the means of an api call</w:t>
      </w:r>
    </w:p>
    <w:p w14:paraId="4DC70DB8" w14:textId="58EEA239" w:rsidR="001D2111" w:rsidRDefault="001D2111" w:rsidP="008161C4">
      <w:pPr>
        <w:pStyle w:val="ListParagraph"/>
        <w:numPr>
          <w:ilvl w:val="0"/>
          <w:numId w:val="43"/>
        </w:numPr>
        <w:spacing w:after="200" w:line="360" w:lineRule="auto"/>
        <w:jc w:val="both"/>
      </w:pPr>
      <w:r>
        <w:t>Upon receiving coordintes on the server, the server will try to find ultiple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Then the server tries to filter out the safest route from the routes list based on self designed algorithm.</w:t>
      </w:r>
    </w:p>
    <w:bookmarkEnd w:id="318"/>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w:t>
      </w:r>
      <w:ins w:id="321" w:author="Pranav Taneja" w:date="2021-05-18T23:37:00Z">
        <w:r w:rsidR="004437EF">
          <w:rPr>
            <w:b/>
            <w:szCs w:val="24"/>
          </w:rPr>
          <w:t>4</w:t>
        </w:r>
      </w:ins>
      <w:del w:id="322"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ins w:id="323" w:author="Pranav Taneja" w:date="2021-05-18T23:37:00Z">
        <w:r w:rsidR="004437EF">
          <w:rPr>
            <w:b/>
            <w:szCs w:val="24"/>
          </w:rPr>
          <w:t>5</w:t>
        </w:r>
      </w:ins>
      <w:del w:id="324"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087C39BB"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'app/routes/app_pages.dart';</w:t>
      </w:r>
    </w:p>
    <w:p w14:paraId="67AF4000"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'app/services/services.dart';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main(</w:t>
      </w:r>
      <w:proofErr w:type="gramEnd"/>
      <w:r w:rsidRPr="00DE39BA">
        <w:rPr>
          <w:rFonts w:eastAsia="Calibri"/>
          <w:bCs/>
          <w:szCs w:val="24"/>
          <w:lang w:val="en-IN"/>
        </w:rPr>
        <w:t>)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initServices();</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runApp(</w:t>
      </w:r>
      <w:proofErr w:type="gramEnd"/>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GetMaterialApp(</w:t>
      </w:r>
      <w:proofErr w:type="gramEnd"/>
    </w:p>
    <w:p w14:paraId="323A1EF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debugShowCheckedModeBanner</w:t>
      </w:r>
      <w:proofErr w:type="gramEnd"/>
      <w:r w:rsidRPr="00DE39BA">
        <w:rPr>
          <w:rFonts w:eastAsia="Calibri"/>
          <w:bCs/>
          <w:szCs w:val="24"/>
          <w:lang w:val="en-IN"/>
        </w:rPr>
        <w:t>: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initialRoute</w:t>
      </w:r>
      <w:proofErr w:type="gramEnd"/>
      <w:r w:rsidRPr="00DE39BA">
        <w:rPr>
          <w:rFonts w:eastAsia="Calibri"/>
          <w:bCs/>
          <w:szCs w:val="24"/>
          <w:lang w:val="en-IN"/>
        </w:rPr>
        <w:t>: AppPages.INITIAL,</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getPages</w:t>
      </w:r>
      <w:proofErr w:type="gramEnd"/>
      <w:r w:rsidRPr="00DE39BA">
        <w:rPr>
          <w:rFonts w:eastAsia="Calibri"/>
          <w:bCs/>
          <w:szCs w:val="24"/>
          <w:lang w:val="en-IN"/>
        </w:rPr>
        <w:t>: AppPages.routes,</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theme</w:t>
      </w:r>
      <w:proofErr w:type="gramEnd"/>
      <w:r w:rsidRPr="00DE39BA">
        <w:rPr>
          <w:rFonts w:eastAsia="Calibri"/>
          <w:bCs/>
          <w:szCs w:val="24"/>
          <w:lang w:val="en-IN"/>
        </w:rPr>
        <w:t>: ThemeData.dark(),</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4BADF62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325" w:author="Pranav Taneja" w:date="2021-05-18T23:37:00Z">
        <w:r w:rsidR="004437EF">
          <w:rPr>
            <w:b/>
            <w:i w:val="0"/>
            <w:color w:val="auto"/>
            <w:sz w:val="24"/>
            <w:szCs w:val="24"/>
          </w:rPr>
          <w:t>6</w:t>
        </w:r>
      </w:ins>
      <w:del w:id="326"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327" w:author="Pranav Taneja" w:date="2021-05-18T23:37:00Z">
        <w:r w:rsidR="004437EF">
          <w:rPr>
            <w:b/>
            <w:i w:val="0"/>
            <w:iCs w:val="0"/>
            <w:sz w:val="24"/>
            <w:szCs w:val="24"/>
          </w:rPr>
          <w:t>7</w:t>
        </w:r>
      </w:ins>
      <w:del w:id="328"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HotSpotModel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List&lt;CoronaHotspot&gt; coronaHotspot;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List&lt;CrowdHotspot&gt; crowdHotspot;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HotSpotModel(</w:t>
      </w:r>
      <w:proofErr w:type="gramEnd"/>
      <w:r w:rsidRPr="00DE39BA">
        <w:rPr>
          <w:rFonts w:eastAsia="Calibri"/>
          <w:bCs/>
          <w:szCs w:val="24"/>
          <w:lang w:val="en-IN"/>
        </w:rPr>
        <w:t>{this.coronaHotspot, this.crowdHotspot});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HotSpotModel.fromJson(</w:t>
      </w:r>
      <w:proofErr w:type="gramEnd"/>
      <w:r w:rsidRPr="00DE39BA">
        <w:rPr>
          <w:rFonts w:eastAsia="Calibri"/>
          <w:bCs/>
          <w:szCs w:val="24"/>
          <w:lang w:val="en-IN"/>
        </w:rPr>
        <w:t>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(json['corona_hotspot'] !=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w:t>
      </w:r>
      <w:proofErr w:type="gramEnd"/>
      <w:r w:rsidRPr="00DE39BA">
        <w:rPr>
          <w:rFonts w:eastAsia="Calibri"/>
          <w:bCs/>
          <w:szCs w:val="24"/>
          <w:lang w:val="en-IN"/>
        </w:rPr>
        <w:t xml:space="preserve"> = &lt;CoronaHotspot&gt;[];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json[</w:t>
      </w:r>
      <w:proofErr w:type="gramEnd"/>
      <w:r w:rsidRPr="00DE39BA">
        <w:rPr>
          <w:rFonts w:eastAsia="Calibri"/>
          <w:bCs/>
          <w:szCs w:val="24"/>
          <w:lang w:val="en-IN"/>
        </w:rPr>
        <w:t>'corona_hotspot'].forEach((v)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coronaHotspot.add(</w:t>
      </w:r>
      <w:proofErr w:type="gramEnd"/>
      <w:r w:rsidRPr="00DE39BA">
        <w:rPr>
          <w:rFonts w:eastAsia="Calibri"/>
          <w:bCs/>
          <w:szCs w:val="24"/>
          <w:lang w:val="en-IN"/>
        </w:rPr>
        <w:t>CoronaHotspot.fromJson(v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(json['crowd_hotspot'] !=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w:t>
      </w:r>
      <w:proofErr w:type="gramEnd"/>
      <w:r w:rsidRPr="00DE39BA">
        <w:rPr>
          <w:rFonts w:eastAsia="Calibri"/>
          <w:bCs/>
          <w:szCs w:val="24"/>
          <w:lang w:val="en-IN"/>
        </w:rPr>
        <w:t xml:space="preserve"> = &lt;CrowdHotspot&gt;[];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json[</w:t>
      </w:r>
      <w:proofErr w:type="gramEnd"/>
      <w:r w:rsidRPr="00DE39BA">
        <w:rPr>
          <w:rFonts w:eastAsia="Calibri"/>
          <w:bCs/>
          <w:szCs w:val="24"/>
          <w:lang w:val="en-IN"/>
        </w:rPr>
        <w:t>'crowd_hotspot'].forEach((v)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crowdHotspot.add(</w:t>
      </w:r>
      <w:proofErr w:type="gramEnd"/>
      <w:r w:rsidRPr="00DE39BA">
        <w:rPr>
          <w:rFonts w:eastAsia="Calibri"/>
          <w:bCs/>
          <w:szCs w:val="24"/>
          <w:lang w:val="en-IN"/>
        </w:rPr>
        <w:t>CrowdHotspot.fromJson(v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(coronaHotspot !=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'corona_hotspot'] = coronaHotspot.map((v) =&gt; v.toJson()).toList();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(crowdHotspot !=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'crowd_hotspot'] = crowdHotspot.map((v) =&gt; v.toJson()).toList();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lastRenderedPageBreak/>
        <w:t>class</w:t>
      </w:r>
      <w:proofErr w:type="gramEnd"/>
      <w:r w:rsidRPr="00DE39BA">
        <w:rPr>
          <w:rFonts w:eastAsia="Calibri"/>
          <w:bCs/>
          <w:szCs w:val="24"/>
          <w:lang w:val="en-IN"/>
        </w:rPr>
        <w:t xml:space="preserve"> CoronaHotspot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double</w:t>
      </w:r>
      <w:proofErr w:type="gramEnd"/>
      <w:r w:rsidRPr="00DE39BA">
        <w:rPr>
          <w:rFonts w:eastAsia="Calibri"/>
          <w:bCs/>
          <w:szCs w:val="24"/>
          <w:lang w:val="en-IN"/>
        </w:rPr>
        <w:t xml:space="preserve"> lat;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double</w:t>
      </w:r>
      <w:proofErr w:type="gramEnd"/>
      <w:r w:rsidRPr="00DE39BA">
        <w:rPr>
          <w:rFonts w:eastAsia="Calibri"/>
          <w:bCs/>
          <w:szCs w:val="24"/>
          <w:lang w:val="en-IN"/>
        </w:rPr>
        <w:t xml:space="preserv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int</w:t>
      </w:r>
      <w:proofErr w:type="gramEnd"/>
      <w:r w:rsidRPr="00DE39BA">
        <w:rPr>
          <w:rFonts w:eastAsia="Calibri"/>
          <w:bCs/>
          <w:szCs w:val="24"/>
          <w:lang w:val="en-IN"/>
        </w:rPr>
        <w:t xml:space="preserve">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int</w:t>
      </w:r>
      <w:proofErr w:type="gramEnd"/>
      <w:r w:rsidRPr="00DE39BA">
        <w:rPr>
          <w:rFonts w:eastAsia="Calibri"/>
          <w:bCs/>
          <w:szCs w:val="24"/>
          <w:lang w:val="en-IN"/>
        </w:rPr>
        <w:t xml:space="preserve">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int</w:t>
      </w:r>
      <w:proofErr w:type="gramEnd"/>
      <w:r w:rsidRPr="00DE39BA">
        <w:rPr>
          <w:rFonts w:eastAsia="Calibri"/>
          <w:bCs/>
          <w:szCs w:val="24"/>
          <w:lang w:val="en-IN"/>
        </w:rPr>
        <w:t xml:space="preserve">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w:t>
      </w:r>
      <w:proofErr w:type="gramEnd"/>
      <w:r w:rsidRPr="00DE39BA">
        <w:rPr>
          <w:rFonts w:eastAsia="Calibri"/>
          <w:bCs/>
          <w:szCs w:val="24"/>
          <w:lang w:val="en-IN"/>
        </w:rPr>
        <w:t>{this.lat, this.long, this.death, this.active, this.recovered});</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CoronaHotspot.fromJson(</w:t>
      </w:r>
      <w:proofErr w:type="gramEnd"/>
      <w:r w:rsidRPr="00DE39BA">
        <w:rPr>
          <w:rFonts w:eastAsia="Calibri"/>
          <w:bCs/>
          <w:szCs w:val="24"/>
          <w:lang w:val="en-IN"/>
        </w:rPr>
        <w:t>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json['lat']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death</w:t>
      </w:r>
      <w:proofErr w:type="gramEnd"/>
      <w:r w:rsidRPr="00DE39BA">
        <w:rPr>
          <w:rFonts w:eastAsia="Calibri"/>
          <w:bCs/>
          <w:szCs w:val="24"/>
          <w:lang w:val="en-IN"/>
        </w:rPr>
        <w:t xml:space="preserve">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active</w:t>
      </w:r>
      <w:proofErr w:type="gramEnd"/>
      <w:r w:rsidRPr="00DE39BA">
        <w:rPr>
          <w:rFonts w:eastAsia="Calibri"/>
          <w:bCs/>
          <w:szCs w:val="24"/>
          <w:lang w:val="en-IN"/>
        </w:rPr>
        <w:t xml:space="preser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recovered</w:t>
      </w:r>
      <w:proofErr w:type="gramEnd"/>
      <w:r w:rsidRPr="00DE39BA">
        <w:rPr>
          <w:rFonts w:eastAsia="Calibri"/>
          <w:bCs/>
          <w:szCs w:val="24"/>
          <w:lang w:val="en-IN"/>
        </w:rPr>
        <w:t xml:space="preserve">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'lat'] = lat;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CrowdHotspot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double</w:t>
      </w:r>
      <w:proofErr w:type="gramEnd"/>
      <w:r w:rsidRPr="00DE39BA">
        <w:rPr>
          <w:rFonts w:eastAsia="Calibri"/>
          <w:bCs/>
          <w:szCs w:val="24"/>
          <w:lang w:val="en-IN"/>
        </w:rPr>
        <w:t xml:space="preserve"> lat;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double</w:t>
      </w:r>
      <w:proofErr w:type="gramEnd"/>
      <w:r w:rsidRPr="00DE39BA">
        <w:rPr>
          <w:rFonts w:eastAsia="Calibri"/>
          <w:bCs/>
          <w:szCs w:val="24"/>
          <w:lang w:val="en-IN"/>
        </w:rPr>
        <w:t xml:space="preserv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w:t>
      </w:r>
      <w:proofErr w:type="gramEnd"/>
      <w:r w:rsidRPr="00DE39BA">
        <w:rPr>
          <w:rFonts w:eastAsia="Calibri"/>
          <w:bCs/>
          <w:szCs w:val="24"/>
          <w:lang w:val="en-IN"/>
        </w:rPr>
        <w:t>{this.lat, this.long});</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CrowdHotspot.fromJson(</w:t>
      </w:r>
      <w:proofErr w:type="gramEnd"/>
      <w:r w:rsidRPr="00DE39BA">
        <w:rPr>
          <w:rFonts w:eastAsia="Calibri"/>
          <w:bCs/>
          <w:szCs w:val="24"/>
          <w:lang w:val="en-IN"/>
        </w:rPr>
        <w:t>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json['lat']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gramStart"/>
      <w:r w:rsidRPr="00DE39BA">
        <w:rPr>
          <w:rFonts w:eastAsia="Calibri"/>
          <w:bCs/>
          <w:szCs w:val="24"/>
          <w:lang w:val="en-IN"/>
        </w:rPr>
        <w:t>toJson(</w:t>
      </w:r>
      <w:proofErr w:type="gramEnd"/>
      <w:r w:rsidRPr="00DE39BA">
        <w:rPr>
          <w:rFonts w:eastAsia="Calibri"/>
          <w:bCs/>
          <w:szCs w:val="24"/>
          <w:lang w:val="en-IN"/>
        </w:rPr>
        <w:t>)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Map&lt;String, dynamic&gt; data = &lt;String, dynamic&gt;{};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'lat'] = lat;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57385BA"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29" w:author="abhay mendiratta" w:date="2021-05-21T21:47:00Z">
        <w:r w:rsidR="004D55D9">
          <w:rPr>
            <w:b/>
            <w:i w:val="0"/>
            <w:color w:val="auto"/>
            <w:sz w:val="24"/>
            <w:szCs w:val="24"/>
          </w:rPr>
          <w:t>8</w:t>
        </w:r>
      </w:ins>
      <w:ins w:id="330" w:author="Pranav Taneja" w:date="2021-05-18T23:37:00Z">
        <w:del w:id="331" w:author="abhay mendiratta" w:date="2021-05-21T21:46:00Z">
          <w:r w:rsidR="004437EF" w:rsidDel="004D55D9">
            <w:rPr>
              <w:b/>
              <w:i w:val="0"/>
              <w:color w:val="auto"/>
              <w:sz w:val="24"/>
              <w:szCs w:val="24"/>
            </w:rPr>
            <w:delText>7</w:delText>
          </w:r>
        </w:del>
      </w:ins>
      <w:del w:id="332"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'package:dio/dio.dart';</w:t>
      </w:r>
    </w:p>
    <w:p w14:paraId="7F9D496D"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'package:flutter/foundation.dart';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'../../services/services.dart';</w:t>
      </w:r>
    </w:p>
    <w:p w14:paraId="0C14FBB6"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'../models/failure_model.dart';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ApiClient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_api = ApiService().instance;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path</w:t>
      </w:r>
      <w:proofErr w:type="gramEnd"/>
      <w:r w:rsidRPr="00DE39BA">
        <w:rPr>
          <w:rFonts w:eastAsia="Calibri"/>
          <w:bCs/>
          <w:szCs w:val="24"/>
          <w:lang w:val="en-IN"/>
        </w:rPr>
        <w:t>: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signUp({</w:t>
      </w:r>
      <w:proofErr w:type="gramEnd"/>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1803A712"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path</w:t>
      </w:r>
      <w:proofErr w:type="gramEnd"/>
      <w:r w:rsidRPr="00DE39BA">
        <w:rPr>
          <w:rFonts w:eastAsia="Calibri"/>
          <w:bCs/>
          <w:szCs w:val="24"/>
          <w:lang w:val="en-IN"/>
        </w:rPr>
        <w:t>: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t xml:space="preserve">        "phone_no": phonenum,</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w:t>
      </w:r>
      <w:proofErr w:type="gramEnd"/>
      <w:r w:rsidRPr="00DE39BA">
        <w:rPr>
          <w:rFonts w:eastAsia="Calibri"/>
          <w:bCs/>
          <w:szCs w:val="24"/>
          <w:lang w:val="en-IN"/>
        </w:rPr>
        <w:t>":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getHotSpotZones({</w:t>
      </w:r>
      <w:proofErr w:type="gramEnd"/>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_postRequestSender(</w:t>
      </w:r>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path</w:t>
      </w:r>
      <w:proofErr w:type="gramEnd"/>
      <w:r w:rsidRPr="00DE39BA">
        <w:rPr>
          <w:rFonts w:eastAsia="Calibri"/>
          <w:bCs/>
          <w:szCs w:val="24"/>
          <w:lang w:val="en-IN"/>
        </w:rPr>
        <w:t>: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w:t>
      </w:r>
      <w:proofErr w:type="gramEnd"/>
      <w:r w:rsidRPr="00DE39BA">
        <w:rPr>
          <w:rFonts w:eastAsia="Calibri"/>
          <w:bCs/>
          <w:szCs w:val="24"/>
          <w:lang w:val="en-IN"/>
        </w:rPr>
        <w:t>":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"access_token": accessToken,</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Future _</w:t>
      </w:r>
      <w:proofErr w:type="gramStart"/>
      <w:r w:rsidRPr="00DE39BA">
        <w:rPr>
          <w:rFonts w:eastAsia="Calibri"/>
          <w:bCs/>
          <w:szCs w:val="24"/>
          <w:lang w:val="en-IN"/>
        </w:rPr>
        <w:t>postRequestSender({</w:t>
      </w:r>
      <w:proofErr w:type="gramEnd"/>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try</w:t>
      </w:r>
      <w:proofErr w:type="gramEnd"/>
      <w:r w:rsidRPr="00DE39BA">
        <w:rPr>
          <w:rFonts w:eastAsia="Calibri"/>
          <w:bCs/>
          <w:szCs w:val="24"/>
          <w:lang w:val="en-IN"/>
        </w:rPr>
        <w:t xml:space="preserve">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Response response = await _api.dio.post(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path</w:t>
      </w:r>
      <w:proofErr w:type="gramEnd"/>
      <w:r w:rsidRPr="00DE39BA">
        <w:rPr>
          <w:rFonts w:eastAsia="Calibri"/>
          <w:bCs/>
          <w:szCs w:val="24"/>
          <w:lang w:val="en-IN"/>
        </w:rPr>
        <w:t>,</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response.data;</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DioError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(e.response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throw</w:t>
      </w:r>
      <w:proofErr w:type="gramEnd"/>
      <w:r w:rsidRPr="00DE39BA">
        <w:rPr>
          <w:rFonts w:eastAsia="Calibri"/>
          <w:bCs/>
          <w:szCs w:val="24"/>
          <w:lang w:val="en-IN"/>
        </w:rPr>
        <w:t xml:space="preserve"> Failure(</w:t>
      </w:r>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statusCode</w:t>
      </w:r>
      <w:proofErr w:type="gramEnd"/>
      <w:r w:rsidRPr="00DE39BA">
        <w:rPr>
          <w:rFonts w:eastAsia="Calibri"/>
          <w:bCs/>
          <w:szCs w:val="24"/>
          <w:lang w:val="en-IN"/>
        </w:rPr>
        <w:t>: e.response.statusCode,</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message</w:t>
      </w:r>
      <w:proofErr w:type="gramEnd"/>
      <w:r w:rsidRPr="00DE39BA">
        <w:rPr>
          <w:rFonts w:eastAsia="Calibri"/>
          <w:bCs/>
          <w:szCs w:val="24"/>
          <w:lang w:val="en-IN"/>
        </w:rPr>
        <w:t>: e.response.statusMessage,</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throw</w:t>
      </w:r>
      <w:proofErr w:type="gramEnd"/>
      <w:r w:rsidRPr="00DE39BA">
        <w:rPr>
          <w:rFonts w:eastAsia="Calibri"/>
          <w:bCs/>
          <w:szCs w:val="24"/>
          <w:lang w:val="en-IN"/>
        </w:rPr>
        <w:t xml:space="preserve"> Failure(message: e.message);</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8545CE3"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33" w:author="abhay mendiratta" w:date="2021-05-21T21:47:00Z">
        <w:r w:rsidR="004D55D9">
          <w:rPr>
            <w:b/>
            <w:i w:val="0"/>
            <w:color w:val="auto"/>
            <w:sz w:val="24"/>
            <w:szCs w:val="24"/>
          </w:rPr>
          <w:t>9</w:t>
        </w:r>
      </w:ins>
      <w:ins w:id="334" w:author="Pranav Taneja" w:date="2021-05-18T23:37:00Z">
        <w:del w:id="335" w:author="abhay mendiratta" w:date="2021-05-21T21:47:00Z">
          <w:r w:rsidR="004437EF" w:rsidDel="004D55D9">
            <w:rPr>
              <w:b/>
              <w:i w:val="0"/>
              <w:color w:val="auto"/>
              <w:sz w:val="24"/>
              <w:szCs w:val="24"/>
            </w:rPr>
            <w:delText>8</w:delText>
          </w:r>
        </w:del>
      </w:ins>
      <w:del w:id="336"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'package:flutter/foundation.dart';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'../providers/api_client.dart';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ApiClient apiClient;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{@required this.apiClient}) : assert(apiClient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apiClient.login(</w:t>
      </w:r>
      <w:proofErr w:type="gramEnd"/>
      <w:r w:rsidRPr="00DE39BA">
        <w:rPr>
          <w:rFonts w:eastAsia="Calibri"/>
          <w:bCs/>
          <w:szCs w:val="24"/>
          <w:lang w:val="en-IN"/>
        </w:rPr>
        <w:t>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signUp({</w:t>
      </w:r>
      <w:proofErr w:type="gramEnd"/>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apiClient.signUp(</w:t>
      </w:r>
      <w:proofErr w:type="gramEnd"/>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latitude</w:t>
      </w:r>
      <w:proofErr w:type="gramEnd"/>
      <w:r w:rsidRPr="00DE39BA">
        <w:rPr>
          <w:rFonts w:eastAsia="Calibri"/>
          <w:bCs/>
          <w:szCs w:val="24"/>
          <w:lang w:val="en-IN"/>
        </w:rPr>
        <w:t>: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longitude</w:t>
      </w:r>
      <w:proofErr w:type="gramEnd"/>
      <w:r w:rsidRPr="00DE39BA">
        <w:rPr>
          <w:rFonts w:eastAsia="Calibri"/>
          <w:bCs/>
          <w:szCs w:val="24"/>
          <w:lang w:val="en-IN"/>
        </w:rPr>
        <w:t>: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phonenum</w:t>
      </w:r>
      <w:proofErr w:type="gramEnd"/>
      <w:r w:rsidRPr="00DE39BA">
        <w:rPr>
          <w:rFonts w:eastAsia="Calibri"/>
          <w:bCs/>
          <w:szCs w:val="24"/>
          <w:lang w:val="en-IN"/>
        </w:rPr>
        <w:t>: phonenum,</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getHotSpotZones({</w:t>
      </w:r>
      <w:proofErr w:type="gramEnd"/>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apiClient.getHotSpotZones(</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latitude</w:t>
      </w:r>
      <w:proofErr w:type="gramEnd"/>
      <w:r w:rsidRPr="00DE39BA">
        <w:rPr>
          <w:rFonts w:eastAsia="Calibri"/>
          <w:bCs/>
          <w:szCs w:val="24"/>
          <w:lang w:val="en-IN"/>
        </w:rPr>
        <w:t>: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longitude</w:t>
      </w:r>
      <w:proofErr w:type="gramEnd"/>
      <w:r w:rsidRPr="00DE39BA">
        <w:rPr>
          <w:rFonts w:eastAsia="Calibri"/>
          <w:bCs/>
          <w:szCs w:val="24"/>
          <w:lang w:val="en-IN"/>
        </w:rPr>
        <w:t>: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accessToken</w:t>
      </w:r>
      <w:proofErr w:type="gramEnd"/>
      <w:r w:rsidRPr="00DE39BA">
        <w:rPr>
          <w:rFonts w:eastAsia="Calibri"/>
          <w:bCs/>
          <w:szCs w:val="24"/>
          <w:lang w:val="en-IN"/>
        </w:rPr>
        <w:t>: accessToken,</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2D3EDBA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37" w:author="abhay mendiratta" w:date="2021-05-21T21:47:00Z">
        <w:r w:rsidR="004D55D9">
          <w:rPr>
            <w:b/>
            <w:i w:val="0"/>
            <w:color w:val="auto"/>
            <w:sz w:val="24"/>
            <w:szCs w:val="24"/>
          </w:rPr>
          <w:t>10</w:t>
        </w:r>
      </w:ins>
      <w:ins w:id="338" w:author="Pranav Taneja" w:date="2021-05-18T23:37:00Z">
        <w:del w:id="339" w:author="abhay mendiratta" w:date="2021-05-21T21:47:00Z">
          <w:r w:rsidR="004437EF" w:rsidDel="004D55D9">
            <w:rPr>
              <w:b/>
              <w:i w:val="0"/>
              <w:color w:val="auto"/>
              <w:sz w:val="24"/>
              <w:szCs w:val="24"/>
            </w:rPr>
            <w:delText>9</w:delText>
          </w:r>
        </w:del>
      </w:ins>
      <w:del w:id="340"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3D9498F2"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41" w:author="Pranav Taneja" w:date="2021-05-18T23:37:00Z">
        <w:r w:rsidR="005F6557">
          <w:rPr>
            <w:b/>
            <w:i w:val="0"/>
            <w:color w:val="auto"/>
            <w:sz w:val="24"/>
            <w:szCs w:val="24"/>
          </w:rPr>
          <w:t>1</w:t>
        </w:r>
      </w:ins>
      <w:ins w:id="342" w:author="abhay mendiratta" w:date="2021-05-21T21:47:00Z">
        <w:r w:rsidR="004D55D9">
          <w:rPr>
            <w:b/>
            <w:i w:val="0"/>
            <w:color w:val="auto"/>
            <w:sz w:val="24"/>
            <w:szCs w:val="24"/>
          </w:rPr>
          <w:t>1</w:t>
        </w:r>
      </w:ins>
      <w:ins w:id="343" w:author="Pranav Taneja" w:date="2021-05-18T23:37:00Z">
        <w:del w:id="344" w:author="abhay mendiratta" w:date="2021-05-21T21:47:00Z">
          <w:r w:rsidR="005F6557" w:rsidDel="004D55D9">
            <w:rPr>
              <w:b/>
              <w:i w:val="0"/>
              <w:color w:val="auto"/>
              <w:sz w:val="24"/>
              <w:szCs w:val="24"/>
            </w:rPr>
            <w:delText>0</w:delText>
          </w:r>
        </w:del>
      </w:ins>
      <w:del w:id="345"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6D29A2C7"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35326309"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'../../constants/style_constants.dart';</w:t>
      </w:r>
    </w:p>
    <w:p w14:paraId="690E155A"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'../../routes/app_pages.dart';</w:t>
      </w:r>
    </w:p>
    <w:p w14:paraId="5C5609AA"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'../../shared/button.dart';</w:t>
      </w:r>
    </w:p>
    <w:p w14:paraId="6BBDB52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'login_controller.dart';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LoginView extends GetView&lt;LoginController&gt;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_formKey = GlobalKey&lt;FormState&gt;();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RxBool _showPassword = false.obs;</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Padding(</w:t>
      </w:r>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EdgeInsets.symmetric(</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horizontal</w:t>
      </w:r>
      <w:proofErr w:type="gramEnd"/>
      <w:r w:rsidRPr="00DE39BA">
        <w:rPr>
          <w:rFonts w:eastAsia="Calibri"/>
          <w:bCs/>
          <w:szCs w:val="24"/>
          <w:lang w:val="en-IN"/>
        </w:rPr>
        <w:t>: Get.width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vertical</w:t>
      </w:r>
      <w:proofErr w:type="gramEnd"/>
      <w:r w:rsidRPr="00DE39BA">
        <w:rPr>
          <w:rFonts w:eastAsia="Calibri"/>
          <w:bCs/>
          <w:szCs w:val="24"/>
          <w:lang w:val="en-IN"/>
        </w:rPr>
        <w:t>: Get.height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Form(</w:t>
      </w:r>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w:t>
      </w:r>
      <w:proofErr w:type="gramEnd"/>
      <w:r w:rsidRPr="00DE39BA">
        <w:rPr>
          <w:rFonts w:eastAsia="Calibri"/>
          <w:bCs/>
          <w:szCs w:val="24"/>
          <w:lang w:val="en-IN"/>
        </w:rPr>
        <w:t>: _formKey,</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Column(</w:t>
      </w:r>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&lt;Widget&gt;[</w:t>
      </w:r>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Hero(</w:t>
      </w:r>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tag</w:t>
      </w:r>
      <w:proofErr w:type="gramEnd"/>
      <w:r w:rsidRPr="00DE39BA">
        <w:rPr>
          <w:rFonts w:eastAsia="Calibri"/>
          <w:bCs/>
          <w:szCs w:val="24"/>
          <w:lang w:val="en-IN"/>
        </w:rPr>
        <w:t>: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SizedBox(</w:t>
      </w:r>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height</w:t>
      </w:r>
      <w:proofErr w:type="gramEnd"/>
      <w:r w:rsidRPr="00DE39BA">
        <w:rPr>
          <w:rFonts w:eastAsia="Calibri"/>
          <w:bCs/>
          <w:szCs w:val="24"/>
          <w:lang w:val="en-IN"/>
        </w:rPr>
        <w:t>: Get.height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Image.asset('assets/icons/icon.png'),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SizedBox(</w:t>
      </w:r>
      <w:proofErr w:type="gramEnd"/>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height</w:t>
      </w:r>
      <w:proofErr w:type="gramEnd"/>
      <w:r w:rsidRPr="00DE39BA">
        <w:rPr>
          <w:rFonts w:eastAsia="Calibri"/>
          <w:bCs/>
          <w:szCs w:val="24"/>
          <w:lang w:val="en-IN"/>
        </w:rPr>
        <w:t>: Get.height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Padding(</w:t>
      </w:r>
      <w:proofErr w:type="gramEnd"/>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TextInputAction.next,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(!GetUtils.isEmail(value))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keyboardType</w:t>
      </w:r>
      <w:proofErr w:type="gramEnd"/>
      <w:r w:rsidRPr="00DE39BA">
        <w:rPr>
          <w:rFonts w:eastAsia="Calibri"/>
          <w:bCs/>
          <w:szCs w:val="24"/>
          <w:lang w:val="en-IN"/>
        </w:rPr>
        <w:t>: TextInputType.emailAddress,</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TextInputAction.send,</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(!GetUtils.isLengthBetween(value,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obscureText</w:t>
      </w:r>
      <w:proofErr w:type="gramEnd"/>
      <w:r w:rsidRPr="00DE39BA">
        <w:rPr>
          <w:rFonts w:eastAsia="Calibri"/>
          <w:bCs/>
          <w:szCs w:val="24"/>
          <w:lang w:val="en-IN"/>
        </w:rPr>
        <w:t>: !_showPassword.value,</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hintText</w:t>
      </w:r>
      <w:proofErr w:type="gramEnd"/>
      <w:r w:rsidRPr="00DE39BA">
        <w:rPr>
          <w:rFonts w:eastAsia="Calibri"/>
          <w:bCs/>
          <w:szCs w:val="24"/>
          <w:lang w:val="en-IN"/>
        </w:rPr>
        <w: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labelText</w:t>
      </w:r>
      <w:proofErr w:type="gramEnd"/>
      <w:r w:rsidRPr="00DE39BA">
        <w:rPr>
          <w:rFonts w:eastAsia="Calibri"/>
          <w:bCs/>
          <w:szCs w:val="24"/>
          <w:lang w:val="en-IN"/>
        </w:rPr>
        <w: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suffixIcon</w:t>
      </w:r>
      <w:proofErr w:type="gramEnd"/>
      <w:r w:rsidRPr="00DE39BA">
        <w:rPr>
          <w:rFonts w:eastAsia="Calibri"/>
          <w:bCs/>
          <w:szCs w:val="24"/>
          <w:lang w:val="en-IN"/>
        </w:rPr>
        <w:t>: IconButton(</w:t>
      </w:r>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_showPassword.value</w:t>
      </w:r>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Icon(Icons.visibility_off),</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_showPassword.value </w:t>
      </w:r>
      <w:proofErr w:type="gramStart"/>
      <w:r w:rsidRPr="00DE39BA">
        <w:rPr>
          <w:rFonts w:eastAsia="Calibri"/>
          <w:bCs/>
          <w:szCs w:val="24"/>
          <w:lang w:val="en-IN"/>
        </w:rPr>
        <w:t>= !</w:t>
      </w:r>
      <w:proofErr w:type="gramEnd"/>
      <w:r w:rsidRPr="00DE39BA">
        <w:rPr>
          <w:rFonts w:eastAsia="Calibri"/>
          <w:bCs/>
          <w:szCs w:val="24"/>
          <w:lang w:val="en-IN"/>
        </w:rPr>
        <w:t>_showPassword.value;</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r w:rsidRPr="00DE39BA">
        <w:rPr>
          <w:rFonts w:eastAsia="Calibri"/>
          <w:bCs/>
          <w:szCs w:val="24"/>
          <w:lang w:val="en-IN"/>
        </w:rPr>
        <w:t>()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AppState.loading)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Center(child: CircularProgressIndicator());</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(controller.currentState.value == AppState.loaded)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Future.delayed(</w:t>
      </w:r>
      <w:proofErr w:type="gramEnd"/>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Duration.zero,</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Get.offAllNamed(</w:t>
      </w:r>
      <w:proofErr w:type="gramEnd"/>
      <w:r w:rsidRPr="00DE39BA">
        <w:rPr>
          <w:rFonts w:eastAsia="Calibri"/>
          <w:bCs/>
          <w:szCs w:val="24"/>
          <w:lang w:val="en-IN"/>
        </w:rPr>
        <w:t>Routes.MAP);</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SizedBox.shrink();</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Text(controller.data);</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isTextOnly</w:t>
      </w:r>
      <w:proofErr w:type="gramEnd"/>
      <w:r w:rsidRPr="00DE39BA">
        <w:rPr>
          <w:rFonts w:eastAsia="Calibri"/>
          <w:bCs/>
          <w:szCs w:val="24"/>
          <w:lang w:val="en-IN"/>
        </w:rPr>
        <w:t>: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w:t>
      </w:r>
      <w:proofErr w:type="gramEnd"/>
      <w:r w:rsidRPr="00DE39BA">
        <w:rPr>
          <w:rFonts w:eastAsia="Calibri"/>
          <w:bCs/>
          <w:szCs w:val="24"/>
          <w:lang w:val="en-IN"/>
        </w:rPr>
        <w: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Icons.lock_open,</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(_formKey.currentState.validate())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controller.login(</w:t>
      </w:r>
      <w:proofErr w:type="gramEnd"/>
      <w:r w:rsidRPr="00DE39BA">
        <w:rPr>
          <w:rFonts w:eastAsia="Calibri"/>
          <w:bCs/>
          <w:szCs w:val="24"/>
          <w:lang w:val="en-IN"/>
        </w:rPr>
        <w:t>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isTextOnly</w:t>
      </w:r>
      <w:proofErr w:type="gramEnd"/>
      <w:r w:rsidRPr="00DE39BA">
        <w:rPr>
          <w:rFonts w:eastAsia="Calibri"/>
          <w:bCs/>
          <w:szCs w:val="24"/>
          <w:lang w:val="en-IN"/>
        </w:rPr>
        <w:t>: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w:t>
      </w:r>
      <w:proofErr w:type="gramEnd"/>
      <w:r w:rsidRPr="00DE39BA">
        <w:rPr>
          <w:rFonts w:eastAsia="Calibri"/>
          <w:bCs/>
          <w:szCs w:val="24"/>
          <w:lang w:val="en-IN"/>
        </w:rPr>
        <w: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Icons.vpn_key,</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=&gt; Get.toNamed(Routes.REGISTER),</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'package:flutter/foundation.dart';</w:t>
      </w:r>
    </w:p>
    <w:p w14:paraId="6F6F7C9E"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6302CD01"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'../../data/models/failure_model.dart';</w:t>
      </w:r>
    </w:p>
    <w:p w14:paraId="7D7F83B0"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1FEBFF76"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'../../services/services.dart';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LoginController extends GetxController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Repository repository;</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LoginController(</w:t>
      </w:r>
      <w:proofErr w:type="gramEnd"/>
      <w:r w:rsidRPr="00DE39BA">
        <w:rPr>
          <w:rFonts w:eastAsia="Calibri"/>
          <w:bCs/>
          <w:szCs w:val="24"/>
          <w:lang w:val="en-IN"/>
        </w:rPr>
        <w:t>{@required this.repository});</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currentState = AppState.initial.obs;</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login(</w:t>
      </w:r>
      <w:proofErr w:type="gramEnd"/>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w:t>
      </w:r>
      <w:proofErr w:type="gramStart"/>
      <w:r w:rsidRPr="00DE39BA">
        <w:rPr>
          <w:rFonts w:eastAsia="Calibri"/>
          <w:bCs/>
          <w:szCs w:val="24"/>
          <w:lang w:val="en-IN"/>
        </w:rPr>
        <w:t>async</w:t>
      </w:r>
      <w:proofErr w:type="gramEnd"/>
      <w:r w:rsidRPr="00DE39BA">
        <w:rPr>
          <w:rFonts w:eastAsia="Calibri"/>
          <w:bCs/>
          <w:szCs w:val="24"/>
          <w:lang w:val="en-IN"/>
        </w:rPr>
        <w:t xml:space="preserve">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try</w:t>
      </w:r>
      <w:proofErr w:type="gramEnd"/>
      <w:r w:rsidRPr="00DE39BA">
        <w:rPr>
          <w:rFonts w:eastAsia="Calibri"/>
          <w:bCs/>
          <w:szCs w:val="24"/>
          <w:lang w:val="en-IN"/>
        </w:rPr>
        <w:t xml:space="preserve">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AppState.loading;</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body = await repository.login(</w:t>
      </w:r>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AppState.loaded;</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AppState.failure;</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'../../data/providers/api_client.dart';</w:t>
      </w:r>
    </w:p>
    <w:p w14:paraId="45A5A79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7F1A5790"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'login_controller.dart';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LoginBinding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Get.lazyPut&lt;LoginController</w:t>
      </w:r>
      <w:proofErr w:type="gramStart"/>
      <w:r w:rsidRPr="00DE39BA">
        <w:rPr>
          <w:rFonts w:eastAsia="Calibri"/>
          <w:bCs/>
          <w:szCs w:val="24"/>
          <w:lang w:val="en-IN"/>
        </w:rPr>
        <w:t>&gt;(</w:t>
      </w:r>
      <w:proofErr w:type="gramEnd"/>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LoginController(</w:t>
      </w:r>
      <w:proofErr w:type="gramEnd"/>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Repository(</w:t>
      </w:r>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82CB01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46" w:author="Pranav Taneja" w:date="2021-05-18T23:38:00Z">
        <w:r w:rsidR="005F6557">
          <w:rPr>
            <w:b/>
            <w:i w:val="0"/>
            <w:color w:val="auto"/>
            <w:sz w:val="24"/>
            <w:szCs w:val="24"/>
          </w:rPr>
          <w:t>1</w:t>
        </w:r>
      </w:ins>
      <w:ins w:id="347" w:author="abhay mendiratta" w:date="2021-05-21T21:47:00Z">
        <w:r w:rsidR="004D55D9">
          <w:rPr>
            <w:b/>
            <w:i w:val="0"/>
            <w:color w:val="auto"/>
            <w:sz w:val="24"/>
            <w:szCs w:val="24"/>
          </w:rPr>
          <w:t>2</w:t>
        </w:r>
      </w:ins>
      <w:ins w:id="348" w:author="Pranav Taneja" w:date="2021-05-18T23:38:00Z">
        <w:del w:id="349" w:author="abhay mendiratta" w:date="2021-05-21T21:47:00Z">
          <w:r w:rsidR="005F6557" w:rsidDel="004D55D9">
            <w:rPr>
              <w:b/>
              <w:i w:val="0"/>
              <w:color w:val="auto"/>
              <w:sz w:val="24"/>
              <w:szCs w:val="24"/>
            </w:rPr>
            <w:delText>1</w:delText>
          </w:r>
        </w:del>
      </w:ins>
      <w:del w:id="350"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1F17627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5F28606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'../../shared/location_data_sender.dart';</w:t>
      </w:r>
    </w:p>
    <w:p w14:paraId="2B07BAC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'package:location/location.dart';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63DB03A9"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'../../constants/style_constants.dart';</w:t>
      </w:r>
    </w:p>
    <w:p w14:paraId="6428522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'../../routes/app_pages.dart';</w:t>
      </w:r>
    </w:p>
    <w:p w14:paraId="79E52B69"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'../../shared/button.dart';</w:t>
      </w:r>
    </w:p>
    <w:p w14:paraId="67BF5BA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'register_controller.dart';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RegisterView extends GetView&lt;RegisterController&gt;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_formKey = GlobalKey&lt;FormState&gt;();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_fullName;</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_phoneNum;</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RxBool _showPassword = false.obs;</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Padding(</w:t>
      </w:r>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EdgeInsets.symmetric(</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horizontal</w:t>
      </w:r>
      <w:proofErr w:type="gramEnd"/>
      <w:r w:rsidRPr="00DE39BA">
        <w:rPr>
          <w:rFonts w:eastAsia="Calibri"/>
          <w:bCs/>
          <w:szCs w:val="24"/>
          <w:lang w:val="en-IN"/>
        </w:rPr>
        <w:t>: Get.width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vertical</w:t>
      </w:r>
      <w:proofErr w:type="gramEnd"/>
      <w:r w:rsidRPr="00DE39BA">
        <w:rPr>
          <w:rFonts w:eastAsia="Calibri"/>
          <w:bCs/>
          <w:szCs w:val="24"/>
          <w:lang w:val="en-IN"/>
        </w:rPr>
        <w:t>: Get.height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SingleChildScrollView(</w:t>
      </w:r>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Form(</w:t>
      </w:r>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w:t>
      </w:r>
      <w:proofErr w:type="gramEnd"/>
      <w:r w:rsidRPr="00DE39BA">
        <w:rPr>
          <w:rFonts w:eastAsia="Calibri"/>
          <w:bCs/>
          <w:szCs w:val="24"/>
          <w:lang w:val="en-IN"/>
        </w:rPr>
        <w:t>: _formKey,</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Column(</w:t>
      </w:r>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&lt;Widget&gt;[</w:t>
      </w:r>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Hero(</w:t>
      </w:r>
      <w:proofErr w:type="gramEnd"/>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tag</w:t>
      </w:r>
      <w:proofErr w:type="gramEnd"/>
      <w:r w:rsidRPr="00DE39BA">
        <w:rPr>
          <w:rFonts w:eastAsia="Calibri"/>
          <w:bCs/>
          <w:szCs w:val="24"/>
          <w:lang w:val="en-IN"/>
        </w:rPr>
        <w:t>: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SizedBox(</w:t>
      </w:r>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height</w:t>
      </w:r>
      <w:proofErr w:type="gramEnd"/>
      <w:r w:rsidRPr="00DE39BA">
        <w:rPr>
          <w:rFonts w:eastAsia="Calibri"/>
          <w:bCs/>
          <w:szCs w:val="24"/>
          <w:lang w:val="en-IN"/>
        </w:rPr>
        <w:t>: Get.height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Image.asset('assets/icons/icon.png'),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SizedBox(</w:t>
      </w:r>
      <w:proofErr w:type="gramEnd"/>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height</w:t>
      </w:r>
      <w:proofErr w:type="gramEnd"/>
      <w:r w:rsidRPr="00DE39BA">
        <w:rPr>
          <w:rFonts w:eastAsia="Calibri"/>
          <w:bCs/>
          <w:szCs w:val="24"/>
          <w:lang w:val="en-IN"/>
        </w:rPr>
        <w:t>: Get.height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Row(</w:t>
      </w:r>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TextInputAction.next,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(!GetUtils.isAlphabetOnly(value)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value.length</w:t>
      </w:r>
      <w:proofErr w:type="gramEnd"/>
      <w:r w:rsidRPr="00DE39BA">
        <w:rPr>
          <w:rFonts w:eastAsia="Calibri"/>
          <w:bCs/>
          <w:szCs w:val="24"/>
          <w:lang w:val="en-IN"/>
        </w:rPr>
        <w:t xml:space="preserve">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keyboardType</w:t>
      </w:r>
      <w:proofErr w:type="gramEnd"/>
      <w:r w:rsidRPr="00DE39BA">
        <w:rPr>
          <w:rFonts w:eastAsia="Calibri"/>
          <w:bCs/>
          <w:szCs w:val="24"/>
          <w:lang w:val="en-IN"/>
        </w:rPr>
        <w:t>: TextInputType.text,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hintText</w:t>
      </w:r>
      <w:proofErr w:type="gramEnd"/>
      <w:r w:rsidRPr="00DE39BA">
        <w:rPr>
          <w:rFonts w:eastAsia="Calibri"/>
          <w:bCs/>
          <w:szCs w:val="24"/>
          <w:lang w:val="en-IN"/>
        </w:rPr>
        <w: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labelText</w:t>
      </w:r>
      <w:proofErr w:type="gramEnd"/>
      <w:r w:rsidRPr="00DE39BA">
        <w:rPr>
          <w:rFonts w:eastAsia="Calibri"/>
          <w:bCs/>
          <w:szCs w:val="24"/>
          <w:lang w:val="en-IN"/>
        </w:rPr>
        <w: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const</w:t>
      </w:r>
      <w:proofErr w:type="gramEnd"/>
      <w:r w:rsidRPr="00DE39BA">
        <w:rPr>
          <w:rFonts w:eastAsia="Calibri"/>
          <w:bCs/>
          <w:szCs w:val="24"/>
          <w:lang w:val="en-IN"/>
        </w:rPr>
        <w:t xml:space="preserve"> SizedBox(width: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Flexible(</w:t>
      </w:r>
      <w:proofErr w:type="gramEnd"/>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TextInputAction.next,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AutovalidateMode.onUserInteraction,</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(!GetUtils.isAlphabetOnly(value)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value.length</w:t>
      </w:r>
      <w:proofErr w:type="gramEnd"/>
      <w:r w:rsidRPr="00DE39BA">
        <w:rPr>
          <w:rFonts w:eastAsia="Calibri"/>
          <w:bCs/>
          <w:szCs w:val="24"/>
          <w:lang w:val="en-IN"/>
        </w:rPr>
        <w:t xml:space="preserve">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keyboardType</w:t>
      </w:r>
      <w:proofErr w:type="gramEnd"/>
      <w:r w:rsidRPr="00DE39BA">
        <w:rPr>
          <w:rFonts w:eastAsia="Calibri"/>
          <w:bCs/>
          <w:szCs w:val="24"/>
          <w:lang w:val="en-IN"/>
        </w:rPr>
        <w:t>: TextInputType.text,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 labelText: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TextInputAction.next,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(!GetUtils.isEmail(value))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keyboardType</w:t>
      </w:r>
      <w:proofErr w:type="gramEnd"/>
      <w:r w:rsidRPr="00DE39BA">
        <w:rPr>
          <w:rFonts w:eastAsia="Calibri"/>
          <w:bCs/>
          <w:szCs w:val="24"/>
          <w:lang w:val="en-IN"/>
        </w:rPr>
        <w:t>: TextInputType.emailAddress,</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TextInputAction.next,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(!GetUtils.isLengthBetween(value,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obscureText</w:t>
      </w:r>
      <w:proofErr w:type="gramEnd"/>
      <w:r w:rsidRPr="00DE39BA">
        <w:rPr>
          <w:rFonts w:eastAsia="Calibri"/>
          <w:bCs/>
          <w:szCs w:val="24"/>
          <w:lang w:val="en-IN"/>
        </w:rPr>
        <w:t>: !_showPassword.value,</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hintText</w:t>
      </w:r>
      <w:proofErr w:type="gramEnd"/>
      <w:r w:rsidRPr="00DE39BA">
        <w:rPr>
          <w:rFonts w:eastAsia="Calibri"/>
          <w:bCs/>
          <w:szCs w:val="24"/>
          <w:lang w:val="en-IN"/>
        </w:rPr>
        <w: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labelText</w:t>
      </w:r>
      <w:proofErr w:type="gramEnd"/>
      <w:r w:rsidRPr="00DE39BA">
        <w:rPr>
          <w:rFonts w:eastAsia="Calibri"/>
          <w:bCs/>
          <w:szCs w:val="24"/>
          <w:lang w:val="en-IN"/>
        </w:rPr>
        <w: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suffixIcon</w:t>
      </w:r>
      <w:proofErr w:type="gramEnd"/>
      <w:r w:rsidRPr="00DE39BA">
        <w:rPr>
          <w:rFonts w:eastAsia="Calibri"/>
          <w:bCs/>
          <w:szCs w:val="24"/>
          <w:lang w:val="en-IN"/>
        </w:rPr>
        <w:t>: IconButton(</w:t>
      </w:r>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_showPassword.value</w:t>
      </w:r>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const</w:t>
      </w:r>
      <w:proofErr w:type="gramEnd"/>
      <w:r w:rsidRPr="00DE39BA">
        <w:rPr>
          <w:rFonts w:eastAsia="Calibri"/>
          <w:bCs/>
          <w:szCs w:val="24"/>
          <w:lang w:val="en-IN"/>
        </w:rPr>
        <w:t xml:space="preserve"> Icon(Icons.visibility_off),</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_showPassword.value </w:t>
      </w:r>
      <w:proofErr w:type="gramStart"/>
      <w:r w:rsidRPr="00DE39BA">
        <w:rPr>
          <w:rFonts w:eastAsia="Calibri"/>
          <w:bCs/>
          <w:szCs w:val="24"/>
          <w:lang w:val="en-IN"/>
        </w:rPr>
        <w:t>= !</w:t>
      </w:r>
      <w:proofErr w:type="gramEnd"/>
      <w:r w:rsidRPr="00DE39BA">
        <w:rPr>
          <w:rFonts w:eastAsia="Calibri"/>
          <w:bCs/>
          <w:szCs w:val="24"/>
          <w:lang w:val="en-IN"/>
        </w:rPr>
        <w:t>_showPassword.value;</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r w:rsidRPr="00DE39BA">
        <w:rPr>
          <w:rFonts w:eastAsia="Calibri"/>
          <w:bCs/>
          <w:szCs w:val="24"/>
          <w:lang w:val="en-IN"/>
        </w:rPr>
        <w:t>: const EdgeInsets.all(8.0),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TextFormField(</w:t>
      </w:r>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textInputAction</w:t>
      </w:r>
      <w:proofErr w:type="gramEnd"/>
      <w:r w:rsidRPr="00DE39BA">
        <w:rPr>
          <w:rFonts w:eastAsia="Calibri"/>
          <w:bCs/>
          <w:szCs w:val="24"/>
          <w:lang w:val="en-IN"/>
        </w:rPr>
        <w:t>: TextInputAction.done,</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autovalidateMode</w:t>
      </w:r>
      <w:proofErr w:type="gramEnd"/>
      <w:r w:rsidRPr="00DE39BA">
        <w:rPr>
          <w:rFonts w:eastAsia="Calibri"/>
          <w:bCs/>
          <w:szCs w:val="24"/>
          <w:lang w:val="en-IN"/>
        </w:rPr>
        <w:t>: AutovalidateMode.onUserInteraction,</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validator</w:t>
      </w:r>
      <w:proofErr w:type="gramEnd"/>
      <w:r w:rsidRPr="00DE39BA">
        <w:rPr>
          <w:rFonts w:eastAsia="Calibri"/>
          <w:bCs/>
          <w:szCs w:val="24"/>
          <w:lang w:val="en-IN"/>
        </w:rPr>
        <w:t>: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(!GetUtils.isLengthEqualTo(value,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_phoneNum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keyboardType</w:t>
      </w:r>
      <w:proofErr w:type="gramEnd"/>
      <w:r w:rsidRPr="00DE39BA">
        <w:rPr>
          <w:rFonts w:eastAsia="Calibri"/>
          <w:bCs/>
          <w:szCs w:val="24"/>
          <w:lang w:val="en-IN"/>
        </w:rPr>
        <w:t>: TextInputType.phone,</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textAlign</w:t>
      </w:r>
      <w:proofErr w:type="gramEnd"/>
      <w:r w:rsidRPr="00DE39BA">
        <w:rPr>
          <w:rFonts w:eastAsia="Calibri"/>
          <w:bCs/>
          <w:szCs w:val="24"/>
          <w:lang w:val="en-IN"/>
        </w:rPr>
        <w:t>: TextAlign.center,</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style</w:t>
      </w:r>
      <w:proofErr w:type="gramEnd"/>
      <w:r w:rsidRPr="00DE39BA">
        <w:rPr>
          <w:rFonts w:eastAsia="Calibri"/>
          <w:bCs/>
          <w:szCs w:val="24"/>
          <w:lang w:val="en-IN"/>
        </w:rPr>
        <w:t>: const TextStyle(fontSize: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decoration</w:t>
      </w:r>
      <w:proofErr w:type="gramEnd"/>
      <w:r w:rsidRPr="00DE39BA">
        <w:rPr>
          <w:rFonts w:eastAsia="Calibri"/>
          <w:bCs/>
          <w:szCs w:val="24"/>
          <w:lang w:val="en-IN"/>
        </w:rPr>
        <w:t>: style.kInputDecoration.copyWith(</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hintText</w:t>
      </w:r>
      <w:proofErr w:type="gramEnd"/>
      <w:r w:rsidRPr="00DE39BA">
        <w:rPr>
          <w:rFonts w:eastAsia="Calibri"/>
          <w:bCs/>
          <w:szCs w:val="24"/>
          <w:lang w:val="en-IN"/>
        </w:rPr>
        <w: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labelText</w:t>
      </w:r>
      <w:proofErr w:type="gramEnd"/>
      <w:r w:rsidRPr="00DE39BA">
        <w:rPr>
          <w:rFonts w:eastAsia="Calibri"/>
          <w:bCs/>
          <w:szCs w:val="24"/>
          <w:lang w:val="en-IN"/>
        </w:rPr>
        <w: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Obx(</w:t>
      </w:r>
      <w:proofErr w:type="gramEnd"/>
      <w:r w:rsidRPr="00DE39BA">
        <w:rPr>
          <w:rFonts w:eastAsia="Calibri"/>
          <w:bCs/>
          <w:szCs w:val="24"/>
          <w:lang w:val="en-IN"/>
        </w:rPr>
        <w:t>()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AppState.loading)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Center(child: CircularProgressIndicator());</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Future.delayed(</w:t>
      </w:r>
      <w:proofErr w:type="gramEnd"/>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Duration.zero,</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Get.offAllNamed(</w:t>
      </w:r>
      <w:proofErr w:type="gramEnd"/>
      <w:r w:rsidRPr="00DE39BA">
        <w:rPr>
          <w:rFonts w:eastAsia="Calibri"/>
          <w:bCs/>
          <w:szCs w:val="24"/>
          <w:lang w:val="en-IN"/>
        </w:rPr>
        <w:t>Routes.MAP);</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SizedBox.shrink();</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Text(controller.data);</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isTextOnly</w:t>
      </w:r>
      <w:proofErr w:type="gramEnd"/>
      <w:r w:rsidRPr="00DE39BA">
        <w:rPr>
          <w:rFonts w:eastAsia="Calibri"/>
          <w:bCs/>
          <w:szCs w:val="24"/>
          <w:lang w:val="en-IN"/>
        </w:rPr>
        <w:t>: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text</w:t>
      </w:r>
      <w:proofErr w:type="gramEnd"/>
      <w:r w:rsidRPr="00DE39BA">
        <w:rPr>
          <w:rFonts w:eastAsia="Calibri"/>
          <w:bCs/>
          <w:szCs w:val="24"/>
          <w:lang w:val="en-IN"/>
        </w:rPr>
        <w: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Icons.lock_open,</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(_formKey.currentState.validate())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LocationData locationData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sendLocationData();</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controller.signUp(</w:t>
      </w:r>
      <w:proofErr w:type="gramEnd"/>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_fullName,</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phonenum</w:t>
      </w:r>
      <w:proofErr w:type="gramEnd"/>
      <w:r w:rsidRPr="00DE39BA">
        <w:rPr>
          <w:rFonts w:eastAsia="Calibri"/>
          <w:bCs/>
          <w:szCs w:val="24"/>
          <w:lang w:val="en-IN"/>
        </w:rPr>
        <w:t>: int.parse(_phoneNum),</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longitude</w:t>
      </w:r>
      <w:proofErr w:type="gramEnd"/>
      <w:r w:rsidRPr="00DE39BA">
        <w:rPr>
          <w:rFonts w:eastAsia="Calibri"/>
          <w:bCs/>
          <w:szCs w:val="24"/>
          <w:lang w:val="en-IN"/>
        </w:rPr>
        <w:t>: locationData.longitude,</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latitude</w:t>
      </w:r>
      <w:proofErr w:type="gramEnd"/>
      <w:r w:rsidRPr="00DE39BA">
        <w:rPr>
          <w:rFonts w:eastAsia="Calibri"/>
          <w:bCs/>
          <w:szCs w:val="24"/>
          <w:lang w:val="en-IN"/>
        </w:rPr>
        <w:t>: locationData.latitude,</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'package:flutter/foundation.dart';</w:t>
      </w:r>
    </w:p>
    <w:p w14:paraId="584AB14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7AF0E29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'../../data/models/failure_model.dart';</w:t>
      </w:r>
    </w:p>
    <w:p w14:paraId="063191D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36B5075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'../../services/services.dart';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RegisterController extends GetxController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authRepository;</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RegisterController(</w:t>
      </w:r>
      <w:proofErr w:type="gramEnd"/>
      <w:r w:rsidRPr="00DE39BA">
        <w:rPr>
          <w:rFonts w:eastAsia="Calibri"/>
          <w:bCs/>
          <w:szCs w:val="24"/>
          <w:lang w:val="en-IN"/>
        </w:rPr>
        <w:t>{@required this.authRepository});</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currentState = AppState.initial.obs;</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signUp({</w:t>
      </w:r>
      <w:proofErr w:type="gramEnd"/>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phonenum,</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try</w:t>
      </w:r>
      <w:proofErr w:type="gramEnd"/>
      <w:r w:rsidRPr="00DE39BA">
        <w:rPr>
          <w:rFonts w:eastAsia="Calibri"/>
          <w:bCs/>
          <w:szCs w:val="24"/>
          <w:lang w:val="en-IN"/>
        </w:rPr>
        <w:t xml:space="preserve">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body = await authRepository.signUp(</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username</w:t>
      </w:r>
      <w:proofErr w:type="gramEnd"/>
      <w:r w:rsidRPr="00DE39BA">
        <w:rPr>
          <w:rFonts w:eastAsia="Calibri"/>
          <w:bCs/>
          <w:szCs w:val="24"/>
          <w:lang w:val="en-IN"/>
        </w:rPr>
        <w:t>: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phonenum</w:t>
      </w:r>
      <w:proofErr w:type="gramEnd"/>
      <w:r w:rsidRPr="00DE39BA">
        <w:rPr>
          <w:rFonts w:eastAsia="Calibri"/>
          <w:bCs/>
          <w:szCs w:val="24"/>
          <w:lang w:val="en-IN"/>
        </w:rPr>
        <w:t>: phonenum,</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longitude</w:t>
      </w:r>
      <w:proofErr w:type="gramEnd"/>
      <w:r w:rsidRPr="00DE39BA">
        <w:rPr>
          <w:rFonts w:eastAsia="Calibri"/>
          <w:bCs/>
          <w:szCs w:val="24"/>
          <w:lang w:val="en-IN"/>
        </w:rPr>
        <w:t>: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latitude</w:t>
      </w:r>
      <w:proofErr w:type="gramEnd"/>
      <w:r w:rsidRPr="00DE39BA">
        <w:rPr>
          <w:rFonts w:eastAsia="Calibri"/>
          <w:bCs/>
          <w:szCs w:val="24"/>
          <w:lang w:val="en-IN"/>
        </w:rPr>
        <w:t>: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AppState.failure;</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'../../data/providers/api_client.dart';</w:t>
      </w:r>
    </w:p>
    <w:p w14:paraId="689A6D6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076337F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'register_controller.dart';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RegisterBinding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Get.lazyPut&lt;RegisterController</w:t>
      </w:r>
      <w:proofErr w:type="gramStart"/>
      <w:r w:rsidRPr="00DE39BA">
        <w:rPr>
          <w:rFonts w:eastAsia="Calibri"/>
          <w:bCs/>
          <w:szCs w:val="24"/>
          <w:lang w:val="en-IN"/>
        </w:rPr>
        <w:t>&gt;(</w:t>
      </w:r>
      <w:proofErr w:type="gramEnd"/>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w:t>
      </w:r>
      <w:proofErr w:type="gramStart"/>
      <w:r w:rsidRPr="00DE39BA">
        <w:rPr>
          <w:rFonts w:eastAsia="Calibri"/>
          <w:bCs/>
          <w:szCs w:val="24"/>
          <w:lang w:val="en-IN"/>
        </w:rPr>
        <w:t>RegisterController(</w:t>
      </w:r>
      <w:proofErr w:type="gramEnd"/>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authRepository</w:t>
      </w:r>
      <w:proofErr w:type="gramEnd"/>
      <w:r w:rsidRPr="00DE39BA">
        <w:rPr>
          <w:rFonts w:eastAsia="Calibri"/>
          <w:bCs/>
          <w:szCs w:val="24"/>
          <w:lang w:val="en-IN"/>
        </w:rPr>
        <w:t>: Repository(</w:t>
      </w:r>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6E898B90"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51" w:author="abhay mendiratta" w:date="2021-05-21T21:47:00Z">
        <w:r w:rsidR="004D55D9">
          <w:rPr>
            <w:b/>
            <w:i w:val="0"/>
            <w:color w:val="auto"/>
            <w:sz w:val="24"/>
            <w:szCs w:val="24"/>
          </w:rPr>
          <w:t>3</w:t>
        </w:r>
      </w:ins>
      <w:ins w:id="352" w:author="Pranav Taneja" w:date="2021-05-18T23:38:00Z">
        <w:del w:id="353" w:author="abhay mendiratta" w:date="2021-05-21T21:47:00Z">
          <w:r w:rsidR="005F6557" w:rsidDel="004D55D9">
            <w:rPr>
              <w:b/>
              <w:i w:val="0"/>
              <w:color w:val="auto"/>
              <w:sz w:val="24"/>
              <w:szCs w:val="24"/>
            </w:rPr>
            <w:delText>2</w:delText>
          </w:r>
        </w:del>
      </w:ins>
      <w:del w:id="354"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'dart:async';</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0201E6F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'package:flutter/services.dart' show rootBundle;</w:t>
      </w:r>
    </w:p>
    <w:p w14:paraId="1E06CF3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0648A5B7"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'package:get_storage/get_storage.dart';</w:t>
      </w:r>
    </w:p>
    <w:p w14:paraId="2C0A0618"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'package:google_maps_flutter/google_maps_flutter.dart';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27548AFC"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'../../routes/app_pages.dart';</w:t>
      </w:r>
    </w:p>
    <w:p w14:paraId="7164BD3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lastRenderedPageBreak/>
        <w:t>import</w:t>
      </w:r>
      <w:proofErr w:type="gramEnd"/>
      <w:r w:rsidRPr="00DE39BA">
        <w:rPr>
          <w:rFonts w:eastAsia="Calibri"/>
          <w:bCs/>
          <w:szCs w:val="24"/>
          <w:lang w:val="en-IN"/>
        </w:rPr>
        <w:t xml:space="preserve"> 'map_controller.dart';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MapView extends GetView&lt;MapController&gt;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Completer&lt;GoogleMapController&gt; _controller = Completer();</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gramEnd"/>
      <w:r w:rsidRPr="00DE39BA">
        <w:rPr>
          <w:rFonts w:eastAsia="Calibri"/>
          <w:bCs/>
          <w:szCs w:val="24"/>
          <w:lang w:val="en-IN"/>
        </w:rPr>
        <w:t>BuildContext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GoogleMapController mapController;</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_mapStyle;</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rootBundle.loadString(</w:t>
      </w:r>
      <w:proofErr w:type="gramEnd"/>
      <w:r w:rsidRPr="00DE39BA">
        <w:rPr>
          <w:rFonts w:eastAsia="Calibri"/>
          <w:bCs/>
          <w:szCs w:val="24"/>
          <w:lang w:val="en-IN"/>
        </w:rPr>
        <w:t>'assets/map_style.txt').then((string)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_mapStyle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Scaffold(</w:t>
      </w:r>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appBar</w:t>
      </w:r>
      <w:proofErr w:type="gramEnd"/>
      <w:r w:rsidRPr="00DE39BA">
        <w:rPr>
          <w:rFonts w:eastAsia="Calibri"/>
          <w:bCs/>
          <w:szCs w:val="24"/>
          <w:lang w:val="en-IN"/>
        </w:rPr>
        <w:t>: AppBar(</w:t>
      </w:r>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xml:space="preserv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centerTitle</w:t>
      </w:r>
      <w:proofErr w:type="gramEnd"/>
      <w:r w:rsidRPr="00DE39BA">
        <w:rPr>
          <w:rFonts w:eastAsia="Calibri"/>
          <w:bCs/>
          <w:szCs w:val="24"/>
          <w:lang w:val="en-IN"/>
        </w:rPr>
        <w:t>: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actions</w:t>
      </w:r>
      <w:proofErr w:type="gramEnd"/>
      <w:r w:rsidRPr="00DE39BA">
        <w:rPr>
          <w:rFonts w:eastAsia="Calibri"/>
          <w:bCs/>
          <w:szCs w:val="24"/>
          <w:lang w:val="en-IN"/>
        </w:rPr>
        <w:t>: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IconButton(</w:t>
      </w:r>
      <w:proofErr w:type="gramEnd"/>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icon</w:t>
      </w:r>
      <w:proofErr w:type="gramEnd"/>
      <w:r w:rsidRPr="00DE39BA">
        <w:rPr>
          <w:rFonts w:eastAsia="Calibri"/>
          <w:bCs/>
          <w:szCs w:val="24"/>
          <w:lang w:val="en-IN"/>
        </w:rPr>
        <w:t>: const Icon(Icons.login),</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onPressed</w:t>
      </w:r>
      <w:proofErr w:type="gramEnd"/>
      <w:r w:rsidRPr="00DE39BA">
        <w:rPr>
          <w:rFonts w:eastAsia="Calibri"/>
          <w:bCs/>
          <w:szCs w:val="24"/>
          <w:lang w:val="en-IN"/>
        </w:rPr>
        <w:t>: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GetStorage box = GetStorage();</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box.remove("_accessToken");</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Get.offAllNamed(</w:t>
      </w:r>
      <w:proofErr w:type="gramEnd"/>
      <w:r w:rsidRPr="00DE39BA">
        <w:rPr>
          <w:rFonts w:eastAsia="Calibri"/>
          <w:bCs/>
          <w:szCs w:val="24"/>
          <w:lang w:val="en-IN"/>
        </w:rPr>
        <w:t>Routes.LOGIN);</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body</w:t>
      </w:r>
      <w:proofErr w:type="gramEnd"/>
      <w:r w:rsidRPr="00DE39BA">
        <w:rPr>
          <w:rFonts w:eastAsia="Calibri"/>
          <w:bCs/>
          <w:szCs w:val="24"/>
          <w:lang w:val="en-IN"/>
        </w:rPr>
        <w:t>: SafeArea(</w:t>
      </w:r>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w:t>
      </w:r>
      <w:proofErr w:type="gramStart"/>
      <w:r w:rsidRPr="00DE39BA">
        <w:rPr>
          <w:rFonts w:eastAsia="Calibri"/>
          <w:bCs/>
          <w:szCs w:val="24"/>
          <w:lang w:val="en-IN"/>
        </w:rPr>
        <w:t>Obx(</w:t>
      </w:r>
      <w:proofErr w:type="gramEnd"/>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gramStart"/>
      <w:r w:rsidRPr="00DE39BA">
        <w:rPr>
          <w:rFonts w:eastAsia="Calibri"/>
          <w:bCs/>
          <w:szCs w:val="24"/>
          <w:lang w:val="en-IN"/>
        </w:rPr>
        <w:t>&gt; !</w:t>
      </w:r>
      <w:proofErr w:type="gramEnd"/>
      <w:r w:rsidRPr="00DE39BA">
        <w:rPr>
          <w:rFonts w:eastAsia="Calibri"/>
          <w:bCs/>
          <w:szCs w:val="24"/>
          <w:lang w:val="en-IN"/>
        </w:rPr>
        <w:t>controller.isLoaded.value</w:t>
      </w:r>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gramStart"/>
      <w:r w:rsidRPr="00DE39BA">
        <w:rPr>
          <w:rFonts w:eastAsia="Calibri"/>
          <w:bCs/>
          <w:szCs w:val="24"/>
          <w:lang w:val="en-IN"/>
        </w:rPr>
        <w:t>const</w:t>
      </w:r>
      <w:proofErr w:type="gramEnd"/>
      <w:r w:rsidRPr="00DE39BA">
        <w:rPr>
          <w:rFonts w:eastAsia="Calibri"/>
          <w:bCs/>
          <w:szCs w:val="24"/>
          <w:lang w:val="en-IN"/>
        </w:rPr>
        <w:t xml:space="preserve"> Center(child: CircularProgressIndicator())</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gramStart"/>
      <w:r w:rsidRPr="00DE39BA">
        <w:rPr>
          <w:rFonts w:eastAsia="Calibri"/>
          <w:bCs/>
          <w:szCs w:val="24"/>
          <w:lang w:val="en-IN"/>
        </w:rPr>
        <w:t>GoogleMap(</w:t>
      </w:r>
      <w:proofErr w:type="gramEnd"/>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initialCameraPosition: </w:t>
      </w:r>
      <w:proofErr w:type="gramStart"/>
      <w:r w:rsidRPr="00DE39BA">
        <w:rPr>
          <w:rFonts w:eastAsia="Calibri"/>
          <w:bCs/>
          <w:szCs w:val="24"/>
          <w:lang w:val="en-IN"/>
        </w:rPr>
        <w:t>CameraPosition(</w:t>
      </w:r>
      <w:proofErr w:type="gramEnd"/>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w:t>
      </w:r>
      <w:proofErr w:type="gramStart"/>
      <w:r w:rsidRPr="00DE39BA">
        <w:rPr>
          <w:rFonts w:eastAsia="Calibri"/>
          <w:bCs/>
          <w:szCs w:val="24"/>
          <w:lang w:val="en-IN"/>
        </w:rPr>
        <w:t>LatLng(</w:t>
      </w:r>
      <w:proofErr w:type="gramEnd"/>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controller.locationData.latitude,</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controller.locationData.longitude,</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onMapCreated: (GoogleMapController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w:t>
      </w:r>
      <w:proofErr w:type="gramStart"/>
      <w:r w:rsidRPr="00DE39BA">
        <w:rPr>
          <w:rFonts w:eastAsia="Calibri"/>
          <w:bCs/>
          <w:szCs w:val="24"/>
          <w:lang w:val="en-IN"/>
        </w:rPr>
        <w:t>controller.complete(</w:t>
      </w:r>
      <w:proofErr w:type="gramEnd"/>
      <w:r w:rsidRPr="00DE39BA">
        <w:rPr>
          <w:rFonts w:eastAsia="Calibri"/>
          <w:bCs/>
          <w:szCs w:val="24"/>
          <w:lang w:val="en-IN"/>
        </w:rPr>
        <w:t>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mapController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mapController.setMapStyle(</w:t>
      </w:r>
      <w:proofErr w:type="gramEnd"/>
      <w:r w:rsidRPr="00DE39BA">
        <w:rPr>
          <w:rFonts w:eastAsia="Calibri"/>
          <w:bCs/>
          <w:szCs w:val="24"/>
          <w:lang w:val="en-IN"/>
        </w:rPr>
        <w:t>_mapStyle);</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w:t>
      </w:r>
      <w:proofErr w:type="gramStart"/>
      <w:r w:rsidRPr="00DE39BA">
        <w:rPr>
          <w:rFonts w:eastAsia="Calibri"/>
          <w:bCs/>
          <w:szCs w:val="24"/>
          <w:lang w:val="en-IN"/>
        </w:rPr>
        <w:t>of(</w:t>
      </w:r>
      <w:proofErr w:type="gramEnd"/>
      <w:r w:rsidRPr="00DE39BA">
        <w:rPr>
          <w:rFonts w:eastAsia="Calibri"/>
          <w:bCs/>
          <w:szCs w:val="24"/>
          <w:lang w:val="en-IN"/>
        </w:rPr>
        <w:t>controller.circleList.values),</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myLocationEnabled: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controller.getHotspotList(</w:t>
      </w:r>
      <w:proofErr w:type="gramEnd"/>
      <w:r w:rsidRPr="00DE39BA">
        <w:rPr>
          <w:rFonts w:eastAsia="Calibri"/>
          <w:bCs/>
          <w:szCs w:val="24"/>
          <w:lang w:val="en-IN"/>
        </w:rPr>
        <w: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w:t>
      </w:r>
      <w:proofErr w:type="gramEnd"/>
      <w:r w:rsidRPr="00DE39BA">
        <w:rPr>
          <w:rFonts w:eastAsia="Calibri"/>
          <w:bCs/>
          <w:szCs w:val="24"/>
          <w:lang w:val="en-IN"/>
        </w:rPr>
        <w:t>: Obx(()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(controller.currentState.value == AppState.initial)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Text(controller.data);</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const CircularProgressIndicator();</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GoogleMap(</w:t>
      </w:r>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initialCameraPosition</w:t>
      </w:r>
      <w:proofErr w:type="gramEnd"/>
      <w:r w:rsidRPr="00DE39BA">
        <w:rPr>
          <w:rFonts w:eastAsia="Calibri"/>
          <w:bCs/>
          <w:szCs w:val="24"/>
          <w:lang w:val="en-IN"/>
        </w:rPr>
        <w:t>: CameraPosition(</w:t>
      </w:r>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target</w:t>
      </w:r>
      <w:proofErr w:type="gramEnd"/>
      <w:r w:rsidRPr="00DE39BA">
        <w:rPr>
          <w:rFonts w:eastAsia="Calibri"/>
          <w:bCs/>
          <w:szCs w:val="24"/>
          <w:lang w:val="en-IN"/>
        </w:rPr>
        <w:t>: LatLng(</w:t>
      </w:r>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controller.locationData.latitude,</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controller.locationData.longitude,</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zoom</w:t>
      </w:r>
      <w:proofErr w:type="gramEnd"/>
      <w:r w:rsidRPr="00DE39BA">
        <w:rPr>
          <w:rFonts w:eastAsia="Calibri"/>
          <w:bCs/>
          <w:szCs w:val="24"/>
          <w:lang w:val="en-IN"/>
        </w:rPr>
        <w:t>: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onMapCreated</w:t>
      </w:r>
      <w:proofErr w:type="gramEnd"/>
      <w:r w:rsidRPr="00DE39BA">
        <w:rPr>
          <w:rFonts w:eastAsia="Calibri"/>
          <w:bCs/>
          <w:szCs w:val="24"/>
          <w:lang w:val="en-IN"/>
        </w:rPr>
        <w:t>: (GoogleMapController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controller.complete(</w:t>
      </w:r>
      <w:proofErr w:type="gramEnd"/>
      <w:r w:rsidRPr="00DE39BA">
        <w:rPr>
          <w:rFonts w:eastAsia="Calibri"/>
          <w:bCs/>
          <w:szCs w:val="24"/>
          <w:lang w:val="en-IN"/>
        </w:rPr>
        <w:t>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mapController</w:t>
      </w:r>
      <w:proofErr w:type="gramEnd"/>
      <w:r w:rsidRPr="00DE39BA">
        <w:rPr>
          <w:rFonts w:eastAsia="Calibri"/>
          <w:bCs/>
          <w:szCs w:val="24"/>
          <w:lang w:val="en-IN"/>
        </w:rPr>
        <w:t xml:space="preserve">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mapController.setMapStyle(</w:t>
      </w:r>
      <w:proofErr w:type="gramEnd"/>
      <w:r w:rsidRPr="00DE39BA">
        <w:rPr>
          <w:rFonts w:eastAsia="Calibri"/>
          <w:bCs/>
          <w:szCs w:val="24"/>
          <w:lang w:val="en-IN"/>
        </w:rPr>
        <w:t>_mapStyle);</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circles</w:t>
      </w:r>
      <w:proofErr w:type="gramEnd"/>
      <w:r w:rsidRPr="00DE39BA">
        <w:rPr>
          <w:rFonts w:eastAsia="Calibri"/>
          <w:bCs/>
          <w:szCs w:val="24"/>
          <w:lang w:val="en-IN"/>
        </w:rPr>
        <w:t>: Set&lt;Circle&gt;.of(controller.circleList.values),</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myLocationEnabled</w:t>
      </w:r>
      <w:proofErr w:type="gramEnd"/>
      <w:r w:rsidRPr="00DE39BA">
        <w:rPr>
          <w:rFonts w:eastAsia="Calibri"/>
          <w:bCs/>
          <w:szCs w:val="24"/>
          <w:lang w:val="en-IN"/>
        </w:rPr>
        <w:t>: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controller.getHotspotList(</w:t>
      </w:r>
      <w:proofErr w:type="gramEnd"/>
      <w:r w:rsidRPr="00DE39BA">
        <w:rPr>
          <w:rFonts w:eastAsia="Calibri"/>
          <w:bCs/>
          <w:szCs w:val="24"/>
          <w:lang w:val="en-IN"/>
        </w:rPr>
        <w: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Text(controller.data);</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'dart:async';</w:t>
      </w:r>
    </w:p>
    <w:p w14:paraId="58994F2A"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'dart:collection';</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'package:flutter/material.dart';</w:t>
      </w:r>
    </w:p>
    <w:p w14:paraId="3F851D3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70BDCB92"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'package:google_maps_flutter/google_maps_flutter.dart';</w:t>
      </w:r>
    </w:p>
    <w:p w14:paraId="3C379A0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'package:location/location.dart';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'../../constants/constants.dart';</w:t>
      </w:r>
    </w:p>
    <w:p w14:paraId="61CFCBF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'../../data/models/failure_model.dart';</w:t>
      </w:r>
    </w:p>
    <w:p w14:paraId="7BD13FAF"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'../../data/models/hotspot_model.dart';</w:t>
      </w:r>
    </w:p>
    <w:p w14:paraId="2585252C"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7FEFC18D"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'../../services/services.dart';</w:t>
      </w:r>
    </w:p>
    <w:p w14:paraId="2BE143BF"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'../../shared/info_dialog.dart';</w:t>
      </w:r>
    </w:p>
    <w:p w14:paraId="7BF0C43C"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'../../shared/location_data_sender.dart';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MapController extends GetxController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Repository repository;</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MapController(</w:t>
      </w:r>
      <w:proofErr w:type="gramEnd"/>
      <w:r w:rsidRPr="00DE39BA">
        <w:rPr>
          <w:rFonts w:eastAsia="Calibri"/>
          <w:bCs/>
          <w:szCs w:val="24"/>
          <w:lang w:val="en-IN"/>
        </w:rPr>
        <w:t>{@required this.repository});</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currentState = AppState.initial.obs;</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LocationData locationData;</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circleList = HashMap&lt;CircleId, Circle&gt;();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HotSpotModel hotspotList;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onInit(</w:t>
      </w:r>
      <w:proofErr w:type="gramEnd"/>
      <w:r w:rsidRPr="00DE39BA">
        <w:rPr>
          <w:rFonts w:eastAsia="Calibri"/>
          <w:bCs/>
          <w:szCs w:val="24"/>
          <w:lang w:val="en-IN"/>
        </w:rPr>
        <w: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getHotspotList();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super.onInit(</w:t>
      </w:r>
      <w:proofErr w:type="gramEnd"/>
      <w:r w:rsidRPr="00DE39BA">
        <w:rPr>
          <w:rFonts w:eastAsia="Calibri"/>
          <w:bCs/>
          <w:szCs w:val="24"/>
          <w:lang w:val="en-IN"/>
        </w:rPr>
        <w: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getHotspotList(</w:t>
      </w:r>
      <w:proofErr w:type="gramEnd"/>
      <w:r w:rsidRPr="00DE39BA">
        <w:rPr>
          <w:rFonts w:eastAsia="Calibri"/>
          <w:bCs/>
          <w:szCs w:val="24"/>
          <w:lang w:val="en-IN"/>
        </w:rPr>
        <w: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locationData</w:t>
      </w:r>
      <w:proofErr w:type="gramEnd"/>
      <w:r w:rsidRPr="00DE39BA">
        <w:rPr>
          <w:rFonts w:eastAsia="Calibri"/>
          <w:bCs/>
          <w:szCs w:val="24"/>
          <w:lang w:val="en-IN"/>
        </w:rPr>
        <w:t xml:space="preserve"> = await sendLocationData();</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(!locationData.isNullOrBlank)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try</w:t>
      </w:r>
      <w:proofErr w:type="gramEnd"/>
      <w:r w:rsidRPr="00DE39BA">
        <w:rPr>
          <w:rFonts w:eastAsia="Calibri"/>
          <w:bCs/>
          <w:szCs w:val="24"/>
          <w:lang w:val="en-IN"/>
        </w:rPr>
        <w:t xml:space="preserve">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_storage = StorageService().instance;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body = await repository.getHotSpotZones(</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latitude</w:t>
      </w:r>
      <w:proofErr w:type="gramEnd"/>
      <w:r w:rsidRPr="00DE39BA">
        <w:rPr>
          <w:rFonts w:eastAsia="Calibri"/>
          <w:bCs/>
          <w:szCs w:val="24"/>
          <w:lang w:val="en-IN"/>
        </w:rPr>
        <w:t>: locationData.latitude,</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longitude</w:t>
      </w:r>
      <w:proofErr w:type="gramEnd"/>
      <w:r w:rsidRPr="00DE39BA">
        <w:rPr>
          <w:rFonts w:eastAsia="Calibri"/>
          <w:bCs/>
          <w:szCs w:val="24"/>
          <w:lang w:val="en-IN"/>
        </w:rPr>
        <w:t>: locationData.longitude,</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accessToken</w:t>
      </w:r>
      <w:proofErr w:type="gramEnd"/>
      <w:r w:rsidRPr="00DE39BA">
        <w:rPr>
          <w:rFonts w:eastAsia="Calibri"/>
          <w:bCs/>
          <w:szCs w:val="24"/>
          <w:lang w:val="en-IN"/>
        </w:rPr>
        <w:t>: await _storage.box.read(storageKey),</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hotspotList</w:t>
      </w:r>
      <w:proofErr w:type="gramEnd"/>
      <w:r w:rsidRPr="00DE39BA">
        <w:rPr>
          <w:rFonts w:eastAsia="Calibri"/>
          <w:bCs/>
          <w:szCs w:val="24"/>
          <w:lang w:val="en-IN"/>
        </w:rPr>
        <w:t xml:space="preserve"> = HotSpotModel.fromJson(body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gramStart"/>
      <w:r w:rsidRPr="00DE39BA">
        <w:rPr>
          <w:rFonts w:eastAsia="Calibri"/>
          <w:bCs/>
          <w:szCs w:val="24"/>
          <w:lang w:val="en-IN"/>
        </w:rPr>
        <w:t>storage.box.write(</w:t>
      </w:r>
      <w:proofErr w:type="gramEnd"/>
      <w:r w:rsidRPr="00DE39BA">
        <w:rPr>
          <w:rFonts w:eastAsia="Calibri"/>
          <w:bCs/>
          <w:szCs w:val="24"/>
          <w:lang w:val="en-IN"/>
        </w:rPr>
        <w:t>storageKey, body["access_token"]);</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f.toString();</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(final CoronaHotspot element in hotspotList.coronaHotspot)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CircleId circleId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hotspotList.coronaHotspot.indexOf(element).toString());</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circleList[</w:t>
      </w:r>
      <w:proofErr w:type="gramEnd"/>
      <w:r w:rsidRPr="00DE39BA">
        <w:rPr>
          <w:rFonts w:eastAsia="Calibri"/>
          <w:bCs/>
          <w:szCs w:val="24"/>
          <w:lang w:val="en-IN"/>
        </w:rPr>
        <w:t>circleId] = Circle(</w:t>
      </w:r>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 circleId,</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center</w:t>
      </w:r>
      <w:proofErr w:type="gramEnd"/>
      <w:r w:rsidRPr="00DE39BA">
        <w:rPr>
          <w:rFonts w:eastAsia="Calibri"/>
          <w:bCs/>
          <w:szCs w:val="24"/>
          <w:lang w:val="en-IN"/>
        </w:rPr>
        <w:t>: LatLng(</w:t>
      </w:r>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radius</w:t>
      </w:r>
      <w:proofErr w:type="gramEnd"/>
      <w:r w:rsidRPr="00DE39BA">
        <w:rPr>
          <w:rFonts w:eastAsia="Calibri"/>
          <w:bCs/>
          <w:szCs w:val="24"/>
          <w:lang w:val="en-IN"/>
        </w:rPr>
        <w:t>: element.active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fillColor</w:t>
      </w:r>
      <w:proofErr w:type="gramEnd"/>
      <w:r w:rsidRPr="00DE39BA">
        <w:rPr>
          <w:rFonts w:eastAsia="Calibri"/>
          <w:bCs/>
          <w:szCs w:val="24"/>
          <w:lang w:val="en-IN"/>
        </w:rPr>
        <w:t>: Colors.redAccent.withOpacity(element.death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strokeColor</w:t>
      </w:r>
      <w:proofErr w:type="gramEnd"/>
      <w:r w:rsidRPr="00DE39BA">
        <w:rPr>
          <w:rFonts w:eastAsia="Calibri"/>
          <w:bCs/>
          <w:szCs w:val="24"/>
          <w:lang w:val="en-IN"/>
        </w:rPr>
        <w:t>: Colors.redAccent.withOpacity(0.2),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strokeWidth: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consumeTapEvents</w:t>
      </w:r>
      <w:proofErr w:type="gramEnd"/>
      <w:r w:rsidRPr="00DE39BA">
        <w:rPr>
          <w:rFonts w:eastAsia="Calibri"/>
          <w:bCs/>
          <w:szCs w:val="24"/>
          <w:lang w:val="en-IN"/>
        </w:rPr>
        <w:t>: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onTap</w:t>
      </w:r>
      <w:proofErr w:type="gramEnd"/>
      <w:r w:rsidRPr="00DE39BA">
        <w:rPr>
          <w:rFonts w:eastAsia="Calibri"/>
          <w:bCs/>
          <w:szCs w:val="24"/>
          <w:lang w:val="en-IN"/>
        </w:rPr>
        <w:t>: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Get.defaultDialog(</w:t>
      </w:r>
      <w:proofErr w:type="gramEnd"/>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'${element.lat},${element.long}',</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content</w:t>
      </w:r>
      <w:proofErr w:type="gramEnd"/>
      <w:r w:rsidRPr="00DE39BA">
        <w:rPr>
          <w:rFonts w:eastAsia="Calibri"/>
          <w:bCs/>
          <w:szCs w:val="24"/>
          <w:lang w:val="en-IN"/>
        </w:rPr>
        <w:t>: Column(</w:t>
      </w:r>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children</w:t>
      </w:r>
      <w:proofErr w:type="gramEnd"/>
      <w:r w:rsidRPr="00DE39BA">
        <w:rPr>
          <w:rFonts w:eastAsia="Calibri"/>
          <w:bCs/>
          <w:szCs w:val="24"/>
          <w:lang w:val="en-IN"/>
        </w:rPr>
        <w:t>: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InfoDialog(</w:t>
      </w:r>
      <w:proofErr w:type="gramEnd"/>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imagePath</w:t>
      </w:r>
      <w:proofErr w:type="gramEnd"/>
      <w:r w:rsidRPr="00DE39BA">
        <w:rPr>
          <w:rFonts w:eastAsia="Calibri"/>
          <w:bCs/>
          <w:szCs w:val="24"/>
          <w:lang w:val="en-IN"/>
        </w:rPr>
        <w:t>: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element.active,</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InfoDialog(</w:t>
      </w:r>
      <w:proofErr w:type="gramEnd"/>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imagePath</w:t>
      </w:r>
      <w:proofErr w:type="gramEnd"/>
      <w:r w:rsidRPr="00DE39BA">
        <w:rPr>
          <w:rFonts w:eastAsia="Calibri"/>
          <w:bCs/>
          <w:szCs w:val="24"/>
          <w:lang w:val="en-IN"/>
        </w:rPr>
        <w:t>: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element.death,</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InfoDialog(</w:t>
      </w:r>
      <w:proofErr w:type="gramEnd"/>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title</w:t>
      </w:r>
      <w:proofErr w:type="gramEnd"/>
      <w:r w:rsidRPr="00DE39BA">
        <w:rPr>
          <w:rFonts w:eastAsia="Calibri"/>
          <w:bCs/>
          <w:szCs w:val="24"/>
          <w:lang w:val="en-IN"/>
        </w:rPr>
        <w:t>: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imagePath</w:t>
      </w:r>
      <w:proofErr w:type="gramEnd"/>
      <w:r w:rsidRPr="00DE39BA">
        <w:rPr>
          <w:rFonts w:eastAsia="Calibri"/>
          <w:bCs/>
          <w:szCs w:val="24"/>
          <w:lang w:val="en-IN"/>
        </w:rPr>
        <w:t>: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hotspotInfo</w:t>
      </w:r>
      <w:proofErr w:type="gramEnd"/>
      <w:r w:rsidRPr="00DE39BA">
        <w:rPr>
          <w:rFonts w:eastAsia="Calibri"/>
          <w:bCs/>
          <w:szCs w:val="24"/>
          <w:lang w:val="en-IN"/>
        </w:rPr>
        <w:t>: element.recovered,</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(final CrowdHotspot element in hotspotList.crowdHotspot)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CircleId circleId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hotspotList.crowdHotspot.indexOf(element).toString());</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circleList[</w:t>
      </w:r>
      <w:proofErr w:type="gramEnd"/>
      <w:r w:rsidRPr="00DE39BA">
        <w:rPr>
          <w:rFonts w:eastAsia="Calibri"/>
          <w:bCs/>
          <w:szCs w:val="24"/>
          <w:lang w:val="en-IN"/>
        </w:rPr>
        <w:t>circleId] = Circle(</w:t>
      </w:r>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circleId</w:t>
      </w:r>
      <w:proofErr w:type="gramEnd"/>
      <w:r w:rsidRPr="00DE39BA">
        <w:rPr>
          <w:rFonts w:eastAsia="Calibri"/>
          <w:bCs/>
          <w:szCs w:val="24"/>
          <w:lang w:val="en-IN"/>
        </w:rPr>
        <w:t>: circleId,</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center</w:t>
      </w:r>
      <w:proofErr w:type="gramEnd"/>
      <w:r w:rsidRPr="00DE39BA">
        <w:rPr>
          <w:rFonts w:eastAsia="Calibri"/>
          <w:bCs/>
          <w:szCs w:val="24"/>
          <w:lang w:val="en-IN"/>
        </w:rPr>
        <w:t>: LatLng(</w:t>
      </w:r>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radius</w:t>
      </w:r>
      <w:proofErr w:type="gramEnd"/>
      <w:r w:rsidRPr="00DE39BA">
        <w:rPr>
          <w:rFonts w:eastAsia="Calibri"/>
          <w:bCs/>
          <w:szCs w:val="24"/>
          <w:lang w:val="en-IN"/>
        </w:rPr>
        <w:t>: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fillColor</w:t>
      </w:r>
      <w:proofErr w:type="gramEnd"/>
      <w:r w:rsidRPr="00DE39BA">
        <w:rPr>
          <w:rFonts w:eastAsia="Calibri"/>
          <w:bCs/>
          <w:szCs w:val="24"/>
          <w:lang w:val="en-IN"/>
        </w:rPr>
        <w:t>: Colors.black.withOpacity(0.5),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strokeColor</w:t>
      </w:r>
      <w:proofErr w:type="gramEnd"/>
      <w:r w:rsidRPr="00DE39BA">
        <w:rPr>
          <w:rFonts w:eastAsia="Calibri"/>
          <w:bCs/>
          <w:szCs w:val="24"/>
          <w:lang w:val="en-IN"/>
        </w:rPr>
        <w:t>: Colors.black45.withOpacity(0.2),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013325A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'../../data/providers/api_client.dart';</w:t>
      </w:r>
    </w:p>
    <w:p w14:paraId="2237D28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'../../data/repository/repository.dart';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'map_controller.dart';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MapBinding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void</w:t>
      </w:r>
      <w:proofErr w:type="gramEnd"/>
      <w:r w:rsidRPr="00DE39BA">
        <w:rPr>
          <w:rFonts w:eastAsia="Calibri"/>
          <w:bCs/>
          <w:szCs w:val="24"/>
          <w:lang w:val="en-IN"/>
        </w:rPr>
        <w:t xml:space="preserve"> dependencies()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Get.lazyPut&lt;MapController</w:t>
      </w:r>
      <w:proofErr w:type="gramStart"/>
      <w:r w:rsidRPr="00DE39BA">
        <w:rPr>
          <w:rFonts w:eastAsia="Calibri"/>
          <w:bCs/>
          <w:szCs w:val="24"/>
          <w:lang w:val="en-IN"/>
        </w:rPr>
        <w:t>&gt;(</w:t>
      </w:r>
      <w:proofErr w:type="gramEnd"/>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MapController(</w:t>
      </w:r>
      <w:proofErr w:type="gramEnd"/>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Repository(</w:t>
      </w:r>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apiClient</w:t>
      </w:r>
      <w:proofErr w:type="gramEnd"/>
      <w:r w:rsidRPr="00DE39BA">
        <w:rPr>
          <w:rFonts w:eastAsia="Calibri"/>
          <w:bCs/>
          <w:szCs w:val="24"/>
          <w:lang w:val="en-IN"/>
        </w:rPr>
        <w:t>: ApiClient(),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8C3FE7E"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55" w:author="abhay mendiratta" w:date="2021-05-21T21:48:00Z">
        <w:r w:rsidR="004D55D9">
          <w:rPr>
            <w:b/>
            <w:i w:val="0"/>
            <w:color w:val="auto"/>
            <w:sz w:val="24"/>
            <w:szCs w:val="24"/>
          </w:rPr>
          <w:t>4</w:t>
        </w:r>
      </w:ins>
      <w:ins w:id="356" w:author="Pranav Taneja" w:date="2021-05-18T23:38:00Z">
        <w:del w:id="357" w:author="abhay mendiratta" w:date="2021-05-21T21:48:00Z">
          <w:r w:rsidR="005F6557" w:rsidDel="004D55D9">
            <w:rPr>
              <w:b/>
              <w:i w:val="0"/>
              <w:color w:val="auto"/>
              <w:sz w:val="24"/>
              <w:szCs w:val="24"/>
            </w:rPr>
            <w:delText>3</w:delText>
          </w:r>
        </w:del>
      </w:ins>
      <w:del w:id="358"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'package:dio/dio.dart';</w:t>
      </w:r>
    </w:p>
    <w:p w14:paraId="7CEFAB5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'../constants/api_constants.dart';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ApiService extends GetxService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ApiService get instance =&gt; </w:t>
      </w:r>
      <w:proofErr w:type="gramStart"/>
      <w:r w:rsidRPr="00DE39BA">
        <w:rPr>
          <w:rFonts w:eastAsia="Calibri"/>
          <w:bCs/>
          <w:szCs w:val="24"/>
          <w:lang w:val="en-IN"/>
        </w:rPr>
        <w:t>Get.find(</w:t>
      </w:r>
      <w:proofErr w:type="gramEnd"/>
      <w:r w:rsidRPr="00DE39BA">
        <w:rPr>
          <w:rFonts w:eastAsia="Calibri"/>
          <w:bCs/>
          <w:szCs w:val="24"/>
          <w:lang w:val="en-IN"/>
        </w:rPr>
        <w:t>);</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final</w:t>
      </w:r>
      <w:proofErr w:type="gramEnd"/>
      <w:r w:rsidRPr="00DE39BA">
        <w:rPr>
          <w:rFonts w:eastAsia="Calibri"/>
          <w:bCs/>
          <w:szCs w:val="24"/>
          <w:lang w:val="en-IN"/>
        </w:rPr>
        <w:t xml:space="preserve"> dio = Dio(</w:t>
      </w:r>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BaseOptions(</w:t>
      </w:r>
      <w:proofErr w:type="gramEnd"/>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baseUrl</w:t>
      </w:r>
      <w:proofErr w:type="gramEnd"/>
      <w:r w:rsidRPr="00DE39BA">
        <w:rPr>
          <w:rFonts w:eastAsia="Calibri"/>
          <w:bCs/>
          <w:szCs w:val="24"/>
          <w:lang w:val="en-IN"/>
        </w:rPr>
        <w:t>: baseUrl,</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connectTimeout</w:t>
      </w:r>
      <w:proofErr w:type="gramEnd"/>
      <w:r w:rsidRPr="00DE39BA">
        <w:rPr>
          <w:rFonts w:eastAsia="Calibri"/>
          <w:bCs/>
          <w:szCs w:val="24"/>
          <w:lang w:val="en-IN"/>
        </w:rPr>
        <w: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receiveTimeout</w:t>
      </w:r>
      <w:proofErr w:type="gramEnd"/>
      <w:r w:rsidRPr="00DE39BA">
        <w:rPr>
          <w:rFonts w:eastAsia="Calibri"/>
          <w:bCs/>
          <w:szCs w:val="24"/>
          <w:lang w:val="en-IN"/>
        </w:rPr>
        <w: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r w:rsidRPr="00DE39BA">
        <w:rPr>
          <w:rFonts w:eastAsia="Calibri"/>
          <w:b/>
          <w:szCs w:val="24"/>
          <w:lang w:val="en-IN"/>
        </w:rPr>
        <w:t>Service_initializer.dart</w:t>
      </w:r>
    </w:p>
    <w:p w14:paraId="58FE655D"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'services.dart';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initServices(</w:t>
      </w:r>
      <w:proofErr w:type="gramEnd"/>
      <w:r w:rsidRPr="00DE39BA">
        <w:rPr>
          <w:rFonts w:eastAsia="Calibri"/>
          <w:bCs/>
          <w:szCs w:val="24"/>
          <w:lang w:val="en-IN"/>
        </w:rPr>
        <w:t>)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Get.putAsync(() =&gt; StorageService().initialize());</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Get.put(</w:t>
      </w:r>
      <w:proofErr w:type="gramEnd"/>
      <w:r w:rsidRPr="00DE39BA">
        <w:rPr>
          <w:rFonts w:eastAsia="Calibri"/>
          <w:bCs/>
          <w:szCs w:val="24"/>
          <w:lang w:val="en-IN"/>
        </w:rPr>
        <w:t>ApiService());</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'package:get/get.dart';</w:t>
      </w:r>
    </w:p>
    <w:p w14:paraId="430320AB"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'package:get_storage/get_storage.dart';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StorageService extends GetxService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StorageService get instance =&gt; </w:t>
      </w:r>
      <w:proofErr w:type="gramStart"/>
      <w:r w:rsidRPr="00DE39BA">
        <w:rPr>
          <w:rFonts w:eastAsia="Calibri"/>
          <w:bCs/>
          <w:szCs w:val="24"/>
          <w:lang w:val="en-IN"/>
        </w:rPr>
        <w:t>Get.find(</w:t>
      </w:r>
      <w:proofErr w:type="gramEnd"/>
      <w:r w:rsidRPr="00DE39BA">
        <w:rPr>
          <w:rFonts w:eastAsia="Calibri"/>
          <w:bCs/>
          <w:szCs w:val="24"/>
          <w:lang w:val="en-IN"/>
        </w:rPr>
        <w:t>);</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GetStorage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Future&lt;StorageService&gt; </w:t>
      </w:r>
      <w:proofErr w:type="gramStart"/>
      <w:r w:rsidRPr="00DE39BA">
        <w:rPr>
          <w:rFonts w:eastAsia="Calibri"/>
          <w:bCs/>
          <w:szCs w:val="24"/>
          <w:lang w:val="en-IN"/>
        </w:rPr>
        <w:t>initialize(</w:t>
      </w:r>
      <w:proofErr w:type="gramEnd"/>
      <w:r w:rsidRPr="00DE39BA">
        <w:rPr>
          <w:rFonts w:eastAsia="Calibri"/>
          <w:bCs/>
          <w:szCs w:val="24"/>
          <w:lang w:val="en-IN"/>
        </w:rPr>
        <w:t>)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await</w:t>
      </w:r>
      <w:proofErr w:type="gramEnd"/>
      <w:r w:rsidRPr="00DE39BA">
        <w:rPr>
          <w:rFonts w:eastAsia="Calibri"/>
          <w:bCs/>
          <w:szCs w:val="24"/>
          <w:lang w:val="en-IN"/>
        </w:rPr>
        <w:t xml:space="preserve"> GetStorage.init();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box</w:t>
      </w:r>
      <w:proofErr w:type="gramEnd"/>
      <w:r w:rsidRPr="00DE39BA">
        <w:rPr>
          <w:rFonts w:eastAsia="Calibri"/>
          <w:bCs/>
          <w:szCs w:val="24"/>
          <w:lang w:val="en-IN"/>
        </w:rPr>
        <w:t xml:space="preserve"> = GetStorage();</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GetStorage</w:t>
      </w:r>
      <w:proofErr w:type="gramEnd"/>
      <w:r w:rsidRPr="00DE39BA">
        <w:rPr>
          <w:rFonts w:eastAsia="Calibri"/>
          <w:bCs/>
          <w:szCs w:val="24"/>
          <w:lang w:val="en-IN"/>
        </w:rPr>
        <w:t xml:space="preserve"> storageBox()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GetStorage box = </w:t>
      </w:r>
      <w:proofErr w:type="gramStart"/>
      <w:r w:rsidRPr="00DE39BA">
        <w:rPr>
          <w:rFonts w:eastAsia="Calibri"/>
          <w:bCs/>
          <w:szCs w:val="24"/>
          <w:lang w:val="en-IN"/>
        </w:rPr>
        <w:t>GetStorage(</w:t>
      </w:r>
      <w:proofErr w:type="gramEnd"/>
      <w:r w:rsidRPr="00DE39BA">
        <w:rPr>
          <w:rFonts w:eastAsia="Calibri"/>
          <w:bCs/>
          <w:szCs w:val="24"/>
          <w:lang w:val="en-IN"/>
        </w:rPr>
        <w:t>);</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r w:rsidRPr="00DE39BA">
        <w:rPr>
          <w:rFonts w:eastAsia="Calibri"/>
          <w:b/>
          <w:sz w:val="32"/>
          <w:szCs w:val="32"/>
          <w:u w:val="single"/>
          <w:lang w:val="en-IN"/>
        </w:rPr>
        <w:t>SERVER SIDE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27AFDBCC"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59" w:author="abhay mendiratta" w:date="2021-05-21T21:48:00Z">
        <w:r w:rsidR="004D55D9">
          <w:rPr>
            <w:b/>
            <w:i w:val="0"/>
            <w:color w:val="auto"/>
            <w:sz w:val="24"/>
            <w:szCs w:val="24"/>
          </w:rPr>
          <w:t>5</w:t>
        </w:r>
      </w:ins>
      <w:ins w:id="360" w:author="Pranav Taneja" w:date="2021-05-18T23:38:00Z">
        <w:del w:id="361" w:author="abhay mendiratta" w:date="2021-05-21T21:48:00Z">
          <w:r w:rsidR="005F6557" w:rsidDel="004D55D9">
            <w:rPr>
              <w:b/>
              <w:i w:val="0"/>
              <w:color w:val="auto"/>
              <w:sz w:val="24"/>
              <w:szCs w:val="24"/>
            </w:rPr>
            <w:delText>4</w:delText>
          </w:r>
        </w:del>
      </w:ins>
      <w:del w:id="362"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version</w:t>
      </w:r>
      <w:proofErr w:type="gramEnd"/>
      <w:r w:rsidRPr="00DE39BA">
        <w:rPr>
          <w:rFonts w:eastAsia="Calibri"/>
          <w:bCs/>
          <w:szCs w:val="24"/>
          <w:lang w:val="en-IN"/>
        </w:rPr>
        <w:t>: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services</w:t>
      </w:r>
      <w:proofErr w:type="gramEnd"/>
      <w:r w:rsidRPr="00DE39BA">
        <w:rPr>
          <w:rFonts w:eastAsia="Calibri"/>
          <w:bCs/>
          <w:szCs w:val="24"/>
          <w:lang w:val="en-IN"/>
        </w:rPr>
        <w:t>:</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zookeeper</w:t>
      </w:r>
      <w:proofErr w:type="gramEnd"/>
      <w:r w:rsidRPr="00DE39BA">
        <w:rPr>
          <w:rFonts w:eastAsia="Calibri"/>
          <w:bCs/>
          <w:szCs w:val="24"/>
          <w:lang w:val="en-IN"/>
        </w:rPr>
        <w:t>:</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w:t>
      </w:r>
      <w:proofErr w:type="gramEnd"/>
      <w:r w:rsidRPr="00DE39BA">
        <w:rPr>
          <w:rFonts w:eastAsia="Calibri"/>
          <w:bCs/>
          <w:szCs w:val="24"/>
          <w:lang w:val="en-IN"/>
        </w:rPr>
        <w:t>: wurstmeister/zookeeper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ports</w:t>
      </w:r>
      <w:proofErr w:type="gramEnd"/>
      <w:r w:rsidRPr="00DE39BA">
        <w:rPr>
          <w:rFonts w:eastAsia="Calibri"/>
          <w:bCs/>
          <w:szCs w:val="24"/>
          <w:lang w:val="en-IN"/>
        </w:rPr>
        <w:t xml:space="preserve">: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kafka</w:t>
      </w:r>
      <w:proofErr w:type="gramEnd"/>
      <w:r w:rsidRPr="00DE39BA">
        <w:rPr>
          <w:rFonts w:eastAsia="Calibri"/>
          <w:bCs/>
          <w:szCs w:val="24"/>
          <w:lang w:val="en-IN"/>
        </w:rPr>
        <w:t>:</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w:t>
      </w:r>
      <w:proofErr w:type="gramEnd"/>
      <w:r w:rsidRPr="00DE39BA">
        <w:rPr>
          <w:rFonts w:eastAsia="Calibri"/>
          <w:bCs/>
          <w:szCs w:val="24"/>
          <w:lang w:val="en-IN"/>
        </w:rPr>
        <w:t>: wurstmeister/kafka</w:t>
      </w:r>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w:t>
      </w:r>
      <w:proofErr w:type="gramStart"/>
      <w:r w:rsidRPr="00DE39BA">
        <w:rPr>
          <w:rFonts w:eastAsia="Calibri"/>
          <w:bCs/>
          <w:szCs w:val="24"/>
          <w:lang w:val="en-IN"/>
        </w:rPr>
        <w:t>kafka</w:t>
      </w:r>
      <w:proofErr w:type="gramEnd"/>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ports</w:t>
      </w:r>
      <w:proofErr w:type="gramEnd"/>
      <w:r w:rsidRPr="00DE39BA">
        <w:rPr>
          <w:rFonts w:eastAsia="Calibri"/>
          <w:bCs/>
          <w:szCs w:val="24"/>
          <w:lang w:val="en-IN"/>
        </w:rPr>
        <w:t xml:space="preserve">: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environment</w:t>
      </w:r>
      <w:proofErr w:type="gramEnd"/>
      <w:r w:rsidRPr="00DE39BA">
        <w:rPr>
          <w:rFonts w:eastAsia="Calibri"/>
          <w:bCs/>
          <w:szCs w:val="24"/>
          <w:lang w:val="en-IN"/>
        </w:rPr>
        <w:t xml:space="preserve">: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w:t>
      </w:r>
      <w:proofErr w:type="gramStart"/>
      <w:r w:rsidRPr="00DE39BA">
        <w:rPr>
          <w:rFonts w:eastAsia="Calibri"/>
          <w:bCs/>
          <w:szCs w:val="24"/>
          <w:lang w:val="en-IN"/>
        </w:rPr>
        <w:t>:2181</w:t>
      </w:r>
      <w:proofErr w:type="gramEnd"/>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postgresql</w:t>
      </w:r>
      <w:proofErr w:type="gramEnd"/>
      <w:r w:rsidRPr="00DE39BA">
        <w:rPr>
          <w:rFonts w:eastAsia="Calibri"/>
          <w:bCs/>
          <w:szCs w:val="24"/>
          <w:lang w:val="en-IN"/>
        </w:rPr>
        <w:t>:</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image</w:t>
      </w:r>
      <w:proofErr w:type="gramEnd"/>
      <w:r w:rsidRPr="00DE39BA">
        <w:rPr>
          <w:rFonts w:eastAsia="Calibri"/>
          <w:bCs/>
          <w:szCs w:val="24"/>
          <w:lang w:val="en-IN"/>
        </w:rPr>
        <w:t>: postgres</w:t>
      </w:r>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post-pandemic-db</w:t>
      </w:r>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ports</w:t>
      </w:r>
      <w:proofErr w:type="gramEnd"/>
      <w:r w:rsidRPr="00DE39BA">
        <w:rPr>
          <w:rFonts w:eastAsia="Calibri"/>
          <w:bCs/>
          <w:szCs w:val="24"/>
          <w:lang w:val="en-IN"/>
        </w:rPr>
        <w:t>:</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volumes</w:t>
      </w:r>
      <w:proofErr w:type="gramEnd"/>
      <w:r w:rsidRPr="00DE39BA">
        <w:rPr>
          <w:rFonts w:eastAsia="Calibri"/>
          <w:bCs/>
          <w:szCs w:val="24"/>
          <w:lang w:val="en-IN"/>
        </w:rPr>
        <w:t>:</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postgres_data:/var/lib/postgresql/data/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environment</w:t>
      </w:r>
      <w:proofErr w:type="gramEnd"/>
      <w:r w:rsidRPr="00DE39BA">
        <w:rPr>
          <w:rFonts w:eastAsia="Calibri"/>
          <w:bCs/>
          <w:szCs w:val="24"/>
          <w:lang w:val="en-IN"/>
        </w:rPr>
        <w: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/var/postgres_data</w:t>
      </w:r>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postgres</w:t>
      </w:r>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post-pandemic-db</w:t>
      </w:r>
    </w:p>
    <w:p w14:paraId="14837BA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volumes</w:t>
      </w:r>
      <w:proofErr w:type="gramEnd"/>
      <w:r w:rsidRPr="00DE39BA">
        <w:rPr>
          <w:rFonts w:eastAsia="Calibri"/>
          <w:bCs/>
          <w:szCs w:val="24"/>
          <w:lang w:val="en-IN"/>
        </w:rPr>
        <w:t>:</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postgres_data:</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external</w:t>
      </w:r>
      <w:proofErr w:type="gramEnd"/>
      <w:r w:rsidRPr="00DE39BA">
        <w:rPr>
          <w:rFonts w:eastAsia="Calibri"/>
          <w:bCs/>
          <w:szCs w:val="24"/>
          <w:lang w:val="en-IN"/>
        </w:rPr>
        <w:t>: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psycopg2</w:t>
      </w:r>
    </w:p>
    <w:p w14:paraId="2DF7A27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random</w:t>
      </w:r>
    </w:p>
    <w:p w14:paraId="101F90E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string</w:t>
      </w:r>
    </w:p>
    <w:p w14:paraId="2606F58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kafka.admin import KafkaAdminClient, NewTopic</w:t>
      </w:r>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connection</w:t>
      </w:r>
      <w:proofErr w:type="gramEnd"/>
      <w:r w:rsidRPr="00DE39BA">
        <w:rPr>
          <w:rFonts w:eastAsia="Calibri"/>
          <w:bCs/>
          <w:szCs w:val="24"/>
          <w:lang w:val="en-IN"/>
        </w:rPr>
        <w:t xml:space="preserve">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database</w:t>
      </w:r>
      <w:proofErr w:type="gramEnd"/>
      <w:r w:rsidRPr="00DE39BA">
        <w:rPr>
          <w:rFonts w:eastAsia="Calibri"/>
          <w:bCs/>
          <w:szCs w:val="24"/>
          <w:lang w:val="en-IN"/>
        </w:rPr>
        <w:t>="post-pandemic-db", user="postgres", password="7878")</w:t>
      </w:r>
    </w:p>
    <w:p w14:paraId="415E788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r w:rsidRPr="00DE39BA">
        <w:rPr>
          <w:rFonts w:eastAsia="Calibri"/>
          <w:bCs/>
          <w:szCs w:val="24"/>
          <w:lang w:val="en-IN"/>
        </w:rPr>
        <w:t xml:space="preserve">admin_client = </w:t>
      </w:r>
      <w:proofErr w:type="gramStart"/>
      <w:r w:rsidRPr="00DE39BA">
        <w:rPr>
          <w:rFonts w:eastAsia="Calibri"/>
          <w:bCs/>
          <w:szCs w:val="24"/>
          <w:lang w:val="en-IN"/>
        </w:rPr>
        <w:t>KafkaAdminClient(</w:t>
      </w:r>
      <w:proofErr w:type="gramEnd"/>
      <w:r w:rsidRPr="00DE39BA">
        <w:rPr>
          <w:rFonts w:eastAsia="Calibri"/>
          <w:bCs/>
          <w:szCs w:val="24"/>
          <w:lang w:val="en-IN"/>
        </w:rPr>
        <w:t>bootstrap_servers="localhost:9092")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r w:rsidRPr="00DE39BA">
        <w:rPr>
          <w:rFonts w:eastAsia="Calibri"/>
          <w:bCs/>
          <w:szCs w:val="24"/>
          <w:lang w:val="en-IN"/>
        </w:rPr>
        <w:t>topic_list = []</w:t>
      </w:r>
    </w:p>
    <w:p w14:paraId="01B9C39F" w14:textId="77777777" w:rsidR="001F12BE" w:rsidRPr="00DE39BA" w:rsidRDefault="001F12BE" w:rsidP="001F12BE">
      <w:pPr>
        <w:rPr>
          <w:rFonts w:eastAsia="Calibri"/>
          <w:bCs/>
          <w:szCs w:val="24"/>
          <w:lang w:val="en-IN"/>
        </w:rPr>
      </w:pPr>
      <w:r w:rsidRPr="00DE39BA">
        <w:rPr>
          <w:rFonts w:eastAsia="Calibri"/>
          <w:bCs/>
          <w:szCs w:val="24"/>
          <w:lang w:val="en-IN"/>
        </w:rPr>
        <w:t>topic_</w:t>
      </w:r>
      <w:proofErr w:type="gramStart"/>
      <w:r w:rsidRPr="00DE39BA">
        <w:rPr>
          <w:rFonts w:eastAsia="Calibri"/>
          <w:bCs/>
          <w:szCs w:val="24"/>
          <w:lang w:val="en-IN"/>
        </w:rPr>
        <w:t>list.append(</w:t>
      </w:r>
      <w:proofErr w:type="gramEnd"/>
      <w:r w:rsidRPr="00DE39BA">
        <w:rPr>
          <w:rFonts w:eastAsia="Calibri"/>
          <w:bCs/>
          <w:szCs w:val="24"/>
          <w:lang w:val="en-IN"/>
        </w:rPr>
        <w:t>NewTopic(name='get-hotspot-in', num_partitions=1, replication_factor=1))</w:t>
      </w:r>
    </w:p>
    <w:p w14:paraId="4E9253F9" w14:textId="77777777" w:rsidR="001F12BE" w:rsidRPr="00DE39BA" w:rsidRDefault="001F12BE" w:rsidP="001F12BE">
      <w:pPr>
        <w:rPr>
          <w:rFonts w:eastAsia="Calibri"/>
          <w:bCs/>
          <w:szCs w:val="24"/>
          <w:lang w:val="en-IN"/>
        </w:rPr>
      </w:pPr>
      <w:r w:rsidRPr="00DE39BA">
        <w:rPr>
          <w:rFonts w:eastAsia="Calibri"/>
          <w:bCs/>
          <w:szCs w:val="24"/>
          <w:lang w:val="en-IN"/>
        </w:rPr>
        <w:t>topic_</w:t>
      </w:r>
      <w:proofErr w:type="gramStart"/>
      <w:r w:rsidRPr="00DE39BA">
        <w:rPr>
          <w:rFonts w:eastAsia="Calibri"/>
          <w:bCs/>
          <w:szCs w:val="24"/>
          <w:lang w:val="en-IN"/>
        </w:rPr>
        <w:t>list.append(</w:t>
      </w:r>
      <w:proofErr w:type="gramEnd"/>
      <w:r w:rsidRPr="00DE39BA">
        <w:rPr>
          <w:rFonts w:eastAsia="Calibri"/>
          <w:bCs/>
          <w:szCs w:val="24"/>
          <w:lang w:val="en-IN"/>
        </w:rPr>
        <w:t>NewTopic(name='get-hotspot-out', num_partitions=1, replication_factor=1))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r w:rsidRPr="00DE39BA">
        <w:rPr>
          <w:rFonts w:eastAsia="Calibri"/>
          <w:bCs/>
          <w:szCs w:val="24"/>
          <w:lang w:val="en-IN"/>
        </w:rPr>
        <w:t>admin_client.create_</w:t>
      </w:r>
      <w:proofErr w:type="gramStart"/>
      <w:r w:rsidRPr="00DE39BA">
        <w:rPr>
          <w:rFonts w:eastAsia="Calibri"/>
          <w:bCs/>
          <w:szCs w:val="24"/>
          <w:lang w:val="en-IN"/>
        </w:rPr>
        <w:t>topics(</w:t>
      </w:r>
      <w:proofErr w:type="gramEnd"/>
      <w:r w:rsidRPr="00DE39BA">
        <w:rPr>
          <w:rFonts w:eastAsia="Calibri"/>
          <w:bCs/>
          <w:szCs w:val="24"/>
          <w:lang w:val="en-IN"/>
        </w:rPr>
        <w:t>new_topics=topic_list, validate_only=False)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lastRenderedPageBreak/>
        <w:t>class</w:t>
      </w:r>
      <w:proofErr w:type="gramEnd"/>
      <w:r w:rsidRPr="00DE39BA">
        <w:rPr>
          <w:rFonts w:eastAsia="Calibri"/>
          <w:bCs/>
          <w:szCs w:val="24"/>
          <w:lang w:val="en-IN"/>
        </w:rPr>
        <w:t xml:space="preserve"> UserModel:</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def</w:t>
      </w:r>
      <w:proofErr w:type="gramEnd"/>
      <w:r w:rsidRPr="00DE39BA">
        <w:rPr>
          <w:rFonts w:eastAsia="Calibri"/>
          <w:bCs/>
          <w:szCs w:val="24"/>
          <w:lang w:val="en-IN"/>
        </w:rPr>
        <w:t xml:space="preserve"> __init__(self):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t>
      </w:r>
      <w:proofErr w:type="gramEnd"/>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def</w:t>
      </w:r>
      <w:proofErr w:type="gramEnd"/>
      <w:r w:rsidRPr="00DE39BA">
        <w:rPr>
          <w:rFonts w:eastAsia="Calibri"/>
          <w:bCs/>
          <w:szCs w:val="24"/>
          <w:lang w:val="en-IN"/>
        </w:rPr>
        <w:t xml:space="preserve"> create_user_table(self):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"DROP TABLE IF EXISTS User_Data")</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='''CREATE TABLE User_Data(</w:t>
      </w:r>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id</w:t>
      </w:r>
      <w:proofErr w:type="gramEnd"/>
      <w:r w:rsidRPr="00DE39BA">
        <w:rPr>
          <w:rFonts w:eastAsia="Calibri"/>
          <w:bCs/>
          <w:szCs w:val="24"/>
          <w:lang w:val="en-IN"/>
        </w:rPr>
        <w:t xml:space="preserve">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xml:space="preserve"> VARCHAR(30),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phone_no</w:t>
      </w:r>
      <w:proofErr w:type="gramEnd"/>
      <w:r w:rsidRPr="00DE39BA">
        <w:rPr>
          <w:rFonts w:eastAsia="Calibri"/>
          <w:bCs/>
          <w:szCs w:val="24"/>
          <w:lang w:val="en-IN"/>
        </w:rPr>
        <w:t xml:space="preserve">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xml:space="preserve">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xml:space="preserve">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def</w:t>
      </w:r>
      <w:proofErr w:type="gramEnd"/>
      <w:r w:rsidRPr="00DE39BA">
        <w:rPr>
          <w:rFonts w:eastAsia="Calibri"/>
          <w:bCs/>
          <w:szCs w:val="24"/>
          <w:lang w:val="en-IN"/>
        </w:rPr>
        <w:t xml:space="preserve"> create_dummy_data(self):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range(10000):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xml:space="preserv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+=random.choice(list(string.ascii_lowercase))</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 </w:t>
      </w:r>
      <w:proofErr w:type="gramStart"/>
      <w:r w:rsidRPr="00DE39BA">
        <w:rPr>
          <w:rFonts w:eastAsia="Calibri"/>
          <w:bCs/>
          <w:szCs w:val="24"/>
          <w:lang w:val="en-IN"/>
        </w:rPr>
        <w:t>random.randint(</w:t>
      </w:r>
      <w:proofErr w:type="gramEnd"/>
      <w:r w:rsidRPr="00DE39BA">
        <w:rPr>
          <w:rFonts w:eastAsia="Calibri"/>
          <w:bCs/>
          <w:szCs w:val="24"/>
          <w:lang w:val="en-IN"/>
        </w:rPr>
        <w: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xml:space="preserve">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+=random.choice(list(string.ascii_lowercase))</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xml:space="preserve">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j in range(random.choice([3,7,9,5])):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+=random.choice(list(string.ascii_lowercase))</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round(random.uniform(28.4567,28.8902),4)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round(random.uniform(77.0012,77.3456),4)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sql,(username,phone_no,password,email,lat,long))</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range(10000):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 round(random.uniform(28.4567,28.8902),4)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 round(random.uniform(77.0012,77.3456),4)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death</w:t>
      </w:r>
      <w:proofErr w:type="gramEnd"/>
      <w:r w:rsidRPr="00DE39BA">
        <w:rPr>
          <w:rFonts w:eastAsia="Calibri"/>
          <w:bCs/>
          <w:szCs w:val="24"/>
          <w:lang w:val="en-IN"/>
        </w:rPr>
        <w:t xml:space="preserve"> = random.randint(0,100)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active</w:t>
      </w:r>
      <w:proofErr w:type="gramEnd"/>
      <w:r w:rsidRPr="00DE39BA">
        <w:rPr>
          <w:rFonts w:eastAsia="Calibri"/>
          <w:bCs/>
          <w:szCs w:val="24"/>
          <w:lang w:val="en-IN"/>
        </w:rPr>
        <w:t xml:space="preserve"> = random.randint(0,100)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recovered</w:t>
      </w:r>
      <w:proofErr w:type="gramEnd"/>
      <w:r w:rsidRPr="00DE39BA">
        <w:rPr>
          <w:rFonts w:eastAsia="Calibri"/>
          <w:bCs/>
          <w:szCs w:val="24"/>
          <w:lang w:val="en-IN"/>
        </w:rPr>
        <w:t xml:space="preserve"> = random.randint(0,100)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sql,(lat,long,death,active,recovered))</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def</w:t>
      </w:r>
      <w:proofErr w:type="gramEnd"/>
      <w:r w:rsidRPr="00DE39BA">
        <w:rPr>
          <w:rFonts w:eastAsia="Calibri"/>
          <w:bCs/>
          <w:szCs w:val="24"/>
          <w:lang w:val="en-IN"/>
        </w:rPr>
        <w:t xml:space="preserve"> create_hotspot_table(self):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='''CREATE TABLE Hotspot(</w:t>
      </w:r>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id</w:t>
      </w:r>
      <w:proofErr w:type="gramEnd"/>
      <w:r w:rsidRPr="00DE39BA">
        <w:rPr>
          <w:rFonts w:eastAsia="Calibri"/>
          <w:bCs/>
          <w:szCs w:val="24"/>
          <w:lang w:val="en-IN"/>
        </w:rPr>
        <w:t xml:space="preserve">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xml:space="preserve">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w:t>
      </w:r>
      <w:proofErr w:type="gramEnd"/>
      <w:r w:rsidRPr="00DE39BA">
        <w:rPr>
          <w:rFonts w:eastAsia="Calibri"/>
          <w:bCs/>
          <w:szCs w:val="24"/>
          <w:lang w:val="en-IN"/>
        </w:rPr>
        <w:t xml:space="preserve">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death</w:t>
      </w:r>
      <w:proofErr w:type="gramEnd"/>
      <w:r w:rsidRPr="00DE39BA">
        <w:rPr>
          <w:rFonts w:eastAsia="Calibri"/>
          <w:bCs/>
          <w:szCs w:val="24"/>
          <w:lang w:val="en-IN"/>
        </w:rPr>
        <w:t xml:space="preserve">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active</w:t>
      </w:r>
      <w:proofErr w:type="gramEnd"/>
      <w:r w:rsidRPr="00DE39BA">
        <w:rPr>
          <w:rFonts w:eastAsia="Calibri"/>
          <w:bCs/>
          <w:szCs w:val="24"/>
          <w:lang w:val="en-IN"/>
        </w:rPr>
        <w:t xml:space="preser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recovered</w:t>
      </w:r>
      <w:proofErr w:type="gramEnd"/>
      <w:r w:rsidRPr="00DE39BA">
        <w:rPr>
          <w:rFonts w:eastAsia="Calibri"/>
          <w:bCs/>
          <w:szCs w:val="24"/>
          <w:lang w:val="en-IN"/>
        </w:rPr>
        <w:t xml:space="preserve">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create_data():</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w:t>
      </w:r>
      <w:proofErr w:type="gramEnd"/>
      <w:r w:rsidRPr="00DE39BA">
        <w:rPr>
          <w:rFonts w:eastAsia="Calibri"/>
          <w:bCs/>
          <w:szCs w:val="24"/>
          <w:lang w:val="en-IN"/>
        </w:rPr>
        <w:t xml:space="preserve"> = UserModel()</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user.create_user_</w:t>
      </w:r>
      <w:proofErr w:type="gramStart"/>
      <w:r w:rsidRPr="00DE39BA">
        <w:rPr>
          <w:rFonts w:eastAsia="Calibri"/>
          <w:bCs/>
          <w:szCs w:val="24"/>
          <w:lang w:val="en-IN"/>
        </w:rPr>
        <w:t>table()</w:t>
      </w:r>
      <w:proofErr w:type="gramEnd"/>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user.create_hotspot_</w:t>
      </w:r>
      <w:proofErr w:type="gramStart"/>
      <w:r w:rsidRPr="00DE39BA">
        <w:rPr>
          <w:rFonts w:eastAsia="Calibri"/>
          <w:bCs/>
          <w:szCs w:val="24"/>
          <w:lang w:val="en-IN"/>
        </w:rPr>
        <w:t>table()</w:t>
      </w:r>
      <w:proofErr w:type="gramEnd"/>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user.create_dummy_</w:t>
      </w:r>
      <w:proofErr w:type="gramStart"/>
      <w:r w:rsidRPr="00DE39BA">
        <w:rPr>
          <w:rFonts w:eastAsia="Calibri"/>
          <w:bCs/>
          <w:szCs w:val="24"/>
          <w:lang w:val="en-IN"/>
        </w:rPr>
        <w:t>data()</w:t>
      </w:r>
      <w:proofErr w:type="gramEnd"/>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inp</w:t>
      </w:r>
      <w:proofErr w:type="gramEnd"/>
      <w:r w:rsidRPr="00DE39BA">
        <w:rPr>
          <w:rFonts w:eastAsia="Calibri"/>
          <w:bCs/>
          <w:szCs w:val="24"/>
          <w:lang w:val="en-IN"/>
        </w:rPr>
        <w:t xml:space="preserve"> = input("Do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inp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create_</w:t>
      </w:r>
      <w:proofErr w:type="gramStart"/>
      <w:r w:rsidRPr="00DE39BA">
        <w:rPr>
          <w:rFonts w:eastAsia="Calibri"/>
          <w:bCs/>
          <w:szCs w:val="24"/>
          <w:lang w:val="en-IN"/>
        </w:rPr>
        <w:t>data()</w:t>
      </w:r>
      <w:proofErr w:type="gramEnd"/>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else</w:t>
      </w:r>
      <w:proofErr w:type="gramEnd"/>
      <w:r w:rsidRPr="00DE39BA">
        <w:rPr>
          <w:rFonts w:eastAsia="Calibri"/>
          <w:bCs/>
          <w:szCs w:val="24"/>
          <w:lang w:val="en-IN"/>
        </w:rPr>
        <w:t>:</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'kafka-topic created without data')</w:t>
      </w:r>
    </w:p>
    <w:p w14:paraId="6F004464" w14:textId="573821D7" w:rsidR="001F12BE" w:rsidRPr="00DE39BA" w:rsidRDefault="001F12BE" w:rsidP="001F12BE">
      <w:pPr>
        <w:rPr>
          <w:rFonts w:eastAsia="Calibri"/>
          <w:bCs/>
          <w:szCs w:val="24"/>
          <w:lang w:val="en-IN"/>
        </w:rPr>
      </w:pPr>
      <w:r w:rsidRPr="00DE39BA">
        <w:rPr>
          <w:rFonts w:eastAsia="Calibri"/>
          <w:bCs/>
          <w:szCs w:val="24"/>
          <w:lang w:val="en-IN"/>
        </w:rPr>
        <w:t>create_</w:t>
      </w:r>
      <w:proofErr w:type="gramStart"/>
      <w:r w:rsidRPr="00DE39BA">
        <w:rPr>
          <w:rFonts w:eastAsia="Calibri"/>
          <w:bCs/>
          <w:szCs w:val="24"/>
          <w:lang w:val="en-IN"/>
        </w:rPr>
        <w:t>data()</w:t>
      </w:r>
      <w:proofErr w:type="gramEnd"/>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version</w:t>
      </w:r>
      <w:proofErr w:type="gramEnd"/>
      <w:r w:rsidRPr="00DE39BA">
        <w:rPr>
          <w:rFonts w:eastAsia="Calibri"/>
          <w:bCs/>
          <w:szCs w:val="24"/>
          <w:lang w:val="en-IN"/>
        </w:rPr>
        <w:t>: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services</w:t>
      </w:r>
      <w:proofErr w:type="gramEnd"/>
      <w:r w:rsidRPr="00DE39BA">
        <w:rPr>
          <w:rFonts w:eastAsia="Calibri"/>
          <w:bCs/>
          <w:szCs w:val="24"/>
          <w:lang w:val="en-IN"/>
        </w:rPr>
        <w:t>:</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api</w:t>
      </w:r>
      <w:proofErr w:type="gramEnd"/>
      <w:r w:rsidRPr="00DE39BA">
        <w:rPr>
          <w:rFonts w:eastAsia="Calibri"/>
          <w:bCs/>
          <w:szCs w:val="24"/>
          <w:lang w:val="en-IN"/>
        </w:rPr>
        <w:t>:</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build</w:t>
      </w:r>
      <w:proofErr w:type="gramEnd"/>
      <w:r w:rsidRPr="00DE39BA">
        <w:rPr>
          <w:rFonts w:eastAsia="Calibri"/>
          <w:bCs/>
          <w:szCs w:val="24"/>
          <w:lang w:val="en-IN"/>
        </w:rPr>
        <w:t>: covid-api/.</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covid-api</w:t>
      </w:r>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network_mode: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live-update</w:t>
      </w:r>
      <w:proofErr w:type="gramEnd"/>
      <w:r w:rsidRPr="00DE39BA">
        <w:rPr>
          <w:rFonts w:eastAsia="Calibri"/>
          <w:bCs/>
          <w:szCs w:val="24"/>
          <w:lang w:val="en-IN"/>
        </w:rPr>
        <w:t>:</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build</w:t>
      </w:r>
      <w:proofErr w:type="gramEnd"/>
      <w:r w:rsidRPr="00DE39BA">
        <w:rPr>
          <w:rFonts w:eastAsia="Calibri"/>
          <w:bCs/>
          <w:szCs w:val="24"/>
          <w:lang w:val="en-IN"/>
        </w:rPr>
        <w:t>: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hotspot-</w:t>
      </w:r>
      <w:proofErr w:type="gramEnd"/>
      <w:r w:rsidRPr="00DE39BA">
        <w:rPr>
          <w:rFonts w:eastAsia="Calibri"/>
          <w:bCs/>
          <w:szCs w:val="24"/>
          <w:lang w:val="en-IN"/>
        </w:rPr>
        <w: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build</w:t>
      </w:r>
      <w:proofErr w:type="gramEnd"/>
      <w:r w:rsidRPr="00DE39BA">
        <w:rPr>
          <w:rFonts w:eastAsia="Calibri"/>
          <w:bCs/>
          <w:szCs w:val="24"/>
          <w:lang w:val="en-IN"/>
        </w:rPr>
        <w:t>: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datetime import datetime, timedelta</w:t>
      </w:r>
    </w:p>
    <w:p w14:paraId="1C1B745E"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typing import Optional</w:t>
      </w:r>
    </w:p>
    <w:p w14:paraId="644BFC0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uvicorn</w:t>
      </w:r>
    </w:p>
    <w:p w14:paraId="520FCBF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fastapi import Depends, FastAPI, HTTPException, status</w:t>
      </w:r>
    </w:p>
    <w:p w14:paraId="4310AA8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fastapi.security import OAuth2PasswordBearer</w:t>
      </w:r>
    </w:p>
    <w:p w14:paraId="716A06A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jose import jwt</w:t>
      </w:r>
    </w:p>
    <w:p w14:paraId="0B8E352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passlib.context import CryptContext</w:t>
      </w:r>
    </w:p>
    <w:p w14:paraId="699AA03D"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pydantic import BaseModel</w:t>
      </w:r>
    </w:p>
    <w:p w14:paraId="6C023A6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fastapi.middleware.cors import CORSMiddleware</w:t>
      </w:r>
    </w:p>
    <w:p w14:paraId="2C8726A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psycopg2</w:t>
      </w:r>
    </w:p>
    <w:p w14:paraId="57E2DF8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 import KafkaProducer</w:t>
      </w:r>
    </w:p>
    <w:p w14:paraId="35A56E5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 import KafkaConsumer</w:t>
      </w:r>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consumer</w:t>
      </w:r>
      <w:proofErr w:type="gramEnd"/>
      <w:r w:rsidRPr="00DE39BA">
        <w:rPr>
          <w:rFonts w:eastAsia="Calibri"/>
          <w:bCs/>
          <w:szCs w:val="24"/>
          <w:lang w:val="en-IN"/>
        </w:rPr>
        <w:t xml:space="preserve"> = KafkaConsumer("get-hotspot-out")</w:t>
      </w:r>
    </w:p>
    <w:p w14:paraId="44C1482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producer</w:t>
      </w:r>
      <w:proofErr w:type="gramEnd"/>
      <w:r w:rsidRPr="00DE39BA">
        <w:rPr>
          <w:rFonts w:eastAsia="Calibri"/>
          <w:bCs/>
          <w:szCs w:val="24"/>
          <w:lang w:val="en-IN"/>
        </w:rPr>
        <w:t xml:space="preserve"> = KafkaProducer(bootstrap_servers='localhost:9092')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import</w:t>
      </w:r>
      <w:proofErr w:type="gramEnd"/>
      <w:r w:rsidRPr="00DE39BA">
        <w:rPr>
          <w:rFonts w:eastAsia="Calibri"/>
          <w:bCs/>
          <w:szCs w:val="24"/>
          <w:lang w:val="en-IN"/>
        </w:rPr>
        <w:t xml:space="preserve">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time.sleep(</w:t>
      </w:r>
      <w:proofErr w:type="gramEnd"/>
      <w:r w:rsidRPr="00DE39BA">
        <w:rPr>
          <w:rFonts w:eastAsia="Calibri"/>
          <w:bCs/>
          <w:szCs w:val="24"/>
          <w:lang w:val="en-IN"/>
        </w:rPr>
        <w:t>20)</w:t>
      </w:r>
    </w:p>
    <w:p w14:paraId="036C8C1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print(</w:t>
      </w:r>
      <w:proofErr w:type="gramEnd"/>
      <w:r w:rsidRPr="00DE39BA">
        <w:rPr>
          <w:rFonts w:eastAsia="Calibri"/>
          <w:bCs/>
          <w:szCs w:val="24"/>
          <w:lang w:val="en-IN"/>
        </w:rPr>
        <w:t>"Running Api")</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connection</w:t>
      </w:r>
      <w:proofErr w:type="gramEnd"/>
      <w:r w:rsidRPr="00DE39BA">
        <w:rPr>
          <w:rFonts w:eastAsia="Calibri"/>
          <w:bCs/>
          <w:szCs w:val="24"/>
          <w:lang w:val="en-IN"/>
        </w:rPr>
        <w:t xml:space="preserve">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database</w:t>
      </w:r>
      <w:proofErr w:type="gramEnd"/>
      <w:r w:rsidRPr="00DE39BA">
        <w:rPr>
          <w:rFonts w:eastAsia="Calibri"/>
          <w:bCs/>
          <w:szCs w:val="24"/>
          <w:lang w:val="en-IN"/>
        </w:rPr>
        <w:t>="post-pandemic-db", user="postgres", password="7878")</w:t>
      </w:r>
    </w:p>
    <w:p w14:paraId="700BD41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 xml:space="preserve">oauth2_scheme = </w:t>
      </w:r>
      <w:proofErr w:type="gramStart"/>
      <w:r w:rsidRPr="00DE39BA">
        <w:rPr>
          <w:rFonts w:eastAsia="Calibri"/>
          <w:bCs/>
          <w:szCs w:val="24"/>
          <w:lang w:val="en-IN"/>
        </w:rPr>
        <w:t>OAuth2PasswordBearer(</w:t>
      </w:r>
      <w:proofErr w:type="gramEnd"/>
      <w:r w:rsidRPr="00DE39BA">
        <w:rPr>
          <w:rFonts w:eastAsia="Calibri"/>
          <w:bCs/>
          <w:szCs w:val="24"/>
          <w:lang w:val="en-IN"/>
        </w:rPr>
        <w:t>tokenUrl=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w:t>
      </w:r>
      <w:proofErr w:type="gramEnd"/>
      <w:r w:rsidRPr="00DE39BA">
        <w:rPr>
          <w:rFonts w:eastAsia="Calibri"/>
          <w:bCs/>
          <w:szCs w:val="24"/>
          <w:lang w:val="en-IN"/>
        </w:rPr>
        <w:t xml:space="preserve"> = FastAPI()</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r w:rsidRPr="00DE39BA">
        <w:rPr>
          <w:rFonts w:eastAsia="Calibri"/>
          <w:bCs/>
          <w:szCs w:val="24"/>
          <w:lang w:val="en-IN"/>
        </w:rPr>
        <w:t>app.add_</w:t>
      </w:r>
      <w:proofErr w:type="gramStart"/>
      <w:r w:rsidRPr="00DE39BA">
        <w:rPr>
          <w:rFonts w:eastAsia="Calibri"/>
          <w:bCs/>
          <w:szCs w:val="24"/>
          <w:lang w:val="en-IN"/>
        </w:rPr>
        <w:t>middleware(</w:t>
      </w:r>
      <w:proofErr w:type="gramEnd"/>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CORSMiddleware,</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allow_origins</w:t>
      </w:r>
      <w:proofErr w:type="gramStart"/>
      <w:r w:rsidRPr="00DE39BA">
        <w:rPr>
          <w:rFonts w:eastAsia="Calibri"/>
          <w:bCs/>
          <w:szCs w:val="24"/>
          <w:lang w:val="en-IN"/>
        </w:rPr>
        <w:t>=[</w:t>
      </w:r>
      <w:proofErr w:type="gramEnd"/>
      <w:r w:rsidRPr="00DE39BA">
        <w:rPr>
          <w:rFonts w:eastAsia="Calibri"/>
          <w:bCs/>
          <w:szCs w:val="24"/>
          <w:lang w:val="en-IN"/>
        </w:rPr>
        <w:t>"*"],</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allow_credentials=True,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allow_methods</w:t>
      </w:r>
      <w:proofErr w:type="gramStart"/>
      <w:r w:rsidRPr="00DE39BA">
        <w:rPr>
          <w:rFonts w:eastAsia="Calibri"/>
          <w:bCs/>
          <w:szCs w:val="24"/>
          <w:lang w:val="en-IN"/>
        </w:rPr>
        <w:t>=[</w:t>
      </w:r>
      <w:proofErr w:type="gramEnd"/>
      <w:r w:rsidRPr="00DE39BA">
        <w:rPr>
          <w:rFonts w:eastAsia="Calibri"/>
          <w:bCs/>
          <w:szCs w:val="24"/>
          <w:lang w:val="en-IN"/>
        </w:rPr>
        <w:t>"*"],</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allow_headers</w:t>
      </w:r>
      <w:proofErr w:type="gramStart"/>
      <w:r w:rsidRPr="00DE39BA">
        <w:rPr>
          <w:rFonts w:eastAsia="Calibri"/>
          <w:bCs/>
          <w:szCs w:val="24"/>
          <w:lang w:val="en-IN"/>
        </w:rPr>
        <w:t>=[</w:t>
      </w:r>
      <w:proofErr w:type="gramEnd"/>
      <w:r w:rsidRPr="00DE39BA">
        <w:rPr>
          <w:rFonts w:eastAsia="Calibri"/>
          <w:bCs/>
          <w:szCs w:val="24"/>
          <w:lang w:val="en-IN"/>
        </w:rPr>
        <w:t>"*"],</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r w:rsidRPr="00DE39BA">
        <w:rPr>
          <w:rFonts w:eastAsia="Calibri"/>
          <w:bCs/>
          <w:szCs w:val="24"/>
          <w:lang w:val="en-IN"/>
        </w:rPr>
        <w:t xml:space="preserve">pwd_context = </w:t>
      </w:r>
      <w:proofErr w:type="gramStart"/>
      <w:r w:rsidRPr="00DE39BA">
        <w:rPr>
          <w:rFonts w:eastAsia="Calibri"/>
          <w:bCs/>
          <w:szCs w:val="24"/>
          <w:lang w:val="en-IN"/>
        </w:rPr>
        <w:t>CryptContext(</w:t>
      </w:r>
      <w:proofErr w:type="gramEnd"/>
      <w:r w:rsidRPr="00DE39BA">
        <w:rPr>
          <w:rFonts w:eastAsia="Calibri"/>
          <w:bCs/>
          <w:szCs w:val="24"/>
          <w:lang w:val="en-IN"/>
        </w:rPr>
        <w:t>schemes=["bcrypt"],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Token(BaseModel):</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w:t>
      </w:r>
      <w:proofErr w:type="gramStart"/>
      <w:r w:rsidRPr="00DE39BA">
        <w:rPr>
          <w:rFonts w:eastAsia="Calibri"/>
          <w:bCs/>
          <w:szCs w:val="24"/>
          <w:lang w:val="en-IN"/>
        </w:rPr>
        <w:t>str</w:t>
      </w:r>
      <w:proofErr w:type="gramEnd"/>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token_type: </w:t>
      </w:r>
      <w:proofErr w:type="gramStart"/>
      <w:r w:rsidRPr="00DE39BA">
        <w:rPr>
          <w:rFonts w:eastAsia="Calibri"/>
          <w:bCs/>
          <w:szCs w:val="24"/>
          <w:lang w:val="en-IN"/>
        </w:rPr>
        <w:t>str</w:t>
      </w:r>
      <w:proofErr w:type="gramEnd"/>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User(BaseModel):</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username</w:t>
      </w:r>
      <w:proofErr w:type="gramEnd"/>
      <w:r w:rsidRPr="00DE39BA">
        <w:rPr>
          <w:rFonts w:eastAsia="Calibri"/>
          <w:bCs/>
          <w:szCs w:val="24"/>
          <w:lang w:val="en-IN"/>
        </w:rPr>
        <w:t>: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w:t>
      </w:r>
      <w:proofErr w:type="gramEnd"/>
      <w:r w:rsidRPr="00DE39BA">
        <w:rPr>
          <w:rFonts w:eastAsia="Calibri"/>
          <w:bCs/>
          <w:szCs w:val="24"/>
          <w:lang w:val="en-IN"/>
        </w:rPr>
        <w:t>: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w:t>
      </w:r>
      <w:proofErr w:type="gramEnd"/>
      <w:r w:rsidRPr="00DE39BA">
        <w:rPr>
          <w:rFonts w:eastAsia="Calibri"/>
          <w:bCs/>
          <w:szCs w:val="24"/>
          <w:lang w:val="en-IN"/>
        </w:rPr>
        <w:t>: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 :</w:t>
      </w:r>
      <w:proofErr w:type="gramEnd"/>
      <w:r w:rsidRPr="00DE39BA">
        <w:rPr>
          <w:rFonts w:eastAsia="Calibri"/>
          <w:bCs/>
          <w:szCs w:val="24"/>
          <w:lang w:val="en-IN"/>
        </w:rPr>
        <w:t xml:space="preserve">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disabled</w:t>
      </w:r>
      <w:proofErr w:type="gramEnd"/>
      <w:r w:rsidRPr="00DE39BA">
        <w:rPr>
          <w:rFonts w:eastAsia="Calibri"/>
          <w:bCs/>
          <w:szCs w:val="24"/>
          <w:lang w:val="en-IN"/>
        </w:rPr>
        <w:t>: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Login_user(BaseModel):</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 :</w:t>
      </w:r>
      <w:proofErr w:type="gramEnd"/>
      <w:r w:rsidRPr="00DE39BA">
        <w:rPr>
          <w:rFonts w:eastAsia="Calibri"/>
          <w:bCs/>
          <w:szCs w:val="24"/>
          <w:lang w:val="en-IN"/>
        </w:rPr>
        <w:t xml:space="preserve">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 :</w:t>
      </w:r>
      <w:proofErr w:type="gramEnd"/>
      <w:r w:rsidRPr="00DE39BA">
        <w:rPr>
          <w:rFonts w:eastAsia="Calibri"/>
          <w:bCs/>
          <w:szCs w:val="24"/>
          <w:lang w:val="en-IN"/>
        </w:rPr>
        <w:t xml:space="preserve">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class</w:t>
      </w:r>
      <w:proofErr w:type="gramEnd"/>
      <w:r w:rsidRPr="00DE39BA">
        <w:rPr>
          <w:rFonts w:eastAsia="Calibri"/>
          <w:bCs/>
          <w:szCs w:val="24"/>
          <w:lang w:val="en-IN"/>
        </w:rPr>
        <w:t xml:space="preserve"> Action(BaseModel):</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 :</w:t>
      </w:r>
      <w:proofErr w:type="gramEnd"/>
      <w:r w:rsidRPr="00DE39BA">
        <w:rPr>
          <w:rFonts w:eastAsia="Calibri"/>
          <w:bCs/>
          <w:szCs w:val="24"/>
          <w:lang w:val="en-IN"/>
        </w:rPr>
        <w:t xml:space="preserve">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 :</w:t>
      </w:r>
      <w:proofErr w:type="gramEnd"/>
      <w:r w:rsidRPr="00DE39BA">
        <w:rPr>
          <w:rFonts w:eastAsia="Calibri"/>
          <w:bCs/>
          <w:szCs w:val="24"/>
          <w:lang w:val="en-IN"/>
        </w:rPr>
        <w:t xml:space="preserve">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w:t>
      </w:r>
      <w:proofErr w:type="gramStart"/>
      <w:r w:rsidRPr="00DE39BA">
        <w:rPr>
          <w:rFonts w:eastAsia="Calibri"/>
          <w:bCs/>
          <w:szCs w:val="24"/>
          <w:lang w:val="en-IN"/>
        </w:rPr>
        <w:t>str</w:t>
      </w:r>
      <w:proofErr w:type="gramEnd"/>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add_user(user_tuple):</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sql,user_tuple)</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verify_password(plain_password, hashed_password):</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pwd_context.verify(plain_password, hashed_password)</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get_password_hash(password):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pwd_context.hash(password)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create_access_token(data: dict, expires_delta: Optional[timedelta]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to_encode = </w:t>
      </w:r>
      <w:proofErr w:type="gramStart"/>
      <w:r w:rsidRPr="00DE39BA">
        <w:rPr>
          <w:rFonts w:eastAsia="Calibri"/>
          <w:bCs/>
          <w:szCs w:val="24"/>
          <w:lang w:val="en-IN"/>
        </w:rPr>
        <w:t>data.copy()</w:t>
      </w:r>
      <w:proofErr w:type="gramEnd"/>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expires_delta:</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expire</w:t>
      </w:r>
      <w:proofErr w:type="gramEnd"/>
      <w:r w:rsidRPr="00DE39BA">
        <w:rPr>
          <w:rFonts w:eastAsia="Calibri"/>
          <w:bCs/>
          <w:szCs w:val="24"/>
          <w:lang w:val="en-IN"/>
        </w:rPr>
        <w:t xml:space="preserve"> = datetime.utcnow() + expires_delta</w:t>
      </w:r>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else</w:t>
      </w:r>
      <w:proofErr w:type="gramEnd"/>
      <w:r w:rsidRPr="00DE39BA">
        <w:rPr>
          <w:rFonts w:eastAsia="Calibri"/>
          <w:bCs/>
          <w:szCs w:val="24"/>
          <w:lang w:val="en-IN"/>
        </w:rPr>
        <w:t>:</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expire</w:t>
      </w:r>
      <w:proofErr w:type="gramEnd"/>
      <w:r w:rsidRPr="00DE39BA">
        <w:rPr>
          <w:rFonts w:eastAsia="Calibri"/>
          <w:bCs/>
          <w:szCs w:val="24"/>
          <w:lang w:val="en-IN"/>
        </w:rPr>
        <w:t xml:space="preserve"> = datetime.utcnow() + timedelta(minutes=15)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to_</w:t>
      </w:r>
      <w:proofErr w:type="gramStart"/>
      <w:r w:rsidRPr="00DE39BA">
        <w:rPr>
          <w:rFonts w:eastAsia="Calibri"/>
          <w:bCs/>
          <w:szCs w:val="24"/>
          <w:lang w:val="en-IN"/>
        </w:rPr>
        <w:t>encode.update(</w:t>
      </w:r>
      <w:proofErr w:type="gramEnd"/>
      <w:r w:rsidRPr="00DE39BA">
        <w:rPr>
          <w:rFonts w:eastAsia="Calibri"/>
          <w:bCs/>
          <w:szCs w:val="24"/>
          <w:lang w:val="en-IN"/>
        </w:rPr>
        <w:t>{"exp":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encoded_jwt = </w:t>
      </w:r>
      <w:proofErr w:type="gramStart"/>
      <w:r w:rsidRPr="00DE39BA">
        <w:rPr>
          <w:rFonts w:eastAsia="Calibri"/>
          <w:bCs/>
          <w:szCs w:val="24"/>
          <w:lang w:val="en-IN"/>
        </w:rPr>
        <w:t>jwt.encode(</w:t>
      </w:r>
      <w:proofErr w:type="gramEnd"/>
      <w:r w:rsidRPr="00DE39BA">
        <w:rPr>
          <w:rFonts w:eastAsia="Calibri"/>
          <w:bCs/>
          <w:szCs w:val="24"/>
          <w:lang w:val="en-IN"/>
        </w:rPr>
        <w:t>to_encode,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encoded_jwt</w:t>
      </w:r>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update_user(lat,longi,email):</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sql_update = f"UPDATE User_Data SET lat = {</w:t>
      </w:r>
      <w:proofErr w:type="gramStart"/>
      <w:r w:rsidRPr="00DE39BA">
        <w:rPr>
          <w:rFonts w:eastAsia="Calibri"/>
          <w:bCs/>
          <w:szCs w:val="24"/>
          <w:lang w:val="en-IN"/>
        </w:rPr>
        <w:t>round(</w:t>
      </w:r>
      <w:proofErr w:type="gramEnd"/>
      <w:r w:rsidRPr="00DE39BA">
        <w:rPr>
          <w:rFonts w:eastAsia="Calibri"/>
          <w:bCs/>
          <w:szCs w:val="24"/>
          <w:lang w:val="en-IN"/>
        </w:rPr>
        <w:t>lat,4)},long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sql_update)</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@app.post(</w:t>
      </w:r>
      <w:proofErr w:type="gramEnd"/>
      <w:r w:rsidRPr="00DE39BA">
        <w:rPr>
          <w:rFonts w:eastAsia="Calibri"/>
          <w:bCs/>
          <w:szCs w:val="24"/>
          <w:lang w:val="en-IN"/>
        </w:rPr>
        <w:t>'/signup',response_model = Token)</w:t>
      </w:r>
    </w:p>
    <w:p w14:paraId="0FE2F2A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lastRenderedPageBreak/>
        <w:t>async</w:t>
      </w:r>
      <w:proofErr w:type="gramEnd"/>
      <w:r w:rsidRPr="00DE39BA">
        <w:rPr>
          <w:rFonts w:eastAsia="Calibri"/>
          <w:bCs/>
          <w:szCs w:val="24"/>
          <w:lang w:val="en-IN"/>
        </w:rPr>
        <w:t xml:space="preserve"> def signup_get_token(user:User):</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 FROM User_Data WHERE email = '{user.email}'")</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detail</w:t>
      </w:r>
      <w:proofErr w:type="gramEnd"/>
      <w:r w:rsidRPr="00DE39BA">
        <w:rPr>
          <w:rFonts w:eastAsia="Calibri"/>
          <w:bCs/>
          <w:szCs w:val="24"/>
          <w:lang w:val="en-IN"/>
        </w:rPr>
        <w:t>="Email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user_tuple = (user.username</w:t>
      </w:r>
      <w:proofErr w:type="gramStart"/>
      <w:r w:rsidRPr="00DE39BA">
        <w:rPr>
          <w:rFonts w:eastAsia="Calibri"/>
          <w:bCs/>
          <w:szCs w:val="24"/>
          <w:lang w:val="en-IN"/>
        </w:rPr>
        <w:t>,user.phone</w:t>
      </w:r>
      <w:proofErr w:type="gramEnd"/>
      <w:r w:rsidRPr="00DE39BA">
        <w:rPr>
          <w:rFonts w:eastAsia="Calibri"/>
          <w:bCs/>
          <w:szCs w:val="24"/>
          <w:lang w:val="en-IN"/>
        </w:rPr>
        <w:t>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add_</w:t>
      </w:r>
      <w:proofErr w:type="gramStart"/>
      <w:r w:rsidRPr="00DE39BA">
        <w:rPr>
          <w:rFonts w:eastAsia="Calibri"/>
          <w:bCs/>
          <w:szCs w:val="24"/>
          <w:lang w:val="en-IN"/>
        </w:rPr>
        <w:t>user(</w:t>
      </w:r>
      <w:proofErr w:type="gramEnd"/>
      <w:r w:rsidRPr="00DE39BA">
        <w:rPr>
          <w:rFonts w:eastAsia="Calibri"/>
          <w:bCs/>
          <w:szCs w:val="24"/>
          <w:lang w:val="en-IN"/>
        </w:rPr>
        <w:t>user_tuple)</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w:t>
      </w:r>
      <w:proofErr w:type="gramStart"/>
      <w:r w:rsidRPr="00DE39BA">
        <w:rPr>
          <w:rFonts w:eastAsia="Calibri"/>
          <w:bCs/>
          <w:szCs w:val="24"/>
          <w:lang w:val="en-IN"/>
        </w:rPr>
        <w:t>timedelta(</w:t>
      </w:r>
      <w:proofErr w:type="gramEnd"/>
      <w:r w:rsidRPr="00DE39BA">
        <w:rPr>
          <w:rFonts w:eastAsia="Calibri"/>
          <w:bCs/>
          <w:szCs w:val="24"/>
          <w:lang w:val="en-IN"/>
        </w:rPr>
        <w:t>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user.email}, expires_delta=access_token_expires</w:t>
      </w:r>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{"access_token": access_token, "token_type":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@app.post(</w:t>
      </w:r>
      <w:proofErr w:type="gramEnd"/>
      <w:r w:rsidRPr="00DE39BA">
        <w:rPr>
          <w:rFonts w:eastAsia="Calibri"/>
          <w:bCs/>
          <w:szCs w:val="24"/>
          <w:lang w:val="en-IN"/>
        </w:rPr>
        <w:t>"/login", response_model=Token)</w:t>
      </w:r>
    </w:p>
    <w:p w14:paraId="6627290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async</w:t>
      </w:r>
      <w:proofErr w:type="gramEnd"/>
      <w:r w:rsidRPr="00DE39BA">
        <w:rPr>
          <w:rFonts w:eastAsia="Calibri"/>
          <w:bCs/>
          <w:szCs w:val="24"/>
          <w:lang w:val="en-IN"/>
        </w:rPr>
        <w:t xml:space="preserve"> def login_for_access_token(form_data: Login_user):</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email,password FROM User_Data WHERE email = '{form_data.email}'")</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detail</w:t>
      </w:r>
      <w:proofErr w:type="gramEnd"/>
      <w:r w:rsidRPr="00DE39BA">
        <w:rPr>
          <w:rFonts w:eastAsia="Calibri"/>
          <w:bCs/>
          <w:szCs w:val="24"/>
          <w:lang w:val="en-IN"/>
        </w:rPr>
        <w:t>="Incorrect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verify_password(form_data.password,user_db[0][1])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detail</w:t>
      </w:r>
      <w:proofErr w:type="gramEnd"/>
      <w:r w:rsidRPr="00DE39BA">
        <w:rPr>
          <w:rFonts w:eastAsia="Calibri"/>
          <w:bCs/>
          <w:szCs w:val="24"/>
          <w:lang w:val="en-IN"/>
        </w:rPr>
        <w:t>="Incorrect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w:t>
      </w:r>
      <w:proofErr w:type="gramStart"/>
      <w:r w:rsidRPr="00DE39BA">
        <w:rPr>
          <w:rFonts w:eastAsia="Calibri"/>
          <w:bCs/>
          <w:szCs w:val="24"/>
          <w:lang w:val="en-IN"/>
        </w:rPr>
        <w:t>timedelta(</w:t>
      </w:r>
      <w:proofErr w:type="gramEnd"/>
      <w:r w:rsidRPr="00DE39BA">
        <w:rPr>
          <w:rFonts w:eastAsia="Calibri"/>
          <w:bCs/>
          <w:szCs w:val="24"/>
          <w:lang w:val="en-IN"/>
        </w:rPr>
        <w:t>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form_data.email}, expires_delta=access_token_expires</w:t>
      </w:r>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{"access_token": access_token, "token_type":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@app.post(</w:t>
      </w:r>
      <w:proofErr w:type="gramEnd"/>
      <w:r w:rsidRPr="00DE39BA">
        <w:rPr>
          <w:rFonts w:eastAsia="Calibri"/>
          <w:bCs/>
          <w:szCs w:val="24"/>
          <w:lang w:val="en-IN"/>
        </w:rPr>
        <w:t>"/covid")</w:t>
      </w:r>
    </w:p>
    <w:p w14:paraId="4F58169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async</w:t>
      </w:r>
      <w:proofErr w:type="gramEnd"/>
      <w:r w:rsidRPr="00DE39BA">
        <w:rPr>
          <w:rFonts w:eastAsia="Calibri"/>
          <w:bCs/>
          <w:szCs w:val="24"/>
          <w:lang w:val="en-IN"/>
        </w:rPr>
        <w:t xml:space="preserve"> def get_covid_hotspot(action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user</w:t>
      </w:r>
      <w:proofErr w:type="gramEnd"/>
      <w:r w:rsidRPr="00DE39BA">
        <w:rPr>
          <w:rFonts w:eastAsia="Calibri"/>
          <w:bCs/>
          <w:szCs w:val="24"/>
          <w:lang w:val="en-IN"/>
        </w:rPr>
        <w:t xml:space="preserve"> = jwt.decode(action.access_token,key=SECRET_KEY,algorithms=ALGORITHM)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f"SELECT email FROM User_Data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w:t>
      </w:r>
      <w:proofErr w:type="gramStart"/>
      <w:r w:rsidRPr="00DE39BA">
        <w:rPr>
          <w:rFonts w:eastAsia="Calibri"/>
          <w:bCs/>
          <w:szCs w:val="24"/>
          <w:lang w:val="en-IN"/>
        </w:rPr>
        <w:t>cursor.fetchall()</w:t>
      </w:r>
      <w:proofErr w:type="gramEnd"/>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user_db  ==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raise</w:t>
      </w:r>
      <w:proofErr w:type="gramEnd"/>
      <w:r w:rsidRPr="00DE39BA">
        <w:rPr>
          <w:rFonts w:eastAsia="Calibri"/>
          <w:bCs/>
          <w:szCs w:val="24"/>
          <w:lang w:val="en-IN"/>
        </w:rPr>
        <w:t xml:space="preserve"> HTTPException(</w:t>
      </w:r>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detail</w:t>
      </w:r>
      <w:proofErr w:type="gramEnd"/>
      <w:r w:rsidRPr="00DE39BA">
        <w:rPr>
          <w:rFonts w:eastAsia="Calibri"/>
          <w:bCs/>
          <w:szCs w:val="24"/>
          <w:lang w:val="en-IN"/>
        </w:rPr>
        <w:t>="You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headers</w:t>
      </w:r>
      <w:proofErr w:type="gramEnd"/>
      <w:r w:rsidRPr="00DE39BA">
        <w:rPr>
          <w:rFonts w:eastAsia="Calibri"/>
          <w:bCs/>
          <w:szCs w:val="24"/>
          <w:lang w:val="en-IN"/>
        </w:rPr>
        <w:t>={"WWW-Authenticate":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update_</w:t>
      </w:r>
      <w:proofErr w:type="gramStart"/>
      <w:r w:rsidRPr="00DE39BA">
        <w:rPr>
          <w:rFonts w:eastAsia="Calibri"/>
          <w:bCs/>
          <w:szCs w:val="24"/>
          <w:lang w:val="en-IN"/>
        </w:rPr>
        <w:t>user(</w:t>
      </w:r>
      <w:proofErr w:type="gramEnd"/>
      <w:r w:rsidRPr="00DE39BA">
        <w:rPr>
          <w:rFonts w:eastAsia="Calibri"/>
          <w:bCs/>
          <w:szCs w:val="24"/>
          <w:lang w:val="en-IN"/>
        </w:rPr>
        <w:t>action.lat,action.longi,user['sub'])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hotspots=</w:t>
      </w:r>
      <w:proofErr w:type="gramEnd"/>
      <w:r w:rsidRPr="00DE39BA">
        <w:rPr>
          <w:rFonts w:eastAsia="Calibri"/>
          <w:bCs/>
          <w:szCs w:val="24"/>
          <w:lang w:val="en-IN"/>
        </w:rPr>
        <w:t>message.value.decode("utf-8").split("-")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w:t>
      </w:r>
      <w:proofErr w:type="gramStart"/>
      <w:r w:rsidRPr="00DE39BA">
        <w:rPr>
          <w:rFonts w:eastAsia="Calibri"/>
          <w:bCs/>
          <w:szCs w:val="24"/>
          <w:lang w:val="en-IN"/>
        </w:rPr>
        <w:t>list(</w:t>
      </w:r>
      <w:proofErr w:type="gramEnd"/>
      <w:r w:rsidRPr="00DE39BA">
        <w:rPr>
          <w:rFonts w:eastAsia="Calibri"/>
          <w:bCs/>
          <w:szCs w:val="24"/>
          <w:lang w:val="en-IN"/>
        </w:rPr>
        <w:t>eval(hotspots[0]))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w:t>
      </w:r>
      <w:proofErr w:type="gramStart"/>
      <w:r w:rsidRPr="00DE39BA">
        <w:rPr>
          <w:rFonts w:eastAsia="Calibri"/>
          <w:bCs/>
          <w:szCs w:val="24"/>
          <w:lang w:val="en-IN"/>
        </w:rPr>
        <w:t>list(</w:t>
      </w:r>
      <w:proofErr w:type="gramEnd"/>
      <w:r w:rsidRPr="00DE39BA">
        <w:rPr>
          <w:rFonts w:eastAsia="Calibri"/>
          <w:bCs/>
          <w:szCs w:val="24"/>
          <w:lang w:val="en-IN"/>
        </w:rPr>
        <w:t>eval(hotspots[1]))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w:t>
      </w:r>
      <w:proofErr w:type="gramStart"/>
      <w:r w:rsidRPr="00DE39BA">
        <w:rPr>
          <w:rFonts w:eastAsia="Calibri"/>
          <w:bCs/>
          <w:szCs w:val="24"/>
          <w:lang w:val="en-IN"/>
        </w:rPr>
        <w:t>timedelta(</w:t>
      </w:r>
      <w:proofErr w:type="gramEnd"/>
      <w:r w:rsidRPr="00DE39BA">
        <w:rPr>
          <w:rFonts w:eastAsia="Calibri"/>
          <w:bCs/>
          <w:szCs w:val="24"/>
          <w:lang w:val="en-IN"/>
        </w:rPr>
        <w:t>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w:t>
      </w:r>
      <w:proofErr w:type="gramStart"/>
      <w:r w:rsidRPr="00DE39BA">
        <w:rPr>
          <w:rFonts w:eastAsia="Calibri"/>
          <w:bCs/>
          <w:szCs w:val="24"/>
          <w:lang w:val="en-IN"/>
        </w:rPr>
        <w:t>token(</w:t>
      </w:r>
      <w:proofErr w:type="gramEnd"/>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={"sub": user['sub']}, expires_delta=access_token_expires</w:t>
      </w:r>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{"corona_hotspot":return_data,"crowd_hotspot":crowd_data,"access_token":access_token}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if</w:t>
      </w:r>
      <w:proofErr w:type="gramEnd"/>
      <w:r w:rsidRPr="00DE39BA">
        <w:rPr>
          <w:rFonts w:eastAsia="Calibri"/>
          <w:bCs/>
          <w:szCs w:val="24"/>
          <w:lang w:val="en-IN"/>
        </w:rPr>
        <w:t xml:space="preserve">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uvicorn.run(</w:t>
      </w:r>
      <w:proofErr w:type="gramEnd"/>
      <w:r w:rsidRPr="00DE39BA">
        <w:rPr>
          <w:rFonts w:eastAsia="Calibri"/>
          <w:bCs/>
          <w:szCs w:val="24"/>
          <w:lang w:val="en-IN"/>
        </w:rPr>
        <w:t>app,host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w:t>
      </w:r>
      <w:proofErr w:type="gramStart"/>
      <w:r w:rsidRPr="00DE39BA">
        <w:rPr>
          <w:rFonts w:eastAsia="Calibri"/>
          <w:bCs/>
          <w:szCs w:val="24"/>
          <w:lang w:val="en-IN"/>
        </w:rPr>
        <w:t>:3.7.6</w:t>
      </w:r>
      <w:proofErr w:type="gramEnd"/>
      <w:r w:rsidRPr="00DE39BA">
        <w:rPr>
          <w:rFonts w:eastAsia="Calibri"/>
          <w:bCs/>
          <w:szCs w:val="24"/>
          <w:lang w:val="en-IN"/>
        </w:rPr>
        <w:t>-stretch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/covid-api</w:t>
      </w:r>
    </w:p>
    <w:p w14:paraId="00CA2FA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ADD .</w:t>
      </w:r>
      <w:proofErr w:type="gramEnd"/>
      <w:r w:rsidRPr="00DE39BA">
        <w:rPr>
          <w:rFonts w:eastAsia="Calibri"/>
          <w:bCs/>
          <w:szCs w:val="24"/>
          <w:lang w:val="en-IN"/>
        </w:rPr>
        <w:t xml:space="preserve"> /covid-api</w:t>
      </w:r>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psycopg2</w:t>
      </w:r>
    </w:p>
    <w:p w14:paraId="5472939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sklearn.cluster import KMeans</w:t>
      </w:r>
    </w:p>
    <w:p w14:paraId="4A95B47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 import KafkaProducer</w:t>
      </w:r>
    </w:p>
    <w:p w14:paraId="6C392F8A"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from</w:t>
      </w:r>
      <w:proofErr w:type="gramEnd"/>
      <w:r w:rsidRPr="00DE39BA">
        <w:rPr>
          <w:rFonts w:eastAsia="Calibri"/>
          <w:bCs/>
          <w:szCs w:val="24"/>
          <w:lang w:val="en-IN"/>
        </w:rPr>
        <w:t xml:space="preserve"> kafka import KafkaConsumer</w:t>
      </w:r>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lastRenderedPageBreak/>
        <w:t>consumer</w:t>
      </w:r>
      <w:proofErr w:type="gramEnd"/>
      <w:r w:rsidRPr="00DE39BA">
        <w:rPr>
          <w:rFonts w:eastAsia="Calibri"/>
          <w:bCs/>
          <w:szCs w:val="24"/>
          <w:lang w:val="en-IN"/>
        </w:rPr>
        <w:t xml:space="preserve"> = KafkaConsumer("get-hotspot-in")</w:t>
      </w:r>
    </w:p>
    <w:p w14:paraId="7F5377BE"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producer</w:t>
      </w:r>
      <w:proofErr w:type="gramEnd"/>
      <w:r w:rsidRPr="00DE39BA">
        <w:rPr>
          <w:rFonts w:eastAsia="Calibri"/>
          <w:bCs/>
          <w:szCs w:val="24"/>
          <w:lang w:val="en-IN"/>
        </w:rPr>
        <w:t xml:space="preserve"> = KafkaProducer(bootstrap_servers='localhost:9092')</w:t>
      </w:r>
    </w:p>
    <w:p w14:paraId="4025A265"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connection</w:t>
      </w:r>
      <w:proofErr w:type="gramEnd"/>
      <w:r w:rsidRPr="00DE39BA">
        <w:rPr>
          <w:rFonts w:eastAsia="Calibri"/>
          <w:bCs/>
          <w:szCs w:val="24"/>
          <w:lang w:val="en-IN"/>
        </w:rPr>
        <w:t xml:space="preserve">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database</w:t>
      </w:r>
      <w:proofErr w:type="gramEnd"/>
      <w:r w:rsidRPr="00DE39BA">
        <w:rPr>
          <w:rFonts w:eastAsia="Calibri"/>
          <w:bCs/>
          <w:szCs w:val="24"/>
          <w:lang w:val="en-IN"/>
        </w:rPr>
        <w:t>="post-pandemic-db", user="postgres", password="7878")</w:t>
      </w:r>
    </w:p>
    <w:p w14:paraId="1D504E4F"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calculate_covid_hotspot(lat,longi):</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query</w:t>
      </w:r>
      <w:proofErr w:type="gramEnd"/>
      <w:r w:rsidRPr="00DE39BA">
        <w:rPr>
          <w:rFonts w:eastAsia="Calibri"/>
          <w:bCs/>
          <w:szCs w:val="24"/>
          <w:lang w:val="en-IN"/>
        </w:rPr>
        <w:t xml:space="preserve"> = f"SELECT lat,long,death,active,recovered FROM Hotspot WHERE (lat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loc_data = </w:t>
      </w:r>
      <w:proofErr w:type="gramStart"/>
      <w:r w:rsidRPr="00DE39BA">
        <w:rPr>
          <w:rFonts w:eastAsia="Calibri"/>
          <w:bCs/>
          <w:szCs w:val="24"/>
          <w:lang w:val="en-IN"/>
        </w:rPr>
        <w:t>cursor.fetchall()</w:t>
      </w:r>
      <w:proofErr w:type="gramEnd"/>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loc_data!=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loc_data:</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"lat"] = i[0]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"long"] = i[1]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"death"] = i[2]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"active"] = i[3]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dict[</w:t>
      </w:r>
      <w:proofErr w:type="gramEnd"/>
      <w:r w:rsidRPr="00DE39BA">
        <w:rPr>
          <w:rFonts w:eastAsia="Calibri"/>
          <w:bCs/>
          <w:szCs w:val="24"/>
          <w:lang w:val="en-IN"/>
        </w:rPr>
        <w:t>"recovered"] = i[4]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w:t>
      </w:r>
      <w:proofErr w:type="gramStart"/>
      <w:r w:rsidRPr="00DE39BA">
        <w:rPr>
          <w:rFonts w:eastAsia="Calibri"/>
          <w:bCs/>
          <w:szCs w:val="24"/>
          <w:lang w:val="en-IN"/>
        </w:rPr>
        <w:t>data.append(</w:t>
      </w:r>
      <w:proofErr w:type="gramEnd"/>
      <w:r w:rsidRPr="00DE39BA">
        <w:rPr>
          <w:rFonts w:eastAsia="Calibri"/>
          <w:bCs/>
          <w:szCs w:val="24"/>
          <w:lang w:val="en-IN"/>
        </w:rPr>
        <w:t>return_dict)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return_data</w:t>
      </w:r>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def</w:t>
      </w:r>
      <w:proofErr w:type="gramEnd"/>
      <w:r w:rsidRPr="00DE39BA">
        <w:rPr>
          <w:rFonts w:eastAsia="Calibri"/>
          <w:bCs/>
          <w:szCs w:val="24"/>
          <w:lang w:val="en-IN"/>
        </w:rPr>
        <w:t xml:space="preserve"> calculate_crowd_hotspot(lat,longi):</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 xml:space="preserve"> = f"SELECT lat,long FROM User_Data WHERE (lat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w:t>
      </w:r>
      <w:proofErr w:type="gramStart"/>
      <w:r w:rsidRPr="00DE39BA">
        <w:rPr>
          <w:rFonts w:eastAsia="Calibri"/>
          <w:bCs/>
          <w:szCs w:val="24"/>
          <w:lang w:val="en-IN"/>
        </w:rPr>
        <w:t>cursor.fetchall()</w:t>
      </w:r>
      <w:proofErr w:type="gramEnd"/>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return_crowd_data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kmean=</w:t>
      </w:r>
      <w:proofErr w:type="gramEnd"/>
      <w:r w:rsidRPr="00DE39BA">
        <w:rPr>
          <w:rFonts w:eastAsia="Calibri"/>
          <w:bCs/>
          <w:szCs w:val="24"/>
          <w:lang w:val="en-IN"/>
        </w:rPr>
        <w:t>KMeans(n_clusters=10)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len(crowd_data)&gt;10: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kmean.fit(</w:t>
      </w:r>
      <w:proofErr w:type="gramEnd"/>
      <w:r w:rsidRPr="00DE39BA">
        <w:rPr>
          <w:rFonts w:eastAsia="Calibri"/>
          <w:bCs/>
          <w:szCs w:val="24"/>
          <w:lang w:val="en-IN"/>
        </w:rPr>
        <w:t>crowd_data)</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w:t>
      </w:r>
      <w:proofErr w:type="gramEnd"/>
      <w:r w:rsidRPr="00DE39BA">
        <w:rPr>
          <w:rFonts w:eastAsia="Calibri"/>
          <w:bCs/>
          <w:szCs w:val="24"/>
          <w:lang w:val="en-IN"/>
        </w:rPr>
        <w:t xml:space="preserve"> = kmean.cluster_centers_.tolist()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data_dict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f"SELECT lat</w:t>
      </w:r>
      <w:proofErr w:type="gramStart"/>
      <w:r w:rsidRPr="00DE39BA">
        <w:rPr>
          <w:rFonts w:eastAsia="Calibri"/>
          <w:bCs/>
          <w:szCs w:val="24"/>
          <w:lang w:val="en-IN"/>
        </w:rPr>
        <w:t>,long</w:t>
      </w:r>
      <w:proofErr w:type="gramEnd"/>
      <w:r w:rsidRPr="00DE39BA">
        <w:rPr>
          <w:rFonts w:eastAsia="Calibri"/>
          <w:bCs/>
          <w:szCs w:val="24"/>
          <w:lang w:val="en-IN"/>
        </w:rPr>
        <w:t xml:space="preserve"> FROM User_Data WHERE (lat BETWEEN {i[0]-0.01} AND {i[0]+0.01}) AND (long BETWEEN {i[1]-0.01} AND {i[1]+0.01})"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crowd_data_medians = </w:t>
      </w:r>
      <w:proofErr w:type="gramStart"/>
      <w:r w:rsidRPr="00DE39BA">
        <w:rPr>
          <w:rFonts w:eastAsia="Calibri"/>
          <w:bCs/>
          <w:szCs w:val="24"/>
          <w:lang w:val="en-IN"/>
        </w:rPr>
        <w:t>cursor.fetchall()</w:t>
      </w:r>
      <w:proofErr w:type="gramEnd"/>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if</w:t>
      </w:r>
      <w:proofErr w:type="gramEnd"/>
      <w:r w:rsidRPr="00DE39BA">
        <w:rPr>
          <w:rFonts w:eastAsia="Calibri"/>
          <w:bCs/>
          <w:szCs w:val="24"/>
          <w:lang w:val="en-IN"/>
        </w:rPr>
        <w:t xml:space="preserve"> len(crowd_data_medians)&gt;25: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data_</w:t>
      </w:r>
      <w:proofErr w:type="gramStart"/>
      <w:r w:rsidRPr="00DE39BA">
        <w:rPr>
          <w:rFonts w:eastAsia="Calibri"/>
          <w:bCs/>
          <w:szCs w:val="24"/>
          <w:lang w:val="en-IN"/>
        </w:rPr>
        <w:t>dict[</w:t>
      </w:r>
      <w:proofErr w:type="gramEnd"/>
      <w:r w:rsidRPr="00DE39BA">
        <w:rPr>
          <w:rFonts w:eastAsia="Calibri"/>
          <w:bCs/>
          <w:szCs w:val="24"/>
          <w:lang w:val="en-IN"/>
        </w:rPr>
        <w:t>"lat"] = i[0]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data_</w:t>
      </w:r>
      <w:proofErr w:type="gramStart"/>
      <w:r w:rsidRPr="00DE39BA">
        <w:rPr>
          <w:rFonts w:eastAsia="Calibri"/>
          <w:bCs/>
          <w:szCs w:val="24"/>
          <w:lang w:val="en-IN"/>
        </w:rPr>
        <w:t>dict[</w:t>
      </w:r>
      <w:proofErr w:type="gramEnd"/>
      <w:r w:rsidRPr="00DE39BA">
        <w:rPr>
          <w:rFonts w:eastAsia="Calibri"/>
          <w:bCs/>
          <w:szCs w:val="24"/>
          <w:lang w:val="en-IN"/>
        </w:rPr>
        <w:t>"long"] = i[1]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return_crowd_</w:t>
      </w:r>
      <w:proofErr w:type="gramStart"/>
      <w:r w:rsidRPr="00DE39BA">
        <w:rPr>
          <w:rFonts w:eastAsia="Calibri"/>
          <w:bCs/>
          <w:szCs w:val="24"/>
          <w:lang w:val="en-IN"/>
        </w:rPr>
        <w:t>data.append(</w:t>
      </w:r>
      <w:proofErr w:type="gramEnd"/>
      <w:r w:rsidRPr="00DE39BA">
        <w:rPr>
          <w:rFonts w:eastAsia="Calibri"/>
          <w:bCs/>
          <w:szCs w:val="24"/>
          <w:lang w:val="en-IN"/>
        </w:rPr>
        <w:t>data_dict)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return</w:t>
      </w:r>
      <w:proofErr w:type="gramEnd"/>
      <w:r w:rsidRPr="00DE39BA">
        <w:rPr>
          <w:rFonts w:eastAsia="Calibri"/>
          <w:bCs/>
          <w:szCs w:val="24"/>
          <w:lang w:val="en-IN"/>
        </w:rPr>
        <w:t xml:space="preserve"> return_crowd_data</w:t>
      </w:r>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for</w:t>
      </w:r>
      <w:proofErr w:type="gramEnd"/>
      <w:r w:rsidRPr="00DE39BA">
        <w:rPr>
          <w:rFonts w:eastAsia="Calibri"/>
          <w:bCs/>
          <w:szCs w:val="24"/>
          <w:lang w:val="en-IN"/>
        </w:rPr>
        <w:t xml:space="preserve">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location=</w:t>
      </w:r>
      <w:proofErr w:type="gramEnd"/>
      <w:r w:rsidRPr="00DE39BA">
        <w:rPr>
          <w:rFonts w:eastAsia="Calibri"/>
          <w:bCs/>
          <w:szCs w:val="24"/>
          <w:lang w:val="en-IN"/>
        </w:rPr>
        <w:t>message.value.decode("utf-8").split(",")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lat=</w:t>
      </w:r>
      <w:proofErr w:type="gramEnd"/>
      <w:r w:rsidRPr="00DE39BA">
        <w:rPr>
          <w:rFonts w:eastAsia="Calibri"/>
          <w:bCs/>
          <w:szCs w:val="24"/>
          <w:lang w:val="en-IN"/>
        </w:rPr>
        <w:t>float(location[0])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longi=</w:t>
      </w:r>
      <w:proofErr w:type="gramEnd"/>
      <w:r w:rsidRPr="00DE39BA">
        <w:rPr>
          <w:rFonts w:eastAsia="Calibri"/>
          <w:bCs/>
          <w:szCs w:val="24"/>
          <w:lang w:val="en-IN"/>
        </w:rPr>
        <w:t>float(location[1])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covid_hotspot=calculate_covid_</w:t>
      </w:r>
      <w:proofErr w:type="gramStart"/>
      <w:r w:rsidRPr="00DE39BA">
        <w:rPr>
          <w:rFonts w:eastAsia="Calibri"/>
          <w:bCs/>
          <w:szCs w:val="24"/>
          <w:lang w:val="en-IN"/>
        </w:rPr>
        <w:t>hotspot(</w:t>
      </w:r>
      <w:proofErr w:type="gramEnd"/>
      <w:r w:rsidRPr="00DE39BA">
        <w:rPr>
          <w:rFonts w:eastAsia="Calibri"/>
          <w:bCs/>
          <w:szCs w:val="24"/>
          <w:lang w:val="en-IN"/>
        </w:rPr>
        <w:t>lat,longi)</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crowd_hotspot=calculate_crowd_</w:t>
      </w:r>
      <w:proofErr w:type="gramStart"/>
      <w:r w:rsidRPr="00DE39BA">
        <w:rPr>
          <w:rFonts w:eastAsia="Calibri"/>
          <w:bCs/>
          <w:szCs w:val="24"/>
          <w:lang w:val="en-IN"/>
        </w:rPr>
        <w:t>hotspot(</w:t>
      </w:r>
      <w:proofErr w:type="gramEnd"/>
      <w:r w:rsidRPr="00DE39BA">
        <w:rPr>
          <w:rFonts w:eastAsia="Calibri"/>
          <w:bCs/>
          <w:szCs w:val="24"/>
          <w:lang w:val="en-IN"/>
        </w:rPr>
        <w:t>lat,longi)</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psycopg2</w:t>
      </w:r>
    </w:p>
    <w:p w14:paraId="40CA195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random</w:t>
      </w:r>
    </w:p>
    <w:p w14:paraId="2439E5AF"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import</w:t>
      </w:r>
      <w:proofErr w:type="gramEnd"/>
      <w:r w:rsidRPr="00DE39BA">
        <w:rPr>
          <w:rFonts w:eastAsia="Calibri"/>
          <w:bCs/>
          <w:szCs w:val="24"/>
          <w:lang w:val="en-IN"/>
        </w:rPr>
        <w:t xml:space="preserve">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connection</w:t>
      </w:r>
      <w:proofErr w:type="gramEnd"/>
      <w:r w:rsidRPr="00DE39BA">
        <w:rPr>
          <w:rFonts w:eastAsia="Calibri"/>
          <w:bCs/>
          <w:szCs w:val="24"/>
          <w:lang w:val="en-IN"/>
        </w:rPr>
        <w:t xml:space="preserve">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database</w:t>
      </w:r>
      <w:proofErr w:type="gramEnd"/>
      <w:r w:rsidRPr="00DE39BA">
        <w:rPr>
          <w:rFonts w:eastAsia="Calibri"/>
          <w:bCs/>
          <w:szCs w:val="24"/>
          <w:lang w:val="en-IN"/>
        </w:rPr>
        <w:t>="post-pandemic-db", user="postgres", password="7878")</w:t>
      </w:r>
    </w:p>
    <w:p w14:paraId="73C203A8"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w:t>
      </w:r>
      <w:proofErr w:type="gramEnd"/>
      <w:r w:rsidRPr="00DE39BA">
        <w:rPr>
          <w:rFonts w:eastAsia="Calibri"/>
          <w:bCs/>
          <w:szCs w:val="24"/>
          <w:lang w:val="en-IN"/>
        </w:rPr>
        <w:t xml:space="preserve"> = connection.cursor()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while</w:t>
      </w:r>
      <w:proofErr w:type="gramEnd"/>
      <w:r w:rsidRPr="00DE39BA">
        <w:rPr>
          <w:rFonts w:eastAsia="Calibri"/>
          <w:bCs/>
          <w:szCs w:val="24"/>
          <w:lang w:val="en-IN"/>
        </w:rPr>
        <w:t xml:space="preserv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time.sleep(</w:t>
      </w:r>
      <w:proofErr w:type="gramEnd"/>
      <w:r w:rsidRPr="00DE39BA">
        <w:rPr>
          <w:rFonts w:eastAsia="Calibri"/>
          <w:bCs/>
          <w:szCs w:val="24"/>
          <w:lang w:val="en-IN"/>
        </w:rPr>
        <w:t xml:space="preserve">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sql</w:t>
      </w:r>
      <w:proofErr w:type="gramEnd"/>
      <w:r w:rsidRPr="00DE39BA">
        <w:rPr>
          <w:rFonts w:eastAsia="Calibri"/>
          <w:bCs/>
          <w:szCs w:val="24"/>
          <w:lang w:val="en-IN"/>
        </w:rPr>
        <w:t>="Select * from User_Data order by random()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sql)</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user_records = </w:t>
      </w:r>
      <w:proofErr w:type="gramStart"/>
      <w:r w:rsidRPr="00DE39BA">
        <w:rPr>
          <w:rFonts w:eastAsia="Calibri"/>
          <w:bCs/>
          <w:szCs w:val="24"/>
          <w:lang w:val="en-IN"/>
        </w:rPr>
        <w:t>cursor.fetchall()</w:t>
      </w:r>
      <w:proofErr w:type="gramEnd"/>
      <w:r w:rsidRPr="00DE39BA">
        <w:rPr>
          <w:rFonts w:eastAsia="Calibri"/>
          <w:bCs/>
          <w:szCs w:val="24"/>
          <w:lang w:val="en-IN"/>
        </w:rPr>
        <w:t xml:space="preserve">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for</w:t>
      </w:r>
      <w:proofErr w:type="gramEnd"/>
      <w:r w:rsidRPr="00DE39BA">
        <w:rPr>
          <w:rFonts w:eastAsia="Calibri"/>
          <w:bCs/>
          <w:szCs w:val="24"/>
          <w:lang w:val="en-IN"/>
        </w:rPr>
        <w:t xml:space="preserve"> i in user_records:</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random_users=</w:t>
      </w:r>
      <w:proofErr w:type="gramStart"/>
      <w:r w:rsidRPr="00DE39BA">
        <w:rPr>
          <w:rFonts w:eastAsia="Calibri"/>
          <w:bCs/>
          <w:szCs w:val="24"/>
          <w:lang w:val="en-IN"/>
        </w:rPr>
        <w:t>list(</w:t>
      </w:r>
      <w:proofErr w:type="gramEnd"/>
      <w:r w:rsidRPr="00DE39BA">
        <w:rPr>
          <w:rFonts w:eastAsia="Calibri"/>
          <w:bCs/>
          <w:szCs w:val="24"/>
          <w:lang w:val="en-IN"/>
        </w:rPr>
        <w:t>i)</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w:t>
      </w:r>
      <w:proofErr w:type="gramStart"/>
      <w:r w:rsidRPr="00DE39BA">
        <w:rPr>
          <w:rFonts w:eastAsia="Calibri"/>
          <w:bCs/>
          <w:szCs w:val="24"/>
          <w:lang w:val="en-IN"/>
        </w:rPr>
        <w:t>users[</w:t>
      </w:r>
      <w:proofErr w:type="gramEnd"/>
      <w:r w:rsidRPr="00DE39BA">
        <w:rPr>
          <w:rFonts w:eastAsia="Calibri"/>
          <w:bCs/>
          <w:szCs w:val="24"/>
          <w:lang w:val="en-IN"/>
        </w:rPr>
        <w:t>5]=round(random.uniform(28.4567,28.8902),4)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w:t>
      </w:r>
      <w:proofErr w:type="gramStart"/>
      <w:r w:rsidRPr="00DE39BA">
        <w:rPr>
          <w:rFonts w:eastAsia="Calibri"/>
          <w:bCs/>
          <w:szCs w:val="24"/>
          <w:lang w:val="en-IN"/>
        </w:rPr>
        <w:t>users[</w:t>
      </w:r>
      <w:proofErr w:type="gramEnd"/>
      <w:r w:rsidRPr="00DE39BA">
        <w:rPr>
          <w:rFonts w:eastAsia="Calibri"/>
          <w:bCs/>
          <w:szCs w:val="24"/>
          <w:lang w:val="en-IN"/>
        </w:rPr>
        <w:t>6]=round(random.uniform(77.0012,77.3456),4)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cursor.execute(</w:t>
      </w:r>
      <w:proofErr w:type="gramEnd"/>
      <w:r w:rsidRPr="00DE39BA">
        <w:rPr>
          <w:rFonts w:eastAsia="Calibri"/>
          <w:bCs/>
          <w:szCs w:val="24"/>
          <w:lang w:val="en-IN"/>
        </w:rPr>
        <w:t>"UPDATE User_Data set lat = %s,long=%s where id = %s", (random_users[5],random_users[6],random_users[0]))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connection.commit()</w:t>
      </w:r>
      <w:proofErr w:type="gramEnd"/>
      <w:r w:rsidRPr="00DE39BA">
        <w:rPr>
          <w:rFonts w:eastAsia="Calibri"/>
          <w:bCs/>
          <w:szCs w:val="24"/>
          <w:lang w:val="en-IN"/>
        </w:rPr>
        <w:t xml:space="preserve">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cursor.close()</w:t>
      </w:r>
      <w:proofErr w:type="gramEnd"/>
    </w:p>
    <w:p w14:paraId="6815FCD8" w14:textId="4249E76E" w:rsidR="001F12BE" w:rsidRPr="00DE39BA" w:rsidRDefault="001F12BE" w:rsidP="001F12BE">
      <w:pPr>
        <w:rPr>
          <w:rFonts w:eastAsia="Calibri"/>
          <w:bCs/>
          <w:szCs w:val="24"/>
          <w:lang w:val="en-IN"/>
        </w:rPr>
      </w:pPr>
      <w:proofErr w:type="gramStart"/>
      <w:r w:rsidRPr="00DE39BA">
        <w:rPr>
          <w:rFonts w:eastAsia="Calibri"/>
          <w:bCs/>
          <w:szCs w:val="24"/>
          <w:lang w:val="en-IN"/>
        </w:rPr>
        <w:t>connection.close()</w:t>
      </w:r>
      <w:proofErr w:type="gramEnd"/>
      <w:r w:rsidRPr="00DE39BA">
        <w:rPr>
          <w:rFonts w:eastAsia="Calibri"/>
          <w:bCs/>
          <w:szCs w:val="24"/>
          <w:lang w:val="en-IN"/>
        </w:rPr>
        <w:t xml:space="preserv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3DE5757B"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ins w:id="363" w:author="abhay mendiratta" w:date="2021-05-21T21:48:00Z">
              <w:r w:rsidR="009B464D">
                <w:rPr>
                  <w:b/>
                  <w:i w:val="0"/>
                  <w:color w:val="auto"/>
                  <w:sz w:val="24"/>
                  <w:szCs w:val="24"/>
                </w:rPr>
                <w:t>6</w:t>
              </w:r>
            </w:ins>
            <w:ins w:id="364" w:author="Pranav Taneja" w:date="2021-05-18T23:38:00Z">
              <w:del w:id="365" w:author="abhay mendiratta" w:date="2021-05-21T21:48:00Z">
                <w:r w:rsidR="005F6557" w:rsidDel="004D55D9">
                  <w:rPr>
                    <w:b/>
                    <w:i w:val="0"/>
                    <w:color w:val="auto"/>
                    <w:sz w:val="24"/>
                    <w:szCs w:val="24"/>
                  </w:rPr>
                  <w:delText>5</w:delText>
                </w:r>
              </w:del>
            </w:ins>
            <w:del w:id="366"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DCBCDF1"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67" w:author="abhay mendiratta" w:date="2021-05-21T21:48:00Z">
              <w:r w:rsidR="009B464D">
                <w:rPr>
                  <w:b/>
                  <w:szCs w:val="24"/>
                </w:rPr>
                <w:t>7</w:t>
              </w:r>
            </w:ins>
            <w:ins w:id="368" w:author="Pranav Taneja" w:date="2021-05-18T23:39:00Z">
              <w:del w:id="369" w:author="abhay mendiratta" w:date="2021-05-21T21:48:00Z">
                <w:r w:rsidR="005F6557" w:rsidDel="009B464D">
                  <w:rPr>
                    <w:b/>
                    <w:szCs w:val="24"/>
                  </w:rPr>
                  <w:delText>6</w:delText>
                </w:r>
              </w:del>
            </w:ins>
            <w:del w:id="370"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5373856D"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ins w:id="371" w:author="abhay mendiratta" w:date="2021-05-21T21:48:00Z">
              <w:r w:rsidR="009B464D">
                <w:rPr>
                  <w:b/>
                  <w:szCs w:val="24"/>
                </w:rPr>
                <w:t>8</w:t>
              </w:r>
            </w:ins>
            <w:ins w:id="372" w:author="Pranav Taneja" w:date="2021-05-18T23:39:00Z">
              <w:del w:id="373" w:author="abhay mendiratta" w:date="2021-05-21T21:48:00Z">
                <w:r w:rsidR="005F6557" w:rsidDel="009B464D">
                  <w:rPr>
                    <w:b/>
                    <w:szCs w:val="24"/>
                  </w:rPr>
                  <w:delText>7</w:delText>
                </w:r>
              </w:del>
            </w:ins>
            <w:del w:id="374"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9612FFA"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75" w:author="abhay mendiratta" w:date="2021-05-21T21:49:00Z">
              <w:r w:rsidR="009B464D">
                <w:rPr>
                  <w:b/>
                  <w:szCs w:val="24"/>
                </w:rPr>
                <w:t>9</w:t>
              </w:r>
            </w:ins>
            <w:ins w:id="376" w:author="Pranav Taneja" w:date="2021-05-18T23:39:00Z">
              <w:del w:id="377" w:author="abhay mendiratta" w:date="2021-05-21T21:49:00Z">
                <w:r w:rsidR="005F6557" w:rsidDel="009B464D">
                  <w:rPr>
                    <w:b/>
                    <w:szCs w:val="24"/>
                  </w:rPr>
                  <w:delText>8</w:delText>
                </w:r>
              </w:del>
            </w:ins>
            <w:del w:id="378"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Change w:id="379" w:author="abhay mendiratta" w:date="2021-05-21T22:37:00Z">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PrChange>
      </w:tblPr>
      <w:tblGrid>
        <w:gridCol w:w="4513"/>
        <w:gridCol w:w="4779"/>
        <w:tblGridChange w:id="380">
          <w:tblGrid>
            <w:gridCol w:w="4657"/>
            <w:gridCol w:w="4657"/>
          </w:tblGrid>
        </w:tblGridChange>
      </w:tblGrid>
      <w:tr w:rsidR="0003203F" w:rsidRPr="00DE39BA" w14:paraId="7ACC05FD" w14:textId="77777777" w:rsidTr="006F31FE">
        <w:trPr>
          <w:cnfStyle w:val="100000000000" w:firstRow="1" w:lastRow="0" w:firstColumn="0" w:lastColumn="0" w:oddVBand="0" w:evenVBand="0" w:oddHBand="0" w:evenHBand="0" w:firstRowFirstColumn="0" w:firstRowLastColumn="0" w:lastRowFirstColumn="0" w:lastRowLastColumn="0"/>
          <w:trHeight w:val="5098"/>
        </w:trPr>
        <w:tc>
          <w:tcPr>
            <w:cnfStyle w:val="001000000000" w:firstRow="0" w:lastRow="0" w:firstColumn="1" w:lastColumn="0" w:oddVBand="0" w:evenVBand="0" w:oddHBand="0" w:evenHBand="0" w:firstRowFirstColumn="0" w:firstRowLastColumn="0" w:lastRowFirstColumn="0" w:lastRowLastColumn="0"/>
            <w:tcW w:w="4513" w:type="dxa"/>
            <w:tcPrChange w:id="381" w:author="abhay mendiratta" w:date="2021-05-21T22:37:00Z">
              <w:tcPr>
                <w:tcW w:w="4657" w:type="dxa"/>
              </w:tcPr>
            </w:tcPrChange>
          </w:tcPr>
          <w:p w14:paraId="1DE487D3" w14:textId="208BE88E" w:rsidR="0003203F" w:rsidRPr="00DE39BA" w:rsidRDefault="0003203F">
            <w:pPr>
              <w:tabs>
                <w:tab w:val="left" w:pos="5531"/>
              </w:tabs>
              <w:jc w:val="center"/>
              <w:cnfStyle w:val="101000000000" w:firstRow="1" w:lastRow="0" w:firstColumn="1"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779" w:type="dxa"/>
            <w:tcPrChange w:id="382" w:author="abhay mendiratta" w:date="2021-05-21T22:37:00Z">
              <w:tcPr>
                <w:tcW w:w="4657" w:type="dxa"/>
              </w:tcPr>
            </w:tcPrChange>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6F31F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83" w:author="abhay mendiratta" w:date="2021-05-21T22:37:00Z">
              <w:tcPr>
                <w:tcW w:w="4657" w:type="dxa"/>
                <w:shd w:val="clear" w:color="auto" w:fill="D6E3BC" w:themeFill="accent3" w:themeFillTint="66"/>
              </w:tcPr>
            </w:tcPrChange>
          </w:tcPr>
          <w:p w14:paraId="000EB619" w14:textId="3DDF7676" w:rsidR="0003203F" w:rsidRPr="00DE39BA" w:rsidRDefault="00C27AB6" w:rsidP="00B17C0C">
            <w:pPr>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84" w:author="abhay mendiratta" w:date="2021-05-21T21:49:00Z">
              <w:r w:rsidR="009B464D">
                <w:rPr>
                  <w:b/>
                  <w:szCs w:val="24"/>
                </w:rPr>
                <w:t>20</w:t>
              </w:r>
            </w:ins>
            <w:del w:id="385" w:author="abhay mendiratta" w:date="2021-05-21T21:49:00Z">
              <w:r w:rsidDel="009B464D">
                <w:rPr>
                  <w:b/>
                  <w:szCs w:val="24"/>
                </w:rPr>
                <w:delText>1</w:delText>
              </w:r>
            </w:del>
            <w:ins w:id="386" w:author="Pranav Taneja" w:date="2021-05-18T23:39:00Z">
              <w:del w:id="387" w:author="abhay mendiratta" w:date="2021-05-21T21:49:00Z">
                <w:r w:rsidR="005F6557" w:rsidDel="009B464D">
                  <w:rPr>
                    <w:b/>
                    <w:szCs w:val="24"/>
                  </w:rPr>
                  <w:delText>9</w:delText>
                </w:r>
              </w:del>
            </w:ins>
            <w:del w:id="388"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779" w:type="dxa"/>
            <w:shd w:val="clear" w:color="auto" w:fill="D6E3BC" w:themeFill="accent3" w:themeFillTint="66"/>
            <w:tcPrChange w:id="389" w:author="abhay mendiratta" w:date="2021-05-21T22:37:00Z">
              <w:tcPr>
                <w:tcW w:w="4657" w:type="dxa"/>
                <w:shd w:val="clear" w:color="auto" w:fill="D6E3BC" w:themeFill="accent3" w:themeFillTint="66"/>
              </w:tcPr>
            </w:tcPrChange>
          </w:tcPr>
          <w:p w14:paraId="4F6C81DF" w14:textId="3F221AC2"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90" w:author="Pranav Taneja" w:date="2021-05-18T23:39:00Z">
              <w:r w:rsidR="005F6557">
                <w:rPr>
                  <w:b/>
                  <w:szCs w:val="24"/>
                </w:rPr>
                <w:t>2</w:t>
              </w:r>
            </w:ins>
            <w:ins w:id="391" w:author="abhay mendiratta" w:date="2021-05-21T21:49:00Z">
              <w:r w:rsidR="009B464D">
                <w:rPr>
                  <w:b/>
                  <w:szCs w:val="24"/>
                </w:rPr>
                <w:t>1</w:t>
              </w:r>
            </w:ins>
            <w:ins w:id="392" w:author="Pranav Taneja" w:date="2021-05-18T23:39:00Z">
              <w:del w:id="393" w:author="abhay mendiratta" w:date="2021-05-21T21:49:00Z">
                <w:r w:rsidR="005F6557" w:rsidDel="009B464D">
                  <w:rPr>
                    <w:b/>
                    <w:szCs w:val="24"/>
                  </w:rPr>
                  <w:delText>0</w:delText>
                </w:r>
              </w:del>
            </w:ins>
            <w:del w:id="394"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6F31FE">
        <w:trPr>
          <w:trHeight w:val="5761"/>
        </w:trPr>
        <w:tc>
          <w:tcPr>
            <w:cnfStyle w:val="001000000000" w:firstRow="0" w:lastRow="0" w:firstColumn="1" w:lastColumn="0" w:oddVBand="0" w:evenVBand="0" w:oddHBand="0" w:evenHBand="0" w:firstRowFirstColumn="0" w:firstRowLastColumn="0" w:lastRowFirstColumn="0" w:lastRowLastColumn="0"/>
            <w:tcW w:w="4513" w:type="dxa"/>
            <w:tcPrChange w:id="395" w:author="abhay mendiratta" w:date="2021-05-21T22:37:00Z">
              <w:tcPr>
                <w:tcW w:w="4657" w:type="dxa"/>
              </w:tcPr>
            </w:tcPrChange>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779" w:type="dxa"/>
            <w:tcPrChange w:id="396" w:author="abhay mendiratta" w:date="2021-05-21T22:37:00Z">
              <w:tcPr>
                <w:tcW w:w="4657" w:type="dxa"/>
              </w:tcPr>
            </w:tcPrChange>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97" w:author="abhay mendiratta" w:date="2021-05-21T22:37:00Z">
              <w:tcPr>
                <w:tcW w:w="4657" w:type="dxa"/>
                <w:shd w:val="clear" w:color="auto" w:fill="D6E3BC" w:themeFill="accent3" w:themeFillTint="66"/>
              </w:tcPr>
            </w:tcPrChange>
          </w:tcPr>
          <w:p w14:paraId="192E98A3" w14:textId="7C5BF01F" w:rsidR="0003203F" w:rsidRPr="00DE39BA" w:rsidRDefault="00C27AB6" w:rsidP="00B17C0C">
            <w:pPr>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98" w:author="Pranav Taneja" w:date="2021-05-18T23:39:00Z">
              <w:r w:rsidR="005F6557">
                <w:rPr>
                  <w:b/>
                  <w:szCs w:val="24"/>
                </w:rPr>
                <w:t>2</w:t>
              </w:r>
            </w:ins>
            <w:ins w:id="399" w:author="abhay mendiratta" w:date="2021-05-21T21:49:00Z">
              <w:r w:rsidR="009B464D">
                <w:rPr>
                  <w:b/>
                  <w:szCs w:val="24"/>
                </w:rPr>
                <w:t>2</w:t>
              </w:r>
            </w:ins>
            <w:ins w:id="400" w:author="Pranav Taneja" w:date="2021-05-18T23:39:00Z">
              <w:del w:id="401" w:author="abhay mendiratta" w:date="2021-05-21T21:49:00Z">
                <w:r w:rsidR="005F6557" w:rsidDel="009B464D">
                  <w:rPr>
                    <w:b/>
                    <w:szCs w:val="24"/>
                  </w:rPr>
                  <w:delText>1</w:delText>
                </w:r>
              </w:del>
            </w:ins>
            <w:del w:id="402"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779" w:type="dxa"/>
            <w:shd w:val="clear" w:color="auto" w:fill="D6E3BC" w:themeFill="accent3" w:themeFillTint="66"/>
            <w:tcPrChange w:id="403" w:author="abhay mendiratta" w:date="2021-05-21T22:37:00Z">
              <w:tcPr>
                <w:tcW w:w="4657" w:type="dxa"/>
                <w:shd w:val="clear" w:color="auto" w:fill="D6E3BC" w:themeFill="accent3" w:themeFillTint="66"/>
              </w:tcPr>
            </w:tcPrChange>
          </w:tcPr>
          <w:p w14:paraId="2BA25518" w14:textId="46FC61E4"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ins w:id="404" w:author="abhay mendiratta" w:date="2021-05-21T21:49:00Z">
              <w:r w:rsidR="009B464D">
                <w:rPr>
                  <w:b/>
                  <w:szCs w:val="24"/>
                </w:rPr>
                <w:t>3</w:t>
              </w:r>
            </w:ins>
            <w:ins w:id="405" w:author="Pranav Taneja" w:date="2021-05-18T23:39:00Z">
              <w:del w:id="406" w:author="abhay mendiratta" w:date="2021-05-21T21:49:00Z">
                <w:r w:rsidR="005F6557" w:rsidDel="009B464D">
                  <w:rPr>
                    <w:b/>
                    <w:szCs w:val="24"/>
                  </w:rPr>
                  <w:delText>2</w:delText>
                </w:r>
              </w:del>
            </w:ins>
            <w:del w:id="407"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A028FF" w:rsidRPr="00DE39BA" w14:paraId="4E4B97DA" w14:textId="77777777"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08"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9149"/>
          <w:ins w:id="409" w:author="Pranav Taneja" w:date="2021-05-20T19:37:00Z"/>
        </w:trPr>
        <w:tc>
          <w:tcPr>
            <w:cnfStyle w:val="001000000000" w:firstRow="0" w:lastRow="0" w:firstColumn="1" w:lastColumn="0" w:oddVBand="0" w:evenVBand="0" w:oddHBand="0" w:evenHBand="0" w:firstRowFirstColumn="0" w:firstRowLastColumn="0" w:lastRowFirstColumn="0" w:lastRowLastColumn="0"/>
            <w:tcW w:w="4513" w:type="dxa"/>
            <w:tcPrChange w:id="410" w:author="abhay mendiratta" w:date="2021-05-21T22:37:00Z">
              <w:tcPr>
                <w:tcW w:w="4657" w:type="dxa"/>
              </w:tcPr>
            </w:tcPrChange>
          </w:tcPr>
          <w:p w14:paraId="2370B328" w14:textId="13090A10" w:rsidR="00B56035" w:rsidRDefault="00A028FF" w:rsidP="002E3AC4">
            <w:pPr>
              <w:tabs>
                <w:tab w:val="left" w:pos="5531"/>
              </w:tabs>
              <w:jc w:val="center"/>
              <w:rPr>
                <w:ins w:id="411" w:author="abhay mendiratta" w:date="2021-05-22T18:01:00Z"/>
                <w:rFonts w:eastAsia="Calibri"/>
                <w:b/>
                <w:szCs w:val="24"/>
                <w:lang w:val="en-IN"/>
              </w:rPr>
            </w:pPr>
            <w:ins w:id="412" w:author="Pranav Taneja" w:date="2021-05-20T19:37:00Z">
              <w:r>
                <w:rPr>
                  <w:noProof/>
                  <w:lang w:val="en-IN" w:eastAsia="en-IN"/>
                </w:rPr>
                <w:lastRenderedPageBreak/>
                <w:drawing>
                  <wp:inline distT="0" distB="0" distL="0" distR="0" wp14:anchorId="77D7216E" wp14:editId="02AAB505">
                    <wp:extent cx="1901435" cy="3955473"/>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9941" cy="4014773"/>
                            </a:xfrm>
                            <a:prstGeom prst="rect">
                              <a:avLst/>
                            </a:prstGeom>
                            <a:noFill/>
                            <a:ln>
                              <a:noFill/>
                            </a:ln>
                          </pic:spPr>
                        </pic:pic>
                      </a:graphicData>
                    </a:graphic>
                  </wp:inline>
                </w:drawing>
              </w:r>
            </w:ins>
          </w:p>
          <w:p w14:paraId="0FB5E090" w14:textId="4E648077" w:rsidR="00A028FF" w:rsidRPr="00B56035" w:rsidRDefault="00A028FF" w:rsidP="00B56035">
            <w:pPr>
              <w:rPr>
                <w:ins w:id="413" w:author="Pranav Taneja" w:date="2021-05-20T19:37:00Z"/>
                <w:rFonts w:eastAsia="Calibri"/>
                <w:szCs w:val="24"/>
                <w:lang w:val="en-IN"/>
                <w:rPrChange w:id="414" w:author="abhay mendiratta" w:date="2021-05-22T18:01:00Z">
                  <w:rPr>
                    <w:ins w:id="415" w:author="Pranav Taneja" w:date="2021-05-20T19:37:00Z"/>
                    <w:rFonts w:eastAsia="Calibri"/>
                    <w:b/>
                    <w:szCs w:val="24"/>
                    <w:lang w:val="en-IN"/>
                  </w:rPr>
                </w:rPrChange>
              </w:rPr>
              <w:pPrChange w:id="416" w:author="abhay mendiratta" w:date="2021-05-22T18:01:00Z">
                <w:pPr>
                  <w:tabs>
                    <w:tab w:val="left" w:pos="5531"/>
                  </w:tabs>
                  <w:jc w:val="center"/>
                </w:pPr>
              </w:pPrChange>
            </w:pPr>
          </w:p>
        </w:tc>
        <w:tc>
          <w:tcPr>
            <w:tcW w:w="4779" w:type="dxa"/>
            <w:tcPrChange w:id="417" w:author="abhay mendiratta" w:date="2021-05-21T22:37:00Z">
              <w:tcPr>
                <w:tcW w:w="4657" w:type="dxa"/>
              </w:tcPr>
            </w:tcPrChange>
          </w:tcPr>
          <w:p w14:paraId="3595C8F8" w14:textId="36541502" w:rsidR="00A028FF" w:rsidRPr="00DE39BA" w:rsidRDefault="00A028FF" w:rsidP="002E3AC4">
            <w:pPr>
              <w:tabs>
                <w:tab w:val="left" w:pos="5531"/>
              </w:tabs>
              <w:jc w:val="center"/>
              <w:cnfStyle w:val="000000000000" w:firstRow="0" w:lastRow="0" w:firstColumn="0" w:lastColumn="0" w:oddVBand="0" w:evenVBand="0" w:oddHBand="0" w:evenHBand="0" w:firstRowFirstColumn="0" w:firstRowLastColumn="0" w:lastRowFirstColumn="0" w:lastRowLastColumn="0"/>
              <w:rPr>
                <w:ins w:id="418" w:author="Pranav Taneja" w:date="2021-05-20T19:37:00Z"/>
                <w:rFonts w:eastAsia="Calibri"/>
                <w:b/>
                <w:szCs w:val="24"/>
                <w:lang w:val="en-IN"/>
              </w:rPr>
            </w:pPr>
            <w:ins w:id="419" w:author="Pranav Taneja" w:date="2021-05-20T19:38:00Z">
              <w:r>
                <w:rPr>
                  <w:noProof/>
                  <w:lang w:val="en-IN" w:eastAsia="en-IN"/>
                </w:rPr>
                <w:drawing>
                  <wp:inline distT="0" distB="0" distL="0" distR="0" wp14:anchorId="63321B04" wp14:editId="50FAD470">
                    <wp:extent cx="1918855" cy="398659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819" cy="4007292"/>
                            </a:xfrm>
                            <a:prstGeom prst="rect">
                              <a:avLst/>
                            </a:prstGeom>
                            <a:noFill/>
                            <a:ln>
                              <a:noFill/>
                            </a:ln>
                          </pic:spPr>
                        </pic:pic>
                      </a:graphicData>
                    </a:graphic>
                  </wp:inline>
                </w:drawing>
              </w:r>
            </w:ins>
          </w:p>
        </w:tc>
      </w:tr>
      <w:tr w:rsidR="00A028FF" w:rsidRPr="00DE39BA" w14:paraId="721358ED" w14:textId="77777777"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20"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64"/>
          <w:ins w:id="421" w:author="Pranav Taneja" w:date="2021-05-20T19:37:00Z"/>
        </w:trPr>
        <w:tc>
          <w:tcPr>
            <w:cnfStyle w:val="001000000000" w:firstRow="0" w:lastRow="0" w:firstColumn="1" w:lastColumn="0" w:oddVBand="0" w:evenVBand="0" w:oddHBand="0" w:evenHBand="0" w:firstRowFirstColumn="0" w:firstRowLastColumn="0" w:lastRowFirstColumn="0" w:lastRowLastColumn="0"/>
            <w:tcW w:w="4513" w:type="dxa"/>
            <w:tcPrChange w:id="422" w:author="abhay mendiratta" w:date="2021-05-21T22:37:00Z">
              <w:tcPr>
                <w:tcW w:w="4657" w:type="dxa"/>
              </w:tcPr>
            </w:tcPrChange>
          </w:tcPr>
          <w:p w14:paraId="450D6428" w14:textId="5AFC794D" w:rsidR="00A028FF" w:rsidRPr="00DE39BA" w:rsidRDefault="00A028FF" w:rsidP="002E3AC4">
            <w:pPr>
              <w:tabs>
                <w:tab w:val="left" w:pos="5531"/>
              </w:tabs>
              <w:jc w:val="center"/>
              <w:cnfStyle w:val="001000100000" w:firstRow="0" w:lastRow="0" w:firstColumn="1" w:lastColumn="0" w:oddVBand="0" w:evenVBand="0" w:oddHBand="1" w:evenHBand="0" w:firstRowFirstColumn="0" w:firstRowLastColumn="0" w:lastRowFirstColumn="0" w:lastRowLastColumn="0"/>
              <w:rPr>
                <w:ins w:id="423" w:author="Pranav Taneja" w:date="2021-05-20T19:37:00Z"/>
                <w:rFonts w:eastAsia="Calibri"/>
                <w:b/>
                <w:szCs w:val="24"/>
                <w:lang w:val="en-IN"/>
              </w:rPr>
            </w:pPr>
            <w:ins w:id="424" w:author="Pranav Taneja" w:date="2021-05-20T19:37:00Z">
              <w:r w:rsidRPr="0056445B">
                <w:rPr>
                  <w:b/>
                  <w:szCs w:val="24"/>
                </w:rPr>
                <w:t>Fig</w:t>
              </w:r>
              <w:r>
                <w:rPr>
                  <w:b/>
                  <w:szCs w:val="24"/>
                </w:rPr>
                <w:t xml:space="preserve"> 7.2</w:t>
              </w:r>
            </w:ins>
            <w:ins w:id="425" w:author="abhay mendiratta" w:date="2021-05-21T21:17:00Z">
              <w:r w:rsidR="009B464D">
                <w:rPr>
                  <w:b/>
                  <w:szCs w:val="24"/>
                </w:rPr>
                <w:t>4</w:t>
              </w:r>
            </w:ins>
            <w:ins w:id="426" w:author="Pranav Taneja" w:date="2021-05-20T19:37:00Z">
              <w:del w:id="427" w:author="abhay mendiratta" w:date="2021-05-21T21:17:00Z">
                <w:r w:rsidDel="002E3AC4">
                  <w:rPr>
                    <w:b/>
                    <w:szCs w:val="24"/>
                  </w:rPr>
                  <w:delText>1</w:delText>
                </w:r>
              </w:del>
              <w:r w:rsidRPr="0056445B">
                <w:rPr>
                  <w:b/>
                  <w:szCs w:val="24"/>
                </w:rPr>
                <w:t>:</w:t>
              </w:r>
              <w:r w:rsidRPr="00DE39BA">
                <w:rPr>
                  <w:rFonts w:eastAsia="Calibri"/>
                  <w:b/>
                  <w:szCs w:val="24"/>
                  <w:lang w:val="en-IN"/>
                </w:rPr>
                <w:t xml:space="preserve"> </w:t>
              </w:r>
            </w:ins>
            <w:ins w:id="428" w:author="abhay mendiratta" w:date="2021-05-21T22:13:00Z">
              <w:r w:rsidR="006C4C02">
                <w:rPr>
                  <w:rFonts w:eastAsia="Calibri"/>
                  <w:b/>
                  <w:szCs w:val="24"/>
                  <w:lang w:val="en-IN"/>
                </w:rPr>
                <w:t>Marking Origin</w:t>
              </w:r>
            </w:ins>
            <w:ins w:id="429" w:author="Pranav Taneja" w:date="2021-05-20T19:37:00Z">
              <w:del w:id="430" w:author="abhay mendiratta" w:date="2021-05-21T22:12:00Z">
                <w:r w:rsidRPr="00DE39BA" w:rsidDel="006C4C02">
                  <w:rPr>
                    <w:rFonts w:eastAsia="Calibri"/>
                    <w:b/>
                    <w:szCs w:val="24"/>
                    <w:lang w:val="en-IN"/>
                  </w:rPr>
                  <w:delText>Details of Selected Hotspot Zone</w:delText>
                </w:r>
              </w:del>
            </w:ins>
          </w:p>
        </w:tc>
        <w:tc>
          <w:tcPr>
            <w:tcW w:w="4779" w:type="dxa"/>
            <w:tcPrChange w:id="431" w:author="abhay mendiratta" w:date="2021-05-21T22:37:00Z">
              <w:tcPr>
                <w:tcW w:w="4657" w:type="dxa"/>
              </w:tcPr>
            </w:tcPrChange>
          </w:tcPr>
          <w:p w14:paraId="2DC823D4" w14:textId="03738AF9" w:rsidR="00A028FF" w:rsidRPr="00DE39BA" w:rsidRDefault="00A028FF" w:rsidP="002E3AC4">
            <w:pPr>
              <w:tabs>
                <w:tab w:val="left" w:pos="5531"/>
              </w:tabs>
              <w:jc w:val="center"/>
              <w:cnfStyle w:val="000000100000" w:firstRow="0" w:lastRow="0" w:firstColumn="0" w:lastColumn="0" w:oddVBand="0" w:evenVBand="0" w:oddHBand="1" w:evenHBand="0" w:firstRowFirstColumn="0" w:firstRowLastColumn="0" w:lastRowFirstColumn="0" w:lastRowLastColumn="0"/>
              <w:rPr>
                <w:ins w:id="432" w:author="Pranav Taneja" w:date="2021-05-20T19:37:00Z"/>
                <w:rFonts w:eastAsia="Calibri"/>
                <w:b/>
                <w:szCs w:val="24"/>
                <w:lang w:val="en-IN"/>
              </w:rPr>
            </w:pPr>
            <w:ins w:id="433" w:author="Pranav Taneja" w:date="2021-05-20T19:37:00Z">
              <w:r w:rsidRPr="0056445B">
                <w:rPr>
                  <w:b/>
                  <w:szCs w:val="24"/>
                </w:rPr>
                <w:t>Fig</w:t>
              </w:r>
              <w:r>
                <w:rPr>
                  <w:b/>
                  <w:szCs w:val="24"/>
                </w:rPr>
                <w:t xml:space="preserve"> 7.2</w:t>
              </w:r>
            </w:ins>
            <w:ins w:id="434" w:author="abhay mendiratta" w:date="2021-05-21T21:17:00Z">
              <w:r w:rsidR="009B464D">
                <w:rPr>
                  <w:b/>
                  <w:szCs w:val="24"/>
                </w:rPr>
                <w:t>5</w:t>
              </w:r>
            </w:ins>
            <w:ins w:id="435" w:author="Pranav Taneja" w:date="2021-05-20T19:37:00Z">
              <w:del w:id="436" w:author="abhay mendiratta" w:date="2021-05-21T21:17:00Z">
                <w:r w:rsidDel="002E3AC4">
                  <w:rPr>
                    <w:b/>
                    <w:szCs w:val="24"/>
                  </w:rPr>
                  <w:delText>2</w:delText>
                </w:r>
              </w:del>
              <w:r w:rsidRPr="0056445B">
                <w:rPr>
                  <w:b/>
                  <w:szCs w:val="24"/>
                </w:rPr>
                <w:t>:</w:t>
              </w:r>
              <w:r w:rsidRPr="00DE39BA">
                <w:rPr>
                  <w:rFonts w:eastAsia="Calibri"/>
                  <w:b/>
                  <w:szCs w:val="24"/>
                  <w:lang w:val="en-IN"/>
                </w:rPr>
                <w:t xml:space="preserve"> </w:t>
              </w:r>
            </w:ins>
            <w:ins w:id="437" w:author="abhay mendiratta" w:date="2021-05-21T22:13:00Z">
              <w:r w:rsidR="006C4C02">
                <w:rPr>
                  <w:rFonts w:eastAsia="Calibri"/>
                  <w:b/>
                  <w:szCs w:val="24"/>
                  <w:lang w:val="en-IN"/>
                </w:rPr>
                <w:t>Determined Route</w:t>
              </w:r>
            </w:ins>
            <w:ins w:id="438" w:author="Pranav Taneja" w:date="2021-05-20T19:37:00Z">
              <w:del w:id="439" w:author="abhay mendiratta" w:date="2021-05-21T22:13:00Z">
                <w:r w:rsidRPr="00DE39BA" w:rsidDel="006C4C02">
                  <w:rPr>
                    <w:rFonts w:eastAsia="Calibri"/>
                    <w:b/>
                    <w:szCs w:val="24"/>
                    <w:lang w:val="en-IN"/>
                  </w:rPr>
                  <w:delText>Crowded Zones</w:delText>
                </w:r>
              </w:del>
            </w:ins>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4C34C7" w:rsidP="00DE39BA">
            <w:pPr>
              <w:jc w:val="center"/>
              <w:rPr>
                <w:rFonts w:eastAsia="Calibri"/>
                <w:bCs/>
                <w:szCs w:val="24"/>
                <w:lang w:val="en-IN"/>
              </w:rPr>
            </w:pPr>
            <w:r>
              <w:rPr>
                <w:rFonts w:eastAsia="Calibri"/>
                <w:bCs/>
                <w:szCs w:val="24"/>
                <w:lang w:val="en-IN"/>
              </w:rPr>
              <w:lastRenderedPageBreak/>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5pt;height:276pt">
                  <v:imagedata r:id="rId41"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4CCE4D01"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440" w:author="abhay mendiratta" w:date="2021-05-21T21:18:00Z">
              <w:r w:rsidR="009B464D">
                <w:rPr>
                  <w:b/>
                  <w:szCs w:val="24"/>
                </w:rPr>
                <w:t>6</w:t>
              </w:r>
            </w:ins>
            <w:ins w:id="441" w:author="Pranav Taneja" w:date="2021-05-18T23:39:00Z">
              <w:del w:id="442" w:author="abhay mendiratta" w:date="2021-05-21T21:17:00Z">
                <w:r w:rsidR="005F6557" w:rsidDel="002E3AC4">
                  <w:rPr>
                    <w:b/>
                    <w:szCs w:val="24"/>
                  </w:rPr>
                  <w:delText>3</w:delText>
                </w:r>
              </w:del>
            </w:ins>
            <w:del w:id="443"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4C34C7" w:rsidP="00DE39BA">
            <w:pPr>
              <w:jc w:val="center"/>
              <w:rPr>
                <w:rFonts w:eastAsia="Calibri"/>
                <w:bCs/>
                <w:szCs w:val="24"/>
                <w:lang w:val="en-IN"/>
              </w:rPr>
            </w:pPr>
            <w:r>
              <w:rPr>
                <w:rFonts w:eastAsia="Calibri"/>
                <w:bCs/>
                <w:szCs w:val="24"/>
                <w:lang w:val="en-IN"/>
              </w:rPr>
              <w:pict w14:anchorId="54552D72">
                <v:shape id="_x0000_i1026" type="#_x0000_t75" style="width:349.65pt;height:267.8pt">
                  <v:imagedata r:id="rId42"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C4FB634"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444" w:author="abhay mendiratta" w:date="2021-05-21T21:18:00Z">
              <w:r w:rsidR="009B464D">
                <w:rPr>
                  <w:b/>
                  <w:szCs w:val="24"/>
                </w:rPr>
                <w:t>7</w:t>
              </w:r>
            </w:ins>
            <w:ins w:id="445" w:author="Pranav Taneja" w:date="2021-05-18T23:39:00Z">
              <w:del w:id="446" w:author="abhay mendiratta" w:date="2021-05-21T21:18:00Z">
                <w:r w:rsidR="005F6557" w:rsidDel="002E3AC4">
                  <w:rPr>
                    <w:b/>
                    <w:szCs w:val="24"/>
                  </w:rPr>
                  <w:delText>4</w:delText>
                </w:r>
              </w:del>
            </w:ins>
            <w:del w:id="447"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4C34C7" w:rsidP="00B17C0C">
            <w:pPr>
              <w:jc w:val="center"/>
              <w:rPr>
                <w:rFonts w:eastAsia="Calibri"/>
                <w:bCs/>
                <w:szCs w:val="24"/>
                <w:lang w:val="en-IN"/>
              </w:rPr>
            </w:pPr>
            <w:r>
              <w:rPr>
                <w:rFonts w:eastAsia="Calibri"/>
                <w:bCs/>
                <w:szCs w:val="24"/>
                <w:lang w:val="en-IN"/>
              </w:rPr>
              <w:lastRenderedPageBreak/>
              <w:pict w14:anchorId="69D6B09B">
                <v:shape id="_x0000_i1027" type="#_x0000_t75" style="width:340.9pt;height:261.25pt">
                  <v:imagedata r:id="rId43"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77903C97"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448" w:author="abhay mendiratta" w:date="2021-05-21T21:18:00Z">
              <w:r w:rsidR="009B464D">
                <w:rPr>
                  <w:b/>
                  <w:szCs w:val="24"/>
                </w:rPr>
                <w:t>8</w:t>
              </w:r>
            </w:ins>
            <w:ins w:id="449" w:author="Pranav Taneja" w:date="2021-05-18T23:39:00Z">
              <w:del w:id="450" w:author="abhay mendiratta" w:date="2021-05-21T21:18:00Z">
                <w:r w:rsidR="005F6557" w:rsidDel="002E3AC4">
                  <w:rPr>
                    <w:b/>
                    <w:szCs w:val="24"/>
                  </w:rPr>
                  <w:delText>5</w:delText>
                </w:r>
              </w:del>
            </w:ins>
            <w:del w:id="451"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4C34C7" w:rsidP="00B17C0C">
            <w:pPr>
              <w:jc w:val="center"/>
              <w:rPr>
                <w:rFonts w:eastAsia="Calibri"/>
                <w:bCs/>
                <w:szCs w:val="24"/>
                <w:lang w:val="en-IN"/>
              </w:rPr>
            </w:pPr>
            <w:r>
              <w:rPr>
                <w:rFonts w:eastAsia="Calibri"/>
                <w:bCs/>
                <w:szCs w:val="24"/>
                <w:lang w:val="en-IN"/>
              </w:rPr>
              <w:pict w14:anchorId="1AF175AF">
                <v:shape id="_x0000_i1028" type="#_x0000_t75" style="width:330.55pt;height:253.1pt">
                  <v:imagedata r:id="rId44"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256FC22A"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452" w:author="abhay mendiratta" w:date="2021-05-21T21:18:00Z">
              <w:r w:rsidR="009B464D">
                <w:rPr>
                  <w:b/>
                  <w:szCs w:val="24"/>
                </w:rPr>
                <w:t>9</w:t>
              </w:r>
            </w:ins>
            <w:ins w:id="453" w:author="Pranav Taneja" w:date="2021-05-18T23:39:00Z">
              <w:del w:id="454" w:author="abhay mendiratta" w:date="2021-05-21T21:18:00Z">
                <w:r w:rsidR="005F6557" w:rsidDel="002E3AC4">
                  <w:rPr>
                    <w:b/>
                    <w:szCs w:val="24"/>
                  </w:rPr>
                  <w:delText>6</w:delText>
                </w:r>
              </w:del>
            </w:ins>
            <w:del w:id="455"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4C34C7" w:rsidP="00DE39BA">
            <w:pPr>
              <w:jc w:val="center"/>
              <w:rPr>
                <w:rFonts w:eastAsia="Calibri"/>
                <w:bCs/>
                <w:szCs w:val="24"/>
                <w:lang w:val="en-IN"/>
              </w:rPr>
            </w:pPr>
            <w:r>
              <w:rPr>
                <w:rFonts w:eastAsia="Calibri"/>
                <w:bCs/>
                <w:szCs w:val="24"/>
                <w:lang w:val="en-IN"/>
              </w:rPr>
              <w:lastRenderedPageBreak/>
              <w:pict w14:anchorId="516DE6D1">
                <v:shape id="_x0000_i1029" type="#_x0000_t75" style="width:338.75pt;height:259.65pt">
                  <v:imagedata r:id="rId45"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076D0679"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456" w:author="abhay mendiratta" w:date="2021-05-21T21:50:00Z">
              <w:r w:rsidR="009B464D">
                <w:rPr>
                  <w:b/>
                  <w:szCs w:val="24"/>
                </w:rPr>
                <w:t>30</w:t>
              </w:r>
            </w:ins>
            <w:del w:id="457" w:author="abhay mendiratta" w:date="2021-05-21T21:50:00Z">
              <w:r w:rsidR="00706C01" w:rsidDel="009B464D">
                <w:rPr>
                  <w:b/>
                  <w:szCs w:val="24"/>
                </w:rPr>
                <w:delText>2</w:delText>
              </w:r>
            </w:del>
            <w:ins w:id="458" w:author="Pranav Taneja" w:date="2021-05-18T23:39:00Z">
              <w:del w:id="459" w:author="abhay mendiratta" w:date="2021-05-21T21:18:00Z">
                <w:r w:rsidR="005F6557" w:rsidDel="002E3AC4">
                  <w:rPr>
                    <w:b/>
                    <w:szCs w:val="24"/>
                  </w:rPr>
                  <w:delText>7</w:delText>
                </w:r>
              </w:del>
            </w:ins>
            <w:del w:id="460"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4C34C7" w:rsidP="00DE39BA">
            <w:pPr>
              <w:jc w:val="center"/>
              <w:rPr>
                <w:rFonts w:eastAsia="Calibri"/>
                <w:bCs/>
                <w:szCs w:val="24"/>
                <w:lang w:val="en-IN"/>
              </w:rPr>
            </w:pPr>
            <w:r>
              <w:rPr>
                <w:rFonts w:eastAsia="Calibri"/>
                <w:bCs/>
                <w:szCs w:val="24"/>
                <w:lang w:val="en-IN"/>
              </w:rPr>
              <w:pict w14:anchorId="6AADCA23">
                <v:shape id="_x0000_i1030" type="#_x0000_t75" style="width:355.1pt;height:271.65pt">
                  <v:imagedata r:id="rId46"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30900247"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461" w:author="abhay mendiratta" w:date="2021-05-21T21:18:00Z">
              <w:r w:rsidR="009B464D">
                <w:rPr>
                  <w:b/>
                  <w:szCs w:val="24"/>
                </w:rPr>
                <w:t>31</w:t>
              </w:r>
            </w:ins>
            <w:del w:id="462" w:author="abhay mendiratta" w:date="2021-05-21T21:18:00Z">
              <w:r w:rsidR="00706C01" w:rsidDel="002E3AC4">
                <w:rPr>
                  <w:b/>
                  <w:szCs w:val="24"/>
                </w:rPr>
                <w:delText>2</w:delText>
              </w:r>
            </w:del>
            <w:ins w:id="463" w:author="Pranav Taneja" w:date="2021-05-18T23:40:00Z">
              <w:del w:id="464" w:author="abhay mendiratta" w:date="2021-05-21T21:18:00Z">
                <w:r w:rsidR="005F6557" w:rsidDel="002E3AC4">
                  <w:rPr>
                    <w:b/>
                    <w:szCs w:val="24"/>
                  </w:rPr>
                  <w:delText>8</w:delText>
                </w:r>
              </w:del>
            </w:ins>
            <w:del w:id="465"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r w:rsidRPr="00DE39BA">
              <w:rPr>
                <w:rFonts w:eastAsia="Calibri"/>
                <w:szCs w:val="24"/>
                <w:lang w:val="en-IN"/>
              </w:rPr>
              <w:t>phone_no</w:t>
            </w:r>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r w:rsidRPr="00DE39BA">
              <w:rPr>
                <w:rFonts w:eastAsia="Calibri"/>
                <w:szCs w:val="24"/>
                <w:lang w:val="en-IN"/>
              </w:rPr>
              <w:t>lat</w:t>
            </w:r>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r w:rsidRPr="00DE39BA">
              <w:rPr>
                <w:rFonts w:eastAsia="Calibri"/>
                <w:szCs w:val="24"/>
                <w:lang w:val="en-IN"/>
              </w:rPr>
              <w:t>lat</w:t>
            </w:r>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Del="009B464D" w:rsidRDefault="00B773FE">
      <w:pPr>
        <w:jc w:val="center"/>
        <w:rPr>
          <w:del w:id="466" w:author="abhay mendiratta" w:date="2021-05-21T21:50:00Z"/>
          <w:rFonts w:eastAsia="Calibri"/>
          <w:szCs w:val="24"/>
          <w:lang w:val="en-IN"/>
        </w:rPr>
        <w:pPrChange w:id="467" w:author="abhay mendiratta" w:date="2021-05-21T21:50:00Z">
          <w:pPr/>
        </w:pPrChange>
      </w:pPr>
    </w:p>
    <w:p w14:paraId="46D3C4BE" w14:textId="452F8F2E" w:rsidR="00B773FE" w:rsidDel="009B464D" w:rsidRDefault="00B773FE">
      <w:pPr>
        <w:jc w:val="center"/>
        <w:rPr>
          <w:del w:id="468" w:author="abhay mendiratta" w:date="2021-05-21T21:50:00Z"/>
          <w:rFonts w:eastAsia="Calibri"/>
          <w:szCs w:val="24"/>
          <w:lang w:val="en-IN"/>
        </w:rPr>
        <w:pPrChange w:id="469" w:author="abhay mendiratta" w:date="2021-05-21T21:50:00Z">
          <w:pPr/>
        </w:pPrChange>
      </w:pPr>
    </w:p>
    <w:p w14:paraId="4C94AF9A" w14:textId="7F218341" w:rsidR="00B773FE" w:rsidDel="009B464D" w:rsidRDefault="00B773FE">
      <w:pPr>
        <w:jc w:val="center"/>
        <w:rPr>
          <w:del w:id="470" w:author="abhay mendiratta" w:date="2021-05-21T21:50:00Z"/>
          <w:rFonts w:eastAsia="Calibri"/>
          <w:szCs w:val="24"/>
          <w:lang w:val="en-IN"/>
        </w:rPr>
        <w:pPrChange w:id="471" w:author="abhay mendiratta" w:date="2021-05-21T21:50:00Z">
          <w:pPr/>
        </w:pPrChange>
      </w:pPr>
    </w:p>
    <w:p w14:paraId="43B54C6C" w14:textId="1D41B629" w:rsidR="00B773FE" w:rsidDel="009B464D" w:rsidRDefault="00B773FE">
      <w:pPr>
        <w:jc w:val="center"/>
        <w:rPr>
          <w:del w:id="472" w:author="abhay mendiratta" w:date="2021-05-21T21:50:00Z"/>
          <w:rFonts w:eastAsia="Calibri"/>
          <w:szCs w:val="24"/>
          <w:lang w:val="en-IN"/>
        </w:rPr>
        <w:pPrChange w:id="473" w:author="abhay mendiratta" w:date="2021-05-21T21:50:00Z">
          <w:pPr/>
        </w:pPrChange>
      </w:pPr>
    </w:p>
    <w:p w14:paraId="7CF5FE16" w14:textId="04217EDE" w:rsidR="00B773FE" w:rsidDel="009B464D" w:rsidRDefault="00B773FE">
      <w:pPr>
        <w:jc w:val="center"/>
        <w:rPr>
          <w:del w:id="474" w:author="abhay mendiratta" w:date="2021-05-21T21:50:00Z"/>
          <w:rFonts w:eastAsia="Calibri"/>
          <w:szCs w:val="24"/>
          <w:lang w:val="en-IN"/>
        </w:rPr>
        <w:pPrChange w:id="475" w:author="abhay mendiratta" w:date="2021-05-21T21:50:00Z">
          <w:pPr/>
        </w:pPrChange>
      </w:pPr>
    </w:p>
    <w:p w14:paraId="140CBB48" w14:textId="47796836" w:rsidR="00B773FE" w:rsidDel="009B464D" w:rsidRDefault="00B773FE">
      <w:pPr>
        <w:jc w:val="center"/>
        <w:rPr>
          <w:del w:id="476" w:author="abhay mendiratta" w:date="2021-05-21T21:50:00Z"/>
          <w:rFonts w:eastAsia="Calibri"/>
          <w:szCs w:val="24"/>
          <w:lang w:val="en-IN"/>
        </w:rPr>
        <w:pPrChange w:id="477" w:author="abhay mendiratta" w:date="2021-05-21T21:50:00Z">
          <w:pPr/>
        </w:pPrChange>
      </w:pPr>
    </w:p>
    <w:p w14:paraId="179FBC28" w14:textId="66020A85" w:rsidR="00B773FE" w:rsidDel="009B464D" w:rsidRDefault="00B773FE">
      <w:pPr>
        <w:jc w:val="center"/>
        <w:rPr>
          <w:del w:id="478" w:author="abhay mendiratta" w:date="2021-05-21T21:50:00Z"/>
          <w:rFonts w:eastAsia="Calibri"/>
          <w:szCs w:val="24"/>
          <w:lang w:val="en-IN"/>
        </w:rPr>
        <w:pPrChange w:id="479" w:author="abhay mendiratta" w:date="2021-05-21T21:50:00Z">
          <w:pPr/>
        </w:pPrChange>
      </w:pPr>
    </w:p>
    <w:p w14:paraId="775A6ECC" w14:textId="63598A2F" w:rsidR="00B773FE" w:rsidDel="009B464D" w:rsidRDefault="00B773FE">
      <w:pPr>
        <w:jc w:val="center"/>
        <w:rPr>
          <w:del w:id="480" w:author="abhay mendiratta" w:date="2021-05-21T21:50:00Z"/>
          <w:rFonts w:eastAsia="Calibri"/>
          <w:szCs w:val="24"/>
          <w:lang w:val="en-IN"/>
        </w:rPr>
        <w:pPrChange w:id="481" w:author="abhay mendiratta" w:date="2021-05-21T21:50:00Z">
          <w:pPr/>
        </w:pPrChange>
      </w:pPr>
    </w:p>
    <w:p w14:paraId="7D17137F" w14:textId="7953FAF3" w:rsidR="00B773FE" w:rsidDel="009B464D" w:rsidRDefault="00B773FE">
      <w:pPr>
        <w:jc w:val="center"/>
        <w:rPr>
          <w:del w:id="482" w:author="abhay mendiratta" w:date="2021-05-21T21:50:00Z"/>
          <w:rFonts w:eastAsia="Calibri"/>
          <w:szCs w:val="24"/>
          <w:lang w:val="en-IN"/>
        </w:rPr>
        <w:pPrChange w:id="483" w:author="abhay mendiratta" w:date="2021-05-21T21:50:00Z">
          <w:pPr/>
        </w:pPrChange>
      </w:pPr>
    </w:p>
    <w:p w14:paraId="25CF3A62" w14:textId="19FF900E" w:rsidR="00B773FE" w:rsidDel="009B464D" w:rsidRDefault="00B773FE">
      <w:pPr>
        <w:jc w:val="center"/>
        <w:rPr>
          <w:del w:id="484" w:author="abhay mendiratta" w:date="2021-05-21T21:50:00Z"/>
          <w:rFonts w:eastAsia="Calibri"/>
          <w:szCs w:val="24"/>
          <w:lang w:val="en-IN"/>
        </w:rPr>
        <w:pPrChange w:id="485" w:author="abhay mendiratta" w:date="2021-05-21T21:50:00Z">
          <w:pPr/>
        </w:pPrChange>
      </w:pPr>
    </w:p>
    <w:p w14:paraId="7C462360" w14:textId="77777777" w:rsidR="00B773FE" w:rsidRPr="00DE39BA" w:rsidDel="009B464D" w:rsidRDefault="00B773FE">
      <w:pPr>
        <w:jc w:val="center"/>
        <w:rPr>
          <w:del w:id="486" w:author="abhay mendiratta" w:date="2021-05-21T21:50:00Z"/>
          <w:rFonts w:eastAsia="Calibri"/>
          <w:szCs w:val="24"/>
          <w:lang w:val="en-IN"/>
        </w:rPr>
        <w:pPrChange w:id="487" w:author="abhay mendiratta" w:date="2021-05-21T21:50:00Z">
          <w:pPr/>
        </w:pPrChange>
      </w:pPr>
    </w:p>
    <w:p w14:paraId="71935BC4" w14:textId="6388A8A5" w:rsidR="004A70F7" w:rsidRDefault="004A70F7">
      <w:pPr>
        <w:pStyle w:val="Heading1"/>
        <w:spacing w:line="360" w:lineRule="auto"/>
        <w:jc w:val="center"/>
        <w:rPr>
          <w:rFonts w:cs="Times New Roman"/>
          <w:color w:val="auto"/>
          <w:u w:val="single"/>
        </w:rPr>
      </w:pPr>
      <w:r w:rsidRPr="00DE39BA">
        <w:rPr>
          <w:rFonts w:cs="Times New Roman"/>
          <w:color w:val="auto"/>
          <w:u w:val="single"/>
        </w:rPr>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proofErr w:type="gramStart"/>
      <w:r w:rsidRPr="00BD3E0B">
        <w:rPr>
          <w:rFonts w:eastAsia="Times New Roman"/>
          <w:sz w:val="23"/>
          <w:szCs w:val="23"/>
        </w:rPr>
        <w:t>The</w:t>
      </w:r>
      <w:proofErr w:type="gramEnd"/>
      <w:r w:rsidRPr="00BD3E0B">
        <w:rPr>
          <w:rFonts w:eastAsia="Times New Roman"/>
          <w:sz w:val="23"/>
          <w:szCs w:val="23"/>
        </w:rPr>
        <w:t xml:space="preserv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4AE899F" w:rsidR="003763EF" w:rsidDel="00A028FF" w:rsidRDefault="003763EF" w:rsidP="004A70F7">
      <w:pPr>
        <w:autoSpaceDE w:val="0"/>
        <w:autoSpaceDN w:val="0"/>
        <w:adjustRightInd w:val="0"/>
        <w:spacing w:after="0" w:line="360" w:lineRule="auto"/>
        <w:jc w:val="both"/>
        <w:rPr>
          <w:del w:id="488" w:author="Pranav Taneja" w:date="2021-05-20T19:39:00Z"/>
          <w:rFonts w:eastAsia="Times New Roman"/>
          <w:b/>
          <w:szCs w:val="26"/>
        </w:rPr>
      </w:pPr>
    </w:p>
    <w:p w14:paraId="46E2852F" w14:textId="77777777" w:rsidR="00A028FF" w:rsidRPr="00DE39BA" w:rsidRDefault="00A028FF" w:rsidP="004A70F7">
      <w:pPr>
        <w:autoSpaceDE w:val="0"/>
        <w:autoSpaceDN w:val="0"/>
        <w:adjustRightInd w:val="0"/>
        <w:spacing w:after="0" w:line="360" w:lineRule="auto"/>
        <w:jc w:val="both"/>
        <w:rPr>
          <w:ins w:id="489" w:author="Pranav Taneja" w:date="2021-05-20T19:39:00Z"/>
          <w:rFonts w:eastAsia="Times New Roman"/>
          <w:b/>
          <w:szCs w:val="26"/>
        </w:rPr>
      </w:pPr>
    </w:p>
    <w:p w14:paraId="04CCA941" w14:textId="642E2EB4" w:rsidR="003763EF" w:rsidRPr="00DE39BA" w:rsidDel="00A028FF" w:rsidRDefault="003763EF" w:rsidP="004A70F7">
      <w:pPr>
        <w:autoSpaceDE w:val="0"/>
        <w:autoSpaceDN w:val="0"/>
        <w:adjustRightInd w:val="0"/>
        <w:spacing w:after="0" w:line="360" w:lineRule="auto"/>
        <w:jc w:val="both"/>
        <w:rPr>
          <w:del w:id="490" w:author="Pranav Taneja" w:date="2021-05-20T19:39:00Z"/>
          <w:rFonts w:eastAsia="Times New Roman"/>
          <w:b/>
          <w:szCs w:val="26"/>
        </w:rPr>
      </w:pPr>
    </w:p>
    <w:p w14:paraId="777FC18B" w14:textId="5AC2ADF1" w:rsidR="003763EF" w:rsidRPr="00DE39BA" w:rsidDel="00A028FF" w:rsidRDefault="003763EF" w:rsidP="004A70F7">
      <w:pPr>
        <w:autoSpaceDE w:val="0"/>
        <w:autoSpaceDN w:val="0"/>
        <w:adjustRightInd w:val="0"/>
        <w:spacing w:after="0" w:line="360" w:lineRule="auto"/>
        <w:jc w:val="both"/>
        <w:rPr>
          <w:del w:id="491" w:author="Pranav Taneja" w:date="2021-05-20T19:39:00Z"/>
          <w:rFonts w:eastAsia="Times New Roman"/>
          <w:b/>
          <w:szCs w:val="26"/>
        </w:rPr>
      </w:pPr>
    </w:p>
    <w:p w14:paraId="1CA66B03" w14:textId="7997EEBC" w:rsidR="003763EF" w:rsidRPr="00DE39BA" w:rsidDel="00A028FF" w:rsidRDefault="003763EF" w:rsidP="004A70F7">
      <w:pPr>
        <w:autoSpaceDE w:val="0"/>
        <w:autoSpaceDN w:val="0"/>
        <w:adjustRightInd w:val="0"/>
        <w:spacing w:after="0" w:line="360" w:lineRule="auto"/>
        <w:jc w:val="both"/>
        <w:rPr>
          <w:del w:id="492" w:author="Pranav Taneja" w:date="2021-05-20T19:39:00Z"/>
          <w:rFonts w:eastAsia="Times New Roman"/>
          <w:b/>
          <w:szCs w:val="26"/>
        </w:rPr>
      </w:pPr>
    </w:p>
    <w:p w14:paraId="1A80A368" w14:textId="3FF9FE2C" w:rsidR="003763EF" w:rsidRPr="00DE39BA" w:rsidDel="00A028FF" w:rsidRDefault="003763EF" w:rsidP="004A70F7">
      <w:pPr>
        <w:autoSpaceDE w:val="0"/>
        <w:autoSpaceDN w:val="0"/>
        <w:adjustRightInd w:val="0"/>
        <w:spacing w:after="0" w:line="360" w:lineRule="auto"/>
        <w:jc w:val="both"/>
        <w:rPr>
          <w:del w:id="493" w:author="Pranav Taneja" w:date="2021-05-20T19:39:00Z"/>
          <w:rFonts w:eastAsia="Times New Roman"/>
          <w:b/>
          <w:szCs w:val="26"/>
        </w:rPr>
      </w:pPr>
    </w:p>
    <w:p w14:paraId="1D9C816B" w14:textId="7498A264" w:rsidR="003763EF" w:rsidDel="00A028FF" w:rsidRDefault="003763EF" w:rsidP="004A70F7">
      <w:pPr>
        <w:autoSpaceDE w:val="0"/>
        <w:autoSpaceDN w:val="0"/>
        <w:adjustRightInd w:val="0"/>
        <w:spacing w:after="0" w:line="360" w:lineRule="auto"/>
        <w:jc w:val="both"/>
        <w:rPr>
          <w:del w:id="494" w:author="Pranav Taneja" w:date="2021-05-20T19:39:00Z"/>
          <w:rFonts w:eastAsia="Times New Roman"/>
          <w:b/>
          <w:szCs w:val="26"/>
        </w:rPr>
      </w:pPr>
    </w:p>
    <w:p w14:paraId="00CACEB3" w14:textId="1E9AD050" w:rsidR="00BD3E0B" w:rsidDel="00A028FF" w:rsidRDefault="00BD3E0B" w:rsidP="004A70F7">
      <w:pPr>
        <w:autoSpaceDE w:val="0"/>
        <w:autoSpaceDN w:val="0"/>
        <w:adjustRightInd w:val="0"/>
        <w:spacing w:after="0" w:line="360" w:lineRule="auto"/>
        <w:jc w:val="both"/>
        <w:rPr>
          <w:del w:id="495" w:author="Pranav Taneja" w:date="2021-05-20T19:39:00Z"/>
          <w:rFonts w:eastAsia="Times New Roman"/>
          <w:b/>
          <w:szCs w:val="26"/>
        </w:rPr>
      </w:pPr>
    </w:p>
    <w:p w14:paraId="24713C47" w14:textId="34365BD0" w:rsidR="00BD3E0B" w:rsidRPr="00DE39BA" w:rsidDel="00A028FF" w:rsidRDefault="00BD3E0B" w:rsidP="004A70F7">
      <w:pPr>
        <w:autoSpaceDE w:val="0"/>
        <w:autoSpaceDN w:val="0"/>
        <w:adjustRightInd w:val="0"/>
        <w:spacing w:after="0" w:line="360" w:lineRule="auto"/>
        <w:jc w:val="both"/>
        <w:rPr>
          <w:del w:id="496" w:author="Pranav Taneja" w:date="2021-05-20T19:39:00Z"/>
          <w:rFonts w:eastAsia="Times New Roman"/>
          <w:b/>
          <w:szCs w:val="26"/>
        </w:rPr>
      </w:pPr>
    </w:p>
    <w:p w14:paraId="27213073" w14:textId="246D10BB" w:rsidR="003763EF" w:rsidRPr="00DE39BA" w:rsidDel="00A028FF" w:rsidRDefault="003763EF" w:rsidP="004A70F7">
      <w:pPr>
        <w:autoSpaceDE w:val="0"/>
        <w:autoSpaceDN w:val="0"/>
        <w:adjustRightInd w:val="0"/>
        <w:spacing w:after="0" w:line="360" w:lineRule="auto"/>
        <w:jc w:val="both"/>
        <w:rPr>
          <w:del w:id="497" w:author="Pranav Taneja" w:date="2021-05-20T19:39:00Z"/>
          <w:rFonts w:eastAsia="Times New Roman"/>
          <w:b/>
          <w:szCs w:val="26"/>
        </w:rPr>
      </w:pPr>
    </w:p>
    <w:p w14:paraId="76AD7B88" w14:textId="0727AB6E" w:rsidR="004E0CEA" w:rsidRPr="00DE39BA" w:rsidDel="00A028FF" w:rsidRDefault="004E0CEA" w:rsidP="004A70F7">
      <w:pPr>
        <w:autoSpaceDE w:val="0"/>
        <w:autoSpaceDN w:val="0"/>
        <w:adjustRightInd w:val="0"/>
        <w:spacing w:after="0" w:line="360" w:lineRule="auto"/>
        <w:jc w:val="both"/>
        <w:rPr>
          <w:del w:id="498" w:author="Pranav Taneja" w:date="2021-05-20T19:39:00Z"/>
          <w:rFonts w:eastAsia="Times New Roman"/>
          <w:b/>
          <w:szCs w:val="26"/>
        </w:rPr>
      </w:pPr>
    </w:p>
    <w:p w14:paraId="6DBB2FF0" w14:textId="17E8581B" w:rsidR="004E0CEA" w:rsidRPr="00DE39BA" w:rsidDel="00A028FF" w:rsidRDefault="004E0CEA" w:rsidP="004A70F7">
      <w:pPr>
        <w:autoSpaceDE w:val="0"/>
        <w:autoSpaceDN w:val="0"/>
        <w:adjustRightInd w:val="0"/>
        <w:spacing w:after="0" w:line="360" w:lineRule="auto"/>
        <w:jc w:val="both"/>
        <w:rPr>
          <w:del w:id="499" w:author="Pranav Taneja" w:date="2021-05-20T19:39:00Z"/>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lastRenderedPageBreak/>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748CF73" w14:textId="1AB56DAC" w:rsidR="00A028FF" w:rsidRDefault="00706C01" w:rsidP="00A028FF">
      <w:pPr>
        <w:keepNext/>
        <w:spacing w:line="256" w:lineRule="auto"/>
        <w:jc w:val="center"/>
        <w:rPr>
          <w:ins w:id="500" w:author="Pranav Taneja" w:date="2021-05-20T19:41:00Z"/>
          <w:rFonts w:eastAsia="Calibri"/>
          <w:b/>
          <w:szCs w:val="24"/>
          <w:lang w:val="en-I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3D3D2565" w14:textId="77777777" w:rsidR="00A028FF" w:rsidRPr="00A028FF" w:rsidRDefault="00A028FF">
      <w:pPr>
        <w:keepNext/>
        <w:spacing w:line="256" w:lineRule="auto"/>
        <w:jc w:val="center"/>
        <w:rPr>
          <w:rFonts w:eastAsia="Calibri"/>
          <w:b/>
          <w:szCs w:val="24"/>
          <w:lang w:val="en-IN"/>
          <w:rPrChange w:id="501" w:author="Pranav Taneja" w:date="2021-05-20T19:41:00Z">
            <w:rPr>
              <w:rFonts w:eastAsia="Times New Roman"/>
            </w:rPr>
          </w:rPrChange>
        </w:rPr>
      </w:pPr>
    </w:p>
    <w:p w14:paraId="6DC91823" w14:textId="15E405C4" w:rsidR="004A70F7" w:rsidRDefault="00A028FF" w:rsidP="004A70F7">
      <w:pPr>
        <w:spacing w:line="240" w:lineRule="auto"/>
        <w:jc w:val="center"/>
        <w:rPr>
          <w:ins w:id="502" w:author="Pranav Taneja" w:date="2021-05-20T19:40:00Z"/>
          <w:rFonts w:eastAsia="Times New Roman"/>
          <w:b/>
          <w:iCs/>
          <w:szCs w:val="18"/>
        </w:rPr>
      </w:pPr>
      <w:ins w:id="503" w:author="Pranav Taneja" w:date="2021-05-20T19:40:00Z">
        <w:r>
          <w:rPr>
            <w:noProof/>
            <w:lang w:val="en-IN" w:eastAsia="en-IN"/>
          </w:rPr>
          <w:lastRenderedPageBreak/>
          <w:drawing>
            <wp:inline distT="0" distB="0" distL="0" distR="0" wp14:anchorId="02EF639E" wp14:editId="0D7E68BF">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ins>
      <w:ins w:id="504" w:author="abhay mendiratta" w:date="2021-05-21T22:15:00Z">
        <w:r w:rsidR="006C4C02" w:rsidRPr="00DE39BA">
          <w:rPr>
            <w:rFonts w:eastAsia="Calibri"/>
            <w:b/>
            <w:noProof/>
            <w:szCs w:val="24"/>
            <w:lang w:val="en-IN" w:eastAsia="en-IN"/>
          </w:rPr>
          <w:drawing>
            <wp:inline distT="0" distB="0" distL="0" distR="0" wp14:anchorId="67BDF0DD" wp14:editId="6C4CA33D">
              <wp:extent cx="1925320" cy="3664467"/>
              <wp:effectExtent l="0" t="0" r="0" b="0"/>
              <wp:docPr id="6"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35575" cy="3683985"/>
                      </a:xfrm>
                      <a:prstGeom prst="rect">
                        <a:avLst/>
                      </a:prstGeom>
                    </pic:spPr>
                  </pic:pic>
                </a:graphicData>
              </a:graphic>
            </wp:inline>
          </w:drawing>
        </w:r>
      </w:ins>
    </w:p>
    <w:p w14:paraId="19B4E039" w14:textId="2BDC17DB" w:rsidR="00A028FF" w:rsidRPr="00A028FF" w:rsidRDefault="00A028FF">
      <w:pPr>
        <w:keepNext/>
        <w:spacing w:line="256" w:lineRule="auto"/>
        <w:jc w:val="center"/>
        <w:rPr>
          <w:rFonts w:eastAsia="Times New Roman"/>
          <w:rPrChange w:id="505" w:author="Pranav Taneja" w:date="2021-05-20T19:40:00Z">
            <w:rPr>
              <w:rFonts w:eastAsia="Times New Roman"/>
              <w:b/>
              <w:iCs/>
              <w:szCs w:val="18"/>
            </w:rPr>
          </w:rPrChange>
        </w:rPr>
        <w:pPrChange w:id="506" w:author="Pranav Taneja" w:date="2021-05-20T19:40:00Z">
          <w:pPr>
            <w:spacing w:line="240" w:lineRule="auto"/>
            <w:jc w:val="center"/>
          </w:pPr>
        </w:pPrChange>
      </w:pPr>
      <w:ins w:id="507" w:author="Pranav Taneja" w:date="2021-05-20T19:40:00Z">
        <w:r w:rsidRPr="0056445B">
          <w:rPr>
            <w:b/>
            <w:szCs w:val="24"/>
          </w:rPr>
          <w:t>Fig</w:t>
        </w:r>
        <w:r>
          <w:rPr>
            <w:b/>
            <w:szCs w:val="24"/>
          </w:rPr>
          <w:t xml:space="preserve"> 8.2</w:t>
        </w:r>
        <w:r w:rsidRPr="0056445B">
          <w:rPr>
            <w:b/>
            <w:szCs w:val="24"/>
          </w:rPr>
          <w:t>:</w:t>
        </w:r>
        <w:r>
          <w:rPr>
            <w:rFonts w:eastAsia="Calibri"/>
            <w:b/>
            <w:szCs w:val="24"/>
            <w:lang w:val="en-IN"/>
          </w:rPr>
          <w:t xml:space="preserve"> Testing App (System Testing)</w:t>
        </w:r>
      </w:ins>
    </w:p>
    <w:p w14:paraId="56AFE96E" w14:textId="7B1C2F8B" w:rsidR="004A70F7" w:rsidRDefault="004A70F7" w:rsidP="004A70F7">
      <w:pPr>
        <w:spacing w:line="240" w:lineRule="auto"/>
        <w:jc w:val="center"/>
        <w:rPr>
          <w:ins w:id="508" w:author="Pranav Taneja" w:date="2021-05-20T19:39:00Z"/>
          <w:rFonts w:eastAsia="Times New Roman"/>
          <w:b/>
          <w:iCs/>
          <w:szCs w:val="18"/>
        </w:rPr>
      </w:pPr>
    </w:p>
    <w:p w14:paraId="0358CEAD" w14:textId="74477269" w:rsidR="00A028FF" w:rsidRDefault="00A028FF" w:rsidP="004A70F7">
      <w:pPr>
        <w:spacing w:line="240" w:lineRule="auto"/>
        <w:jc w:val="center"/>
        <w:rPr>
          <w:ins w:id="509" w:author="Pranav Taneja" w:date="2021-05-20T19:39:00Z"/>
          <w:rFonts w:eastAsia="Times New Roman"/>
          <w:b/>
          <w:iCs/>
          <w:szCs w:val="18"/>
        </w:rPr>
      </w:pPr>
    </w:p>
    <w:p w14:paraId="176357CF" w14:textId="592C6043" w:rsidR="00A028FF" w:rsidRDefault="00A028FF" w:rsidP="004A70F7">
      <w:pPr>
        <w:spacing w:line="240" w:lineRule="auto"/>
        <w:jc w:val="center"/>
        <w:rPr>
          <w:ins w:id="510" w:author="Pranav Taneja" w:date="2021-05-20T19:39:00Z"/>
          <w:rFonts w:eastAsia="Times New Roman"/>
          <w:b/>
          <w:iCs/>
          <w:szCs w:val="18"/>
        </w:rPr>
      </w:pPr>
    </w:p>
    <w:p w14:paraId="1675DB4C" w14:textId="426AB273" w:rsidR="00A028FF" w:rsidRDefault="00A028FF" w:rsidP="004A70F7">
      <w:pPr>
        <w:spacing w:line="240" w:lineRule="auto"/>
        <w:jc w:val="center"/>
        <w:rPr>
          <w:ins w:id="511" w:author="Pranav Taneja" w:date="2021-05-20T19:39:00Z"/>
          <w:rFonts w:eastAsia="Times New Roman"/>
          <w:b/>
          <w:iCs/>
          <w:szCs w:val="18"/>
        </w:rPr>
      </w:pPr>
    </w:p>
    <w:p w14:paraId="124CB654" w14:textId="23FB721C" w:rsidR="00A028FF" w:rsidRDefault="00A028FF" w:rsidP="004A70F7">
      <w:pPr>
        <w:spacing w:line="240" w:lineRule="auto"/>
        <w:jc w:val="center"/>
        <w:rPr>
          <w:ins w:id="512" w:author="Pranav Taneja" w:date="2021-05-20T19:39:00Z"/>
          <w:rFonts w:eastAsia="Times New Roman"/>
          <w:b/>
          <w:iCs/>
          <w:szCs w:val="18"/>
        </w:rPr>
      </w:pPr>
    </w:p>
    <w:p w14:paraId="00555B7E" w14:textId="77777777" w:rsidR="00A028FF" w:rsidRPr="00DE39BA" w:rsidRDefault="00A028FF"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 xml:space="preserve">Integration </w:t>
            </w:r>
            <w:r w:rsidRPr="00DE39BA">
              <w:rPr>
                <w:rFonts w:eastAsia="Times New Roman"/>
                <w:b/>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Testing of reconciliation modules to check joined usefulness </w:t>
            </w:r>
            <w:r w:rsidRPr="00DE39BA">
              <w:rPr>
                <w:rFonts w:eastAsia="Times New Roman"/>
                <w:szCs w:val="23"/>
              </w:rPr>
              <w:lastRenderedPageBreak/>
              <w:t>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 xml:space="preserve">Documentation </w:t>
            </w:r>
            <w:r w:rsidRPr="00DE39BA">
              <w:rPr>
                <w:rFonts w:eastAsia="Times New Roman"/>
                <w:b/>
                <w:szCs w:val="24"/>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Documentation Testing is to be done to confirm the framework </w:t>
            </w:r>
            <w:r w:rsidRPr="00DE39BA">
              <w:rPr>
                <w:rFonts w:eastAsia="Times New Roman"/>
                <w:szCs w:val="23"/>
              </w:rPr>
              <w:lastRenderedPageBreak/>
              <w:t xml:space="preserve">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White Box Testing (Conceptual Testing)</w:t>
      </w:r>
      <w:bookmarkStart w:id="513"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513"/>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Integration Testing</w:t>
      </w:r>
      <w:bookmarkStart w:id="514"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514"/>
      <w:r w:rsidRPr="00DE39BA">
        <w:rPr>
          <w:rFonts w:eastAsia="Times New Roman"/>
        </w:rPr>
        <w:t xml:space="preserve"> </w:t>
      </w:r>
      <w:bookmarkStart w:id="515" w:name="_Toc60957789"/>
      <w:r w:rsidRPr="00DE39BA">
        <w:rPr>
          <w:rFonts w:eastAsia="Times New Roman"/>
        </w:rPr>
        <w:t>Every module ought to incorporate with one another with no information misfortune.</w:t>
      </w:r>
      <w:bookmarkEnd w:id="515"/>
      <w:r w:rsidRPr="00DE39BA">
        <w:rPr>
          <w:rFonts w:eastAsia="Times New Roman"/>
        </w:rPr>
        <w:t xml:space="preserve"> </w:t>
      </w:r>
      <w:bookmarkStart w:id="516" w:name="_Toc60957790"/>
      <w:r w:rsidRPr="00DE39BA">
        <w:rPr>
          <w:rFonts w:eastAsia="Times New Roman"/>
        </w:rPr>
        <w:t>Every module ought to be free of one another while running.</w:t>
      </w:r>
      <w:bookmarkStart w:id="517" w:name="_Toc60957791"/>
      <w:bookmarkEnd w:id="516"/>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517"/>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518"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518"/>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519"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proofErr w:type="gramStart"/>
      <w:r w:rsidRPr="004F68C8">
        <w:rPr>
          <w:rFonts w:eastAsia="Times New Roman"/>
        </w:rPr>
        <w:t>equipment</w:t>
      </w:r>
      <w:proofErr w:type="gramEnd"/>
      <w:r w:rsidRPr="004F68C8">
        <w:rPr>
          <w:rFonts w:eastAsia="Times New Roman"/>
        </w:rPr>
        <w:t>, editing, editing, framework operation and more.</w:t>
      </w:r>
      <w:bookmarkEnd w:id="519"/>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proofErr w:type="gramStart"/>
      <w:r w:rsidRPr="004F68C8">
        <w:rPr>
          <w:rFonts w:eastAsia="Calibri"/>
        </w:rPr>
        <w:t>he</w:t>
      </w:r>
      <w:proofErr w:type="gramEnd"/>
      <w:r w:rsidRPr="004F68C8">
        <w:rPr>
          <w:rFonts w:eastAsia="Calibri"/>
        </w:rPr>
        <w:t xml:space="preserv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140FA1EA" w14:textId="77777777" w:rsidR="00B56035" w:rsidRDefault="004F68C8">
      <w:pPr>
        <w:spacing w:after="0" w:line="360" w:lineRule="auto"/>
        <w:ind w:left="648"/>
        <w:jc w:val="both"/>
        <w:rPr>
          <w:ins w:id="520" w:author="abhay mendiratta" w:date="2021-05-22T18:03:00Z"/>
          <w:rFonts w:eastAsia="Calibri"/>
        </w:rPr>
      </w:pPr>
      <w:proofErr w:type="gramStart"/>
      <w:r w:rsidRPr="004F68C8">
        <w:rPr>
          <w:rFonts w:eastAsia="Calibri"/>
        </w:rPr>
        <w:t>outline</w:t>
      </w:r>
      <w:proofErr w:type="gramEnd"/>
      <w:r w:rsidRPr="004F68C8">
        <w:rPr>
          <w:rFonts w:eastAsia="Calibri"/>
        </w:rPr>
        <w:t xml:space="preserve"> is prone to errors; the toast message is given anywhere any error or</w:t>
      </w:r>
      <w:r>
        <w:rPr>
          <w:rFonts w:eastAsia="Calibri"/>
        </w:rPr>
        <w:t xml:space="preserve"> </w:t>
      </w:r>
      <w:r w:rsidRPr="004F68C8">
        <w:rPr>
          <w:rFonts w:eastAsia="Calibri"/>
        </w:rPr>
        <w:t>release is normal</w:t>
      </w:r>
      <w:ins w:id="521" w:author="abhay mendiratta" w:date="2021-05-21T22:43:00Z">
        <w:r w:rsidR="00207D4B">
          <w:rPr>
            <w:rFonts w:eastAsia="Calibri"/>
          </w:rPr>
          <w:t>.</w:t>
        </w:r>
      </w:ins>
    </w:p>
    <w:p w14:paraId="141EE3CC" w14:textId="77777777" w:rsidR="00B56035" w:rsidRPr="004F68C8" w:rsidRDefault="00B56035" w:rsidP="00B56035">
      <w:pPr>
        <w:keepNext/>
        <w:keepLines/>
        <w:numPr>
          <w:ilvl w:val="0"/>
          <w:numId w:val="32"/>
        </w:numPr>
        <w:spacing w:before="40" w:after="0" w:line="360" w:lineRule="auto"/>
        <w:jc w:val="both"/>
        <w:outlineLvl w:val="1"/>
        <w:rPr>
          <w:ins w:id="522" w:author="abhay mendiratta" w:date="2021-05-22T18:03:00Z"/>
          <w:rFonts w:eastAsia="Times New Roman"/>
          <w:b/>
          <w:szCs w:val="26"/>
        </w:rPr>
      </w:pPr>
      <w:ins w:id="523" w:author="abhay mendiratta" w:date="2021-05-22T18:03:00Z">
        <w:r w:rsidRPr="004F68C8">
          <w:rPr>
            <w:rFonts w:eastAsia="Calibri"/>
            <w:b/>
          </w:rPr>
          <w:t xml:space="preserve">User Satisfaction: </w:t>
        </w:r>
        <w:r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Pr>
            <w:rFonts w:eastAsia="Calibri"/>
          </w:rPr>
          <w:t xml:space="preserve"> </w:t>
        </w:r>
        <w:r w:rsidRPr="004F68C8">
          <w:rPr>
            <w:rFonts w:eastAsia="Calibri"/>
          </w:rPr>
          <w:t>dismissing mistakes achieves customer fulfillment.</w:t>
        </w:r>
      </w:ins>
    </w:p>
    <w:p w14:paraId="0015CAFA" w14:textId="77777777" w:rsidR="00B56035" w:rsidRPr="00DE39BA" w:rsidRDefault="00B56035" w:rsidP="00B56035">
      <w:pPr>
        <w:keepNext/>
        <w:keepLines/>
        <w:numPr>
          <w:ilvl w:val="0"/>
          <w:numId w:val="32"/>
        </w:numPr>
        <w:spacing w:before="40" w:after="0" w:line="360" w:lineRule="auto"/>
        <w:jc w:val="both"/>
        <w:outlineLvl w:val="1"/>
        <w:rPr>
          <w:ins w:id="524" w:author="abhay mendiratta" w:date="2021-05-22T18:03:00Z"/>
          <w:rFonts w:eastAsia="Times New Roman"/>
          <w:b/>
          <w:szCs w:val="26"/>
        </w:rPr>
      </w:pPr>
      <w:ins w:id="525" w:author="abhay mendiratta" w:date="2021-05-22T18:03:00Z">
        <w:r w:rsidRPr="00DE39BA">
          <w:rPr>
            <w:rFonts w:eastAsia="Times New Roman"/>
            <w:b/>
            <w:szCs w:val="26"/>
          </w:rPr>
          <w:t>8.11.1</w:t>
        </w:r>
        <w:r w:rsidRPr="00DE39BA">
          <w:rPr>
            <w:rFonts w:eastAsia="Times New Roman"/>
            <w:b/>
            <w:szCs w:val="26"/>
          </w:rPr>
          <w:tab/>
          <w:t>User Acceptance Testing (UAT)</w:t>
        </w:r>
      </w:ins>
    </w:p>
    <w:p w14:paraId="5F187F55" w14:textId="57F692DE" w:rsidR="00B56035" w:rsidRDefault="00B56035" w:rsidP="00B56035">
      <w:pPr>
        <w:keepNext/>
        <w:keepLines/>
        <w:spacing w:before="40" w:after="0" w:line="360" w:lineRule="auto"/>
        <w:jc w:val="both"/>
        <w:outlineLvl w:val="1"/>
        <w:rPr>
          <w:ins w:id="526" w:author="abhay mendiratta" w:date="2021-05-22T18:06:00Z"/>
          <w:rFonts w:eastAsia="Times New Roman"/>
        </w:rPr>
      </w:pPr>
      <w:ins w:id="527" w:author="abhay mendiratta" w:date="2021-05-22T18:03:00Z">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ins>
    </w:p>
    <w:p w14:paraId="379D633E" w14:textId="77777777" w:rsidR="00B56035" w:rsidRPr="00DE39BA" w:rsidRDefault="00B56035" w:rsidP="00B56035">
      <w:pPr>
        <w:keepNext/>
        <w:keepLines/>
        <w:spacing w:before="40" w:after="0" w:line="360" w:lineRule="auto"/>
        <w:jc w:val="both"/>
        <w:outlineLvl w:val="1"/>
        <w:rPr>
          <w:ins w:id="528" w:author="abhay mendiratta" w:date="2021-05-22T18:06:00Z"/>
          <w:rFonts w:eastAsia="Times New Roman"/>
          <w:b/>
          <w:szCs w:val="26"/>
        </w:rPr>
      </w:pPr>
      <w:ins w:id="529" w:author="abhay mendiratta" w:date="2021-05-22T18:06:00Z">
        <w:r w:rsidRPr="00DE39BA">
          <w:rPr>
            <w:rFonts w:eastAsia="Times New Roman"/>
            <w:b/>
            <w:szCs w:val="26"/>
          </w:rPr>
          <w:t>8.11.2</w:t>
        </w:r>
        <w:r w:rsidRPr="00DE39BA">
          <w:rPr>
            <w:rFonts w:eastAsia="Times New Roman"/>
            <w:b/>
            <w:szCs w:val="26"/>
          </w:rPr>
          <w:tab/>
          <w:t>Justification for User Acceptance Testing</w:t>
        </w:r>
      </w:ins>
    </w:p>
    <w:p w14:paraId="2BF51D76" w14:textId="77777777" w:rsidR="00B56035" w:rsidRPr="004F68C8" w:rsidRDefault="00B56035" w:rsidP="00B56035">
      <w:pPr>
        <w:keepNext/>
        <w:keepLines/>
        <w:spacing w:before="40" w:after="0" w:line="360" w:lineRule="auto"/>
        <w:jc w:val="both"/>
        <w:outlineLvl w:val="1"/>
        <w:rPr>
          <w:ins w:id="530" w:author="abhay mendiratta" w:date="2021-05-22T18:06:00Z"/>
          <w:rFonts w:eastAsia="Times New Roman"/>
        </w:rPr>
      </w:pPr>
      <w:ins w:id="531" w:author="abhay mendiratta" w:date="2021-05-22T18:06:00Z">
        <w:r w:rsidRPr="004F68C8">
          <w:rPr>
            <w:rFonts w:eastAsia="Times New Roman"/>
          </w:rPr>
          <w:t>Reasons for User Acceptance Testing</w:t>
        </w:r>
        <w:r>
          <w:rPr>
            <w:rFonts w:eastAsia="Times New Roman"/>
          </w:rPr>
          <w:t xml:space="preserve"> </w:t>
        </w:r>
        <w:proofErr w:type="gramStart"/>
        <w:r w:rsidRPr="004F68C8">
          <w:rPr>
            <w:rFonts w:eastAsia="Times New Roman"/>
          </w:rPr>
          <w:t>The</w:t>
        </w:r>
        <w:proofErr w:type="gramEnd"/>
        <w:r w:rsidRPr="004F68C8">
          <w:rPr>
            <w:rFonts w:eastAsia="Times New Roman"/>
          </w:rPr>
          <w:t xml:space="preserv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 xml:space="preserve">Customer Acceptance Testing </w:t>
        </w:r>
        <w:proofErr w:type="gramStart"/>
        <w:r w:rsidRPr="004F68C8">
          <w:rPr>
            <w:rFonts w:eastAsia="Times New Roman"/>
          </w:rPr>
          <w:t>Performed</w:t>
        </w:r>
        <w:proofErr w:type="gramEnd"/>
        <w:r w:rsidRPr="004F68C8">
          <w:rPr>
            <w:rFonts w:eastAsia="Times New Roman"/>
          </w:rPr>
          <w:t xml:space="preserve">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ins>
    </w:p>
    <w:p w14:paraId="75780CD5" w14:textId="77777777" w:rsidR="00B56035" w:rsidRPr="004F68C8" w:rsidRDefault="00B56035" w:rsidP="00B56035">
      <w:pPr>
        <w:keepNext/>
        <w:keepLines/>
        <w:spacing w:before="40" w:after="0" w:line="360" w:lineRule="auto"/>
        <w:jc w:val="both"/>
        <w:outlineLvl w:val="1"/>
        <w:rPr>
          <w:ins w:id="532" w:author="abhay mendiratta" w:date="2021-05-22T18:06:00Z"/>
          <w:rFonts w:eastAsia="Times New Roman"/>
        </w:rPr>
      </w:pPr>
      <w:proofErr w:type="gramStart"/>
      <w:ins w:id="533" w:author="abhay mendiratta" w:date="2021-05-22T18:06:00Z">
        <w:r w:rsidRPr="004F68C8">
          <w:rPr>
            <w:rFonts w:eastAsia="Times New Roman"/>
          </w:rPr>
          <w:t>of</w:t>
        </w:r>
        <w:proofErr w:type="gramEnd"/>
        <w:r w:rsidRPr="004F68C8">
          <w:rPr>
            <w:rFonts w:eastAsia="Times New Roman"/>
          </w:rPr>
          <w:t xml:space="preserve"> the framework and their applications were collected as a result of the User Acceptance Test.</w:t>
        </w:r>
      </w:ins>
    </w:p>
    <w:p w14:paraId="199146D6" w14:textId="77777777" w:rsidR="00B56035" w:rsidRDefault="00B56035" w:rsidP="00B56035">
      <w:pPr>
        <w:keepNext/>
        <w:keepLines/>
        <w:spacing w:before="40" w:after="0" w:line="360" w:lineRule="auto"/>
        <w:jc w:val="both"/>
        <w:outlineLvl w:val="1"/>
        <w:rPr>
          <w:ins w:id="534" w:author="abhay mendiratta" w:date="2021-05-22T18:06:00Z"/>
          <w:rFonts w:eastAsia="Times New Roman"/>
        </w:rPr>
      </w:pPr>
      <w:ins w:id="535" w:author="abhay mendiratta" w:date="2021-05-22T18:06:00Z">
        <w:r w:rsidRPr="004F68C8">
          <w:rPr>
            <w:rFonts w:eastAsia="Times New Roman"/>
          </w:rPr>
          <w:t>8.12 Examination of documents</w:t>
        </w:r>
        <w:r>
          <w:rPr>
            <w:rFonts w:eastAsia="Times New Roman"/>
          </w:rPr>
          <w:t xml:space="preserve"> </w:t>
        </w:r>
        <w:proofErr w:type="gramStart"/>
        <w:r w:rsidRPr="004F68C8">
          <w:rPr>
            <w:rFonts w:eastAsia="Times New Roman"/>
          </w:rPr>
          <w:t>This</w:t>
        </w:r>
        <w:proofErr w:type="gramEnd"/>
        <w:r w:rsidRPr="004F68C8">
          <w:rPr>
            <w:rFonts w:eastAsia="Times New Roman"/>
          </w:rPr>
          <w:t xml:space="preserve">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ins>
    </w:p>
    <w:p w14:paraId="296D35D4" w14:textId="77777777" w:rsidR="00B56035" w:rsidRDefault="00B56035" w:rsidP="00B56035">
      <w:pPr>
        <w:keepNext/>
        <w:keepLines/>
        <w:spacing w:before="40" w:after="0" w:line="360" w:lineRule="auto"/>
        <w:jc w:val="both"/>
        <w:outlineLvl w:val="1"/>
        <w:rPr>
          <w:ins w:id="536" w:author="abhay mendiratta" w:date="2021-05-22T18:03:00Z"/>
          <w:rFonts w:eastAsia="Times New Roman"/>
        </w:rPr>
      </w:pPr>
    </w:p>
    <w:p w14:paraId="0E2CEC4B" w14:textId="09CCE23B" w:rsidR="00B56035" w:rsidRDefault="004F68C8">
      <w:pPr>
        <w:spacing w:after="0" w:line="360" w:lineRule="auto"/>
        <w:ind w:left="648"/>
        <w:jc w:val="both"/>
        <w:rPr>
          <w:ins w:id="537" w:author="abhay mendiratta" w:date="2021-05-22T18:01:00Z"/>
          <w:rFonts w:eastAsia="Calibri"/>
        </w:rPr>
      </w:pPr>
      <w:del w:id="538" w:author="abhay mendiratta" w:date="2021-05-21T22:43:00Z">
        <w:r w:rsidRPr="004F68C8" w:rsidDel="00207D4B">
          <w:rPr>
            <w:rFonts w:eastAsia="Calibri"/>
          </w:rPr>
          <w:delText>.</w:delText>
        </w:r>
      </w:del>
    </w:p>
    <w:p w14:paraId="472CD1A0" w14:textId="77777777" w:rsidR="00B56035" w:rsidRPr="00B56035" w:rsidRDefault="00B56035" w:rsidP="00B56035">
      <w:pPr>
        <w:rPr>
          <w:ins w:id="539" w:author="abhay mendiratta" w:date="2021-05-22T18:01:00Z"/>
          <w:rFonts w:eastAsia="Calibri"/>
          <w:rPrChange w:id="540" w:author="abhay mendiratta" w:date="2021-05-22T18:01:00Z">
            <w:rPr>
              <w:ins w:id="541" w:author="abhay mendiratta" w:date="2021-05-22T18:01:00Z"/>
              <w:rFonts w:eastAsia="Calibri"/>
            </w:rPr>
          </w:rPrChange>
        </w:rPr>
        <w:pPrChange w:id="542" w:author="abhay mendiratta" w:date="2021-05-22T18:01:00Z">
          <w:pPr>
            <w:spacing w:after="0" w:line="360" w:lineRule="auto"/>
            <w:ind w:left="648"/>
            <w:jc w:val="both"/>
          </w:pPr>
        </w:pPrChange>
      </w:pPr>
    </w:p>
    <w:p w14:paraId="14A9963F" w14:textId="08ABF48F" w:rsidR="004A70F7" w:rsidRPr="00B56035" w:rsidDel="00B56035" w:rsidRDefault="004A70F7" w:rsidP="00B56035">
      <w:pPr>
        <w:rPr>
          <w:del w:id="543" w:author="abhay mendiratta" w:date="2021-05-22T18:05:00Z"/>
          <w:rFonts w:eastAsia="Calibri"/>
          <w:rPrChange w:id="544" w:author="abhay mendiratta" w:date="2021-05-22T18:01:00Z">
            <w:rPr>
              <w:del w:id="545" w:author="abhay mendiratta" w:date="2021-05-22T18:05:00Z"/>
              <w:rFonts w:eastAsia="Calibri"/>
            </w:rPr>
          </w:rPrChange>
        </w:rPr>
        <w:pPrChange w:id="546" w:author="abhay mendiratta" w:date="2021-05-22T18:01:00Z">
          <w:pPr>
            <w:spacing w:after="0" w:line="360" w:lineRule="auto"/>
            <w:ind w:left="648"/>
            <w:jc w:val="both"/>
          </w:pPr>
        </w:pPrChange>
      </w:pPr>
    </w:p>
    <w:p w14:paraId="5016A7A8" w14:textId="14E71E5A" w:rsidR="004A70F7" w:rsidRPr="004F68C8" w:rsidDel="00B56035" w:rsidRDefault="004A70F7" w:rsidP="008161C4">
      <w:pPr>
        <w:keepNext/>
        <w:keepLines/>
        <w:numPr>
          <w:ilvl w:val="0"/>
          <w:numId w:val="32"/>
        </w:numPr>
        <w:spacing w:before="40" w:after="0" w:line="360" w:lineRule="auto"/>
        <w:jc w:val="both"/>
        <w:outlineLvl w:val="1"/>
        <w:rPr>
          <w:del w:id="547" w:author="abhay mendiratta" w:date="2021-05-22T18:05:00Z"/>
          <w:rFonts w:eastAsia="Times New Roman"/>
          <w:b/>
          <w:szCs w:val="26"/>
        </w:rPr>
      </w:pPr>
      <w:bookmarkStart w:id="548" w:name="_Toc60957798"/>
      <w:del w:id="549" w:author="abhay mendiratta" w:date="2021-05-22T18:05:00Z">
        <w:r w:rsidRPr="004F68C8" w:rsidDel="00B56035">
          <w:rPr>
            <w:rFonts w:eastAsia="Calibri"/>
            <w:b/>
          </w:rPr>
          <w:delText xml:space="preserve">User Satisfaction: </w:delText>
        </w:r>
        <w:r w:rsidR="004F68C8" w:rsidRPr="004F68C8" w:rsidDel="00B56035">
          <w:rPr>
            <w:rFonts w:eastAsia="Calibri"/>
          </w:rPr>
          <w:delText>Measure how much the client likes the frame or is happy with outline. For example, the implementation of the aforementioned components contributes in terms of customer fulfillment, achieving readability, memory, productivity and</w:delText>
        </w:r>
        <w:r w:rsidR="004F68C8" w:rsidDel="00B56035">
          <w:rPr>
            <w:rFonts w:eastAsia="Calibri"/>
          </w:rPr>
          <w:delText xml:space="preserve"> </w:delText>
        </w:r>
        <w:r w:rsidR="004F68C8" w:rsidRPr="004F68C8" w:rsidDel="00B56035">
          <w:rPr>
            <w:rFonts w:eastAsia="Calibri"/>
          </w:rPr>
          <w:delText>dismissing mistakes achieves customer fulfillment.</w:delText>
        </w:r>
        <w:bookmarkEnd w:id="548"/>
      </w:del>
    </w:p>
    <w:p w14:paraId="102AB35F" w14:textId="688A0F50" w:rsidR="004A70F7" w:rsidRPr="00DE39BA" w:rsidDel="00B56035" w:rsidRDefault="004A70F7" w:rsidP="008161C4">
      <w:pPr>
        <w:keepNext/>
        <w:keepLines/>
        <w:numPr>
          <w:ilvl w:val="0"/>
          <w:numId w:val="32"/>
        </w:numPr>
        <w:spacing w:before="40" w:after="0" w:line="360" w:lineRule="auto"/>
        <w:jc w:val="both"/>
        <w:outlineLvl w:val="1"/>
        <w:rPr>
          <w:del w:id="550" w:author="abhay mendiratta" w:date="2021-05-22T18:05:00Z"/>
          <w:rFonts w:eastAsia="Times New Roman"/>
          <w:b/>
          <w:szCs w:val="26"/>
        </w:rPr>
      </w:pPr>
      <w:del w:id="551" w:author="abhay mendiratta" w:date="2021-05-22T18:05:00Z">
        <w:r w:rsidRPr="00DE39BA" w:rsidDel="00B56035">
          <w:rPr>
            <w:rFonts w:eastAsia="Times New Roman"/>
            <w:b/>
            <w:szCs w:val="26"/>
          </w:rPr>
          <w:delText>8.11.1</w:delText>
        </w:r>
        <w:r w:rsidRPr="00DE39BA" w:rsidDel="00B56035">
          <w:rPr>
            <w:rFonts w:eastAsia="Times New Roman"/>
            <w:b/>
            <w:szCs w:val="26"/>
          </w:rPr>
          <w:tab/>
          <w:delText>User Acceptance Testing (UAT)</w:delText>
        </w:r>
      </w:del>
    </w:p>
    <w:p w14:paraId="30BF99FF" w14:textId="428A8815" w:rsidR="004F68C8" w:rsidRDefault="004F68C8" w:rsidP="004F68C8">
      <w:pPr>
        <w:keepNext/>
        <w:keepLines/>
        <w:spacing w:before="40" w:after="0" w:line="360" w:lineRule="auto"/>
        <w:jc w:val="both"/>
        <w:outlineLvl w:val="1"/>
        <w:rPr>
          <w:rFonts w:eastAsia="Times New Roman"/>
        </w:rPr>
      </w:pPr>
      <w:del w:id="552" w:author="abhay mendiratta" w:date="2021-05-22T18:05:00Z">
        <w:r w:rsidRPr="004F68C8" w:rsidDel="00B56035">
          <w:rPr>
            <w:rFonts w:eastAsia="Times New Roman"/>
          </w:rPr>
          <w:delText>Customer Acceptance Testing is a product testing process done in memory of</w:delText>
        </w:r>
        <w:r w:rsidDel="00B56035">
          <w:rPr>
            <w:rFonts w:eastAsia="Times New Roman"/>
          </w:rPr>
          <w:delText xml:space="preserve"> </w:delText>
        </w:r>
        <w:r w:rsidRPr="004F68C8" w:rsidDel="00B56035">
          <w:rPr>
            <w:rFonts w:eastAsia="Times New Roman"/>
          </w:rPr>
          <w:delText xml:space="preserve">final client opinion </w:delText>
        </w:r>
      </w:del>
      <w:del w:id="553" w:author="abhay mendiratta" w:date="2021-05-22T18:04:00Z">
        <w:r w:rsidRPr="004F68C8" w:rsidDel="00B56035">
          <w:rPr>
            <w:rFonts w:eastAsia="Times New Roman"/>
          </w:rPr>
          <w:delText>regarding the proposed framework or application there</w:delText>
        </w:r>
        <w:r w:rsidDel="00B56035">
          <w:rPr>
            <w:rFonts w:eastAsia="Times New Roman"/>
          </w:rPr>
          <w:delText xml:space="preserve"> </w:delText>
        </w:r>
        <w:r w:rsidRPr="004F68C8" w:rsidDel="00B56035">
          <w:rPr>
            <w:rFonts w:eastAsia="Times New Roman"/>
          </w:rPr>
          <w:delText>the engineer needs to check the framework to make sure it reaches the final client and is adequate by</w:delText>
        </w:r>
        <w:r w:rsidDel="00B56035">
          <w:rPr>
            <w:rFonts w:eastAsia="Times New Roman"/>
          </w:rPr>
          <w:delText xml:space="preserve"> </w:delText>
        </w:r>
        <w:r w:rsidRPr="004F68C8" w:rsidDel="00B56035">
          <w:rPr>
            <w:rFonts w:eastAsia="Times New Roman"/>
          </w:rPr>
          <w:delText>end client.</w:delText>
        </w:r>
      </w:del>
    </w:p>
    <w:p w14:paraId="3A8D1DC7" w14:textId="4CF04933" w:rsidR="004A70F7" w:rsidRPr="00DE39BA" w:rsidDel="00B56035" w:rsidRDefault="004A70F7" w:rsidP="004F68C8">
      <w:pPr>
        <w:keepNext/>
        <w:keepLines/>
        <w:spacing w:before="40" w:after="0" w:line="360" w:lineRule="auto"/>
        <w:jc w:val="both"/>
        <w:outlineLvl w:val="1"/>
        <w:rPr>
          <w:del w:id="554" w:author="abhay mendiratta" w:date="2021-05-22T18:07:00Z"/>
          <w:rFonts w:eastAsia="Times New Roman"/>
          <w:b/>
          <w:szCs w:val="26"/>
        </w:rPr>
      </w:pPr>
      <w:del w:id="555" w:author="abhay mendiratta" w:date="2021-05-22T18:07:00Z">
        <w:r w:rsidRPr="00DE39BA" w:rsidDel="00B56035">
          <w:rPr>
            <w:rFonts w:eastAsia="Times New Roman"/>
            <w:b/>
            <w:szCs w:val="26"/>
          </w:rPr>
          <w:delText>8.11.2</w:delText>
        </w:r>
        <w:r w:rsidRPr="00DE39BA" w:rsidDel="00B56035">
          <w:rPr>
            <w:rFonts w:eastAsia="Times New Roman"/>
            <w:b/>
            <w:szCs w:val="26"/>
          </w:rPr>
          <w:tab/>
          <w:delText>Justification for User Acceptance Testing</w:delText>
        </w:r>
      </w:del>
    </w:p>
    <w:p w14:paraId="4EC9E2B1" w14:textId="2B96F261" w:rsidR="004F68C8" w:rsidRPr="004F68C8" w:rsidDel="00B56035" w:rsidRDefault="004F68C8" w:rsidP="004F68C8">
      <w:pPr>
        <w:keepNext/>
        <w:keepLines/>
        <w:spacing w:before="40" w:after="0" w:line="360" w:lineRule="auto"/>
        <w:jc w:val="both"/>
        <w:outlineLvl w:val="1"/>
        <w:rPr>
          <w:del w:id="556" w:author="abhay mendiratta" w:date="2021-05-22T18:07:00Z"/>
          <w:rFonts w:eastAsia="Times New Roman"/>
        </w:rPr>
      </w:pPr>
      <w:del w:id="557" w:author="abhay mendiratta" w:date="2021-05-22T18:07:00Z">
        <w:r w:rsidRPr="004F68C8" w:rsidDel="00B56035">
          <w:rPr>
            <w:rFonts w:eastAsia="Times New Roman"/>
          </w:rPr>
          <w:delText>Reasons for User Acceptance Testing</w:delText>
        </w:r>
        <w:r w:rsidDel="00B56035">
          <w:rPr>
            <w:rFonts w:eastAsia="Times New Roman"/>
          </w:rPr>
          <w:delText xml:space="preserve"> </w:delText>
        </w:r>
        <w:r w:rsidRPr="004F68C8" w:rsidDel="00B56035">
          <w:rPr>
            <w:rFonts w:eastAsia="Times New Roman"/>
          </w:rPr>
          <w:delText>The purpose of the UAT is to monitor and direct the proposed requirements for action</w:delText>
        </w:r>
        <w:r w:rsidDel="00B56035">
          <w:rPr>
            <w:rFonts w:eastAsia="Times New Roman"/>
          </w:rPr>
          <w:delText xml:space="preserve"> </w:delText>
        </w:r>
        <w:r w:rsidRPr="004F68C8" w:rsidDel="00B56035">
          <w:rPr>
            <w:rFonts w:eastAsia="Times New Roman"/>
          </w:rPr>
          <w:delText>A building with the highlights of a completed business to ensure it is adequate for consumers.</w:delText>
        </w:r>
        <w:r w:rsidDel="00B56035">
          <w:rPr>
            <w:rFonts w:eastAsia="Times New Roman"/>
          </w:rPr>
          <w:delText xml:space="preserve"> </w:delText>
        </w:r>
        <w:r w:rsidRPr="004F68C8" w:rsidDel="00B56035">
          <w:rPr>
            <w:rFonts w:eastAsia="Times New Roman"/>
          </w:rPr>
          <w:delText>Customer Acceptance Testing Performed when the designer led another separate test, for</w:delText>
        </w:r>
        <w:r w:rsidDel="00B56035">
          <w:rPr>
            <w:rFonts w:eastAsia="Times New Roman"/>
          </w:rPr>
          <w:delText xml:space="preserve"> </w:delText>
        </w:r>
        <w:r w:rsidRPr="004F68C8" w:rsidDel="00B56035">
          <w:rPr>
            <w:rFonts w:eastAsia="Times New Roman"/>
          </w:rPr>
          <w:delText>for example, Unit Testing, Integration Testing, System Testing, Compliance Testing and more.</w:delText>
        </w:r>
        <w:r w:rsidDel="00B56035">
          <w:rPr>
            <w:rFonts w:eastAsia="Times New Roman"/>
          </w:rPr>
          <w:delText xml:space="preserve"> </w:delText>
        </w:r>
        <w:r w:rsidRPr="004F68C8" w:rsidDel="00B56035">
          <w:rPr>
            <w:rFonts w:eastAsia="Times New Roman"/>
          </w:rPr>
          <w:delText>The user consent test leads to the conclusion asking if the engineer has it</w:delText>
        </w:r>
        <w:r w:rsidDel="00B56035">
          <w:rPr>
            <w:rFonts w:eastAsia="Times New Roman"/>
          </w:rPr>
          <w:delText xml:space="preserve"> </w:delText>
        </w:r>
        <w:r w:rsidRPr="004F68C8" w:rsidDel="00B56035">
          <w:rPr>
            <w:rFonts w:eastAsia="Times New Roman"/>
          </w:rPr>
          <w:delText>achieve customer fulfillment. Not many people selected as final customers (analysts)</w:delText>
        </w:r>
      </w:del>
    </w:p>
    <w:p w14:paraId="320A75DF" w14:textId="18F3EF3A" w:rsidR="004F68C8" w:rsidRPr="004F68C8" w:rsidDel="00B56035" w:rsidRDefault="004F68C8" w:rsidP="004F68C8">
      <w:pPr>
        <w:keepNext/>
        <w:keepLines/>
        <w:spacing w:before="40" w:after="0" w:line="360" w:lineRule="auto"/>
        <w:jc w:val="both"/>
        <w:outlineLvl w:val="1"/>
        <w:rPr>
          <w:del w:id="558" w:author="abhay mendiratta" w:date="2021-05-22T18:07:00Z"/>
          <w:rFonts w:eastAsia="Times New Roman"/>
        </w:rPr>
      </w:pPr>
      <w:del w:id="559" w:author="abhay mendiratta" w:date="2021-05-22T18:07:00Z">
        <w:r w:rsidRPr="004F68C8" w:rsidDel="00B56035">
          <w:rPr>
            <w:rFonts w:eastAsia="Times New Roman"/>
          </w:rPr>
          <w:delText>of the framework and their applications were collected as a result of the User Acceptance Test.</w:delText>
        </w:r>
      </w:del>
    </w:p>
    <w:p w14:paraId="0EDE5DE2" w14:textId="770AD5D3" w:rsidR="004F68C8" w:rsidDel="00B56035" w:rsidRDefault="004F68C8" w:rsidP="004F68C8">
      <w:pPr>
        <w:keepNext/>
        <w:keepLines/>
        <w:spacing w:before="40" w:after="0" w:line="360" w:lineRule="auto"/>
        <w:jc w:val="both"/>
        <w:outlineLvl w:val="1"/>
        <w:rPr>
          <w:del w:id="560" w:author="abhay mendiratta" w:date="2021-05-22T18:07:00Z"/>
          <w:rFonts w:eastAsia="Times New Roman"/>
        </w:rPr>
      </w:pPr>
      <w:del w:id="561" w:author="abhay mendiratta" w:date="2021-05-22T18:07:00Z">
        <w:r w:rsidRPr="004F68C8" w:rsidDel="00B56035">
          <w:rPr>
            <w:rFonts w:eastAsia="Times New Roman"/>
          </w:rPr>
          <w:delText>8.12 Examination of documents</w:delText>
        </w:r>
        <w:r w:rsidDel="00B56035">
          <w:rPr>
            <w:rFonts w:eastAsia="Times New Roman"/>
          </w:rPr>
          <w:delText xml:space="preserve"> </w:delText>
        </w:r>
        <w:r w:rsidRPr="004F68C8" w:rsidDel="00B56035">
          <w:rPr>
            <w:rFonts w:eastAsia="Times New Roman"/>
          </w:rPr>
          <w:delText>This test is performed to check the accuracy and completeness of the text. All important conditions</w:delText>
        </w:r>
        <w:r w:rsidDel="00B56035">
          <w:rPr>
            <w:rFonts w:eastAsia="Times New Roman"/>
          </w:rPr>
          <w:delText xml:space="preserve"> </w:delText>
        </w:r>
        <w:r w:rsidRPr="004F68C8" w:rsidDel="00B56035">
          <w:rPr>
            <w:rFonts w:eastAsia="Times New Roman"/>
          </w:rPr>
          <w:delText>should be satisfied and a well-presented text should be published to meet all the requirements</w:delText>
        </w:r>
        <w:r w:rsidDel="00B56035">
          <w:rPr>
            <w:rFonts w:eastAsia="Times New Roman"/>
          </w:rPr>
          <w:delText xml:space="preserve"> </w:delText>
        </w:r>
        <w:r w:rsidRPr="004F68C8" w:rsidDel="00B56035">
          <w:rPr>
            <w:rFonts w:eastAsia="Times New Roman"/>
          </w:rPr>
          <w:delText>the standard required by the project manager. The completeness of the Scriptures was confirmed by</w:delText>
        </w:r>
        <w:r w:rsidDel="00B56035">
          <w:rPr>
            <w:rFonts w:eastAsia="Times New Roman"/>
          </w:rPr>
          <w:delText xml:space="preserve"> </w:delText>
        </w:r>
        <w:r w:rsidRPr="004F68C8" w:rsidDel="00B56035">
          <w:rPr>
            <w:rFonts w:eastAsia="Times New Roman"/>
          </w:rPr>
          <w:delText>details of the Final Year Project documents provided by the project manager.</w:delText>
        </w:r>
        <w:r w:rsidDel="00B56035">
          <w:rPr>
            <w:rFonts w:eastAsia="Times New Roman"/>
          </w:rPr>
          <w:delText xml:space="preserve"> </w:delText>
        </w:r>
        <w:r w:rsidRPr="004F68C8" w:rsidDel="00B56035">
          <w:rPr>
            <w:rFonts w:eastAsia="Times New Roman"/>
          </w:rPr>
          <w:delText>MS Word</w:delText>
        </w:r>
        <w:r w:rsidDel="00B56035">
          <w:rPr>
            <w:rFonts w:eastAsia="Times New Roman"/>
          </w:rPr>
          <w:delText xml:space="preserve"> </w:delText>
        </w:r>
        <w:r w:rsidRPr="004F68C8" w:rsidDel="00B56035">
          <w:rPr>
            <w:rFonts w:eastAsia="Times New Roman"/>
          </w:rPr>
          <w:delText>spelling tests also helped to correct spelling and grammar.</w:delText>
        </w:r>
      </w:del>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 xml:space="preserve">assembling units, the developer knows that any </w:t>
      </w:r>
      <w:r w:rsidRPr="00BD3E0B">
        <w:rPr>
          <w:rFonts w:eastAsia="Times New Roman"/>
        </w:rPr>
        <w:lastRenderedPageBreak/>
        <w:t>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and if the framework 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Del="00B56035" w:rsidRDefault="0024732F" w:rsidP="00524CD3">
      <w:pPr>
        <w:spacing w:line="360" w:lineRule="auto"/>
        <w:ind w:left="720"/>
        <w:jc w:val="center"/>
        <w:rPr>
          <w:del w:id="562" w:author="abhay mendiratta" w:date="2021-05-22T18:08:00Z"/>
          <w:rFonts w:eastAsia="Times New Roman"/>
        </w:rPr>
        <w:pPrChange w:id="563" w:author="abhay mendiratta" w:date="2021-05-22T18:08:00Z">
          <w:pPr>
            <w:spacing w:line="360" w:lineRule="auto"/>
            <w:ind w:left="720"/>
            <w:jc w:val="both"/>
          </w:pPr>
        </w:pPrChange>
      </w:pPr>
    </w:p>
    <w:p w14:paraId="21F204F4" w14:textId="4ADC801A" w:rsidR="0024732F" w:rsidDel="00B56035" w:rsidRDefault="0024732F" w:rsidP="00524CD3">
      <w:pPr>
        <w:spacing w:line="360" w:lineRule="auto"/>
        <w:ind w:left="720"/>
        <w:jc w:val="center"/>
        <w:rPr>
          <w:del w:id="564" w:author="abhay mendiratta" w:date="2021-05-22T18:08:00Z"/>
          <w:rFonts w:eastAsia="Times New Roman"/>
        </w:rPr>
        <w:pPrChange w:id="565" w:author="abhay mendiratta" w:date="2021-05-22T18:08:00Z">
          <w:pPr>
            <w:spacing w:line="360" w:lineRule="auto"/>
            <w:ind w:left="720"/>
            <w:jc w:val="both"/>
          </w:pPr>
        </w:pPrChange>
      </w:pPr>
    </w:p>
    <w:p w14:paraId="082B34CC" w14:textId="248FA9F8" w:rsidR="0024732F" w:rsidDel="00B56035" w:rsidRDefault="0024732F" w:rsidP="00524CD3">
      <w:pPr>
        <w:spacing w:line="360" w:lineRule="auto"/>
        <w:ind w:left="720"/>
        <w:jc w:val="center"/>
        <w:rPr>
          <w:del w:id="566" w:author="abhay mendiratta" w:date="2021-05-22T18:08:00Z"/>
          <w:rFonts w:eastAsia="Times New Roman"/>
        </w:rPr>
        <w:pPrChange w:id="567" w:author="abhay mendiratta" w:date="2021-05-22T18:08:00Z">
          <w:pPr>
            <w:spacing w:line="360" w:lineRule="auto"/>
            <w:ind w:left="720"/>
            <w:jc w:val="both"/>
          </w:pPr>
        </w:pPrChange>
      </w:pPr>
    </w:p>
    <w:p w14:paraId="367856F3" w14:textId="4599F600" w:rsidR="0024732F" w:rsidDel="00B56035" w:rsidRDefault="0024732F" w:rsidP="00524CD3">
      <w:pPr>
        <w:spacing w:line="360" w:lineRule="auto"/>
        <w:ind w:left="720"/>
        <w:jc w:val="center"/>
        <w:rPr>
          <w:del w:id="568" w:author="abhay mendiratta" w:date="2021-05-22T18:08:00Z"/>
          <w:rFonts w:eastAsia="Times New Roman"/>
        </w:rPr>
        <w:pPrChange w:id="569" w:author="abhay mendiratta" w:date="2021-05-22T18:08:00Z">
          <w:pPr>
            <w:spacing w:line="360" w:lineRule="auto"/>
            <w:ind w:left="720"/>
            <w:jc w:val="both"/>
          </w:pPr>
        </w:pPrChange>
      </w:pPr>
    </w:p>
    <w:p w14:paraId="3E7F39CA" w14:textId="77777777" w:rsidR="00E57EA5" w:rsidRPr="00DE39BA" w:rsidDel="00B56035" w:rsidRDefault="00E57EA5" w:rsidP="00524CD3">
      <w:pPr>
        <w:spacing w:line="360" w:lineRule="auto"/>
        <w:ind w:left="720"/>
        <w:jc w:val="center"/>
        <w:rPr>
          <w:del w:id="570" w:author="abhay mendiratta" w:date="2021-05-22T18:08:00Z"/>
          <w:rFonts w:eastAsia="Times New Roman"/>
        </w:rPr>
        <w:pPrChange w:id="571" w:author="abhay mendiratta" w:date="2021-05-22T18:08:00Z">
          <w:pPr>
            <w:spacing w:line="360" w:lineRule="auto"/>
            <w:ind w:left="720"/>
            <w:jc w:val="both"/>
          </w:pPr>
        </w:pPrChange>
      </w:pPr>
    </w:p>
    <w:p w14:paraId="4E728C92" w14:textId="49666BBD" w:rsidR="00FC5BBE" w:rsidRPr="00DE39BA" w:rsidRDefault="00FC5BBE" w:rsidP="00524CD3">
      <w:pPr>
        <w:pStyle w:val="Heading1"/>
        <w:jc w:val="center"/>
        <w:rPr>
          <w:rFonts w:cs="Times New Roman"/>
          <w:color w:val="auto"/>
          <w:u w:val="single"/>
        </w:rPr>
        <w:pPrChange w:id="572" w:author="abhay mendiratta" w:date="2021-05-22T18:08:00Z">
          <w:pPr>
            <w:pStyle w:val="Heading1"/>
            <w:jc w:val="center"/>
          </w:pPr>
        </w:pPrChange>
      </w:pPr>
      <w:r w:rsidRPr="00DE39BA">
        <w:rPr>
          <w:rFonts w:cs="Times New Roman"/>
          <w:color w:val="auto"/>
          <w:u w:val="single"/>
        </w:rPr>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proofErr w:type="gramStart"/>
      <w:r w:rsidRPr="002C48A2">
        <w:rPr>
          <w:rFonts w:eastAsia="Times New Roman"/>
        </w:rPr>
        <w:t>the</w:t>
      </w:r>
      <w:proofErr w:type="gramEnd"/>
      <w:r w:rsidRPr="002C48A2">
        <w:rPr>
          <w:rFonts w:eastAsia="Times New Roman"/>
        </w:rPr>
        <w:t xml:space="preserv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proofErr w:type="gramStart"/>
      <w:r w:rsidRPr="002C48A2">
        <w:rPr>
          <w:rFonts w:eastAsia="Times New Roman"/>
        </w:rPr>
        <w:t>local</w:t>
      </w:r>
      <w:proofErr w:type="gramEnd"/>
      <w:r w:rsidRPr="002C48A2">
        <w:rPr>
          <w:rFonts w:eastAsia="Times New Roman"/>
        </w:rPr>
        <w:t xml:space="preserve">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proofErr w:type="gramStart"/>
      <w:r w:rsidRPr="002C48A2">
        <w:rPr>
          <w:rFonts w:eastAsia="Times New Roman"/>
        </w:rPr>
        <w:t>was</w:t>
      </w:r>
      <w:proofErr w:type="gramEnd"/>
      <w:r w:rsidRPr="002C48A2">
        <w:rPr>
          <w:rFonts w:eastAsia="Times New Roman"/>
        </w:rPr>
        <w:t xml:space="preserve">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proofErr w:type="gramStart"/>
      <w:r w:rsidRPr="002C48A2">
        <w:rPr>
          <w:rFonts w:eastAsia="Times New Roman"/>
        </w:rPr>
        <w:t>The</w:t>
      </w:r>
      <w:proofErr w:type="gramEnd"/>
      <w:r w:rsidRPr="002C48A2">
        <w:rPr>
          <w:rFonts w:eastAsia="Times New Roman"/>
        </w:rPr>
        <w:t xml:space="preserv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proofErr w:type="gramStart"/>
      <w:r w:rsidRPr="00CF1E43">
        <w:rPr>
          <w:rFonts w:eastAsia="Times New Roman"/>
        </w:rPr>
        <w:t>The</w:t>
      </w:r>
      <w:proofErr w:type="gramEnd"/>
      <w:r w:rsidRPr="00CF1E43">
        <w:rPr>
          <w:rFonts w:eastAsia="Times New Roman"/>
        </w:rPr>
        <w:t xml:space="preserv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 xml:space="preserve">In the first phase of the work, the engineer he was very confused about what was to be remembered for the framework. In this way, the designer completed the optional study by considering the experimental activities of </w:t>
      </w:r>
      <w:proofErr w:type="gramStart"/>
      <w:r w:rsidR="00CF1E43" w:rsidRPr="00CF1E43">
        <w:rPr>
          <w:rFonts w:eastAsia="Calibri"/>
        </w:rPr>
        <w:t>Various</w:t>
      </w:r>
      <w:proofErr w:type="gramEnd"/>
      <w:r w:rsidR="00CF1E43" w:rsidRPr="00CF1E43">
        <w:rPr>
          <w:rFonts w:eastAsia="Calibri"/>
        </w:rPr>
        <w:t xml:space="preserve">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w:t>
      </w:r>
      <w:proofErr w:type="gramStart"/>
      <w:r w:rsidR="00CF1E43" w:rsidRPr="00CF1E43">
        <w:rPr>
          <w:rFonts w:eastAsia="Calibri"/>
          <w:color w:val="000000"/>
          <w:szCs w:val="24"/>
        </w:rPr>
        <w:t>The</w:t>
      </w:r>
      <w:proofErr w:type="gramEnd"/>
      <w:r w:rsidR="00CF1E43" w:rsidRPr="00CF1E43">
        <w:rPr>
          <w:rFonts w:eastAsia="Calibri"/>
          <w:color w:val="000000"/>
          <w:szCs w:val="24"/>
        </w:rPr>
        <w:t xml:space="preserv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proofErr w:type="gramStart"/>
      <w:r w:rsidRPr="00CF1E43">
        <w:rPr>
          <w:rFonts w:eastAsia="Calibri"/>
          <w:color w:val="000000"/>
          <w:szCs w:val="24"/>
        </w:rPr>
        <w:t>how</w:t>
      </w:r>
      <w:proofErr w:type="gramEnd"/>
      <w:r w:rsidRPr="00CF1E43">
        <w:rPr>
          <w:rFonts w:eastAsia="Calibri"/>
          <w:color w:val="000000"/>
          <w:szCs w:val="24"/>
        </w:rPr>
        <w:t xml:space="preserve">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proofErr w:type="gramStart"/>
      <w:r w:rsidRPr="00CF1E43">
        <w:rPr>
          <w:rFonts w:eastAsia="Calibri"/>
        </w:rPr>
        <w:t>determine</w:t>
      </w:r>
      <w:proofErr w:type="gramEnd"/>
      <w:r w:rsidRPr="00CF1E43">
        <w:rPr>
          <w:rFonts w:eastAsia="Calibri"/>
        </w:rPr>
        <w:t xml:space="preserv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 xml:space="preserve">need and going towards the highest needs. Otherwise, the client manual </w:t>
      </w:r>
      <w:proofErr w:type="gramStart"/>
      <w:r w:rsidRPr="00CF1E43">
        <w:rPr>
          <w:rFonts w:eastAsia="Calibri"/>
        </w:rPr>
        <w:t>as</w:t>
      </w:r>
      <w:r w:rsidR="002C48A2">
        <w:rPr>
          <w:rFonts w:eastAsia="Calibri"/>
        </w:rPr>
        <w:t xml:space="preserve"> </w:t>
      </w:r>
      <w:r>
        <w:rPr>
          <w:rFonts w:eastAsia="Calibri"/>
        </w:rPr>
        <w:t xml:space="preserve"> </w:t>
      </w:r>
      <w:r w:rsidRPr="00CF1E43">
        <w:rPr>
          <w:rFonts w:eastAsia="Calibri"/>
        </w:rPr>
        <w:t>A</w:t>
      </w:r>
      <w:proofErr w:type="gramEnd"/>
      <w:r w:rsidRPr="00CF1E43">
        <w:rPr>
          <w:rFonts w:eastAsia="Calibri"/>
        </w:rPr>
        <w:t xml:space="preserve">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Finally, the final task is assessed to determine the decision, how the framework can benefit 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9B7148" w14:textId="77777777" w:rsidR="00055FF2" w:rsidRDefault="00055FF2" w:rsidP="00043128">
      <w:pPr>
        <w:spacing w:after="0" w:line="240" w:lineRule="auto"/>
      </w:pPr>
      <w:r>
        <w:separator/>
      </w:r>
    </w:p>
  </w:endnote>
  <w:endnote w:type="continuationSeparator" w:id="0">
    <w:p w14:paraId="538AF746" w14:textId="77777777" w:rsidR="00055FF2" w:rsidRDefault="00055FF2"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B56035" w:rsidRDefault="00B56035" w:rsidP="0030152D">
    <w:pPr>
      <w:pStyle w:val="Footer"/>
    </w:pPr>
  </w:p>
  <w:p w14:paraId="36C03EC0" w14:textId="0CC67541" w:rsidR="00B56035" w:rsidRPr="004343F7" w:rsidRDefault="00B56035"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D86652">
      <w:rPr>
        <w:noProof/>
        <w:sz w:val="20"/>
      </w:rPr>
      <w:t>14</w:t>
    </w:r>
    <w:r w:rsidRPr="006D5E24">
      <w:rPr>
        <w:sz w:val="20"/>
      </w:rPr>
      <w:fldChar w:fldCharType="end"/>
    </w:r>
  </w:p>
  <w:p w14:paraId="33DE3FDA" w14:textId="77777777" w:rsidR="00B56035" w:rsidRDefault="00B56035"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2F83A1" w14:textId="77777777" w:rsidR="00055FF2" w:rsidRDefault="00055FF2" w:rsidP="00043128">
      <w:pPr>
        <w:spacing w:after="0" w:line="240" w:lineRule="auto"/>
      </w:pPr>
      <w:r>
        <w:separator/>
      </w:r>
    </w:p>
  </w:footnote>
  <w:footnote w:type="continuationSeparator" w:id="0">
    <w:p w14:paraId="0784E771" w14:textId="77777777" w:rsidR="00055FF2" w:rsidRDefault="00055FF2"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B56035" w:rsidRDefault="00B56035" w:rsidP="0030152D">
    <w:pPr>
      <w:pStyle w:val="Header"/>
      <w:pBdr>
        <w:bottom w:val="single" w:sz="4" w:space="1" w:color="44546A"/>
      </w:pBdr>
    </w:pPr>
    <w:r>
      <w:rPr>
        <w:sz w:val="20"/>
        <w:szCs w:val="24"/>
      </w:rPr>
      <w:t xml:space="preserve">                                                                    </w:t>
    </w:r>
    <w:bookmarkStart w:id="320"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320"/>
  </w:p>
  <w:p w14:paraId="3D042DB6" w14:textId="77777777" w:rsidR="00B56035" w:rsidRDefault="00B560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bhay mendiratta">
    <w15:presenceInfo w15:providerId="Windows Live" w15:userId="123312e3c9badcc7"/>
  </w15:person>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2309"/>
    <w:rsid w:val="000547FC"/>
    <w:rsid w:val="00055FF2"/>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2884"/>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07D4B"/>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670F2"/>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4C7"/>
    <w:rsid w:val="004C3ECC"/>
    <w:rsid w:val="004C444B"/>
    <w:rsid w:val="004D55D9"/>
    <w:rsid w:val="004D69A9"/>
    <w:rsid w:val="004E0CEA"/>
    <w:rsid w:val="004F68C8"/>
    <w:rsid w:val="004F7138"/>
    <w:rsid w:val="00505B9B"/>
    <w:rsid w:val="00513C76"/>
    <w:rsid w:val="00524CD3"/>
    <w:rsid w:val="005314D5"/>
    <w:rsid w:val="00554123"/>
    <w:rsid w:val="00560F13"/>
    <w:rsid w:val="005616EF"/>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3146F"/>
    <w:rsid w:val="00635D6A"/>
    <w:rsid w:val="00656325"/>
    <w:rsid w:val="006662A5"/>
    <w:rsid w:val="00671653"/>
    <w:rsid w:val="006840BC"/>
    <w:rsid w:val="00687519"/>
    <w:rsid w:val="00687CE5"/>
    <w:rsid w:val="0069309F"/>
    <w:rsid w:val="0069551A"/>
    <w:rsid w:val="00695AB2"/>
    <w:rsid w:val="006A119A"/>
    <w:rsid w:val="006A5647"/>
    <w:rsid w:val="006A6D33"/>
    <w:rsid w:val="006B2C2F"/>
    <w:rsid w:val="006C4C02"/>
    <w:rsid w:val="006C673E"/>
    <w:rsid w:val="006D47EC"/>
    <w:rsid w:val="006E0A7B"/>
    <w:rsid w:val="006E54C9"/>
    <w:rsid w:val="006E7236"/>
    <w:rsid w:val="006F31FE"/>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5B39"/>
    <w:rsid w:val="008E638E"/>
    <w:rsid w:val="008F5977"/>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6035"/>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080B"/>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6652"/>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 w:val="00FF4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QuickStyle" Target="diagrams/quickStyl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Layout" Target="diagrams/layout1.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EF58A-4D13-4400-AEC1-DA3B8B192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132</Pages>
  <Words>20442</Words>
  <Characters>116525</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abhay mendiratta</cp:lastModifiedBy>
  <cp:revision>16</cp:revision>
  <cp:lastPrinted>2021-01-09T11:31:00Z</cp:lastPrinted>
  <dcterms:created xsi:type="dcterms:W3CDTF">2021-05-18T08:31:00Z</dcterms:created>
  <dcterms:modified xsi:type="dcterms:W3CDTF">2021-05-22T12:49:00Z</dcterms:modified>
</cp:coreProperties>
</file>
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EEC12B" w14:textId="422AB1AD"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0"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A  Project Report</w:t>
      </w:r>
    </w:p>
    <w:p w14:paraId="7AEC3747"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on</w:t>
      </w:r>
    </w:p>
    <w:p w14:paraId="5311991D" w14:textId="3D73C7C2"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Post Pandemic Crowd Safety</w:t>
      </w:r>
    </w:p>
    <w:p w14:paraId="652BC892"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eastAsiaTheme="minorHAnsi" w:hAnsi="Times New Roman" w:cs="Times New Roman"/>
          <w:b/>
          <w:bCs/>
          <w:sz w:val="28"/>
          <w:szCs w:val="28"/>
          <w:lang w:val="en-IN"/>
        </w:rPr>
        <w:pPrChange w:id="3"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pPr>
        </w:pPrChange>
      </w:pPr>
    </w:p>
    <w:p w14:paraId="5BBA7D7A"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4"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Submitted in partial fulfillment of the requirements</w:t>
      </w:r>
    </w:p>
    <w:p w14:paraId="1C6C9580"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5"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for the award of the degree of</w:t>
      </w:r>
    </w:p>
    <w:p w14:paraId="0CB023B9" w14:textId="77777777" w:rsidR="00E57EA5" w:rsidRPr="00C43CB4" w:rsidRDefault="00E57EA5" w:rsidP="00F535CA">
      <w:pPr>
        <w:widowControl w:val="0"/>
        <w:pBdr>
          <w:top w:val="thinThickSmallGap" w:sz="24" w:space="1" w:color="auto"/>
          <w:left w:val="thinThickSmallGap" w:sz="24" w:space="4" w:color="auto"/>
          <w:bottom w:val="thickThinSmallGap" w:sz="24" w:space="1" w:color="auto"/>
          <w:right w:val="thickThinSmallGap" w:sz="24" w:space="4" w:color="auto"/>
        </w:pBdr>
        <w:spacing w:after="120"/>
        <w:jc w:val="center"/>
        <w:rPr>
          <w:b/>
          <w:caps/>
          <w:sz w:val="28"/>
          <w:szCs w:val="28"/>
        </w:rPr>
        <w:pPrChange w:id="6" w:author="mananarora1571@gmail.com" w:date="2021-05-30T15:12:00Z">
          <w:pPr>
            <w:pBdr>
              <w:top w:val="thinThickSmallGap" w:sz="24" w:space="1" w:color="auto"/>
              <w:left w:val="thinThickSmallGap" w:sz="24" w:space="4" w:color="auto"/>
              <w:bottom w:val="thickThinSmallGap" w:sz="24" w:space="1" w:color="auto"/>
              <w:right w:val="thickThinSmallGap" w:sz="24" w:space="4" w:color="auto"/>
            </w:pBdr>
            <w:spacing w:after="120"/>
            <w:jc w:val="center"/>
          </w:pPr>
        </w:pPrChange>
      </w:pPr>
    </w:p>
    <w:p w14:paraId="5C5729FA"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Change w:id="7"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Bachelor of Technology</w:t>
      </w:r>
    </w:p>
    <w:p w14:paraId="16F23763"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sz w:val="28"/>
          <w:szCs w:val="28"/>
        </w:rPr>
        <w:pPrChange w:id="8"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in</w:t>
      </w:r>
    </w:p>
    <w:p w14:paraId="65438317"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rPr>
          <w:rFonts w:ascii="Times New Roman" w:hAnsi="Times New Roman" w:cs="Times New Roman"/>
          <w:b/>
          <w:color w:val="000000"/>
          <w:sz w:val="28"/>
          <w:szCs w:val="28"/>
        </w:rPr>
        <w:pPrChange w:id="9"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pPr>
        </w:pPrChange>
      </w:pPr>
      <w:r w:rsidRPr="00C43CB4">
        <w:rPr>
          <w:rFonts w:ascii="Times New Roman" w:hAnsi="Times New Roman" w:cs="Times New Roman"/>
          <w:b/>
          <w:sz w:val="28"/>
          <w:szCs w:val="28"/>
        </w:rPr>
        <w:tab/>
      </w:r>
      <w:r w:rsidRPr="00C43CB4">
        <w:rPr>
          <w:rFonts w:ascii="Times New Roman" w:hAnsi="Times New Roman" w:cs="Times New Roman"/>
          <w:b/>
          <w:color w:val="000000"/>
          <w:sz w:val="28"/>
          <w:szCs w:val="28"/>
        </w:rPr>
        <w:t>Computer Science &amp; Engineering</w:t>
      </w:r>
      <w:r w:rsidRPr="00C43CB4">
        <w:rPr>
          <w:rFonts w:ascii="Times New Roman" w:hAnsi="Times New Roman" w:cs="Times New Roman"/>
          <w:b/>
          <w:color w:val="000000"/>
          <w:sz w:val="28"/>
          <w:szCs w:val="28"/>
        </w:rPr>
        <w:tab/>
      </w:r>
    </w:p>
    <w:p w14:paraId="6A08F70C"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0"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Submitted By</w:t>
      </w:r>
    </w:p>
    <w:p w14:paraId="74FA8490" w14:textId="336DC0ED"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1"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 xml:space="preserve">Pranav Taneja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089</w:t>
      </w:r>
      <w:r w:rsidRPr="00C43CB4">
        <w:rPr>
          <w:rFonts w:ascii="Times New Roman" w:hAnsi="Times New Roman" w:cs="Times New Roman"/>
          <w:b/>
          <w:color w:val="000000"/>
          <w:sz w:val="28"/>
          <w:szCs w:val="28"/>
        </w:rPr>
        <w:t>)</w:t>
      </w:r>
    </w:p>
    <w:p w14:paraId="49BC7628" w14:textId="63AD712F"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2"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Manan Arora (2817023</w:t>
      </w:r>
      <w:r w:rsidRPr="00C43CB4">
        <w:rPr>
          <w:rFonts w:ascii="Times New Roman" w:hAnsi="Times New Roman" w:cs="Times New Roman"/>
          <w:b/>
          <w:color w:val="000000"/>
          <w:sz w:val="28"/>
          <w:szCs w:val="28"/>
        </w:rPr>
        <w:t>)</w:t>
      </w:r>
    </w:p>
    <w:p w14:paraId="5E0DC175" w14:textId="751C2C45"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3"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 xml:space="preserve">Abhay Mendiratta </w:t>
      </w:r>
      <w:r w:rsidRPr="00C43CB4">
        <w:rPr>
          <w:rFonts w:ascii="Times New Roman" w:hAnsi="Times New Roman" w:cs="Times New Roman"/>
          <w:b/>
          <w:color w:val="000000"/>
          <w:sz w:val="28"/>
          <w:szCs w:val="28"/>
        </w:rPr>
        <w:t>(2817</w:t>
      </w:r>
      <w:r>
        <w:rPr>
          <w:rFonts w:ascii="Times New Roman" w:hAnsi="Times New Roman" w:cs="Times New Roman"/>
          <w:b/>
          <w:color w:val="000000"/>
          <w:sz w:val="28"/>
          <w:szCs w:val="28"/>
        </w:rPr>
        <w:t>037</w:t>
      </w:r>
      <w:r w:rsidRPr="00C43CB4">
        <w:rPr>
          <w:rFonts w:ascii="Times New Roman" w:hAnsi="Times New Roman" w:cs="Times New Roman"/>
          <w:b/>
          <w:color w:val="000000"/>
          <w:sz w:val="28"/>
          <w:szCs w:val="28"/>
        </w:rPr>
        <w:t xml:space="preserve">) </w:t>
      </w:r>
    </w:p>
    <w:p w14:paraId="50C3990B"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4"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p>
    <w:p w14:paraId="7AD31847"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5"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 xml:space="preserve">Under the Supervision of </w:t>
      </w:r>
    </w:p>
    <w:p w14:paraId="0F576178" w14:textId="3EBC029B"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16"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Pr>
          <w:rFonts w:ascii="Times New Roman" w:hAnsi="Times New Roman" w:cs="Times New Roman"/>
          <w:b/>
          <w:color w:val="000000"/>
          <w:sz w:val="28"/>
          <w:szCs w:val="28"/>
        </w:rPr>
        <w:t>Ms. Alankrita Aggarwal</w:t>
      </w:r>
    </w:p>
    <w:p w14:paraId="2642EDDF"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bCs/>
          <w:caps/>
          <w:sz w:val="28"/>
          <w:szCs w:val="28"/>
        </w:rPr>
        <w:pPrChange w:id="17"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sz w:val="28"/>
          <w:szCs w:val="28"/>
        </w:rPr>
        <w:t>(Assistant Professor)</w:t>
      </w:r>
    </w:p>
    <w:p w14:paraId="70AC3D1B" w14:textId="77777777" w:rsidR="00E57EA5" w:rsidRPr="00C43CB4" w:rsidRDefault="00E57EA5" w:rsidP="00F535CA">
      <w:pPr>
        <w:widowControl w:val="0"/>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Change w:id="18" w:author="mananarora1571@gmail.com" w:date="2021-05-30T15:12:00Z">
          <w:pPr>
            <w:pBdr>
              <w:top w:val="thinThickSmallGap" w:sz="24" w:space="1" w:color="auto"/>
              <w:left w:val="thinThickSmallGap" w:sz="24" w:space="4" w:color="auto"/>
              <w:bottom w:val="thickThinSmallGap" w:sz="24" w:space="1" w:color="auto"/>
              <w:right w:val="thickThinSmallGap" w:sz="24" w:space="4" w:color="auto"/>
            </w:pBdr>
            <w:jc w:val="center"/>
          </w:pPr>
        </w:pPrChange>
      </w:pPr>
    </w:p>
    <w:p w14:paraId="1AB11E63" w14:textId="77777777" w:rsidR="00E57EA5" w:rsidRPr="00C43CB4" w:rsidRDefault="00E57EA5" w:rsidP="00F535CA">
      <w:pPr>
        <w:widowControl w:val="0"/>
        <w:pBdr>
          <w:top w:val="thinThickSmallGap" w:sz="24" w:space="1" w:color="auto"/>
          <w:left w:val="thinThickSmallGap" w:sz="24" w:space="4" w:color="auto"/>
          <w:bottom w:val="thickThinSmallGap" w:sz="24" w:space="1" w:color="auto"/>
          <w:right w:val="thickThinSmallGap" w:sz="24" w:space="4" w:color="auto"/>
        </w:pBdr>
        <w:jc w:val="center"/>
        <w:rPr>
          <w:noProof/>
          <w:sz w:val="28"/>
          <w:szCs w:val="28"/>
        </w:rPr>
        <w:pPrChange w:id="19" w:author="mananarora1571@gmail.com" w:date="2021-05-30T15:12:00Z">
          <w:pPr>
            <w:pBdr>
              <w:top w:val="thinThickSmallGap" w:sz="24" w:space="1" w:color="auto"/>
              <w:left w:val="thinThickSmallGap" w:sz="24" w:space="4" w:color="auto"/>
              <w:bottom w:val="thickThinSmallGap" w:sz="24" w:space="1" w:color="auto"/>
              <w:right w:val="thickThinSmallGap" w:sz="24" w:space="4" w:color="auto"/>
            </w:pBdr>
            <w:jc w:val="center"/>
          </w:pPr>
        </w:pPrChange>
      </w:pPr>
      <w:r w:rsidRPr="00C43CB4">
        <w:rPr>
          <w:noProof/>
          <w:sz w:val="28"/>
          <w:szCs w:val="28"/>
          <w:lang w:val="en-IN" w:eastAsia="en-IN"/>
        </w:rPr>
        <w:drawing>
          <wp:inline distT="0" distB="0" distL="0" distR="0" wp14:anchorId="14BB394B" wp14:editId="6D91AD5D">
            <wp:extent cx="1003935" cy="835025"/>
            <wp:effectExtent l="19050" t="0" r="5715" b="0"/>
            <wp:docPr id="11" name="Picture 1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8" cstate="print"/>
                    <a:srcRect/>
                    <a:stretch>
                      <a:fillRect/>
                    </a:stretch>
                  </pic:blipFill>
                  <pic:spPr bwMode="auto">
                    <a:xfrm>
                      <a:off x="0" y="0"/>
                      <a:ext cx="1003935" cy="835025"/>
                    </a:xfrm>
                    <a:prstGeom prst="rect">
                      <a:avLst/>
                    </a:prstGeom>
                    <a:noFill/>
                    <a:ln w="9525">
                      <a:noFill/>
                      <a:miter lim="800000"/>
                      <a:headEnd/>
                      <a:tailEnd/>
                    </a:ln>
                  </pic:spPr>
                </pic:pic>
              </a:graphicData>
            </a:graphic>
          </wp:inline>
        </w:drawing>
      </w:r>
    </w:p>
    <w:p w14:paraId="17E76CE5"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0"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Panipat Institute of Engineering &amp; Technology, Samalkha, Panipat</w:t>
      </w:r>
    </w:p>
    <w:p w14:paraId="2449581F"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1"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 xml:space="preserve">Affiliated to </w:t>
      </w:r>
    </w:p>
    <w:p w14:paraId="2CC66951"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2"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p>
    <w:p w14:paraId="52C309EA"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3"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noProof/>
          <w:color w:val="000000"/>
          <w:sz w:val="28"/>
          <w:szCs w:val="28"/>
          <w:lang w:val="en-IN" w:eastAsia="en-IN"/>
        </w:rPr>
        <w:drawing>
          <wp:inline distT="0" distB="0" distL="0" distR="0" wp14:anchorId="08B4AEB1" wp14:editId="169E70FA">
            <wp:extent cx="1471295" cy="98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71295" cy="984250"/>
                    </a:xfrm>
                    <a:prstGeom prst="rect">
                      <a:avLst/>
                    </a:prstGeom>
                    <a:noFill/>
                    <a:ln w="9525">
                      <a:noFill/>
                      <a:miter lim="800000"/>
                      <a:headEnd/>
                      <a:tailEnd/>
                    </a:ln>
                  </pic:spPr>
                </pic:pic>
              </a:graphicData>
            </a:graphic>
          </wp:inline>
        </w:drawing>
      </w:r>
    </w:p>
    <w:p w14:paraId="1F602668"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4"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p>
    <w:p w14:paraId="46AE39CD"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5"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 xml:space="preserve">Kurukshetra University Kurukshetra, India </w:t>
      </w:r>
    </w:p>
    <w:p w14:paraId="24EC3508" w14:textId="77777777" w:rsidR="00E57EA5" w:rsidRPr="00C43CB4" w:rsidRDefault="00E57EA5" w:rsidP="00F535CA">
      <w:pPr>
        <w:pStyle w:val="Heading7"/>
        <w:keepNext w:val="0"/>
        <w:keepLines w:val="0"/>
        <w:widowControl w:val="0"/>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rPr>
          <w:rFonts w:ascii="Times New Roman" w:hAnsi="Times New Roman" w:cs="Times New Roman"/>
          <w:b/>
          <w:color w:val="000000"/>
          <w:sz w:val="28"/>
          <w:szCs w:val="28"/>
        </w:rPr>
        <w:pPrChange w:id="26" w:author="mananarora1571@gmail.com" w:date="2021-05-30T15:12:00Z">
          <w:pPr>
            <w:pStyle w:val="Heading7"/>
            <w:pBdr>
              <w:top w:val="thinThickSmallGap" w:sz="24" w:space="1" w:color="auto"/>
              <w:left w:val="thinThickSmallGap" w:sz="24" w:space="4" w:color="auto"/>
              <w:bottom w:val="thickThinSmallGap" w:sz="24" w:space="1" w:color="auto"/>
              <w:right w:val="thickThinSmallGap" w:sz="24" w:space="4" w:color="auto"/>
            </w:pBdr>
            <w:tabs>
              <w:tab w:val="center" w:pos="4513"/>
              <w:tab w:val="left" w:pos="7935"/>
            </w:tabs>
            <w:spacing w:before="0"/>
            <w:jc w:val="center"/>
          </w:pPr>
        </w:pPrChange>
      </w:pPr>
      <w:r w:rsidRPr="00C43CB4">
        <w:rPr>
          <w:rFonts w:ascii="Times New Roman" w:hAnsi="Times New Roman" w:cs="Times New Roman"/>
          <w:b/>
          <w:color w:val="000000"/>
          <w:sz w:val="28"/>
          <w:szCs w:val="28"/>
        </w:rPr>
        <w:t>(2020-2021)</w:t>
      </w:r>
    </w:p>
    <w:p w14:paraId="62084EF1" w14:textId="77777777" w:rsidR="0030152D" w:rsidRDefault="0030152D" w:rsidP="00F535CA">
      <w:pPr>
        <w:widowControl w:val="0"/>
        <w:spacing w:after="200" w:line="276" w:lineRule="auto"/>
        <w:rPr>
          <w:b/>
          <w:bCs/>
          <w:sz w:val="32"/>
          <w:szCs w:val="32"/>
          <w:u w:val="single"/>
        </w:rPr>
        <w:pPrChange w:id="27" w:author="mananarora1571@gmail.com" w:date="2021-05-30T15:12:00Z">
          <w:pPr>
            <w:spacing w:after="200" w:line="276" w:lineRule="auto"/>
          </w:pPr>
        </w:pPrChange>
      </w:pPr>
    </w:p>
    <w:p w14:paraId="478624C7" w14:textId="269FF860" w:rsidR="00C43CB4" w:rsidRPr="00DE39BA" w:rsidRDefault="00C43CB4" w:rsidP="00F535CA">
      <w:pPr>
        <w:widowControl w:val="0"/>
        <w:jc w:val="center"/>
        <w:rPr>
          <w:i/>
          <w:sz w:val="32"/>
          <w:szCs w:val="32"/>
          <w:u w:val="single"/>
        </w:rPr>
        <w:pPrChange w:id="28" w:author="mananarora1571@gmail.com" w:date="2021-05-30T15:12:00Z">
          <w:pPr>
            <w:jc w:val="center"/>
          </w:pPr>
        </w:pPrChange>
      </w:pPr>
      <w:r w:rsidRPr="00DE39BA">
        <w:rPr>
          <w:b/>
          <w:bCs/>
          <w:sz w:val="32"/>
          <w:szCs w:val="32"/>
          <w:u w:val="single"/>
        </w:rPr>
        <w:lastRenderedPageBreak/>
        <w:t>DECLARATION</w:t>
      </w:r>
      <w:r w:rsidRPr="00DE39BA">
        <w:rPr>
          <w:b/>
          <w:bCs/>
          <w:i/>
          <w:sz w:val="32"/>
          <w:szCs w:val="32"/>
          <w:u w:val="single"/>
        </w:rPr>
        <w:br/>
      </w:r>
    </w:p>
    <w:p w14:paraId="003DCDEC" w14:textId="195F963F" w:rsidR="00C43CB4" w:rsidRPr="00DE39BA" w:rsidRDefault="00C43CB4" w:rsidP="00F535CA">
      <w:pPr>
        <w:widowControl w:val="0"/>
        <w:spacing w:line="360" w:lineRule="auto"/>
        <w:jc w:val="both"/>
        <w:rPr>
          <w:szCs w:val="24"/>
        </w:rPr>
        <w:pPrChange w:id="29" w:author="mananarora1571@gmail.com" w:date="2021-05-30T15:12:00Z">
          <w:pPr>
            <w:spacing w:line="360" w:lineRule="auto"/>
            <w:jc w:val="both"/>
          </w:pPr>
        </w:pPrChange>
      </w:pPr>
      <w:r w:rsidRPr="00DE39BA">
        <w:rPr>
          <w:szCs w:val="24"/>
        </w:rPr>
        <w:t>I hereby declare that the work presented in this project report entitled “</w:t>
      </w:r>
      <w:r w:rsidR="007A3802" w:rsidRPr="00DE39BA">
        <w:rPr>
          <w:szCs w:val="24"/>
        </w:rPr>
        <w:t>Post Pandemic Crowd Safety</w:t>
      </w:r>
      <w:r w:rsidR="00C3497A" w:rsidRPr="00DE39BA">
        <w:rPr>
          <w:szCs w:val="24"/>
        </w:rPr>
        <w:t xml:space="preserve"> </w:t>
      </w:r>
      <w:r w:rsidR="007A3802" w:rsidRPr="00DE39BA">
        <w:rPr>
          <w:szCs w:val="24"/>
        </w:rPr>
        <w:t>“</w:t>
      </w:r>
      <w:r w:rsidRPr="00DE39BA">
        <w:rPr>
          <w:szCs w:val="24"/>
        </w:rPr>
        <w:t>, in partial fulfilment of the requirement for the award of the degree of Bachelor of Technology in Computer Science &amp; Engineering., submitted to Kurukshetra University, Kurukshetra, India is an authentic record of my work carried out during the period from July 2020 to Dec 2020 under the guidance of M</w:t>
      </w:r>
      <w:r w:rsidR="007A3802" w:rsidRPr="00DE39BA">
        <w:rPr>
          <w:szCs w:val="24"/>
        </w:rPr>
        <w:t>s Alankrita Aggarwal</w:t>
      </w:r>
      <w:r w:rsidRPr="00DE39BA">
        <w:rPr>
          <w:szCs w:val="24"/>
        </w:rPr>
        <w:t xml:space="preserve"> (Assistant Professor, C.S.E) </w:t>
      </w:r>
    </w:p>
    <w:p w14:paraId="5E11923A" w14:textId="0313AA29" w:rsidR="00C43CB4" w:rsidRPr="00DE39BA" w:rsidRDefault="00C43CB4" w:rsidP="00F535CA">
      <w:pPr>
        <w:widowControl w:val="0"/>
        <w:spacing w:line="360" w:lineRule="auto"/>
        <w:jc w:val="both"/>
        <w:rPr>
          <w:szCs w:val="24"/>
        </w:rPr>
        <w:pPrChange w:id="30" w:author="mananarora1571@gmail.com" w:date="2021-05-30T15:12:00Z">
          <w:pPr>
            <w:spacing w:line="360" w:lineRule="auto"/>
            <w:jc w:val="both"/>
          </w:pPr>
        </w:pPrChange>
      </w:pPr>
      <w:r w:rsidRPr="00DE39BA">
        <w:rPr>
          <w:szCs w:val="24"/>
        </w:rPr>
        <w:t>I hereby declare that this submission is my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w:t>
      </w:r>
      <w:r w:rsidR="006A6D33" w:rsidRPr="00DE39BA">
        <w:rPr>
          <w:szCs w:val="24"/>
        </w:rPr>
        <w:t>e</w:t>
      </w:r>
      <w:r w:rsidRPr="00DE39BA">
        <w:rPr>
          <w:szCs w:val="24"/>
        </w:rPr>
        <w:t xml:space="preserve">ment has been made in the text. </w:t>
      </w:r>
    </w:p>
    <w:p w14:paraId="63239D73" w14:textId="77777777" w:rsidR="00C43CB4" w:rsidRPr="00DE39BA" w:rsidRDefault="00C43CB4" w:rsidP="00F535CA">
      <w:pPr>
        <w:widowControl w:val="0"/>
        <w:ind w:left="720"/>
        <w:jc w:val="both"/>
        <w:rPr>
          <w:i/>
          <w:szCs w:val="24"/>
        </w:rPr>
        <w:pPrChange w:id="31" w:author="mananarora1571@gmail.com" w:date="2021-05-30T15:12:00Z">
          <w:pPr>
            <w:ind w:left="720"/>
            <w:jc w:val="both"/>
          </w:pPr>
        </w:pPrChange>
      </w:pPr>
    </w:p>
    <w:p w14:paraId="685C3FF5" w14:textId="77777777" w:rsidR="00C43CB4" w:rsidRPr="00DE39BA" w:rsidRDefault="00C43CB4" w:rsidP="00F535CA">
      <w:pPr>
        <w:widowControl w:val="0"/>
        <w:rPr>
          <w:szCs w:val="24"/>
        </w:rPr>
        <w:pPrChange w:id="32" w:author="mananarora1571@gmail.com" w:date="2021-05-30T15:12:00Z">
          <w:pPr/>
        </w:pPrChange>
      </w:pPr>
      <w:r w:rsidRPr="00DE39BA">
        <w:rPr>
          <w:szCs w:val="24"/>
        </w:rPr>
        <w:t>Signature</w:t>
      </w:r>
    </w:p>
    <w:p w14:paraId="576D30EE" w14:textId="12FB0D7B" w:rsidR="007A3802" w:rsidRPr="00DE39BA" w:rsidRDefault="00C43CB4" w:rsidP="00F535CA">
      <w:pPr>
        <w:widowControl w:val="0"/>
        <w:rPr>
          <w:szCs w:val="24"/>
        </w:rPr>
        <w:pPrChange w:id="33" w:author="mananarora1571@gmail.com" w:date="2021-05-30T15:12:00Z">
          <w:pPr/>
        </w:pPrChange>
      </w:pPr>
      <w:r w:rsidRPr="00DE39BA">
        <w:rPr>
          <w:szCs w:val="24"/>
        </w:rPr>
        <w:t>Name:</w:t>
      </w:r>
    </w:p>
    <w:p w14:paraId="06193199" w14:textId="77777777" w:rsidR="007A3802" w:rsidRPr="00DE39BA" w:rsidRDefault="00C43CB4" w:rsidP="00F535CA">
      <w:pPr>
        <w:widowControl w:val="0"/>
        <w:jc w:val="both"/>
        <w:rPr>
          <w:szCs w:val="24"/>
        </w:rPr>
        <w:pPrChange w:id="34" w:author="mananarora1571@gmail.com" w:date="2021-05-30T15:12:00Z">
          <w:pPr>
            <w:jc w:val="both"/>
          </w:pPr>
        </w:pPrChange>
      </w:pPr>
      <w:r w:rsidRPr="00DE39BA">
        <w:rPr>
          <w:szCs w:val="24"/>
        </w:rPr>
        <w:t>Roll No:</w:t>
      </w:r>
    </w:p>
    <w:p w14:paraId="670B4E46" w14:textId="4440D431" w:rsidR="00C43CB4" w:rsidRPr="00DE39BA" w:rsidRDefault="00C43CB4" w:rsidP="00F535CA">
      <w:pPr>
        <w:widowControl w:val="0"/>
        <w:jc w:val="both"/>
        <w:rPr>
          <w:szCs w:val="24"/>
        </w:rPr>
        <w:pPrChange w:id="35" w:author="mananarora1571@gmail.com" w:date="2021-05-30T15:12:00Z">
          <w:pPr>
            <w:jc w:val="both"/>
          </w:pPr>
        </w:pPrChange>
      </w:pPr>
      <w:r w:rsidRPr="00DE39BA">
        <w:rPr>
          <w:szCs w:val="24"/>
        </w:rPr>
        <w:t xml:space="preserve"> </w:t>
      </w:r>
    </w:p>
    <w:p w14:paraId="37C6AEEB" w14:textId="77777777" w:rsidR="00C43CB4" w:rsidRPr="00DE39BA" w:rsidRDefault="00C43CB4" w:rsidP="00F535CA">
      <w:pPr>
        <w:widowControl w:val="0"/>
        <w:rPr>
          <w:szCs w:val="24"/>
        </w:rPr>
        <w:pPrChange w:id="36" w:author="mananarora1571@gmail.com" w:date="2021-05-30T15:12:00Z">
          <w:pPr/>
        </w:pPrChange>
      </w:pPr>
      <w:r w:rsidRPr="00DE39BA">
        <w:rPr>
          <w:szCs w:val="24"/>
        </w:rPr>
        <w:t>Signature</w:t>
      </w:r>
    </w:p>
    <w:p w14:paraId="5C313EE4" w14:textId="77777777" w:rsidR="00C43CB4" w:rsidRPr="00DE39BA" w:rsidRDefault="00C43CB4" w:rsidP="00F535CA">
      <w:pPr>
        <w:widowControl w:val="0"/>
        <w:rPr>
          <w:szCs w:val="24"/>
        </w:rPr>
        <w:pPrChange w:id="37" w:author="mananarora1571@gmail.com" w:date="2021-05-30T15:12:00Z">
          <w:pPr/>
        </w:pPrChange>
      </w:pPr>
      <w:r w:rsidRPr="00DE39BA">
        <w:rPr>
          <w:szCs w:val="24"/>
        </w:rPr>
        <w:t>Name:</w:t>
      </w:r>
    </w:p>
    <w:p w14:paraId="6846A2A4" w14:textId="0F906D3D" w:rsidR="00C43CB4" w:rsidRPr="00DE39BA" w:rsidRDefault="00C43CB4" w:rsidP="00F535CA">
      <w:pPr>
        <w:widowControl w:val="0"/>
        <w:jc w:val="both"/>
        <w:rPr>
          <w:szCs w:val="24"/>
        </w:rPr>
        <w:pPrChange w:id="38" w:author="mananarora1571@gmail.com" w:date="2021-05-30T15:12:00Z">
          <w:pPr>
            <w:jc w:val="both"/>
          </w:pPr>
        </w:pPrChange>
      </w:pPr>
      <w:r w:rsidRPr="00DE39BA">
        <w:rPr>
          <w:szCs w:val="24"/>
        </w:rPr>
        <w:t>Roll No:</w:t>
      </w:r>
    </w:p>
    <w:p w14:paraId="32BB688B" w14:textId="77777777" w:rsidR="007A3802" w:rsidRPr="00DE39BA" w:rsidRDefault="007A3802" w:rsidP="00F535CA">
      <w:pPr>
        <w:widowControl w:val="0"/>
        <w:jc w:val="both"/>
        <w:rPr>
          <w:szCs w:val="24"/>
        </w:rPr>
        <w:pPrChange w:id="39" w:author="mananarora1571@gmail.com" w:date="2021-05-30T15:12:00Z">
          <w:pPr>
            <w:jc w:val="both"/>
          </w:pPr>
        </w:pPrChange>
      </w:pPr>
    </w:p>
    <w:p w14:paraId="78DA6A68" w14:textId="77777777" w:rsidR="00C43CB4" w:rsidRPr="00DE39BA" w:rsidRDefault="00C43CB4" w:rsidP="00F535CA">
      <w:pPr>
        <w:widowControl w:val="0"/>
        <w:rPr>
          <w:szCs w:val="24"/>
        </w:rPr>
        <w:pPrChange w:id="40" w:author="mananarora1571@gmail.com" w:date="2021-05-30T15:12:00Z">
          <w:pPr/>
        </w:pPrChange>
      </w:pPr>
      <w:r w:rsidRPr="00DE39BA">
        <w:rPr>
          <w:szCs w:val="24"/>
        </w:rPr>
        <w:t>Signature</w:t>
      </w:r>
    </w:p>
    <w:p w14:paraId="6E310925" w14:textId="77777777" w:rsidR="00C43CB4" w:rsidRPr="00DE39BA" w:rsidRDefault="00C43CB4" w:rsidP="00F535CA">
      <w:pPr>
        <w:widowControl w:val="0"/>
        <w:rPr>
          <w:szCs w:val="24"/>
        </w:rPr>
        <w:pPrChange w:id="41" w:author="mananarora1571@gmail.com" w:date="2021-05-30T15:12:00Z">
          <w:pPr/>
        </w:pPrChange>
      </w:pPr>
      <w:r w:rsidRPr="00DE39BA">
        <w:rPr>
          <w:szCs w:val="24"/>
        </w:rPr>
        <w:t>Name:</w:t>
      </w:r>
    </w:p>
    <w:p w14:paraId="6A38C9E6" w14:textId="77777777" w:rsidR="00C43CB4" w:rsidRPr="00DE39BA" w:rsidRDefault="00C43CB4" w:rsidP="00F535CA">
      <w:pPr>
        <w:widowControl w:val="0"/>
        <w:jc w:val="both"/>
        <w:rPr>
          <w:szCs w:val="24"/>
        </w:rPr>
        <w:pPrChange w:id="42" w:author="mananarora1571@gmail.com" w:date="2021-05-30T15:12:00Z">
          <w:pPr>
            <w:jc w:val="both"/>
          </w:pPr>
        </w:pPrChange>
      </w:pPr>
      <w:r w:rsidRPr="00DE39BA">
        <w:rPr>
          <w:szCs w:val="24"/>
        </w:rPr>
        <w:t>Roll No:</w:t>
      </w:r>
    </w:p>
    <w:p w14:paraId="1FA66754" w14:textId="77777777" w:rsidR="00C43CB4" w:rsidRPr="00DE39BA" w:rsidRDefault="00C43CB4" w:rsidP="00F535CA">
      <w:pPr>
        <w:widowControl w:val="0"/>
        <w:ind w:left="720"/>
        <w:jc w:val="both"/>
        <w:rPr>
          <w:szCs w:val="24"/>
        </w:rPr>
        <w:pPrChange w:id="43" w:author="mananarora1571@gmail.com" w:date="2021-05-30T15:12:00Z">
          <w:pPr>
            <w:ind w:left="720"/>
            <w:jc w:val="both"/>
          </w:pPr>
        </w:pPrChange>
      </w:pPr>
    </w:p>
    <w:p w14:paraId="4DD6D523" w14:textId="77777777" w:rsidR="00C43CB4" w:rsidRPr="00DE39BA" w:rsidRDefault="00C43CB4" w:rsidP="00F535CA">
      <w:pPr>
        <w:widowControl w:val="0"/>
        <w:jc w:val="both"/>
        <w:rPr>
          <w:szCs w:val="24"/>
        </w:rPr>
        <w:pPrChange w:id="44" w:author="mananarora1571@gmail.com" w:date="2021-05-30T15:12:00Z">
          <w:pPr>
            <w:jc w:val="both"/>
          </w:pPr>
        </w:pPrChange>
      </w:pPr>
      <w:r w:rsidRPr="00DE39BA">
        <w:rPr>
          <w:szCs w:val="24"/>
        </w:rPr>
        <w:t>Date:</w:t>
      </w:r>
    </w:p>
    <w:p w14:paraId="4289A166" w14:textId="6A690742" w:rsidR="00C43CB4" w:rsidRPr="00DE39BA" w:rsidRDefault="00C43CB4" w:rsidP="00F535CA">
      <w:pPr>
        <w:widowControl w:val="0"/>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Change w:id="45" w:author="mananarora1571@gmail.com" w:date="2021-05-30T15:12:00Z">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pPr>
        </w:pPrChange>
      </w:pPr>
    </w:p>
    <w:p w14:paraId="5A48516E" w14:textId="77777777" w:rsidR="00A92576" w:rsidRPr="00DE39BA" w:rsidRDefault="00A92576" w:rsidP="00F535CA">
      <w:pPr>
        <w:widowControl w:val="0"/>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sz w:val="32"/>
          <w:szCs w:val="32"/>
        </w:rPr>
        <w:pPrChange w:id="46" w:author="mananarora1571@gmail.com" w:date="2021-05-30T15:12:00Z">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pPr>
        </w:pPrChange>
      </w:pPr>
    </w:p>
    <w:p w14:paraId="6DD0F60E" w14:textId="77777777" w:rsidR="004568CF" w:rsidRPr="00DE39BA" w:rsidRDefault="004568CF" w:rsidP="00F535CA">
      <w:pPr>
        <w:widowControl w:val="0"/>
        <w:spacing w:line="360" w:lineRule="auto"/>
        <w:jc w:val="center"/>
        <w:rPr>
          <w:b/>
          <w:sz w:val="28"/>
          <w:szCs w:val="28"/>
          <w:u w:val="single"/>
        </w:rPr>
        <w:pPrChange w:id="47" w:author="mananarora1571@gmail.com" w:date="2021-05-30T15:12:00Z">
          <w:pPr>
            <w:spacing w:line="360" w:lineRule="auto"/>
            <w:jc w:val="center"/>
          </w:pPr>
        </w:pPrChange>
      </w:pPr>
    </w:p>
    <w:p w14:paraId="35019B8D" w14:textId="75B9A3E1" w:rsidR="00C43CB4" w:rsidRPr="00DE39BA" w:rsidRDefault="00C43CB4" w:rsidP="00F535CA">
      <w:pPr>
        <w:widowControl w:val="0"/>
        <w:spacing w:line="360" w:lineRule="auto"/>
        <w:jc w:val="center"/>
        <w:rPr>
          <w:b/>
          <w:sz w:val="28"/>
          <w:szCs w:val="28"/>
          <w:u w:val="single"/>
        </w:rPr>
        <w:pPrChange w:id="48" w:author="mananarora1571@gmail.com" w:date="2021-05-30T15:12:00Z">
          <w:pPr>
            <w:spacing w:line="360" w:lineRule="auto"/>
            <w:jc w:val="center"/>
          </w:pPr>
        </w:pPrChange>
      </w:pPr>
      <w:r w:rsidRPr="00DE39BA">
        <w:rPr>
          <w:b/>
          <w:sz w:val="28"/>
          <w:szCs w:val="28"/>
          <w:u w:val="single"/>
        </w:rPr>
        <w:lastRenderedPageBreak/>
        <w:t>CERTIFICATE</w:t>
      </w:r>
    </w:p>
    <w:p w14:paraId="19B92D5E" w14:textId="77777777" w:rsidR="00C43CB4" w:rsidRPr="00DE39BA" w:rsidRDefault="00C43CB4" w:rsidP="00F535CA">
      <w:pPr>
        <w:widowControl w:val="0"/>
        <w:spacing w:line="360" w:lineRule="auto"/>
        <w:jc w:val="both"/>
        <w:rPr>
          <w:szCs w:val="24"/>
        </w:rPr>
        <w:pPrChange w:id="49" w:author="mananarora1571@gmail.com" w:date="2021-05-30T15:12:00Z">
          <w:pPr>
            <w:spacing w:line="360" w:lineRule="auto"/>
            <w:jc w:val="both"/>
          </w:pPr>
        </w:pPrChange>
      </w:pPr>
    </w:p>
    <w:p w14:paraId="700E2B03" w14:textId="001BB587" w:rsidR="00C43CB4" w:rsidRPr="00DE39BA" w:rsidRDefault="00C43CB4" w:rsidP="00F535CA">
      <w:pPr>
        <w:widowControl w:val="0"/>
        <w:spacing w:line="360" w:lineRule="auto"/>
        <w:jc w:val="both"/>
        <w:rPr>
          <w:szCs w:val="24"/>
        </w:rPr>
        <w:pPrChange w:id="50" w:author="mananarora1571@gmail.com" w:date="2021-05-30T15:12:00Z">
          <w:pPr>
            <w:spacing w:line="360" w:lineRule="auto"/>
            <w:jc w:val="both"/>
          </w:pPr>
        </w:pPrChange>
      </w:pPr>
      <w:r w:rsidRPr="00DE39BA">
        <w:rPr>
          <w:szCs w:val="24"/>
        </w:rPr>
        <w:t>This is to certify that the Project I report (CSE-407N) entitled “</w:t>
      </w:r>
      <w:r w:rsidR="00A92576" w:rsidRPr="00DE39BA">
        <w:rPr>
          <w:szCs w:val="24"/>
        </w:rPr>
        <w:t>Post Pandemic Crowd Safety</w:t>
      </w:r>
      <w:r w:rsidRPr="00DE39BA">
        <w:rPr>
          <w:szCs w:val="24"/>
        </w:rPr>
        <w:t>“</w:t>
      </w:r>
      <w:r w:rsidR="00C3497A" w:rsidRPr="00DE39BA">
        <w:rPr>
          <w:szCs w:val="24"/>
        </w:rPr>
        <w:t xml:space="preserve"> </w:t>
      </w:r>
      <w:r w:rsidRPr="00DE39BA">
        <w:rPr>
          <w:szCs w:val="24"/>
        </w:rPr>
        <w:t xml:space="preserve">done </w:t>
      </w:r>
      <w:r w:rsidR="00A92576" w:rsidRPr="00DE39BA">
        <w:rPr>
          <w:szCs w:val="24"/>
        </w:rPr>
        <w:t>by Pranav Taneja (2817089</w:t>
      </w:r>
      <w:r w:rsidRPr="00DE39BA">
        <w:rPr>
          <w:szCs w:val="24"/>
        </w:rPr>
        <w:t xml:space="preserve">), </w:t>
      </w:r>
      <w:r w:rsidR="00A92576" w:rsidRPr="00DE39BA">
        <w:rPr>
          <w:szCs w:val="24"/>
        </w:rPr>
        <w:t>Manan Arora (2817023</w:t>
      </w:r>
      <w:r w:rsidRPr="00DE39BA">
        <w:rPr>
          <w:szCs w:val="24"/>
        </w:rPr>
        <w:t xml:space="preserve">), </w:t>
      </w:r>
      <w:r w:rsidR="00A92576" w:rsidRPr="00DE39BA">
        <w:rPr>
          <w:szCs w:val="24"/>
        </w:rPr>
        <w:t>Abhay Mendiratta (2817037</w:t>
      </w:r>
      <w:r w:rsidRPr="00DE39BA">
        <w:rPr>
          <w:szCs w:val="24"/>
        </w:rPr>
        <w:t xml:space="preserve">) is an authentic work carried out by them </w:t>
      </w:r>
      <w:r w:rsidR="00A92576" w:rsidRPr="00DE39BA">
        <w:rPr>
          <w:szCs w:val="24"/>
        </w:rPr>
        <w:t>at PIET</w:t>
      </w:r>
      <w:r w:rsidRPr="00DE39BA">
        <w:rPr>
          <w:szCs w:val="24"/>
        </w:rPr>
        <w:t>, Samalkha, Panipat under my guidance. The matter embodied in this project work has not been submitted earlier for the award of any degree or diploma to the best of my knowledge and belief.</w:t>
      </w:r>
    </w:p>
    <w:p w14:paraId="6A95174F" w14:textId="77777777" w:rsidR="00C43CB4" w:rsidRPr="00DE39BA" w:rsidRDefault="00C43CB4" w:rsidP="00F535CA">
      <w:pPr>
        <w:widowControl w:val="0"/>
        <w:spacing w:line="360" w:lineRule="auto"/>
        <w:jc w:val="both"/>
        <w:rPr>
          <w:szCs w:val="24"/>
        </w:rPr>
        <w:pPrChange w:id="51" w:author="mananarora1571@gmail.com" w:date="2021-05-30T15:12:00Z">
          <w:pPr>
            <w:spacing w:line="360" w:lineRule="auto"/>
            <w:jc w:val="both"/>
          </w:pPr>
        </w:pPrChange>
      </w:pPr>
    </w:p>
    <w:p w14:paraId="74AC3066" w14:textId="77777777" w:rsidR="00C43CB4" w:rsidRPr="00DE39BA" w:rsidRDefault="00C43CB4" w:rsidP="00F535CA">
      <w:pPr>
        <w:widowControl w:val="0"/>
        <w:spacing w:line="360" w:lineRule="auto"/>
        <w:jc w:val="both"/>
        <w:rPr>
          <w:szCs w:val="24"/>
        </w:rPr>
        <w:pPrChange w:id="52" w:author="mananarora1571@gmail.com" w:date="2021-05-30T15:12:00Z">
          <w:pPr>
            <w:spacing w:line="360" w:lineRule="auto"/>
            <w:jc w:val="both"/>
          </w:pPr>
        </w:pPrChange>
      </w:pPr>
    </w:p>
    <w:p w14:paraId="0CC9BF2E" w14:textId="77777777" w:rsidR="00C43CB4" w:rsidRPr="00DE39BA" w:rsidRDefault="00C43CB4" w:rsidP="00F535CA">
      <w:pPr>
        <w:widowControl w:val="0"/>
        <w:spacing w:line="360" w:lineRule="auto"/>
        <w:jc w:val="both"/>
        <w:rPr>
          <w:szCs w:val="24"/>
        </w:rPr>
        <w:pPrChange w:id="53" w:author="mananarora1571@gmail.com" w:date="2021-05-30T15:12:00Z">
          <w:pPr>
            <w:spacing w:line="360" w:lineRule="auto"/>
            <w:jc w:val="both"/>
          </w:pPr>
        </w:pPrChange>
      </w:pPr>
    </w:p>
    <w:p w14:paraId="32B80095" w14:textId="77777777" w:rsidR="00C43CB4" w:rsidRPr="00DE39BA" w:rsidRDefault="00C43CB4" w:rsidP="00F535CA">
      <w:pPr>
        <w:widowControl w:val="0"/>
        <w:spacing w:line="360" w:lineRule="auto"/>
        <w:jc w:val="both"/>
        <w:rPr>
          <w:szCs w:val="24"/>
        </w:rPr>
        <w:pPrChange w:id="54" w:author="mananarora1571@gmail.com" w:date="2021-05-30T15:12:00Z">
          <w:pPr>
            <w:spacing w:line="360" w:lineRule="auto"/>
            <w:jc w:val="both"/>
          </w:pPr>
        </w:pPrChange>
      </w:pPr>
    </w:p>
    <w:p w14:paraId="57FB28CC" w14:textId="77777777" w:rsidR="00C43CB4" w:rsidRPr="00DE39BA" w:rsidRDefault="00C43CB4" w:rsidP="00F535CA">
      <w:pPr>
        <w:widowControl w:val="0"/>
        <w:spacing w:line="360" w:lineRule="auto"/>
        <w:jc w:val="both"/>
        <w:rPr>
          <w:szCs w:val="24"/>
        </w:rPr>
        <w:pPrChange w:id="55" w:author="mananarora1571@gmail.com" w:date="2021-05-30T15:12:00Z">
          <w:pPr>
            <w:spacing w:line="360" w:lineRule="auto"/>
            <w:jc w:val="both"/>
          </w:pPr>
        </w:pPrChange>
      </w:pPr>
    </w:p>
    <w:p w14:paraId="5958FDB0" w14:textId="420FBB82" w:rsidR="00C43CB4" w:rsidRPr="00DE39BA" w:rsidRDefault="00C43CB4" w:rsidP="00F535CA">
      <w:pPr>
        <w:widowControl w:val="0"/>
        <w:spacing w:line="360" w:lineRule="auto"/>
        <w:jc w:val="both"/>
        <w:rPr>
          <w:b/>
          <w:szCs w:val="24"/>
        </w:rPr>
        <w:pPrChange w:id="56" w:author="mananarora1571@gmail.com" w:date="2021-05-30T15:12:00Z">
          <w:pPr>
            <w:spacing w:line="360" w:lineRule="auto"/>
            <w:jc w:val="both"/>
          </w:pPr>
        </w:pPrChange>
      </w:pPr>
      <w:r w:rsidRPr="00DE39BA">
        <w:rPr>
          <w:szCs w:val="24"/>
        </w:rPr>
        <w:t xml:space="preserve">                                                                                                                    </w:t>
      </w:r>
      <w:r w:rsidRPr="00DE39BA">
        <w:rPr>
          <w:b/>
          <w:szCs w:val="24"/>
        </w:rPr>
        <w:t>Mr</w:t>
      </w:r>
      <w:r w:rsidRPr="00DE39BA">
        <w:rPr>
          <w:szCs w:val="24"/>
        </w:rPr>
        <w:t xml:space="preserve"> </w:t>
      </w:r>
      <w:r w:rsidRPr="00DE39BA">
        <w:rPr>
          <w:b/>
          <w:szCs w:val="24"/>
        </w:rPr>
        <w:t>Gaurav Gambhir</w:t>
      </w:r>
    </w:p>
    <w:p w14:paraId="46093223" w14:textId="633A0332" w:rsidR="00C43CB4" w:rsidRPr="00DE39BA" w:rsidRDefault="00C43CB4" w:rsidP="00F535CA">
      <w:pPr>
        <w:widowControl w:val="0"/>
        <w:spacing w:line="360" w:lineRule="auto"/>
        <w:jc w:val="both"/>
        <w:rPr>
          <w:szCs w:val="24"/>
        </w:rPr>
        <w:pPrChange w:id="57" w:author="mananarora1571@gmail.com" w:date="2021-05-30T15:12:00Z">
          <w:pPr>
            <w:spacing w:line="360" w:lineRule="auto"/>
            <w:jc w:val="both"/>
          </w:pPr>
        </w:pPrChange>
      </w:pPr>
      <w:r w:rsidRPr="00DE39BA">
        <w:rPr>
          <w:b/>
          <w:szCs w:val="24"/>
        </w:rPr>
        <w:t xml:space="preserve">   </w:t>
      </w:r>
      <w:r w:rsidR="00A92576" w:rsidRPr="00DE39BA">
        <w:rPr>
          <w:b/>
          <w:szCs w:val="24"/>
        </w:rPr>
        <w:t>Ms Alankrita Aggarwal</w:t>
      </w:r>
      <w:r w:rsidRPr="00DE39BA">
        <w:rPr>
          <w:szCs w:val="24"/>
        </w:rPr>
        <w:t xml:space="preserve"> </w:t>
      </w:r>
      <w:r w:rsidR="00C3497A" w:rsidRPr="00DE39BA">
        <w:rPr>
          <w:szCs w:val="24"/>
        </w:rPr>
        <w:t xml:space="preserve">                                                                       </w:t>
      </w:r>
      <w:r w:rsidR="006A6D33" w:rsidRPr="00DE39BA">
        <w:rPr>
          <w:b/>
          <w:szCs w:val="24"/>
        </w:rPr>
        <w:t>Mr</w:t>
      </w:r>
      <w:r w:rsidRPr="00DE39BA">
        <w:rPr>
          <w:szCs w:val="24"/>
        </w:rPr>
        <w:t xml:space="preserve"> </w:t>
      </w:r>
      <w:r w:rsidRPr="00DE39BA">
        <w:rPr>
          <w:b/>
          <w:szCs w:val="24"/>
        </w:rPr>
        <w:t>Shekhar Singh</w:t>
      </w:r>
      <w:r w:rsidRPr="00DE39BA">
        <w:rPr>
          <w:szCs w:val="24"/>
        </w:rPr>
        <w:t xml:space="preserve">                                                                                         </w:t>
      </w:r>
    </w:p>
    <w:p w14:paraId="69D54373" w14:textId="30957396" w:rsidR="00C43CB4" w:rsidRPr="00DE39BA" w:rsidRDefault="00C43CB4" w:rsidP="00F535CA">
      <w:pPr>
        <w:widowControl w:val="0"/>
        <w:spacing w:line="360" w:lineRule="auto"/>
        <w:jc w:val="both"/>
        <w:rPr>
          <w:szCs w:val="24"/>
        </w:rPr>
        <w:pPrChange w:id="58" w:author="mananarora1571@gmail.com" w:date="2021-05-30T15:12:00Z">
          <w:pPr>
            <w:spacing w:line="360" w:lineRule="auto"/>
            <w:jc w:val="both"/>
          </w:pPr>
        </w:pPrChange>
      </w:pPr>
      <w:r w:rsidRPr="00DE39BA">
        <w:rPr>
          <w:sz w:val="28"/>
          <w:szCs w:val="28"/>
        </w:rPr>
        <w:t xml:space="preserve">   (Project </w:t>
      </w:r>
      <w:r w:rsidR="00A92576" w:rsidRPr="00DE39BA">
        <w:rPr>
          <w:sz w:val="28"/>
          <w:szCs w:val="28"/>
        </w:rPr>
        <w:t xml:space="preserve">Guide)  </w:t>
      </w:r>
      <w:r w:rsidRPr="00DE39BA">
        <w:rPr>
          <w:szCs w:val="24"/>
        </w:rPr>
        <w:t xml:space="preserve">                                                                                 </w:t>
      </w:r>
      <w:r w:rsidRPr="00DE39BA">
        <w:rPr>
          <w:sz w:val="28"/>
          <w:szCs w:val="28"/>
        </w:rPr>
        <w:t>(Project Coordinators)</w:t>
      </w:r>
      <w:r w:rsidRPr="00DE39BA">
        <w:rPr>
          <w:szCs w:val="24"/>
        </w:rPr>
        <w:t xml:space="preserve"> </w:t>
      </w:r>
    </w:p>
    <w:p w14:paraId="358991B5" w14:textId="77777777" w:rsidR="00C43CB4" w:rsidRPr="00DE39BA" w:rsidRDefault="00C43CB4" w:rsidP="00F535CA">
      <w:pPr>
        <w:widowControl w:val="0"/>
        <w:spacing w:line="360" w:lineRule="auto"/>
        <w:jc w:val="both"/>
        <w:rPr>
          <w:szCs w:val="24"/>
        </w:rPr>
        <w:pPrChange w:id="59" w:author="mananarora1571@gmail.com" w:date="2021-05-30T15:12:00Z">
          <w:pPr>
            <w:spacing w:line="360" w:lineRule="auto"/>
            <w:jc w:val="both"/>
          </w:pPr>
        </w:pPrChange>
      </w:pPr>
      <w:r w:rsidRPr="00DE39BA">
        <w:rPr>
          <w:szCs w:val="24"/>
        </w:rPr>
        <w:t xml:space="preserve">                                                                 </w:t>
      </w:r>
    </w:p>
    <w:p w14:paraId="79A79B0D" w14:textId="77777777" w:rsidR="00C43CB4" w:rsidRPr="00DE39BA" w:rsidRDefault="00C43CB4" w:rsidP="00F535CA">
      <w:pPr>
        <w:widowControl w:val="0"/>
        <w:spacing w:line="360" w:lineRule="auto"/>
        <w:jc w:val="both"/>
        <w:rPr>
          <w:szCs w:val="24"/>
        </w:rPr>
        <w:pPrChange w:id="60" w:author="mananarora1571@gmail.com" w:date="2021-05-30T15:12:00Z">
          <w:pPr>
            <w:spacing w:line="360" w:lineRule="auto"/>
            <w:jc w:val="both"/>
          </w:pPr>
        </w:pPrChange>
      </w:pPr>
    </w:p>
    <w:p w14:paraId="2DF43ACF" w14:textId="77777777" w:rsidR="00C43CB4" w:rsidRPr="00DE39BA" w:rsidRDefault="00C43CB4" w:rsidP="00F535CA">
      <w:pPr>
        <w:widowControl w:val="0"/>
        <w:spacing w:line="360" w:lineRule="auto"/>
        <w:jc w:val="both"/>
        <w:rPr>
          <w:szCs w:val="24"/>
        </w:rPr>
        <w:pPrChange w:id="61" w:author="mananarora1571@gmail.com" w:date="2021-05-30T15:12:00Z">
          <w:pPr>
            <w:spacing w:line="360" w:lineRule="auto"/>
            <w:jc w:val="both"/>
          </w:pPr>
        </w:pPrChange>
      </w:pPr>
    </w:p>
    <w:p w14:paraId="0D80DF0F" w14:textId="439980FC" w:rsidR="00C43CB4" w:rsidRPr="00DE39BA" w:rsidRDefault="00C43CB4" w:rsidP="00F535CA">
      <w:pPr>
        <w:widowControl w:val="0"/>
        <w:spacing w:line="360" w:lineRule="auto"/>
        <w:jc w:val="center"/>
        <w:rPr>
          <w:b/>
          <w:szCs w:val="24"/>
        </w:rPr>
        <w:pPrChange w:id="62" w:author="mananarora1571@gmail.com" w:date="2021-05-30T15:12:00Z">
          <w:pPr>
            <w:spacing w:line="360" w:lineRule="auto"/>
            <w:jc w:val="center"/>
          </w:pPr>
        </w:pPrChange>
      </w:pPr>
      <w:r w:rsidRPr="00DE39BA">
        <w:rPr>
          <w:b/>
          <w:szCs w:val="24"/>
        </w:rPr>
        <w:t>Prof. Dr S C Gupta</w:t>
      </w:r>
    </w:p>
    <w:p w14:paraId="23F9FD58" w14:textId="77777777" w:rsidR="00C43CB4" w:rsidRPr="00DE39BA" w:rsidRDefault="00C43CB4" w:rsidP="00F535CA">
      <w:pPr>
        <w:widowControl w:val="0"/>
        <w:spacing w:line="360" w:lineRule="auto"/>
        <w:jc w:val="center"/>
        <w:rPr>
          <w:sz w:val="28"/>
          <w:szCs w:val="28"/>
        </w:rPr>
        <w:pPrChange w:id="63" w:author="mananarora1571@gmail.com" w:date="2021-05-30T15:12:00Z">
          <w:pPr>
            <w:spacing w:line="360" w:lineRule="auto"/>
            <w:jc w:val="center"/>
          </w:pPr>
        </w:pPrChange>
      </w:pPr>
      <w:r w:rsidRPr="00DE39BA">
        <w:rPr>
          <w:sz w:val="28"/>
          <w:szCs w:val="28"/>
        </w:rPr>
        <w:t>HOD (CSE)</w:t>
      </w:r>
    </w:p>
    <w:p w14:paraId="4878E9F7" w14:textId="77777777" w:rsidR="00C43CB4" w:rsidRPr="00DE39BA" w:rsidRDefault="00C43CB4" w:rsidP="00F535CA">
      <w:pPr>
        <w:widowControl w:val="0"/>
        <w:spacing w:line="360" w:lineRule="auto"/>
        <w:jc w:val="center"/>
        <w:rPr>
          <w:sz w:val="28"/>
          <w:szCs w:val="28"/>
        </w:rPr>
        <w:pPrChange w:id="64" w:author="mananarora1571@gmail.com" w:date="2021-05-30T15:12:00Z">
          <w:pPr>
            <w:spacing w:line="360" w:lineRule="auto"/>
            <w:jc w:val="center"/>
          </w:pPr>
        </w:pPrChange>
      </w:pPr>
      <w:r w:rsidRPr="00DE39BA">
        <w:rPr>
          <w:sz w:val="28"/>
          <w:szCs w:val="28"/>
        </w:rPr>
        <w:t>PIET, Samalkha</w:t>
      </w:r>
    </w:p>
    <w:p w14:paraId="61B49021" w14:textId="77777777" w:rsidR="00C43CB4" w:rsidRPr="00DE39BA" w:rsidRDefault="00C43CB4" w:rsidP="00F535CA">
      <w:pPr>
        <w:widowControl w:val="0"/>
        <w:ind w:left="720"/>
        <w:jc w:val="center"/>
        <w:rPr>
          <w:szCs w:val="24"/>
        </w:rPr>
        <w:pPrChange w:id="65" w:author="mananarora1571@gmail.com" w:date="2021-05-30T15:12:00Z">
          <w:pPr>
            <w:ind w:left="720"/>
            <w:jc w:val="center"/>
          </w:pPr>
        </w:pPrChange>
      </w:pPr>
    </w:p>
    <w:p w14:paraId="670A354D" w14:textId="77777777" w:rsidR="00C43CB4" w:rsidRPr="00DE39BA" w:rsidRDefault="00C43CB4" w:rsidP="00F535CA">
      <w:pPr>
        <w:widowControl w:val="0"/>
        <w:pPrChange w:id="66" w:author="mananarora1571@gmail.com" w:date="2021-05-30T15:12:00Z">
          <w:pPr/>
        </w:pPrChange>
      </w:pPr>
    </w:p>
    <w:p w14:paraId="0DABB9B8" w14:textId="77777777" w:rsidR="00C43CB4" w:rsidRPr="00DE39BA" w:rsidRDefault="00C43CB4" w:rsidP="00F535CA">
      <w:pPr>
        <w:pStyle w:val="IEEEAbstractheading"/>
        <w:widowControl w:val="0"/>
        <w:pPrChange w:id="67" w:author="mananarora1571@gmail.com" w:date="2021-05-30T15:12:00Z">
          <w:pPr>
            <w:pStyle w:val="IEEEAbstractheading"/>
          </w:pPr>
        </w:pPrChange>
      </w:pPr>
      <w:r w:rsidRPr="00DE39BA">
        <w:lastRenderedPageBreak/>
        <w:t>ACKNOWLEDGEMENT</w:t>
      </w:r>
    </w:p>
    <w:p w14:paraId="10008D28" w14:textId="77777777" w:rsidR="00C43CB4" w:rsidRPr="00DE39BA" w:rsidRDefault="00C43CB4" w:rsidP="00F535CA">
      <w:pPr>
        <w:widowControl w:val="0"/>
        <w:jc w:val="center"/>
        <w:rPr>
          <w:b/>
          <w:i/>
        </w:rPr>
        <w:pPrChange w:id="68" w:author="mananarora1571@gmail.com" w:date="2021-05-30T15:12:00Z">
          <w:pPr>
            <w:jc w:val="center"/>
          </w:pPr>
        </w:pPrChange>
      </w:pPr>
    </w:p>
    <w:p w14:paraId="0033EBB0" w14:textId="28435F5C" w:rsidR="00C43CB4" w:rsidRPr="00DE39BA" w:rsidRDefault="00C43CB4" w:rsidP="00F535CA">
      <w:pPr>
        <w:widowControl w:val="0"/>
        <w:spacing w:line="360" w:lineRule="auto"/>
        <w:jc w:val="both"/>
        <w:rPr>
          <w:szCs w:val="24"/>
        </w:rPr>
        <w:pPrChange w:id="69" w:author="mananarora1571@gmail.com" w:date="2021-05-30T15:12:00Z">
          <w:pPr>
            <w:spacing w:line="360" w:lineRule="auto"/>
            <w:jc w:val="both"/>
          </w:pPr>
        </w:pPrChange>
      </w:pPr>
      <w:r w:rsidRPr="00DE39BA">
        <w:rPr>
          <w:szCs w:val="24"/>
        </w:rPr>
        <w:t xml:space="preserve">It gives us a great sense of pleasure to present the report of the B. Tech Project undertaken during B. Tech. Final Year. We owe </w:t>
      </w:r>
      <w:r w:rsidR="006A6D33" w:rsidRPr="00DE39BA">
        <w:rPr>
          <w:szCs w:val="24"/>
        </w:rPr>
        <w:t xml:space="preserve">a </w:t>
      </w:r>
      <w:r w:rsidRPr="00DE39BA">
        <w:rPr>
          <w:szCs w:val="24"/>
        </w:rPr>
        <w:t xml:space="preserve">special debt of gratitude to Assistant Professor </w:t>
      </w:r>
      <w:r w:rsidR="00A92576" w:rsidRPr="00DE39BA">
        <w:rPr>
          <w:szCs w:val="24"/>
        </w:rPr>
        <w:t>Ms Alankrita Aggarwal</w:t>
      </w:r>
      <w:r w:rsidRPr="00DE39BA">
        <w:rPr>
          <w:szCs w:val="24"/>
        </w:rPr>
        <w:t>, Department of Computer Science &amp; Engineering, PIET, Samalkha for his constant support and guidance throughout our work. H</w:t>
      </w:r>
      <w:r w:rsidR="00A92576" w:rsidRPr="00DE39BA">
        <w:rPr>
          <w:szCs w:val="24"/>
        </w:rPr>
        <w:t>er</w:t>
      </w:r>
      <w:r w:rsidRPr="00DE39BA">
        <w:rPr>
          <w:szCs w:val="24"/>
        </w:rPr>
        <w:t xml:space="preserve"> sincerity, thoroughness and perseverance have been a constant source of inspiration for us. It is only his cognizant efforts that our endeavo</w:t>
      </w:r>
      <w:r w:rsidR="006A6D33" w:rsidRPr="00DE39BA">
        <w:rPr>
          <w:szCs w:val="24"/>
        </w:rPr>
        <w:t>u</w:t>
      </w:r>
      <w:r w:rsidRPr="00DE39BA">
        <w:rPr>
          <w:szCs w:val="24"/>
        </w:rPr>
        <w:t xml:space="preserve">rs have seen </w:t>
      </w:r>
      <w:r w:rsidR="006A6D33" w:rsidRPr="00DE39BA">
        <w:rPr>
          <w:szCs w:val="24"/>
        </w:rPr>
        <w:t xml:space="preserve">the </w:t>
      </w:r>
      <w:r w:rsidRPr="00DE39BA">
        <w:rPr>
          <w:szCs w:val="24"/>
        </w:rPr>
        <w:t>light of the day.</w:t>
      </w:r>
    </w:p>
    <w:p w14:paraId="62E55C3C" w14:textId="3BAE1DF2" w:rsidR="00C43CB4" w:rsidRPr="00DE39BA" w:rsidRDefault="00C43CB4" w:rsidP="00F535CA">
      <w:pPr>
        <w:widowControl w:val="0"/>
        <w:spacing w:line="360" w:lineRule="auto"/>
        <w:jc w:val="both"/>
        <w:rPr>
          <w:szCs w:val="24"/>
        </w:rPr>
        <w:pPrChange w:id="70" w:author="mananarora1571@gmail.com" w:date="2021-05-30T15:12:00Z">
          <w:pPr>
            <w:spacing w:line="360" w:lineRule="auto"/>
            <w:jc w:val="both"/>
          </w:pPr>
        </w:pPrChange>
      </w:pPr>
      <w:r w:rsidRPr="00DE39BA">
        <w:rPr>
          <w:szCs w:val="24"/>
        </w:rPr>
        <w:t>We also take the opportunity to acknowledge the contribution of Professor Dr S C Gupta, Head, Department of Computer Science &amp; Engineering, PIET, Samalkha for his full support and assistance during the development of the project.</w:t>
      </w:r>
    </w:p>
    <w:p w14:paraId="14104477" w14:textId="21BF985E" w:rsidR="00C43CB4" w:rsidRPr="00DE39BA" w:rsidRDefault="00C43CB4" w:rsidP="00F535CA">
      <w:pPr>
        <w:widowControl w:val="0"/>
        <w:spacing w:line="360" w:lineRule="auto"/>
        <w:jc w:val="both"/>
        <w:rPr>
          <w:szCs w:val="24"/>
        </w:rPr>
        <w:pPrChange w:id="71" w:author="mananarora1571@gmail.com" w:date="2021-05-30T15:12:00Z">
          <w:pPr>
            <w:spacing w:line="360" w:lineRule="auto"/>
            <w:jc w:val="both"/>
          </w:pPr>
        </w:pPrChange>
      </w:pPr>
      <w:r w:rsidRPr="00DE39BA">
        <w:rPr>
          <w:szCs w:val="24"/>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w:t>
      </w:r>
      <w:r w:rsidR="006A6D33" w:rsidRPr="00DE39BA">
        <w:rPr>
          <w:szCs w:val="24"/>
        </w:rPr>
        <w:t xml:space="preserve">to </w:t>
      </w:r>
      <w:r w:rsidRPr="00DE39BA">
        <w:rPr>
          <w:szCs w:val="24"/>
        </w:rPr>
        <w:t>the completion of the project.</w:t>
      </w:r>
    </w:p>
    <w:p w14:paraId="4F1F42DA" w14:textId="77777777" w:rsidR="00C43CB4" w:rsidRPr="00DE39BA" w:rsidRDefault="00C43CB4" w:rsidP="00F535CA">
      <w:pPr>
        <w:widowControl w:val="0"/>
        <w:jc w:val="both"/>
        <w:rPr>
          <w:i/>
        </w:rPr>
        <w:pPrChange w:id="72" w:author="mananarora1571@gmail.com" w:date="2021-05-30T15:12:00Z">
          <w:pPr>
            <w:jc w:val="both"/>
          </w:pPr>
        </w:pPrChange>
      </w:pPr>
    </w:p>
    <w:p w14:paraId="7D5472D1" w14:textId="77777777" w:rsidR="00C43CB4" w:rsidRPr="00DE39BA" w:rsidRDefault="00C43CB4" w:rsidP="00F535CA">
      <w:pPr>
        <w:widowControl w:val="0"/>
        <w:jc w:val="both"/>
        <w:pPrChange w:id="73" w:author="mananarora1571@gmail.com" w:date="2021-05-30T15:12:00Z">
          <w:pPr>
            <w:jc w:val="both"/>
          </w:pPr>
        </w:pPrChange>
      </w:pPr>
      <w:r w:rsidRPr="00DE39BA">
        <w:t>Signature:</w:t>
      </w:r>
      <w:r w:rsidRPr="00DE39BA">
        <w:tab/>
        <w:t xml:space="preserve">                                                                                        Signature:</w:t>
      </w:r>
    </w:p>
    <w:p w14:paraId="2BC5C306" w14:textId="77777777" w:rsidR="00C43CB4" w:rsidRPr="00DE39BA" w:rsidRDefault="00C43CB4" w:rsidP="00F535CA">
      <w:pPr>
        <w:widowControl w:val="0"/>
        <w:jc w:val="both"/>
        <w:pPrChange w:id="74" w:author="mananarora1571@gmail.com" w:date="2021-05-30T15:12:00Z">
          <w:pPr>
            <w:jc w:val="both"/>
          </w:pPr>
        </w:pPrChange>
      </w:pPr>
      <w:r w:rsidRPr="00DE39BA">
        <w:t>Name</w:t>
      </w:r>
      <w:r w:rsidRPr="00DE39BA">
        <w:tab/>
        <w:t xml:space="preserve"> :                                                                                                  Name     :</w:t>
      </w:r>
    </w:p>
    <w:p w14:paraId="5CD783D6" w14:textId="77777777" w:rsidR="00C43CB4" w:rsidRPr="00DE39BA" w:rsidRDefault="00C43CB4" w:rsidP="00F535CA">
      <w:pPr>
        <w:widowControl w:val="0"/>
        <w:jc w:val="both"/>
        <w:pPrChange w:id="75" w:author="mananarora1571@gmail.com" w:date="2021-05-30T15:12:00Z">
          <w:pPr>
            <w:jc w:val="both"/>
          </w:pPr>
        </w:pPrChange>
      </w:pPr>
      <w:r w:rsidRPr="00DE39BA">
        <w:t>Roll No.:                                                                                                  Roll No.:</w:t>
      </w:r>
    </w:p>
    <w:p w14:paraId="52E98D98" w14:textId="77777777" w:rsidR="00C43CB4" w:rsidRPr="00DE39BA" w:rsidRDefault="00C43CB4" w:rsidP="00F535CA">
      <w:pPr>
        <w:widowControl w:val="0"/>
        <w:jc w:val="both"/>
        <w:pPrChange w:id="76" w:author="mananarora1571@gmail.com" w:date="2021-05-30T15:12:00Z">
          <w:pPr>
            <w:jc w:val="both"/>
          </w:pPr>
        </w:pPrChange>
      </w:pPr>
      <w:r w:rsidRPr="00DE39BA">
        <w:t>Date</w:t>
      </w:r>
      <w:r w:rsidRPr="00DE39BA">
        <w:tab/>
        <w:t>:                                                                                                   Date     :</w:t>
      </w:r>
    </w:p>
    <w:p w14:paraId="64E9ECCA" w14:textId="77777777" w:rsidR="00C43CB4" w:rsidRPr="00DE39BA" w:rsidRDefault="00C43CB4" w:rsidP="00F535CA">
      <w:pPr>
        <w:widowControl w:val="0"/>
        <w:jc w:val="both"/>
        <w:rPr>
          <w:b/>
        </w:rPr>
        <w:pPrChange w:id="77" w:author="mananarora1571@gmail.com" w:date="2021-05-30T15:12:00Z">
          <w:pPr>
            <w:jc w:val="both"/>
          </w:pPr>
        </w:pPrChange>
      </w:pPr>
    </w:p>
    <w:p w14:paraId="7D2DE2C9" w14:textId="77777777" w:rsidR="00C43CB4" w:rsidRPr="00DE39BA" w:rsidRDefault="00C43CB4" w:rsidP="00F535CA">
      <w:pPr>
        <w:widowControl w:val="0"/>
        <w:jc w:val="both"/>
        <w:pPrChange w:id="78" w:author="mananarora1571@gmail.com" w:date="2021-05-30T15:12:00Z">
          <w:pPr>
            <w:jc w:val="both"/>
          </w:pPr>
        </w:pPrChange>
      </w:pPr>
      <w:r w:rsidRPr="00DE39BA">
        <w:t>Signature:</w:t>
      </w:r>
      <w:r w:rsidRPr="00DE39BA">
        <w:tab/>
      </w:r>
    </w:p>
    <w:p w14:paraId="64623E51" w14:textId="77777777" w:rsidR="00C43CB4" w:rsidRPr="00DE39BA" w:rsidRDefault="00C43CB4" w:rsidP="00F535CA">
      <w:pPr>
        <w:widowControl w:val="0"/>
        <w:jc w:val="both"/>
        <w:pPrChange w:id="79" w:author="mananarora1571@gmail.com" w:date="2021-05-30T15:12:00Z">
          <w:pPr>
            <w:jc w:val="both"/>
          </w:pPr>
        </w:pPrChange>
      </w:pPr>
      <w:r w:rsidRPr="00DE39BA">
        <w:t>Name</w:t>
      </w:r>
      <w:r w:rsidRPr="00DE39BA">
        <w:tab/>
        <w:t xml:space="preserve"> :</w:t>
      </w:r>
    </w:p>
    <w:p w14:paraId="27FD88A9" w14:textId="77777777" w:rsidR="00C43CB4" w:rsidRPr="00DE39BA" w:rsidRDefault="00C43CB4" w:rsidP="00F535CA">
      <w:pPr>
        <w:widowControl w:val="0"/>
        <w:jc w:val="both"/>
        <w:pPrChange w:id="80" w:author="mananarora1571@gmail.com" w:date="2021-05-30T15:12:00Z">
          <w:pPr>
            <w:jc w:val="both"/>
          </w:pPr>
        </w:pPrChange>
      </w:pPr>
      <w:r w:rsidRPr="00DE39BA">
        <w:t>Roll No.:</w:t>
      </w:r>
    </w:p>
    <w:p w14:paraId="44709010" w14:textId="77777777" w:rsidR="00C43CB4" w:rsidRPr="00DE39BA" w:rsidRDefault="00C43CB4" w:rsidP="00F535CA">
      <w:pPr>
        <w:widowControl w:val="0"/>
        <w:jc w:val="both"/>
        <w:pPrChange w:id="81" w:author="mananarora1571@gmail.com" w:date="2021-05-30T15:12:00Z">
          <w:pPr>
            <w:jc w:val="both"/>
          </w:pPr>
        </w:pPrChange>
      </w:pPr>
      <w:r w:rsidRPr="00DE39BA">
        <w:t>Date</w:t>
      </w:r>
      <w:r w:rsidRPr="00DE39BA">
        <w:tab/>
        <w:t>:</w:t>
      </w:r>
    </w:p>
    <w:p w14:paraId="2D539965" w14:textId="77777777" w:rsidR="00C43CB4" w:rsidRPr="00DE39BA" w:rsidRDefault="00C43CB4" w:rsidP="00F535CA">
      <w:pPr>
        <w:widowControl w:val="0"/>
        <w:pPrChange w:id="82" w:author="mananarora1571@gmail.com" w:date="2021-05-30T15:12:00Z">
          <w:pPr/>
        </w:pPrChange>
      </w:pPr>
    </w:p>
    <w:p w14:paraId="7B307A86" w14:textId="77777777" w:rsidR="00C43CB4" w:rsidRPr="00DE39BA" w:rsidRDefault="00C43CB4" w:rsidP="00F535CA">
      <w:pPr>
        <w:widowControl w:val="0"/>
        <w:rPr>
          <w:szCs w:val="24"/>
        </w:rPr>
        <w:pPrChange w:id="83" w:author="mananarora1571@gmail.com" w:date="2021-05-30T15:12:00Z">
          <w:pPr/>
        </w:pPrChange>
      </w:pPr>
    </w:p>
    <w:p w14:paraId="0DD967C9" w14:textId="77777777" w:rsidR="00C43CB4" w:rsidRPr="00DE39BA" w:rsidRDefault="00C43CB4" w:rsidP="00F535CA">
      <w:pPr>
        <w:widowControl w:val="0"/>
        <w:pPrChange w:id="84" w:author="mananarora1571@gmail.com" w:date="2021-05-30T15:12:00Z">
          <w:pPr/>
        </w:pPrChange>
      </w:pPr>
    </w:p>
    <w:p w14:paraId="686F3C4B" w14:textId="77777777" w:rsidR="00302B47" w:rsidRPr="00DE39BA" w:rsidRDefault="00302B47" w:rsidP="00F535CA">
      <w:pPr>
        <w:widowControl w:val="0"/>
        <w:pPrChange w:id="85" w:author="mananarora1571@gmail.com" w:date="2021-05-30T15:12:00Z">
          <w:pPr/>
        </w:pPrChange>
      </w:pPr>
    </w:p>
    <w:p w14:paraId="6DECFA56" w14:textId="77777777" w:rsidR="00C43CB4" w:rsidRPr="00DE39BA" w:rsidRDefault="00C43CB4" w:rsidP="00F535CA">
      <w:pPr>
        <w:pStyle w:val="IEEEAbstractheading"/>
        <w:widowControl w:val="0"/>
        <w:pPrChange w:id="86" w:author="mananarora1571@gmail.com" w:date="2021-05-30T15:12:00Z">
          <w:pPr>
            <w:pStyle w:val="IEEEAbstractheading"/>
          </w:pPr>
        </w:pPrChange>
      </w:pPr>
      <w:r w:rsidRPr="00DE39BA">
        <w:lastRenderedPageBreak/>
        <w:t>ABSTRACT</w:t>
      </w:r>
    </w:p>
    <w:p w14:paraId="374CA3D6" w14:textId="77777777" w:rsidR="00C43CB4" w:rsidRPr="00DE39BA" w:rsidRDefault="00C43CB4" w:rsidP="00F535CA">
      <w:pPr>
        <w:pStyle w:val="IEEEAbstract"/>
        <w:widowControl w:val="0"/>
        <w:rPr>
          <w:sz w:val="28"/>
          <w:szCs w:val="28"/>
        </w:rPr>
        <w:pPrChange w:id="87" w:author="mananarora1571@gmail.com" w:date="2021-05-30T15:12:00Z">
          <w:pPr>
            <w:pStyle w:val="IEEEAbstract"/>
          </w:pPr>
        </w:pPrChange>
      </w:pPr>
    </w:p>
    <w:p w14:paraId="1236267B" w14:textId="77777777" w:rsidR="00C43CB4" w:rsidRPr="00DE39BA" w:rsidRDefault="00C43CB4" w:rsidP="00F535CA">
      <w:pPr>
        <w:pStyle w:val="IEEEAbstract"/>
        <w:widowControl w:val="0"/>
        <w:spacing w:line="360" w:lineRule="auto"/>
        <w:rPr>
          <w:i w:val="0"/>
          <w:sz w:val="24"/>
          <w:szCs w:val="24"/>
        </w:rPr>
        <w:pPrChange w:id="88" w:author="mananarora1571@gmail.com" w:date="2021-05-30T15:12:00Z">
          <w:pPr>
            <w:pStyle w:val="IEEEAbstract"/>
            <w:spacing w:line="360" w:lineRule="auto"/>
          </w:pPr>
        </w:pPrChange>
      </w:pPr>
    </w:p>
    <w:p w14:paraId="73F71FB1" w14:textId="4E45249D" w:rsidR="008D275D" w:rsidRPr="00DE39BA" w:rsidRDefault="008D275D" w:rsidP="00F535CA">
      <w:pPr>
        <w:widowControl w:val="0"/>
        <w:spacing w:line="360" w:lineRule="auto"/>
        <w:jc w:val="both"/>
        <w:pPrChange w:id="89" w:author="mananarora1571@gmail.com" w:date="2021-05-30T15:12:00Z">
          <w:pPr>
            <w:spacing w:line="360" w:lineRule="auto"/>
            <w:jc w:val="both"/>
          </w:pPr>
        </w:pPrChange>
      </w:pPr>
      <w:r w:rsidRPr="00DE39BA">
        <w:t xml:space="preserve">The proposed project is an innovative approach towards providing safety to the </w:t>
      </w:r>
      <w:r w:rsidR="006A6D33" w:rsidRPr="00DE39BA">
        <w:t>end-</w:t>
      </w:r>
      <w:r w:rsidRPr="00DE39BA">
        <w:t xml:space="preserve">user i.e., </w:t>
      </w:r>
      <w:r w:rsidRPr="00DE39BA">
        <w:rPr>
          <w:b/>
        </w:rPr>
        <w:t>General Public</w:t>
      </w:r>
      <w:r w:rsidRPr="00DE39BA">
        <w:t xml:space="preserve"> as we know we can’t disrupt the economy further, we have to get back to </w:t>
      </w:r>
      <w:r w:rsidR="006A6D33" w:rsidRPr="00DE39BA">
        <w:t xml:space="preserve">the </w:t>
      </w:r>
      <w:r w:rsidRPr="00DE39BA">
        <w:t>track and the virus is nowhere its termination hence the proposed system notifies the user about all possible harmful locations and further provides a safer route to travel via so that the user can safely or at least be at the minimum risk of contracting a virus prone zone during his/her journey.</w:t>
      </w:r>
    </w:p>
    <w:p w14:paraId="3656372D" w14:textId="77777777" w:rsidR="00C43CB4" w:rsidRPr="00DE39BA" w:rsidRDefault="00C43CB4" w:rsidP="00F535CA">
      <w:pPr>
        <w:widowControl w:val="0"/>
        <w:pPrChange w:id="90" w:author="mananarora1571@gmail.com" w:date="2021-05-30T15:12:00Z">
          <w:pPr/>
        </w:pPrChange>
      </w:pPr>
    </w:p>
    <w:p w14:paraId="248F9B0E" w14:textId="77777777" w:rsidR="00C43CB4" w:rsidRPr="00DE39BA" w:rsidRDefault="00C43CB4" w:rsidP="00F535CA">
      <w:pPr>
        <w:widowControl w:val="0"/>
        <w:pPrChange w:id="91" w:author="mananarora1571@gmail.com" w:date="2021-05-30T15:12:00Z">
          <w:pPr/>
        </w:pPrChange>
      </w:pPr>
    </w:p>
    <w:p w14:paraId="343C3C88" w14:textId="77777777" w:rsidR="00C43CB4" w:rsidRPr="00DE39BA" w:rsidRDefault="00C43CB4" w:rsidP="00F535CA">
      <w:pPr>
        <w:widowControl w:val="0"/>
        <w:pPrChange w:id="92" w:author="mananarora1571@gmail.com" w:date="2021-05-30T15:12:00Z">
          <w:pPr/>
        </w:pPrChange>
      </w:pPr>
    </w:p>
    <w:p w14:paraId="05EAFC16" w14:textId="77777777" w:rsidR="00C43CB4" w:rsidRPr="00DE39BA" w:rsidRDefault="00C43CB4" w:rsidP="00F535CA">
      <w:pPr>
        <w:widowControl w:val="0"/>
        <w:pPrChange w:id="93" w:author="mananarora1571@gmail.com" w:date="2021-05-30T15:12:00Z">
          <w:pPr/>
        </w:pPrChange>
      </w:pPr>
    </w:p>
    <w:p w14:paraId="22D580D5" w14:textId="77777777" w:rsidR="00C43CB4" w:rsidRPr="00DE39BA" w:rsidRDefault="00C43CB4" w:rsidP="00F535CA">
      <w:pPr>
        <w:widowControl w:val="0"/>
        <w:pPrChange w:id="94" w:author="mananarora1571@gmail.com" w:date="2021-05-30T15:12:00Z">
          <w:pPr/>
        </w:pPrChange>
      </w:pPr>
    </w:p>
    <w:p w14:paraId="73BC1EA1" w14:textId="77777777" w:rsidR="00C43CB4" w:rsidRPr="00DE39BA" w:rsidRDefault="00C43CB4" w:rsidP="00F535CA">
      <w:pPr>
        <w:widowControl w:val="0"/>
        <w:pPrChange w:id="95" w:author="mananarora1571@gmail.com" w:date="2021-05-30T15:12:00Z">
          <w:pPr/>
        </w:pPrChange>
      </w:pPr>
    </w:p>
    <w:p w14:paraId="12EFE99F" w14:textId="77777777" w:rsidR="00C43CB4" w:rsidRPr="00DE39BA" w:rsidRDefault="00C43CB4" w:rsidP="00F535CA">
      <w:pPr>
        <w:widowControl w:val="0"/>
        <w:pPrChange w:id="96" w:author="mananarora1571@gmail.com" w:date="2021-05-30T15:12:00Z">
          <w:pPr/>
        </w:pPrChange>
      </w:pPr>
    </w:p>
    <w:p w14:paraId="18E2383B" w14:textId="77777777" w:rsidR="00C43CB4" w:rsidRPr="00DE39BA" w:rsidRDefault="00C43CB4" w:rsidP="00F535CA">
      <w:pPr>
        <w:widowControl w:val="0"/>
        <w:pPrChange w:id="97" w:author="mananarora1571@gmail.com" w:date="2021-05-30T15:12:00Z">
          <w:pPr/>
        </w:pPrChange>
      </w:pPr>
    </w:p>
    <w:p w14:paraId="3993DD24" w14:textId="77777777" w:rsidR="00C43CB4" w:rsidRPr="00DE39BA" w:rsidRDefault="00C43CB4" w:rsidP="00F535CA">
      <w:pPr>
        <w:widowControl w:val="0"/>
        <w:pPrChange w:id="98" w:author="mananarora1571@gmail.com" w:date="2021-05-30T15:12:00Z">
          <w:pPr/>
        </w:pPrChange>
      </w:pPr>
    </w:p>
    <w:p w14:paraId="78978045" w14:textId="77777777" w:rsidR="00C43CB4" w:rsidRPr="00DE39BA" w:rsidRDefault="00C43CB4" w:rsidP="00F535CA">
      <w:pPr>
        <w:widowControl w:val="0"/>
        <w:pPrChange w:id="99" w:author="mananarora1571@gmail.com" w:date="2021-05-30T15:12:00Z">
          <w:pPr/>
        </w:pPrChange>
      </w:pPr>
    </w:p>
    <w:p w14:paraId="6720E13B" w14:textId="77777777" w:rsidR="00C43CB4" w:rsidRPr="00DE39BA" w:rsidRDefault="00C43CB4" w:rsidP="00F535CA">
      <w:pPr>
        <w:widowControl w:val="0"/>
        <w:pPrChange w:id="100" w:author="mananarora1571@gmail.com" w:date="2021-05-30T15:12:00Z">
          <w:pPr/>
        </w:pPrChange>
      </w:pPr>
    </w:p>
    <w:p w14:paraId="736D9289" w14:textId="77777777" w:rsidR="00C43CB4" w:rsidRPr="00DE39BA" w:rsidRDefault="00C43CB4" w:rsidP="00F535CA">
      <w:pPr>
        <w:widowControl w:val="0"/>
        <w:pPrChange w:id="101" w:author="mananarora1571@gmail.com" w:date="2021-05-30T15:12:00Z">
          <w:pPr/>
        </w:pPrChange>
      </w:pPr>
    </w:p>
    <w:p w14:paraId="4D9B8682" w14:textId="77777777" w:rsidR="00C43CB4" w:rsidRPr="00DE39BA" w:rsidRDefault="00C43CB4" w:rsidP="00F535CA">
      <w:pPr>
        <w:widowControl w:val="0"/>
        <w:pPrChange w:id="102" w:author="mananarora1571@gmail.com" w:date="2021-05-30T15:12:00Z">
          <w:pPr/>
        </w:pPrChange>
      </w:pPr>
    </w:p>
    <w:p w14:paraId="62840310" w14:textId="77777777" w:rsidR="00C43CB4" w:rsidRPr="00DE39BA" w:rsidRDefault="00C43CB4" w:rsidP="00F535CA">
      <w:pPr>
        <w:widowControl w:val="0"/>
        <w:pPrChange w:id="103" w:author="mananarora1571@gmail.com" w:date="2021-05-30T15:12:00Z">
          <w:pPr/>
        </w:pPrChange>
      </w:pPr>
    </w:p>
    <w:p w14:paraId="7D7674D8" w14:textId="77777777" w:rsidR="00C43CB4" w:rsidRPr="00DE39BA" w:rsidRDefault="00C43CB4" w:rsidP="00F535CA">
      <w:pPr>
        <w:widowControl w:val="0"/>
        <w:pPrChange w:id="104" w:author="mananarora1571@gmail.com" w:date="2021-05-30T15:12:00Z">
          <w:pPr/>
        </w:pPrChange>
      </w:pPr>
    </w:p>
    <w:p w14:paraId="446D8239" w14:textId="77777777" w:rsidR="00C43CB4" w:rsidRPr="00DE39BA" w:rsidRDefault="00C43CB4" w:rsidP="00F535CA">
      <w:pPr>
        <w:widowControl w:val="0"/>
        <w:pPrChange w:id="105" w:author="mananarora1571@gmail.com" w:date="2021-05-30T15:12:00Z">
          <w:pPr/>
        </w:pPrChange>
      </w:pPr>
    </w:p>
    <w:p w14:paraId="38299302" w14:textId="77777777" w:rsidR="00C43CB4" w:rsidRPr="00DE39BA" w:rsidRDefault="00C43CB4" w:rsidP="00F535CA">
      <w:pPr>
        <w:widowControl w:val="0"/>
        <w:pPrChange w:id="106" w:author="mananarora1571@gmail.com" w:date="2021-05-30T15:12:00Z">
          <w:pPr/>
        </w:pPrChange>
      </w:pPr>
    </w:p>
    <w:p w14:paraId="2DF98673" w14:textId="77777777" w:rsidR="00302B47" w:rsidRPr="00DE39BA" w:rsidRDefault="00302B47" w:rsidP="00F535CA">
      <w:pPr>
        <w:widowControl w:val="0"/>
        <w:pPrChange w:id="107" w:author="mananarora1571@gmail.com" w:date="2021-05-30T15:12:00Z">
          <w:pPr/>
        </w:pPrChange>
      </w:pPr>
    </w:p>
    <w:p w14:paraId="58A7B1A2" w14:textId="77777777" w:rsidR="00302B47" w:rsidRPr="00DE39BA" w:rsidRDefault="00302B47" w:rsidP="00F535CA">
      <w:pPr>
        <w:widowControl w:val="0"/>
        <w:pPrChange w:id="108" w:author="mananarora1571@gmail.com" w:date="2021-05-30T15:12:00Z">
          <w:pPr/>
        </w:pPrChange>
      </w:pPr>
    </w:p>
    <w:p w14:paraId="3456751C" w14:textId="77777777" w:rsidR="00302B47" w:rsidRPr="00DE39BA" w:rsidRDefault="00302B47" w:rsidP="00F535CA">
      <w:pPr>
        <w:widowControl w:val="0"/>
        <w:pPrChange w:id="109" w:author="mananarora1571@gmail.com" w:date="2021-05-30T15:12:00Z">
          <w:pPr/>
        </w:pPrChange>
      </w:pPr>
    </w:p>
    <w:p w14:paraId="51FC906C" w14:textId="77777777" w:rsidR="00B74880" w:rsidRPr="00DE39BA" w:rsidRDefault="00B74880" w:rsidP="00F535CA">
      <w:pPr>
        <w:widowControl w:val="0"/>
        <w:spacing w:line="360" w:lineRule="auto"/>
        <w:rPr>
          <w:b/>
          <w:sz w:val="32"/>
          <w:szCs w:val="32"/>
        </w:rPr>
        <w:pPrChange w:id="110" w:author="mananarora1571@gmail.com" w:date="2021-05-30T15:12:00Z">
          <w:pPr>
            <w:spacing w:line="360" w:lineRule="auto"/>
          </w:pPr>
        </w:pPrChange>
      </w:pPr>
    </w:p>
    <w:sdt>
      <w:sdtPr>
        <w:rPr>
          <w:rFonts w:eastAsiaTheme="minorEastAsia" w:cstheme="majorBidi"/>
          <w:b/>
          <w:bCs w:val="0"/>
          <w:color w:val="auto"/>
          <w:sz w:val="24"/>
          <w:szCs w:val="22"/>
          <w:lang w:eastAsia="en-US"/>
        </w:rPr>
        <w:id w:val="533776097"/>
        <w:docPartObj>
          <w:docPartGallery w:val="Table of Contents"/>
          <w:docPartUnique/>
        </w:docPartObj>
      </w:sdtPr>
      <w:sdtEndPr>
        <w:rPr>
          <w:rFonts w:eastAsiaTheme="majorEastAsia"/>
          <w:color w:val="365F91" w:themeColor="accent1" w:themeShade="BF"/>
          <w:sz w:val="32"/>
          <w:szCs w:val="32"/>
        </w:rPr>
      </w:sdtEndPr>
      <w:sdtContent>
        <w:p w14:paraId="0E37C9CF" w14:textId="77777777" w:rsidR="000868AA" w:rsidRPr="00001535" w:rsidRDefault="000868AA" w:rsidP="00F535CA">
          <w:pPr>
            <w:pStyle w:val="TOCHeading"/>
            <w:keepNext w:val="0"/>
            <w:keepLines w:val="0"/>
            <w:widowControl w:val="0"/>
            <w:jc w:val="center"/>
            <w:rPr>
              <w:color w:val="auto"/>
            </w:rPr>
            <w:pPrChange w:id="111" w:author="mananarora1571@gmail.com" w:date="2021-05-30T15:12:00Z">
              <w:pPr>
                <w:pStyle w:val="TOCHeading"/>
                <w:jc w:val="center"/>
              </w:pPr>
            </w:pPrChange>
          </w:pPr>
          <w:r w:rsidRPr="00001535">
            <w:rPr>
              <w:color w:val="auto"/>
            </w:rPr>
            <w:t>Table of Contents</w:t>
          </w:r>
        </w:p>
        <w:p w14:paraId="0D45D608" w14:textId="77777777" w:rsidR="000868AA" w:rsidRPr="00001535" w:rsidRDefault="000868AA" w:rsidP="00F535CA">
          <w:pPr>
            <w:widowControl w:val="0"/>
            <w:rPr>
              <w:lang w:eastAsia="ja-JP"/>
            </w:rPr>
            <w:pPrChange w:id="112" w:author="mananarora1571@gmail.com" w:date="2021-05-30T15:12:00Z">
              <w:pPr/>
            </w:pPrChange>
          </w:pPr>
          <w:r w:rsidRPr="00001535">
            <w:rPr>
              <w:lang w:eastAsia="ja-JP"/>
            </w:rPr>
            <w:t>DECLARATION………………………………………………………………………………...2</w:t>
          </w:r>
        </w:p>
        <w:p w14:paraId="4B309D7D" w14:textId="77777777" w:rsidR="000868AA" w:rsidRPr="00001535" w:rsidRDefault="000868AA" w:rsidP="00F535CA">
          <w:pPr>
            <w:widowControl w:val="0"/>
            <w:rPr>
              <w:lang w:eastAsia="ja-JP"/>
            </w:rPr>
            <w:pPrChange w:id="113" w:author="mananarora1571@gmail.com" w:date="2021-05-30T15:12:00Z">
              <w:pPr/>
            </w:pPrChange>
          </w:pPr>
          <w:r w:rsidRPr="00001535">
            <w:rPr>
              <w:lang w:eastAsia="ja-JP"/>
            </w:rPr>
            <w:t>CERTIFICATE…………………………………………………………………………………..3</w:t>
          </w:r>
        </w:p>
        <w:p w14:paraId="2316A12C" w14:textId="77777777" w:rsidR="000868AA" w:rsidRPr="00001535" w:rsidRDefault="000868AA" w:rsidP="00F535CA">
          <w:pPr>
            <w:widowControl w:val="0"/>
            <w:rPr>
              <w:lang w:eastAsia="ja-JP"/>
            </w:rPr>
            <w:pPrChange w:id="114" w:author="mananarora1571@gmail.com" w:date="2021-05-30T15:12:00Z">
              <w:pPr/>
            </w:pPrChange>
          </w:pPr>
          <w:r w:rsidRPr="00001535">
            <w:rPr>
              <w:lang w:eastAsia="ja-JP"/>
            </w:rPr>
            <w:t>ACKNOWLEDGEMENTS……………………………………………………………………...4</w:t>
          </w:r>
        </w:p>
        <w:p w14:paraId="3631E9E1" w14:textId="77777777" w:rsidR="000868AA" w:rsidRPr="00001535" w:rsidRDefault="000868AA" w:rsidP="00F535CA">
          <w:pPr>
            <w:widowControl w:val="0"/>
            <w:rPr>
              <w:lang w:eastAsia="ja-JP"/>
            </w:rPr>
            <w:pPrChange w:id="115" w:author="mananarora1571@gmail.com" w:date="2021-05-30T15:12:00Z">
              <w:pPr/>
            </w:pPrChange>
          </w:pPr>
          <w:r w:rsidRPr="00001535">
            <w:rPr>
              <w:lang w:eastAsia="ja-JP"/>
            </w:rPr>
            <w:t>ABSTRACT……………………………………………………………………………………...5</w:t>
          </w:r>
        </w:p>
        <w:p w14:paraId="33E62EDC" w14:textId="7941AB9B" w:rsidR="000868AA" w:rsidRPr="00001535" w:rsidRDefault="000868AA" w:rsidP="00F535CA">
          <w:pPr>
            <w:widowControl w:val="0"/>
            <w:rPr>
              <w:lang w:eastAsia="ja-JP"/>
            </w:rPr>
            <w:pPrChange w:id="116" w:author="mananarora1571@gmail.com" w:date="2021-05-30T15:12:00Z">
              <w:pPr/>
            </w:pPrChange>
          </w:pPr>
          <w:r w:rsidRPr="00001535">
            <w:rPr>
              <w:lang w:eastAsia="ja-JP"/>
            </w:rPr>
            <w:t xml:space="preserve">LIST OF </w:t>
          </w:r>
          <w:r w:rsidR="00EB6B5E">
            <w:rPr>
              <w:lang w:eastAsia="ja-JP"/>
            </w:rPr>
            <w:t>F</w:t>
          </w:r>
          <w:r w:rsidRPr="00001535">
            <w:rPr>
              <w:lang w:eastAsia="ja-JP"/>
            </w:rPr>
            <w:t>IGURES…………………………………………………………………………</w:t>
          </w:r>
          <w:r w:rsidR="00EB6B5E">
            <w:rPr>
              <w:lang w:eastAsia="ja-JP"/>
            </w:rPr>
            <w:t>…..</w:t>
          </w:r>
          <w:r w:rsidR="00561C8C">
            <w:rPr>
              <w:lang w:eastAsia="ja-JP"/>
            </w:rPr>
            <w:t>1</w:t>
          </w:r>
          <w:r w:rsidR="00EB6B5E">
            <w:rPr>
              <w:lang w:eastAsia="ja-JP"/>
            </w:rPr>
            <w:t>1</w:t>
          </w:r>
        </w:p>
        <w:p w14:paraId="20A08AC3" w14:textId="1A1E8ADB" w:rsidR="000868AA" w:rsidRPr="00001535" w:rsidRDefault="000868AA" w:rsidP="00F535CA">
          <w:pPr>
            <w:widowControl w:val="0"/>
            <w:pPrChange w:id="117" w:author="mananarora1571@gmail.com" w:date="2021-05-30T15:12:00Z">
              <w:pPr/>
            </w:pPrChange>
          </w:pPr>
          <w:r w:rsidRPr="00001535">
            <w:rPr>
              <w:lang w:eastAsia="ja-JP"/>
            </w:rPr>
            <w:t>LIST OF TABLES……………………………………………………………………………</w:t>
          </w:r>
          <w:r w:rsidR="00EB6B5E">
            <w:rPr>
              <w:lang w:eastAsia="ja-JP"/>
            </w:rPr>
            <w:t>…14</w:t>
          </w:r>
        </w:p>
        <w:p w14:paraId="49F81057" w14:textId="1906D079" w:rsidR="000868AA" w:rsidRPr="00001535" w:rsidRDefault="000868AA" w:rsidP="00F535CA">
          <w:pPr>
            <w:pStyle w:val="TOC1"/>
            <w:widowControl w:val="0"/>
            <w:pPrChange w:id="118" w:author="mananarora1571@gmail.com" w:date="2021-05-30T15:12:00Z">
              <w:pPr>
                <w:pStyle w:val="TOC1"/>
              </w:pPr>
            </w:pPrChange>
          </w:pPr>
          <w:r w:rsidRPr="00001535">
            <w:t>CHAPTER 1: INTRODUCTION</w:t>
          </w:r>
          <w:r w:rsidRPr="00001535">
            <w:ptab w:relativeTo="margin" w:alignment="right" w:leader="dot"/>
          </w:r>
          <w:r w:rsidRPr="00001535">
            <w:t>1</w:t>
          </w:r>
          <w:r w:rsidR="00EB6B5E">
            <w:t>6</w:t>
          </w:r>
        </w:p>
        <w:p w14:paraId="4C97A79B" w14:textId="66092E4E" w:rsidR="000868AA" w:rsidRPr="00001535" w:rsidRDefault="000868AA" w:rsidP="00F535CA">
          <w:pPr>
            <w:pStyle w:val="TOC2"/>
            <w:widowControl w:val="0"/>
            <w:ind w:left="216"/>
            <w:pPrChange w:id="119" w:author="mananarora1571@gmail.com" w:date="2021-05-30T15:12:00Z">
              <w:pPr>
                <w:pStyle w:val="TOC2"/>
                <w:ind w:left="216"/>
              </w:pPr>
            </w:pPrChange>
          </w:pPr>
          <w:r w:rsidRPr="00001535">
            <w:t>1.1 The Topic of the System………………………………………………………………….1</w:t>
          </w:r>
          <w:r w:rsidR="00EB6B5E">
            <w:t>6</w:t>
          </w:r>
        </w:p>
        <w:p w14:paraId="7105C284" w14:textId="51CC602B" w:rsidR="000868AA" w:rsidRPr="00001535" w:rsidRDefault="000868AA" w:rsidP="00F535CA">
          <w:pPr>
            <w:widowControl w:val="0"/>
            <w:pPrChange w:id="120" w:author="mananarora1571@gmail.com" w:date="2021-05-30T15:12:00Z">
              <w:pPr/>
            </w:pPrChange>
          </w:pPr>
          <w:r w:rsidRPr="00001535">
            <w:t xml:space="preserve">    1.2 Project Abstract…………………………………………………………………………  1</w:t>
          </w:r>
          <w:r w:rsidR="00EB6B5E">
            <w:t>6</w:t>
          </w:r>
        </w:p>
        <w:p w14:paraId="050440A9" w14:textId="0BFE8F82" w:rsidR="000868AA" w:rsidRPr="00001535" w:rsidRDefault="000868AA" w:rsidP="00F535CA">
          <w:pPr>
            <w:widowControl w:val="0"/>
            <w:pPrChange w:id="121" w:author="mananarora1571@gmail.com" w:date="2021-05-30T15:12:00Z">
              <w:pPr/>
            </w:pPrChange>
          </w:pPr>
          <w:r w:rsidRPr="00001535">
            <w:t xml:space="preserve">    1.3 Purpose of the System…………………………………………………………………..  1</w:t>
          </w:r>
          <w:r w:rsidR="00EB6B5E">
            <w:t>6</w:t>
          </w:r>
        </w:p>
        <w:p w14:paraId="0F314CDE" w14:textId="565541A5" w:rsidR="000868AA" w:rsidRPr="00001535" w:rsidRDefault="000868AA" w:rsidP="00F535CA">
          <w:pPr>
            <w:widowControl w:val="0"/>
            <w:pPrChange w:id="122" w:author="mananarora1571@gmail.com" w:date="2021-05-30T15:12:00Z">
              <w:pPr/>
            </w:pPrChange>
          </w:pPr>
          <w:r w:rsidRPr="00001535">
            <w:t xml:space="preserve">    1.4 Target User……………………………………………………………………………….1</w:t>
          </w:r>
          <w:r w:rsidR="00EB6B5E">
            <w:t>6</w:t>
          </w:r>
        </w:p>
        <w:p w14:paraId="715EA056" w14:textId="77777777" w:rsidR="000868AA" w:rsidRPr="00001535" w:rsidRDefault="000868AA" w:rsidP="00F535CA">
          <w:pPr>
            <w:widowControl w:val="0"/>
            <w:pPrChange w:id="123" w:author="mananarora1571@gmail.com" w:date="2021-05-30T15:12:00Z">
              <w:pPr/>
            </w:pPrChange>
          </w:pPr>
          <w:r w:rsidRPr="00001535">
            <w:t xml:space="preserve">    1.5 Topic Background………………………………………………………………………..16</w:t>
          </w:r>
        </w:p>
        <w:p w14:paraId="5639EC37" w14:textId="68ED48A6" w:rsidR="000868AA" w:rsidRPr="00001535" w:rsidRDefault="000868AA" w:rsidP="00F535CA">
          <w:pPr>
            <w:widowControl w:val="0"/>
            <w:pPrChange w:id="124" w:author="mananarora1571@gmail.com" w:date="2021-05-30T15:12:00Z">
              <w:pPr/>
            </w:pPrChange>
          </w:pPr>
          <w:r w:rsidRPr="00001535">
            <w:t xml:space="preserve">    1.6 Problem Context………………………………………………………………………..   1</w:t>
          </w:r>
          <w:r w:rsidR="00EB6B5E">
            <w:t>7</w:t>
          </w:r>
        </w:p>
        <w:p w14:paraId="0727E641" w14:textId="5B48668F" w:rsidR="000868AA" w:rsidRPr="00001535" w:rsidRDefault="000868AA" w:rsidP="00F535CA">
          <w:pPr>
            <w:widowControl w:val="0"/>
            <w:pPrChange w:id="125" w:author="mananarora1571@gmail.com" w:date="2021-05-30T15:12:00Z">
              <w:pPr/>
            </w:pPrChange>
          </w:pPr>
          <w:r w:rsidRPr="00001535">
            <w:t xml:space="preserve">    1.7 Rationale behind the System……………………………………………………………  1</w:t>
          </w:r>
          <w:r w:rsidR="00EB6B5E">
            <w:t>8</w:t>
          </w:r>
        </w:p>
        <w:p w14:paraId="20B91126" w14:textId="47B36805" w:rsidR="000868AA" w:rsidRPr="00001535" w:rsidRDefault="000868AA" w:rsidP="00F535CA">
          <w:pPr>
            <w:pStyle w:val="TOC3"/>
            <w:widowControl w:val="0"/>
            <w:ind w:firstLine="280"/>
            <w:pPrChange w:id="126" w:author="mananarora1571@gmail.com" w:date="2021-05-30T15:12:00Z">
              <w:pPr>
                <w:pStyle w:val="TOC3"/>
                <w:ind w:firstLine="280"/>
              </w:pPr>
            </w:pPrChange>
          </w:pPr>
          <w:r w:rsidRPr="00001535">
            <w:t>1.7.1 Benifts of the System……………………………………………………………..1</w:t>
          </w:r>
          <w:r w:rsidR="00EB6B5E">
            <w:t>8</w:t>
          </w:r>
        </w:p>
        <w:p w14:paraId="76D3A7DB" w14:textId="0A97216A" w:rsidR="000868AA" w:rsidRPr="00001535" w:rsidRDefault="000868AA" w:rsidP="00F535CA">
          <w:pPr>
            <w:widowControl w:val="0"/>
            <w:pPrChange w:id="127" w:author="mananarora1571@gmail.com" w:date="2021-05-30T15:12:00Z">
              <w:pPr/>
            </w:pPrChange>
          </w:pPr>
          <w:r w:rsidRPr="00001535">
            <w:t xml:space="preserve">    1.8 Objectives of the System………………………………………………………………..  </w:t>
          </w:r>
          <w:r w:rsidR="00EB6B5E">
            <w:t>20</w:t>
          </w:r>
        </w:p>
        <w:p w14:paraId="30DB8095" w14:textId="5B8DFAE3" w:rsidR="000868AA" w:rsidRPr="00001535" w:rsidRDefault="000868AA" w:rsidP="00F535CA">
          <w:pPr>
            <w:widowControl w:val="0"/>
            <w:pPrChange w:id="128" w:author="mananarora1571@gmail.com" w:date="2021-05-30T15:12:00Z">
              <w:pPr/>
            </w:pPrChange>
          </w:pPr>
          <w:r w:rsidRPr="00001535">
            <w:tab/>
            <w:t xml:space="preserve">1.8.1 Project Objectives………………………………………………………………..  </w:t>
          </w:r>
          <w:r w:rsidR="00EB6B5E">
            <w:t>20</w:t>
          </w:r>
        </w:p>
        <w:p w14:paraId="6FE0B010" w14:textId="77777777" w:rsidR="000868AA" w:rsidRPr="00001535" w:rsidRDefault="000868AA" w:rsidP="00F535CA">
          <w:pPr>
            <w:widowControl w:val="0"/>
            <w:pPrChange w:id="129" w:author="mananarora1571@gmail.com" w:date="2021-05-30T15:12:00Z">
              <w:pPr/>
            </w:pPrChange>
          </w:pPr>
          <w:r w:rsidRPr="00001535">
            <w:tab/>
            <w:t>1.8.2 Objectives…………………………………………………………………………20</w:t>
          </w:r>
        </w:p>
        <w:p w14:paraId="19CF5126" w14:textId="6AEC3C1E" w:rsidR="000868AA" w:rsidRPr="00001535" w:rsidRDefault="000868AA" w:rsidP="00F535CA">
          <w:pPr>
            <w:widowControl w:val="0"/>
            <w:pPrChange w:id="130" w:author="mananarora1571@gmail.com" w:date="2021-05-30T15:12:00Z">
              <w:pPr/>
            </w:pPrChange>
          </w:pPr>
          <w:r w:rsidRPr="00001535">
            <w:t xml:space="preserve">    1.9 Scope of the System……………………………………………………………………   2</w:t>
          </w:r>
          <w:ins w:id="131" w:author="mananarora1571@gmail.com" w:date="2021-05-30T15:56:00Z">
            <w:r w:rsidR="00652383">
              <w:t>1</w:t>
            </w:r>
          </w:ins>
          <w:del w:id="132" w:author="mananarora1571@gmail.com" w:date="2021-05-30T15:56:00Z">
            <w:r w:rsidR="00EB6B5E" w:rsidDel="00652383">
              <w:delText>0</w:delText>
            </w:r>
          </w:del>
        </w:p>
        <w:p w14:paraId="4168D1AE" w14:textId="20CC8493" w:rsidR="000868AA" w:rsidRPr="00001535" w:rsidRDefault="000868AA" w:rsidP="00F535CA">
          <w:pPr>
            <w:widowControl w:val="0"/>
            <w:pPrChange w:id="133" w:author="mananarora1571@gmail.com" w:date="2021-05-30T15:12:00Z">
              <w:pPr/>
            </w:pPrChange>
          </w:pPr>
          <w:r w:rsidRPr="00001535">
            <w:t xml:space="preserve">    1.10 Limitation of the System………………………………………………………………..2</w:t>
          </w:r>
          <w:ins w:id="134" w:author="mananarora1571@gmail.com" w:date="2021-05-30T15:57:00Z">
            <w:r w:rsidR="00652383">
              <w:t>1</w:t>
            </w:r>
          </w:ins>
          <w:del w:id="135" w:author="mananarora1571@gmail.com" w:date="2021-05-30T15:57:00Z">
            <w:r w:rsidR="00EB6B5E" w:rsidDel="00652383">
              <w:delText>0</w:delText>
            </w:r>
          </w:del>
        </w:p>
        <w:p w14:paraId="6D40E6DC" w14:textId="6E19786F" w:rsidR="000868AA" w:rsidRPr="00001535" w:rsidRDefault="000868AA" w:rsidP="00F535CA">
          <w:pPr>
            <w:widowControl w:val="0"/>
            <w:pPrChange w:id="136" w:author="mananarora1571@gmail.com" w:date="2021-05-30T15:12:00Z">
              <w:pPr/>
            </w:pPrChange>
          </w:pPr>
          <w:r w:rsidRPr="00001535">
            <w:t xml:space="preserve">    1.11 Assumptions Made……………………………………………………………………   2</w:t>
          </w:r>
          <w:ins w:id="137" w:author="mananarora1571@gmail.com" w:date="2021-05-30T15:57:00Z">
            <w:r w:rsidR="00652383">
              <w:t>2</w:t>
            </w:r>
          </w:ins>
          <w:del w:id="138" w:author="mananarora1571@gmail.com" w:date="2021-05-30T15:57:00Z">
            <w:r w:rsidRPr="00001535" w:rsidDel="00652383">
              <w:delText>1</w:delText>
            </w:r>
          </w:del>
        </w:p>
        <w:p w14:paraId="6DE58047" w14:textId="416EB028" w:rsidR="000868AA" w:rsidRPr="00001535" w:rsidRDefault="000868AA" w:rsidP="00F535CA">
          <w:pPr>
            <w:widowControl w:val="0"/>
            <w:pPrChange w:id="139" w:author="mananarora1571@gmail.com" w:date="2021-05-30T15:12:00Z">
              <w:pPr/>
            </w:pPrChange>
          </w:pPr>
          <w:r w:rsidRPr="00001535">
            <w:t xml:space="preserve">    1.12 Success Criteria………………………………………………………………………    2</w:t>
          </w:r>
          <w:ins w:id="140" w:author="mananarora1571@gmail.com" w:date="2021-05-30T15:57:00Z">
            <w:r w:rsidR="00652383">
              <w:t>2</w:t>
            </w:r>
          </w:ins>
          <w:del w:id="141" w:author="mananarora1571@gmail.com" w:date="2021-05-30T15:57:00Z">
            <w:r w:rsidRPr="00001535" w:rsidDel="00652383">
              <w:delText>1</w:delText>
            </w:r>
          </w:del>
        </w:p>
        <w:p w14:paraId="18771576" w14:textId="0B608BA8" w:rsidR="000868AA" w:rsidRPr="00001535" w:rsidRDefault="000868AA" w:rsidP="00F535CA">
          <w:pPr>
            <w:widowControl w:val="0"/>
            <w:pPrChange w:id="142" w:author="mananarora1571@gmail.com" w:date="2021-05-30T15:12:00Z">
              <w:pPr/>
            </w:pPrChange>
          </w:pPr>
          <w:r w:rsidRPr="00001535">
            <w:t xml:space="preserve">    1.13 Functionalities of the System………………………………………………………       2</w:t>
          </w:r>
          <w:ins w:id="143" w:author="mananarora1571@gmail.com" w:date="2021-05-30T15:57:00Z">
            <w:r w:rsidR="00652383">
              <w:t>2</w:t>
            </w:r>
          </w:ins>
          <w:del w:id="144" w:author="mananarora1571@gmail.com" w:date="2021-05-30T15:57:00Z">
            <w:r w:rsidR="00EB6B5E" w:rsidDel="00652383">
              <w:delText>1</w:delText>
            </w:r>
          </w:del>
        </w:p>
        <w:p w14:paraId="2B7F1879" w14:textId="746B1335" w:rsidR="000868AA" w:rsidRPr="00001535" w:rsidRDefault="000868AA" w:rsidP="00F535CA">
          <w:pPr>
            <w:widowControl w:val="0"/>
            <w:pPrChange w:id="145" w:author="mananarora1571@gmail.com" w:date="2021-05-30T15:12:00Z">
              <w:pPr/>
            </w:pPrChange>
          </w:pPr>
          <w:r w:rsidRPr="00001535">
            <w:tab/>
            <w:t>1.13.1 Core Features…………………………………………………………………    2</w:t>
          </w:r>
          <w:r w:rsidR="00EB6B5E">
            <w:t>3</w:t>
          </w:r>
        </w:p>
        <w:p w14:paraId="723ECA22" w14:textId="2BADC938" w:rsidR="000868AA" w:rsidRPr="00001535" w:rsidRDefault="000868AA" w:rsidP="00F535CA">
          <w:pPr>
            <w:widowControl w:val="0"/>
            <w:pPrChange w:id="146" w:author="mananarora1571@gmail.com" w:date="2021-05-30T15:12:00Z">
              <w:pPr/>
            </w:pPrChange>
          </w:pPr>
          <w:r w:rsidRPr="00001535">
            <w:tab/>
            <w:t>1.13.2 Enhanced Features………………………………………………………….       23</w:t>
          </w:r>
        </w:p>
        <w:p w14:paraId="6DDD657F" w14:textId="10C6A9C1" w:rsidR="000868AA" w:rsidRDefault="000868AA" w:rsidP="00F535CA">
          <w:pPr>
            <w:widowControl w:val="0"/>
            <w:pPrChange w:id="147" w:author="mananarora1571@gmail.com" w:date="2021-05-30T15:12:00Z">
              <w:pPr/>
            </w:pPrChange>
          </w:pPr>
          <w:r w:rsidRPr="00001535">
            <w:t xml:space="preserve">    1.14 Conclusion……………………………………………………………………………   24</w:t>
          </w:r>
        </w:p>
        <w:p w14:paraId="306B1B5E" w14:textId="77777777" w:rsidR="00561C8C" w:rsidRPr="00001535" w:rsidRDefault="00561C8C" w:rsidP="00F535CA">
          <w:pPr>
            <w:widowControl w:val="0"/>
            <w:pPrChange w:id="148" w:author="mananarora1571@gmail.com" w:date="2021-05-30T15:12:00Z">
              <w:pPr/>
            </w:pPrChange>
          </w:pPr>
        </w:p>
        <w:p w14:paraId="618BAFBF" w14:textId="77777777" w:rsidR="000868AA" w:rsidRPr="00001535" w:rsidRDefault="000868AA" w:rsidP="00F535CA">
          <w:pPr>
            <w:pStyle w:val="TOC1"/>
            <w:widowControl w:val="0"/>
            <w:pPrChange w:id="149" w:author="mananarora1571@gmail.com" w:date="2021-05-30T15:12:00Z">
              <w:pPr>
                <w:pStyle w:val="TOC1"/>
              </w:pPr>
            </w:pPrChange>
          </w:pPr>
          <w:r w:rsidRPr="00001535">
            <w:t>CHAPTER 2: PROBLEM DESCRIPTION</w:t>
          </w:r>
          <w:r w:rsidRPr="00001535">
            <w:ptab w:relativeTo="margin" w:alignment="right" w:leader="dot"/>
          </w:r>
          <w:r w:rsidRPr="00001535">
            <w:t>25</w:t>
          </w:r>
        </w:p>
        <w:p w14:paraId="46E220E8" w14:textId="77777777" w:rsidR="000868AA" w:rsidRPr="00001535" w:rsidRDefault="000868AA" w:rsidP="00F535CA">
          <w:pPr>
            <w:widowControl w:val="0"/>
            <w:pPrChange w:id="150" w:author="mananarora1571@gmail.com" w:date="2021-05-30T15:12:00Z">
              <w:pPr/>
            </w:pPrChange>
          </w:pPr>
          <w:r w:rsidRPr="00001535">
            <w:lastRenderedPageBreak/>
            <w:t xml:space="preserve">    2.1 Current Problem Description……………………………………………………………..25</w:t>
          </w:r>
        </w:p>
        <w:p w14:paraId="6C153B0C" w14:textId="77777777" w:rsidR="000868AA" w:rsidRPr="00001535" w:rsidRDefault="000868AA" w:rsidP="00F535CA">
          <w:pPr>
            <w:widowControl w:val="0"/>
            <w:pPrChange w:id="151" w:author="mananarora1571@gmail.com" w:date="2021-05-30T15:12:00Z">
              <w:pPr/>
            </w:pPrChange>
          </w:pPr>
          <w:r w:rsidRPr="00001535">
            <w:tab/>
            <w:t>2.1.1 Description of Problem Area……………………………………………………...25</w:t>
          </w:r>
        </w:p>
        <w:p w14:paraId="0587223D" w14:textId="77777777" w:rsidR="000868AA" w:rsidRPr="00001535" w:rsidRDefault="000868AA" w:rsidP="00F535CA">
          <w:pPr>
            <w:widowControl w:val="0"/>
            <w:pPrChange w:id="152" w:author="mananarora1571@gmail.com" w:date="2021-05-30T15:12:00Z">
              <w:pPr/>
            </w:pPrChange>
          </w:pPr>
          <w:r w:rsidRPr="00001535">
            <w:t xml:space="preserve">    2.2 Problem Importance and Justification……………………………………………………25</w:t>
          </w:r>
        </w:p>
        <w:p w14:paraId="2B76B1C4" w14:textId="4565E14A" w:rsidR="000868AA" w:rsidRPr="00001535" w:rsidRDefault="000868AA" w:rsidP="00F535CA">
          <w:pPr>
            <w:widowControl w:val="0"/>
            <w:pPrChange w:id="153" w:author="mananarora1571@gmail.com" w:date="2021-05-30T15:12:00Z">
              <w:pPr/>
            </w:pPrChange>
          </w:pPr>
          <w:r w:rsidRPr="00001535">
            <w:t xml:space="preserve">   </w:t>
          </w:r>
          <w:r w:rsidR="00561C8C">
            <w:t>2.3</w:t>
          </w:r>
          <w:r w:rsidRPr="00001535">
            <w:t xml:space="preserve"> Nature of Challenge……………………………………………………………………...26</w:t>
          </w:r>
        </w:p>
        <w:p w14:paraId="038E6AC6" w14:textId="004C3292" w:rsidR="000868AA" w:rsidRPr="00001535" w:rsidRDefault="00561C8C" w:rsidP="00F535CA">
          <w:pPr>
            <w:widowControl w:val="0"/>
            <w:pPrChange w:id="154" w:author="mananarora1571@gmail.com" w:date="2021-05-30T15:12:00Z">
              <w:pPr/>
            </w:pPrChange>
          </w:pPr>
          <w:r>
            <w:tab/>
            <w:t>2.3</w:t>
          </w:r>
          <w:r w:rsidR="000868AA" w:rsidRPr="00001535">
            <w:t>.1 Domain Challenge………………………………………………………………..26</w:t>
          </w:r>
        </w:p>
        <w:p w14:paraId="09A2D4BF" w14:textId="72FE8D15" w:rsidR="000868AA" w:rsidRPr="00001535" w:rsidRDefault="00561C8C" w:rsidP="00F535CA">
          <w:pPr>
            <w:widowControl w:val="0"/>
            <w:pPrChange w:id="155" w:author="mananarora1571@gmail.com" w:date="2021-05-30T15:12:00Z">
              <w:pPr/>
            </w:pPrChange>
          </w:pPr>
          <w:r>
            <w:tab/>
            <w:t>2.3</w:t>
          </w:r>
          <w:r w:rsidR="000868AA" w:rsidRPr="00001535">
            <w:t>.2 Technical Challenge……………………………………………………………...2</w:t>
          </w:r>
          <w:r w:rsidR="00755771">
            <w:t>6</w:t>
          </w:r>
        </w:p>
        <w:p w14:paraId="46C85A4F" w14:textId="3DEB45ED" w:rsidR="000868AA" w:rsidRPr="00001535" w:rsidRDefault="000868AA" w:rsidP="00F535CA">
          <w:pPr>
            <w:widowControl w:val="0"/>
            <w:pPrChange w:id="156" w:author="mananarora1571@gmail.com" w:date="2021-05-30T15:12:00Z">
              <w:pPr/>
            </w:pPrChange>
          </w:pPr>
          <w:r w:rsidRPr="00001535">
            <w:t xml:space="preserve">     </w:t>
          </w:r>
          <w:r w:rsidR="00561C8C">
            <w:t>2.4</w:t>
          </w:r>
          <w:r w:rsidRPr="00001535">
            <w:t xml:space="preserve"> Feasibility Study………………………………………………………………………...2</w:t>
          </w:r>
          <w:r w:rsidR="00755771">
            <w:t>7</w:t>
          </w:r>
        </w:p>
        <w:p w14:paraId="0F3D6803" w14:textId="01BCC14C" w:rsidR="000868AA" w:rsidRPr="00001535" w:rsidRDefault="00561C8C" w:rsidP="00F535CA">
          <w:pPr>
            <w:widowControl w:val="0"/>
            <w:pPrChange w:id="157" w:author="mananarora1571@gmail.com" w:date="2021-05-30T15:12:00Z">
              <w:pPr/>
            </w:pPrChange>
          </w:pPr>
          <w:r>
            <w:tab/>
            <w:t>2.4</w:t>
          </w:r>
          <w:r w:rsidR="000868AA" w:rsidRPr="00001535">
            <w:t>.1 Technical Fesibility………………………………………………………………28</w:t>
          </w:r>
        </w:p>
        <w:p w14:paraId="41CBF05D" w14:textId="08A67C2C" w:rsidR="000868AA" w:rsidRPr="00001535" w:rsidRDefault="000868AA" w:rsidP="00F535CA">
          <w:pPr>
            <w:widowControl w:val="0"/>
            <w:pPrChange w:id="158" w:author="mananarora1571@gmail.com" w:date="2021-05-30T15:12:00Z">
              <w:pPr/>
            </w:pPrChange>
          </w:pPr>
          <w:r w:rsidRPr="00001535">
            <w:tab/>
          </w:r>
          <w:r w:rsidR="00561C8C">
            <w:t>2.4</w:t>
          </w:r>
          <w:r w:rsidRPr="00001535">
            <w:t>.2 Economic Feasibility……………………………………………………………..30</w:t>
          </w:r>
        </w:p>
        <w:p w14:paraId="47D0FF3E" w14:textId="3F76A4D3" w:rsidR="000868AA" w:rsidRPr="00001535" w:rsidRDefault="00561C8C" w:rsidP="00F535CA">
          <w:pPr>
            <w:widowControl w:val="0"/>
            <w:pPrChange w:id="159" w:author="mananarora1571@gmail.com" w:date="2021-05-30T15:12:00Z">
              <w:pPr/>
            </w:pPrChange>
          </w:pPr>
          <w:r>
            <w:tab/>
            <w:t>2.4</w:t>
          </w:r>
          <w:r w:rsidR="000868AA" w:rsidRPr="00001535">
            <w:t>.3 Schedule Feasibility………………………………………………………………30</w:t>
          </w:r>
        </w:p>
        <w:p w14:paraId="37DCD719" w14:textId="58E9EEE7" w:rsidR="000868AA" w:rsidRPr="00001535" w:rsidRDefault="00561C8C" w:rsidP="00F535CA">
          <w:pPr>
            <w:widowControl w:val="0"/>
            <w:pPrChange w:id="160" w:author="mananarora1571@gmail.com" w:date="2021-05-30T15:12:00Z">
              <w:pPr/>
            </w:pPrChange>
          </w:pPr>
          <w:r>
            <w:tab/>
            <w:t>2.4</w:t>
          </w:r>
          <w:r w:rsidR="000868AA" w:rsidRPr="00001535">
            <w:t>.4 Operational Feasibility……………………………………………………………31</w:t>
          </w:r>
        </w:p>
        <w:p w14:paraId="2E34B14D" w14:textId="6992EA3D" w:rsidR="000868AA" w:rsidRPr="00001535" w:rsidRDefault="00561C8C" w:rsidP="00F535CA">
          <w:pPr>
            <w:widowControl w:val="0"/>
            <w:rPr>
              <w:bCs/>
            </w:rPr>
            <w:pPrChange w:id="161" w:author="mananarora1571@gmail.com" w:date="2021-05-30T15:12:00Z">
              <w:pPr/>
            </w:pPrChange>
          </w:pPr>
          <w:r>
            <w:tab/>
            <w:t>2.4</w:t>
          </w:r>
          <w:r w:rsidR="000868AA" w:rsidRPr="00001535">
            <w:t xml:space="preserve">.5 </w:t>
          </w:r>
          <w:r w:rsidR="000868AA" w:rsidRPr="00001535">
            <w:rPr>
              <w:bCs/>
            </w:rPr>
            <w:t>Conclusion of Feasibility Study…………………………………………………..31</w:t>
          </w:r>
        </w:p>
        <w:p w14:paraId="36829AEF" w14:textId="1F1524C0" w:rsidR="000868AA" w:rsidRPr="00001535" w:rsidRDefault="000868AA" w:rsidP="00F535CA">
          <w:pPr>
            <w:widowControl w:val="0"/>
            <w:rPr>
              <w:bCs/>
            </w:rPr>
            <w:pPrChange w:id="162" w:author="mananarora1571@gmail.com" w:date="2021-05-30T15:12:00Z">
              <w:pPr/>
            </w:pPrChange>
          </w:pPr>
          <w:r w:rsidRPr="00001535">
            <w:rPr>
              <w:bCs/>
            </w:rPr>
            <w:t xml:space="preserve">     </w:t>
          </w:r>
          <w:r w:rsidR="00561C8C">
            <w:rPr>
              <w:bCs/>
            </w:rPr>
            <w:t>2.5</w:t>
          </w:r>
          <w:r w:rsidRPr="00001535">
            <w:rPr>
              <w:bCs/>
            </w:rPr>
            <w:t xml:space="preserve"> Conclusion……………………………………………………………………………….31</w:t>
          </w:r>
        </w:p>
        <w:p w14:paraId="4B7E92FF" w14:textId="77777777" w:rsidR="000868AA" w:rsidRPr="00001535" w:rsidRDefault="000868AA" w:rsidP="00F535CA">
          <w:pPr>
            <w:pStyle w:val="TOC1"/>
            <w:widowControl w:val="0"/>
            <w:pPrChange w:id="163" w:author="mananarora1571@gmail.com" w:date="2021-05-30T15:12:00Z">
              <w:pPr>
                <w:pStyle w:val="TOC1"/>
              </w:pPr>
            </w:pPrChange>
          </w:pPr>
          <w:r w:rsidRPr="00001535">
            <w:t>CHAPTER 3: LITERATURE REVIEW</w:t>
          </w:r>
          <w:r w:rsidRPr="00001535">
            <w:ptab w:relativeTo="margin" w:alignment="right" w:leader="dot"/>
          </w:r>
          <w:r w:rsidRPr="00001535">
            <w:t>32</w:t>
          </w:r>
        </w:p>
        <w:p w14:paraId="51DA281D" w14:textId="77777777" w:rsidR="000868AA" w:rsidRPr="00001535" w:rsidRDefault="000868AA" w:rsidP="00F535CA">
          <w:pPr>
            <w:widowControl w:val="0"/>
            <w:pPrChange w:id="164" w:author="mananarora1571@gmail.com" w:date="2021-05-30T15:12:00Z">
              <w:pPr/>
            </w:pPrChange>
          </w:pPr>
          <w:r w:rsidRPr="00001535">
            <w:t xml:space="preserve">     3.1 Introduction to Literature Review………………………………………………………32</w:t>
          </w:r>
        </w:p>
        <w:p w14:paraId="3941B475" w14:textId="77777777" w:rsidR="000868AA" w:rsidRPr="00001535" w:rsidRDefault="000868AA" w:rsidP="00F535CA">
          <w:pPr>
            <w:widowControl w:val="0"/>
            <w:pPrChange w:id="165" w:author="mananarora1571@gmail.com" w:date="2021-05-30T15:12:00Z">
              <w:pPr/>
            </w:pPrChange>
          </w:pPr>
          <w:r w:rsidRPr="00001535">
            <w:t xml:space="preserve">     3.2 Advanced Preliminary Research………………………………………………………...32</w:t>
          </w:r>
        </w:p>
        <w:p w14:paraId="28B4B0C4" w14:textId="77777777" w:rsidR="000868AA" w:rsidRPr="00001535" w:rsidRDefault="000868AA" w:rsidP="00F535CA">
          <w:pPr>
            <w:widowControl w:val="0"/>
            <w:pPrChange w:id="166" w:author="mananarora1571@gmail.com" w:date="2021-05-30T15:12:00Z">
              <w:pPr/>
            </w:pPrChange>
          </w:pPr>
          <w:r w:rsidRPr="00001535">
            <w:t xml:space="preserve">     3.3 Academic Research……………………………………………………………………...32</w:t>
          </w:r>
        </w:p>
        <w:p w14:paraId="36EE14E3" w14:textId="2FC4753B" w:rsidR="000868AA" w:rsidRPr="00001535" w:rsidRDefault="000868AA" w:rsidP="00F535CA">
          <w:pPr>
            <w:widowControl w:val="0"/>
            <w:ind w:firstLine="720"/>
            <w:pPrChange w:id="167" w:author="mananarora1571@gmail.com" w:date="2021-05-30T15:12:00Z">
              <w:pPr>
                <w:ind w:firstLine="720"/>
              </w:pPr>
            </w:pPrChange>
          </w:pPr>
          <w:r w:rsidRPr="00001535">
            <w:t xml:space="preserve">3.3.1 </w:t>
          </w:r>
          <w:r w:rsidR="002A3E1F">
            <w:t>Crowd Sourcing Technology ....</w:t>
          </w:r>
          <w:r w:rsidRPr="00001535">
            <w:t>………………………………………………….33</w:t>
          </w:r>
        </w:p>
        <w:p w14:paraId="66A41F74" w14:textId="61A84211" w:rsidR="000868AA" w:rsidRPr="00001535" w:rsidRDefault="000868AA" w:rsidP="00F535CA">
          <w:pPr>
            <w:widowControl w:val="0"/>
            <w:pPrChange w:id="168" w:author="mananarora1571@gmail.com" w:date="2021-05-30T15:12:00Z">
              <w:pPr/>
            </w:pPrChange>
          </w:pPr>
          <w:r w:rsidRPr="00001535">
            <w:tab/>
            <w:t xml:space="preserve">3.3.2 </w:t>
          </w:r>
          <w:r w:rsidR="002A3E1F">
            <w:t>Detecting Hotspot.......</w:t>
          </w:r>
          <w:r w:rsidRPr="00001535">
            <w:t>……………………………………………………………33</w:t>
          </w:r>
        </w:p>
        <w:p w14:paraId="4157A0EC" w14:textId="475C3DEB" w:rsidR="000868AA" w:rsidRDefault="000868AA" w:rsidP="00F535CA">
          <w:pPr>
            <w:widowControl w:val="0"/>
            <w:pPrChange w:id="169" w:author="mananarora1571@gmail.com" w:date="2021-05-30T15:12:00Z">
              <w:pPr/>
            </w:pPrChange>
          </w:pPr>
          <w:r w:rsidRPr="00001535">
            <w:tab/>
            <w:t xml:space="preserve">3.3.3 </w:t>
          </w:r>
          <w:r w:rsidR="002A3E1F">
            <w:t>Safest Route Detection............................</w:t>
          </w:r>
          <w:r w:rsidRPr="00001535">
            <w:t>…………………………………………33</w:t>
          </w:r>
        </w:p>
        <w:p w14:paraId="38C02E13" w14:textId="1A8E6DD2" w:rsidR="002A3E1F" w:rsidRPr="00001535" w:rsidRDefault="002A3E1F" w:rsidP="00F535CA">
          <w:pPr>
            <w:widowControl w:val="0"/>
            <w:ind w:firstLine="720"/>
            <w:pPrChange w:id="170" w:author="mananarora1571@gmail.com" w:date="2021-05-30T15:12:00Z">
              <w:pPr>
                <w:ind w:firstLine="720"/>
              </w:pPr>
            </w:pPrChange>
          </w:pPr>
          <w:r w:rsidRPr="00001535">
            <w:t>3.3.</w:t>
          </w:r>
          <w:r>
            <w:t>4</w:t>
          </w:r>
          <w:r w:rsidRPr="00001535">
            <w:t xml:space="preserve"> </w:t>
          </w:r>
          <w:r>
            <w:t>Human Computer Interaction Principles</w:t>
          </w:r>
          <w:r w:rsidRPr="00001535">
            <w:t>…………………………………………33</w:t>
          </w:r>
        </w:p>
        <w:p w14:paraId="59C55A45" w14:textId="6A2D6B46" w:rsidR="000868AA" w:rsidRDefault="000868AA" w:rsidP="00F535CA">
          <w:pPr>
            <w:widowControl w:val="0"/>
            <w:pPrChange w:id="171" w:author="mananarora1571@gmail.com" w:date="2021-05-30T15:12:00Z">
              <w:pPr/>
            </w:pPrChange>
          </w:pPr>
          <w:r w:rsidRPr="00001535">
            <w:t xml:space="preserve">     3.4 Domain Research………………………………………………………………………..33</w:t>
          </w:r>
        </w:p>
        <w:p w14:paraId="6B793A9D" w14:textId="046A7125" w:rsidR="002A3E1F" w:rsidRDefault="002A3E1F" w:rsidP="00F535CA">
          <w:pPr>
            <w:widowControl w:val="0"/>
            <w:ind w:firstLine="720"/>
            <w:pPrChange w:id="172" w:author="mananarora1571@gmail.com" w:date="2021-05-30T15:12:00Z">
              <w:pPr>
                <w:ind w:firstLine="720"/>
              </w:pPr>
            </w:pPrChange>
          </w:pPr>
          <w:r>
            <w:t>3.4.1 Android....................................................................................................................</w:t>
          </w:r>
          <w:r w:rsidR="00FD369E">
            <w:t>3</w:t>
          </w:r>
          <w:r>
            <w:t>4</w:t>
          </w:r>
        </w:p>
        <w:p w14:paraId="3FFBF0C1" w14:textId="7FFEDF51" w:rsidR="002A3E1F" w:rsidRPr="00001535" w:rsidRDefault="002A3E1F" w:rsidP="00F535CA">
          <w:pPr>
            <w:widowControl w:val="0"/>
            <w:ind w:firstLine="720"/>
            <w:pPrChange w:id="173" w:author="mananarora1571@gmail.com" w:date="2021-05-30T15:12:00Z">
              <w:pPr>
                <w:ind w:firstLine="720"/>
              </w:pPr>
            </w:pPrChange>
          </w:pPr>
          <w:r>
            <w:t>3.4.2 Flutter Architecture.................................................................................................</w:t>
          </w:r>
          <w:r w:rsidR="00FD369E">
            <w:t>3</w:t>
          </w:r>
          <w:r>
            <w:t>4</w:t>
          </w:r>
        </w:p>
        <w:p w14:paraId="0C6438F6" w14:textId="37F0A2B5" w:rsidR="002A3E1F" w:rsidRPr="00001535" w:rsidRDefault="002A3E1F" w:rsidP="00F535CA">
          <w:pPr>
            <w:widowControl w:val="0"/>
            <w:ind w:firstLine="720"/>
            <w:pPrChange w:id="174" w:author="mananarora1571@gmail.com" w:date="2021-05-30T15:12:00Z">
              <w:pPr>
                <w:ind w:firstLine="720"/>
              </w:pPr>
            </w:pPrChange>
          </w:pPr>
          <w:r>
            <w:t>3.4.3 Security Permissions...............................................................................................</w:t>
          </w:r>
          <w:r w:rsidR="00FD369E">
            <w:t>35</w:t>
          </w:r>
        </w:p>
        <w:p w14:paraId="4C5710C6" w14:textId="5ACBED02" w:rsidR="000868AA" w:rsidRPr="00001535" w:rsidRDefault="000868AA" w:rsidP="00F535CA">
          <w:pPr>
            <w:widowControl w:val="0"/>
            <w:pPrChange w:id="175" w:author="mananarora1571@gmail.com" w:date="2021-05-30T15:12:00Z">
              <w:pPr/>
            </w:pPrChange>
          </w:pPr>
          <w:r w:rsidRPr="00001535">
            <w:t xml:space="preserve">     3.5 Critical Evaluation of Literature Review………………………………………………..3</w:t>
          </w:r>
          <w:r w:rsidR="00FD369E">
            <w:t>5</w:t>
          </w:r>
        </w:p>
        <w:p w14:paraId="432B52FF" w14:textId="6FD59836" w:rsidR="000868AA" w:rsidRDefault="000868AA" w:rsidP="00F535CA">
          <w:pPr>
            <w:widowControl w:val="0"/>
            <w:pPrChange w:id="176" w:author="mananarora1571@gmail.com" w:date="2021-05-30T15:12:00Z">
              <w:pPr/>
            </w:pPrChange>
          </w:pPr>
          <w:r w:rsidRPr="00001535">
            <w:t xml:space="preserve">     </w:t>
          </w:r>
          <w:r w:rsidR="00815022">
            <w:t>3.6</w:t>
          </w:r>
          <w:r w:rsidRPr="00001535">
            <w:t xml:space="preserve"> Conclusion……………………………………………………………………………….3</w:t>
          </w:r>
          <w:r w:rsidR="00FD369E">
            <w:t>6</w:t>
          </w:r>
        </w:p>
        <w:p w14:paraId="703D555D" w14:textId="77777777" w:rsidR="001E2AF3" w:rsidRPr="00001535" w:rsidRDefault="001E2AF3" w:rsidP="00F535CA">
          <w:pPr>
            <w:widowControl w:val="0"/>
            <w:pPrChange w:id="177" w:author="mananarora1571@gmail.com" w:date="2021-05-30T15:12:00Z">
              <w:pPr/>
            </w:pPrChange>
          </w:pPr>
        </w:p>
        <w:p w14:paraId="701BDD05" w14:textId="1FF7E0EC" w:rsidR="000868AA" w:rsidRPr="00001535" w:rsidRDefault="000868AA" w:rsidP="00F535CA">
          <w:pPr>
            <w:pStyle w:val="TOC1"/>
            <w:widowControl w:val="0"/>
            <w:pPrChange w:id="178" w:author="mananarora1571@gmail.com" w:date="2021-05-30T15:12:00Z">
              <w:pPr>
                <w:pStyle w:val="TOC1"/>
              </w:pPr>
            </w:pPrChange>
          </w:pPr>
          <w:r w:rsidRPr="00001535">
            <w:lastRenderedPageBreak/>
            <w:t>CHAPTER 4: RESEARCH METHODS</w:t>
          </w:r>
          <w:r w:rsidRPr="00001535">
            <w:ptab w:relativeTo="margin" w:alignment="right" w:leader="dot"/>
          </w:r>
          <w:r w:rsidRPr="00001535">
            <w:t>3</w:t>
          </w:r>
          <w:r w:rsidR="00FD369E">
            <w:t>7</w:t>
          </w:r>
        </w:p>
        <w:p w14:paraId="77FB0798" w14:textId="0F63DB2D" w:rsidR="000868AA" w:rsidRPr="00001535" w:rsidRDefault="000868AA" w:rsidP="00F535CA">
          <w:pPr>
            <w:widowControl w:val="0"/>
            <w:pPrChange w:id="179" w:author="mananarora1571@gmail.com" w:date="2021-05-30T15:12:00Z">
              <w:pPr/>
            </w:pPrChange>
          </w:pPr>
          <w:r w:rsidRPr="00001535">
            <w:tab/>
            <w:t>4.1.1 Primary Research…………………………………………………………………3</w:t>
          </w:r>
          <w:r w:rsidR="00FD369E">
            <w:t>7</w:t>
          </w:r>
        </w:p>
        <w:p w14:paraId="745F38F1" w14:textId="240EC8A4" w:rsidR="000868AA" w:rsidRPr="00001535" w:rsidRDefault="000868AA" w:rsidP="00F535CA">
          <w:pPr>
            <w:widowControl w:val="0"/>
            <w:pPrChange w:id="180" w:author="mananarora1571@gmail.com" w:date="2021-05-30T15:12:00Z">
              <w:pPr/>
            </w:pPrChange>
          </w:pPr>
          <w:r w:rsidRPr="00001535">
            <w:tab/>
            <w:t>4.1.2 Questionnaire…………………………………………………………………</w:t>
          </w:r>
          <w:r w:rsidR="00FD369E">
            <w:t>.</w:t>
          </w:r>
          <w:r w:rsidRPr="00001535">
            <w:t>….3</w:t>
          </w:r>
          <w:r w:rsidR="00FD369E">
            <w:t>7</w:t>
          </w:r>
        </w:p>
        <w:p w14:paraId="041876F5" w14:textId="1A91F82E" w:rsidR="000868AA" w:rsidRPr="00001535" w:rsidRDefault="000868AA" w:rsidP="00F535CA">
          <w:pPr>
            <w:widowControl w:val="0"/>
            <w:pPrChange w:id="181" w:author="mananarora1571@gmail.com" w:date="2021-05-30T15:12:00Z">
              <w:pPr/>
            </w:pPrChange>
          </w:pPr>
          <w:r w:rsidRPr="00001535">
            <w:tab/>
            <w:t>4.1.3 Development Methodology………………………………………………………</w:t>
          </w:r>
          <w:r w:rsidR="00FD369E">
            <w:t>40</w:t>
          </w:r>
          <w:bookmarkStart w:id="182" w:name="_GoBack"/>
          <w:bookmarkEnd w:id="182"/>
        </w:p>
        <w:p w14:paraId="39983CCB" w14:textId="21DDC074" w:rsidR="000868AA" w:rsidRPr="00001535" w:rsidRDefault="000868AA" w:rsidP="00F535CA">
          <w:pPr>
            <w:widowControl w:val="0"/>
            <w:pPrChange w:id="183" w:author="mananarora1571@gmail.com" w:date="2021-05-30T15:12:00Z">
              <w:pPr/>
            </w:pPrChange>
          </w:pPr>
          <w:r w:rsidRPr="00001535">
            <w:tab/>
            <w:t>4.1.4 Development Plan………………………………………………………………..4</w:t>
          </w:r>
          <w:del w:id="184" w:author="mananarora1571@gmail.com" w:date="2021-05-30T16:05:00Z">
            <w:r w:rsidR="00FD369E" w:rsidDel="0063667C">
              <w:delText>4</w:delText>
            </w:r>
          </w:del>
          <w:ins w:id="185" w:author="mananarora1571@gmail.com" w:date="2021-05-30T16:05:00Z">
            <w:r w:rsidR="0063667C">
              <w:t>3</w:t>
            </w:r>
          </w:ins>
        </w:p>
        <w:p w14:paraId="2060FC88" w14:textId="49EC0379" w:rsidR="000868AA" w:rsidRPr="00001535" w:rsidRDefault="000868AA" w:rsidP="00F535CA">
          <w:pPr>
            <w:widowControl w:val="0"/>
            <w:pPrChange w:id="186" w:author="mananarora1571@gmail.com" w:date="2021-05-30T15:12:00Z">
              <w:pPr/>
            </w:pPrChange>
          </w:pPr>
          <w:r w:rsidRPr="00001535">
            <w:t xml:space="preserve">    4.2 Conclusion……………………………………………………………………………….4</w:t>
          </w:r>
          <w:ins w:id="187" w:author="mananarora1571@gmail.com" w:date="2021-05-30T16:05:00Z">
            <w:r w:rsidR="0063667C">
              <w:t>4</w:t>
            </w:r>
          </w:ins>
          <w:del w:id="188" w:author="mananarora1571@gmail.com" w:date="2021-05-30T16:05:00Z">
            <w:r w:rsidR="00FD369E" w:rsidDel="0063667C">
              <w:delText>5</w:delText>
            </w:r>
          </w:del>
        </w:p>
        <w:p w14:paraId="43C4BD81" w14:textId="77777777" w:rsidR="000868AA" w:rsidRPr="00001535" w:rsidRDefault="000868AA" w:rsidP="00F535CA">
          <w:pPr>
            <w:pStyle w:val="TOC1"/>
            <w:widowControl w:val="0"/>
            <w:pPrChange w:id="189" w:author="mananarora1571@gmail.com" w:date="2021-05-30T15:12:00Z">
              <w:pPr>
                <w:pStyle w:val="TOC1"/>
              </w:pPr>
            </w:pPrChange>
          </w:pPr>
        </w:p>
        <w:p w14:paraId="6DA6DE5E" w14:textId="1AAA4FD0" w:rsidR="000868AA" w:rsidRPr="00001535" w:rsidRDefault="000868AA" w:rsidP="00F535CA">
          <w:pPr>
            <w:pStyle w:val="TOC1"/>
            <w:widowControl w:val="0"/>
            <w:pPrChange w:id="190" w:author="mananarora1571@gmail.com" w:date="2021-05-30T15:12:00Z">
              <w:pPr>
                <w:pStyle w:val="TOC1"/>
              </w:pPr>
            </w:pPrChange>
          </w:pPr>
          <w:r w:rsidRPr="00001535">
            <w:t>CHAPTER 5: ANALYSIS</w:t>
          </w:r>
          <w:r w:rsidRPr="00001535">
            <w:ptab w:relativeTo="margin" w:alignment="right" w:leader="dot"/>
          </w:r>
          <w:r w:rsidR="00FD369E">
            <w:t>4</w:t>
          </w:r>
          <w:ins w:id="191" w:author="mananarora1571@gmail.com" w:date="2021-05-30T16:05:00Z">
            <w:r w:rsidR="0063667C">
              <w:t>5</w:t>
            </w:r>
          </w:ins>
          <w:del w:id="192" w:author="mananarora1571@gmail.com" w:date="2021-05-30T16:05:00Z">
            <w:r w:rsidR="00FD369E" w:rsidDel="0063667C">
              <w:delText>6</w:delText>
            </w:r>
          </w:del>
        </w:p>
        <w:p w14:paraId="35ADBA8E" w14:textId="3ED12690" w:rsidR="000868AA" w:rsidRPr="00001535" w:rsidRDefault="000868AA" w:rsidP="00F535CA">
          <w:pPr>
            <w:widowControl w:val="0"/>
            <w:pPrChange w:id="193" w:author="mananarora1571@gmail.com" w:date="2021-05-30T15:12:00Z">
              <w:pPr/>
            </w:pPrChange>
          </w:pPr>
          <w:r w:rsidRPr="00001535">
            <w:t xml:space="preserve">     5.1 Questionnaire……………………………………………………………………………4</w:t>
          </w:r>
          <w:ins w:id="194" w:author="mananarora1571@gmail.com" w:date="2021-05-30T16:05:00Z">
            <w:r w:rsidR="0063667C">
              <w:t>5</w:t>
            </w:r>
          </w:ins>
          <w:del w:id="195" w:author="mananarora1571@gmail.com" w:date="2021-05-30T16:05:00Z">
            <w:r w:rsidR="00FD369E" w:rsidDel="0063667C">
              <w:delText>6</w:delText>
            </w:r>
          </w:del>
        </w:p>
        <w:p w14:paraId="64DA9D8B" w14:textId="4A75CB9B" w:rsidR="000868AA" w:rsidRPr="00001535" w:rsidRDefault="000868AA" w:rsidP="00F535CA">
          <w:pPr>
            <w:widowControl w:val="0"/>
            <w:pPrChange w:id="196" w:author="mananarora1571@gmail.com" w:date="2021-05-30T15:12:00Z">
              <w:pPr/>
            </w:pPrChange>
          </w:pPr>
          <w:r w:rsidRPr="00001535">
            <w:tab/>
            <w:t>5.1.1 Overall Conclusion of Questionnaire……………………………………………..4</w:t>
          </w:r>
          <w:ins w:id="197" w:author="mananarora1571@gmail.com" w:date="2021-05-30T16:05:00Z">
            <w:r w:rsidR="0063667C">
              <w:t>5</w:t>
            </w:r>
          </w:ins>
          <w:del w:id="198" w:author="mananarora1571@gmail.com" w:date="2021-05-30T16:05:00Z">
            <w:r w:rsidR="00FD369E" w:rsidDel="0063667C">
              <w:delText>6</w:delText>
            </w:r>
          </w:del>
        </w:p>
        <w:p w14:paraId="31DAD409" w14:textId="105BFFCF" w:rsidR="000868AA" w:rsidRDefault="000868AA" w:rsidP="00F535CA">
          <w:pPr>
            <w:widowControl w:val="0"/>
            <w:pPrChange w:id="199" w:author="mananarora1571@gmail.com" w:date="2021-05-30T15:12:00Z">
              <w:pPr/>
            </w:pPrChange>
          </w:pPr>
          <w:r w:rsidRPr="00001535">
            <w:tab/>
            <w:t>5.1.2 Overall Conclusion of Interview………………………………………………….4</w:t>
          </w:r>
          <w:ins w:id="200" w:author="mananarora1571@gmail.com" w:date="2021-05-30T16:05:00Z">
            <w:r w:rsidR="0063667C">
              <w:t>5</w:t>
            </w:r>
          </w:ins>
          <w:del w:id="201" w:author="mananarora1571@gmail.com" w:date="2021-05-30T16:05:00Z">
            <w:r w:rsidR="00FD369E" w:rsidDel="0063667C">
              <w:delText>6</w:delText>
            </w:r>
          </w:del>
        </w:p>
        <w:p w14:paraId="4795FAE9" w14:textId="77777777" w:rsidR="001E2AF3" w:rsidRPr="00001535" w:rsidRDefault="001E2AF3" w:rsidP="00F535CA">
          <w:pPr>
            <w:widowControl w:val="0"/>
            <w:pPrChange w:id="202" w:author="mananarora1571@gmail.com" w:date="2021-05-30T15:12:00Z">
              <w:pPr/>
            </w:pPrChange>
          </w:pPr>
        </w:p>
        <w:p w14:paraId="33051E62" w14:textId="6C86D393" w:rsidR="000868AA" w:rsidRPr="00001535" w:rsidRDefault="000868AA" w:rsidP="00F535CA">
          <w:pPr>
            <w:pStyle w:val="TOC1"/>
            <w:widowControl w:val="0"/>
            <w:pPrChange w:id="203" w:author="mananarora1571@gmail.com" w:date="2021-05-30T15:12:00Z">
              <w:pPr>
                <w:pStyle w:val="TOC1"/>
              </w:pPr>
            </w:pPrChange>
          </w:pPr>
          <w:r w:rsidRPr="00001535">
            <w:t>CHAPTER 6: SYSTEM DESIGN</w:t>
          </w:r>
          <w:r w:rsidRPr="00001535">
            <w:ptab w:relativeTo="margin" w:alignment="right" w:leader="dot"/>
          </w:r>
          <w:r w:rsidRPr="00001535">
            <w:t>4</w:t>
          </w:r>
          <w:ins w:id="204" w:author="mananarora1571@gmail.com" w:date="2021-05-30T16:04:00Z">
            <w:r w:rsidR="0063667C">
              <w:t>6</w:t>
            </w:r>
          </w:ins>
          <w:del w:id="205" w:author="mananarora1571@gmail.com" w:date="2021-05-30T16:04:00Z">
            <w:r w:rsidR="00FD369E" w:rsidDel="0063667C">
              <w:delText>7</w:delText>
            </w:r>
          </w:del>
        </w:p>
        <w:p w14:paraId="666B6985" w14:textId="70A733E3" w:rsidR="000868AA" w:rsidRPr="00001535" w:rsidRDefault="000868AA" w:rsidP="00F535CA">
          <w:pPr>
            <w:widowControl w:val="0"/>
            <w:pPrChange w:id="206" w:author="mananarora1571@gmail.com" w:date="2021-05-30T15:12:00Z">
              <w:pPr/>
            </w:pPrChange>
          </w:pPr>
          <w:r w:rsidRPr="00001535">
            <w:t xml:space="preserve">     6.1 Introduction……………………………………………………………………………...4</w:t>
          </w:r>
          <w:ins w:id="207" w:author="mananarora1571@gmail.com" w:date="2021-05-30T16:04:00Z">
            <w:r w:rsidR="0063667C">
              <w:t>6</w:t>
            </w:r>
          </w:ins>
          <w:del w:id="208" w:author="mananarora1571@gmail.com" w:date="2021-05-30T16:04:00Z">
            <w:r w:rsidR="00FD369E" w:rsidDel="0063667C">
              <w:delText>7</w:delText>
            </w:r>
          </w:del>
        </w:p>
        <w:p w14:paraId="41BBFDF1" w14:textId="4B61A351" w:rsidR="000868AA" w:rsidRDefault="000868AA" w:rsidP="00F535CA">
          <w:pPr>
            <w:widowControl w:val="0"/>
            <w:pPrChange w:id="209" w:author="mananarora1571@gmail.com" w:date="2021-05-30T15:12:00Z">
              <w:pPr/>
            </w:pPrChange>
          </w:pPr>
          <w:r w:rsidRPr="00001535">
            <w:t xml:space="preserve">     6.2 UML Diagram…………………………………………………………………………...4</w:t>
          </w:r>
          <w:ins w:id="210" w:author="mananarora1571@gmail.com" w:date="2021-05-30T16:04:00Z">
            <w:r w:rsidR="0063667C">
              <w:t>6</w:t>
            </w:r>
          </w:ins>
          <w:del w:id="211" w:author="mananarora1571@gmail.com" w:date="2021-05-30T16:04:00Z">
            <w:r w:rsidR="00FD369E" w:rsidDel="0063667C">
              <w:delText>7</w:delText>
            </w:r>
          </w:del>
        </w:p>
        <w:p w14:paraId="132D032E" w14:textId="40864682" w:rsidR="002A3E1F" w:rsidRDefault="002A3E1F" w:rsidP="00F535CA">
          <w:pPr>
            <w:widowControl w:val="0"/>
            <w:pPrChange w:id="212" w:author="mananarora1571@gmail.com" w:date="2021-05-30T15:12:00Z">
              <w:pPr/>
            </w:pPrChange>
          </w:pPr>
          <w:r>
            <w:tab/>
            <w:t>6.2.1 Use Case..................................................................................................................4</w:t>
          </w:r>
          <w:ins w:id="213" w:author="mananarora1571@gmail.com" w:date="2021-05-30T16:04:00Z">
            <w:r w:rsidR="0063667C">
              <w:t>7</w:t>
            </w:r>
          </w:ins>
          <w:del w:id="214" w:author="mananarora1571@gmail.com" w:date="2021-05-30T16:04:00Z">
            <w:r w:rsidR="00FD369E" w:rsidDel="0063667C">
              <w:delText>7</w:delText>
            </w:r>
          </w:del>
        </w:p>
        <w:p w14:paraId="09156B81" w14:textId="77777777" w:rsidR="001E2AF3" w:rsidRPr="00001535" w:rsidRDefault="001E2AF3" w:rsidP="00F535CA">
          <w:pPr>
            <w:widowControl w:val="0"/>
            <w:pPrChange w:id="215" w:author="mananarora1571@gmail.com" w:date="2021-05-30T15:12:00Z">
              <w:pPr/>
            </w:pPrChange>
          </w:pPr>
        </w:p>
        <w:p w14:paraId="6409CC3B" w14:textId="1B6F2E88" w:rsidR="000868AA" w:rsidRPr="00001535" w:rsidRDefault="000868AA" w:rsidP="00F535CA">
          <w:pPr>
            <w:pStyle w:val="TOC1"/>
            <w:widowControl w:val="0"/>
            <w:pPrChange w:id="216" w:author="mananarora1571@gmail.com" w:date="2021-05-30T15:12:00Z">
              <w:pPr>
                <w:pStyle w:val="TOC1"/>
              </w:pPr>
            </w:pPrChange>
          </w:pPr>
          <w:r w:rsidRPr="00001535">
            <w:t>CHAPTER 7: IMPLEMENTATION</w:t>
          </w:r>
          <w:r w:rsidRPr="00001535">
            <w:ptab w:relativeTo="margin" w:alignment="right" w:leader="dot"/>
          </w:r>
          <w:r w:rsidR="00FD369E">
            <w:t>5</w:t>
          </w:r>
          <w:ins w:id="217" w:author="mananarora1571@gmail.com" w:date="2021-05-30T16:01:00Z">
            <w:r w:rsidR="00652383">
              <w:t>0</w:t>
            </w:r>
          </w:ins>
          <w:del w:id="218" w:author="mananarora1571@gmail.com" w:date="2021-05-30T16:01:00Z">
            <w:r w:rsidR="00FD369E" w:rsidDel="00652383">
              <w:delText>1</w:delText>
            </w:r>
          </w:del>
        </w:p>
        <w:p w14:paraId="66ECF0C9" w14:textId="624DFB87" w:rsidR="000868AA" w:rsidRPr="00001535" w:rsidRDefault="000868AA" w:rsidP="00F535CA">
          <w:pPr>
            <w:widowControl w:val="0"/>
            <w:pPrChange w:id="219" w:author="mananarora1571@gmail.com" w:date="2021-05-30T15:12:00Z">
              <w:pPr/>
            </w:pPrChange>
          </w:pPr>
          <w:r w:rsidRPr="00001535">
            <w:t xml:space="preserve">     7.1 Introduction……………………………………………………………………………..</w:t>
          </w:r>
          <w:r w:rsidR="00FD369E">
            <w:t>5</w:t>
          </w:r>
          <w:ins w:id="220" w:author="mananarora1571@gmail.com" w:date="2021-05-30T16:01:00Z">
            <w:r w:rsidR="00652383">
              <w:t>0</w:t>
            </w:r>
          </w:ins>
          <w:del w:id="221" w:author="mananarora1571@gmail.com" w:date="2021-05-30T16:01:00Z">
            <w:r w:rsidR="00FD369E" w:rsidDel="00652383">
              <w:delText>1</w:delText>
            </w:r>
          </w:del>
        </w:p>
        <w:p w14:paraId="2ADE4ACD" w14:textId="3B682321" w:rsidR="000868AA" w:rsidRPr="00001535" w:rsidRDefault="000868AA" w:rsidP="00F535CA">
          <w:pPr>
            <w:widowControl w:val="0"/>
            <w:pPrChange w:id="222" w:author="mananarora1571@gmail.com" w:date="2021-05-30T15:12:00Z">
              <w:pPr/>
            </w:pPrChange>
          </w:pPr>
          <w:r w:rsidRPr="00001535">
            <w:t xml:space="preserve">     7.2 Tools used for Implementation…………………………………………………………</w:t>
          </w:r>
          <w:r w:rsidR="00FD369E">
            <w:t>5</w:t>
          </w:r>
          <w:ins w:id="223" w:author="mananarora1571@gmail.com" w:date="2021-05-30T16:01:00Z">
            <w:r w:rsidR="00652383">
              <w:t>0</w:t>
            </w:r>
          </w:ins>
          <w:del w:id="224" w:author="mananarora1571@gmail.com" w:date="2021-05-30T16:01:00Z">
            <w:r w:rsidR="00FD369E" w:rsidDel="00652383">
              <w:delText>1</w:delText>
            </w:r>
          </w:del>
        </w:p>
        <w:p w14:paraId="6D2A6E14" w14:textId="641A1CA2" w:rsidR="000868AA" w:rsidRPr="00001535" w:rsidRDefault="000868AA" w:rsidP="00F535CA">
          <w:pPr>
            <w:widowControl w:val="0"/>
            <w:pPrChange w:id="225" w:author="mananarora1571@gmail.com" w:date="2021-05-30T15:12:00Z">
              <w:pPr/>
            </w:pPrChange>
          </w:pPr>
          <w:r w:rsidRPr="00001535">
            <w:t xml:space="preserve">     7.3 Implementation Plan……………………………………………………………………5</w:t>
          </w:r>
          <w:ins w:id="226" w:author="mananarora1571@gmail.com" w:date="2021-05-30T16:01:00Z">
            <w:r w:rsidR="00652383">
              <w:t>2</w:t>
            </w:r>
          </w:ins>
          <w:del w:id="227" w:author="mananarora1571@gmail.com" w:date="2021-05-30T16:01:00Z">
            <w:r w:rsidR="00FD369E" w:rsidDel="00652383">
              <w:delText>2</w:delText>
            </w:r>
          </w:del>
        </w:p>
        <w:p w14:paraId="0FCDD3C1" w14:textId="512C0E8F" w:rsidR="000868AA" w:rsidRPr="00001535" w:rsidRDefault="000868AA" w:rsidP="00F535CA">
          <w:pPr>
            <w:widowControl w:val="0"/>
            <w:pPrChange w:id="228" w:author="mananarora1571@gmail.com" w:date="2021-05-30T15:12:00Z">
              <w:pPr/>
            </w:pPrChange>
          </w:pPr>
          <w:r w:rsidRPr="00001535">
            <w:t xml:space="preserve">     </w:t>
          </w:r>
          <w:r w:rsidR="002A3E1F">
            <w:t>7.4</w:t>
          </w:r>
          <w:r w:rsidRPr="00001535">
            <w:t xml:space="preserve"> Coding…………………………………………………………………………………..5</w:t>
          </w:r>
          <w:ins w:id="229" w:author="mananarora1571@gmail.com" w:date="2021-05-30T16:01:00Z">
            <w:r w:rsidR="00652383">
              <w:t>4</w:t>
            </w:r>
          </w:ins>
          <w:del w:id="230" w:author="mananarora1571@gmail.com" w:date="2021-05-30T16:01:00Z">
            <w:r w:rsidR="00FD369E" w:rsidDel="00652383">
              <w:delText>3</w:delText>
            </w:r>
          </w:del>
        </w:p>
        <w:p w14:paraId="66414889" w14:textId="1A4AAE31" w:rsidR="000868AA" w:rsidRPr="00001535" w:rsidRDefault="000868AA" w:rsidP="00F535CA">
          <w:pPr>
            <w:widowControl w:val="0"/>
            <w:pPrChange w:id="231" w:author="mananarora1571@gmail.com" w:date="2021-05-30T15:12:00Z">
              <w:pPr/>
            </w:pPrChange>
          </w:pPr>
          <w:r w:rsidRPr="00001535">
            <w:t xml:space="preserve">     </w:t>
          </w:r>
          <w:r w:rsidR="002A3E1F">
            <w:t>7.5</w:t>
          </w:r>
          <w:r w:rsidRPr="00001535">
            <w:t xml:space="preserve"> Images………………………………………………………………………………….10</w:t>
          </w:r>
          <w:ins w:id="232" w:author="mananarora1571@gmail.com" w:date="2021-05-30T16:01:00Z">
            <w:r w:rsidR="00652383">
              <w:t>8</w:t>
            </w:r>
          </w:ins>
          <w:del w:id="233" w:author="mananarora1571@gmail.com" w:date="2021-05-30T16:01:00Z">
            <w:r w:rsidR="00FD369E" w:rsidDel="00652383">
              <w:delText>7</w:delText>
            </w:r>
          </w:del>
        </w:p>
        <w:p w14:paraId="71889D2A" w14:textId="30907030" w:rsidR="000868AA" w:rsidRPr="00001535" w:rsidRDefault="000868AA" w:rsidP="00F535CA">
          <w:pPr>
            <w:widowControl w:val="0"/>
            <w:pPrChange w:id="234" w:author="mananarora1571@gmail.com" w:date="2021-05-30T15:12:00Z">
              <w:pPr/>
            </w:pPrChange>
          </w:pPr>
          <w:r w:rsidRPr="00001535">
            <w:t xml:space="preserve">     </w:t>
          </w:r>
          <w:r w:rsidR="002A3E1F">
            <w:t>7.6</w:t>
          </w:r>
          <w:r w:rsidRPr="00001535">
            <w:t xml:space="preserve"> Tables…………………………………………………………………………………..1</w:t>
          </w:r>
          <w:r w:rsidR="00FD369E">
            <w:t>1</w:t>
          </w:r>
          <w:ins w:id="235" w:author="mananarora1571@gmail.com" w:date="2021-05-30T16:01:00Z">
            <w:r w:rsidR="0063667C">
              <w:t>4</w:t>
            </w:r>
          </w:ins>
          <w:del w:id="236" w:author="mananarora1571@gmail.com" w:date="2021-05-30T16:01:00Z">
            <w:r w:rsidR="00FD369E" w:rsidDel="00652383">
              <w:delText>2</w:delText>
            </w:r>
          </w:del>
        </w:p>
        <w:p w14:paraId="21023598" w14:textId="53A4DD6D" w:rsidR="000868AA" w:rsidRPr="00001535" w:rsidRDefault="000868AA" w:rsidP="00F535CA">
          <w:pPr>
            <w:pStyle w:val="TOC1"/>
            <w:widowControl w:val="0"/>
            <w:pPrChange w:id="237" w:author="mananarora1571@gmail.com" w:date="2021-05-30T15:12:00Z">
              <w:pPr>
                <w:pStyle w:val="TOC1"/>
              </w:pPr>
            </w:pPrChange>
          </w:pPr>
          <w:r w:rsidRPr="00001535">
            <w:t>CHAPTER 8: TESTING</w:t>
          </w:r>
          <w:r w:rsidRPr="00001535">
            <w:ptab w:relativeTo="margin" w:alignment="right" w:leader="dot"/>
          </w:r>
          <w:r w:rsidRPr="00001535">
            <w:t>1</w:t>
          </w:r>
          <w:r w:rsidR="00FD369E">
            <w:t>1</w:t>
          </w:r>
          <w:ins w:id="238" w:author="mananarora1571@gmail.com" w:date="2021-05-30T16:03:00Z">
            <w:r w:rsidR="0063667C">
              <w:t>5</w:t>
            </w:r>
          </w:ins>
          <w:del w:id="239" w:author="mananarora1571@gmail.com" w:date="2021-05-30T16:03:00Z">
            <w:r w:rsidR="00FD369E" w:rsidDel="0063667C">
              <w:delText>4</w:delText>
            </w:r>
          </w:del>
        </w:p>
        <w:p w14:paraId="6CCEB9E5" w14:textId="53AEBA84" w:rsidR="000868AA" w:rsidRPr="00001535" w:rsidRDefault="000868AA" w:rsidP="00F535CA">
          <w:pPr>
            <w:widowControl w:val="0"/>
            <w:pPrChange w:id="240" w:author="mananarora1571@gmail.com" w:date="2021-05-30T15:12:00Z">
              <w:pPr/>
            </w:pPrChange>
          </w:pPr>
          <w:r w:rsidRPr="00001535">
            <w:t xml:space="preserve">     8.1 Introduction……………………………………………………………………………1</w:t>
          </w:r>
          <w:r w:rsidR="00FD369E">
            <w:t>1</w:t>
          </w:r>
          <w:ins w:id="241" w:author="mananarora1571@gmail.com" w:date="2021-05-30T16:03:00Z">
            <w:r w:rsidR="0063667C">
              <w:t>5</w:t>
            </w:r>
          </w:ins>
          <w:del w:id="242" w:author="mananarora1571@gmail.com" w:date="2021-05-30T16:03:00Z">
            <w:r w:rsidR="00FD369E" w:rsidDel="0063667C">
              <w:delText>4</w:delText>
            </w:r>
          </w:del>
        </w:p>
        <w:p w14:paraId="51BE7070" w14:textId="00972426" w:rsidR="000868AA" w:rsidRPr="00001535" w:rsidRDefault="000868AA" w:rsidP="00F535CA">
          <w:pPr>
            <w:widowControl w:val="0"/>
            <w:pPrChange w:id="243" w:author="mananarora1571@gmail.com" w:date="2021-05-30T15:12:00Z">
              <w:pPr/>
            </w:pPrChange>
          </w:pPr>
          <w:r w:rsidRPr="00001535">
            <w:t xml:space="preserve">     8.2 Need of Testing………………………………………………………………………..1</w:t>
          </w:r>
          <w:r w:rsidR="00FD369E">
            <w:t>1</w:t>
          </w:r>
          <w:ins w:id="244" w:author="mananarora1571@gmail.com" w:date="2021-05-30T16:03:00Z">
            <w:r w:rsidR="0063667C">
              <w:t>5</w:t>
            </w:r>
          </w:ins>
          <w:del w:id="245" w:author="mananarora1571@gmail.com" w:date="2021-05-30T16:03:00Z">
            <w:r w:rsidR="00FD369E" w:rsidDel="0063667C">
              <w:delText>4</w:delText>
            </w:r>
          </w:del>
        </w:p>
        <w:p w14:paraId="11EC6869" w14:textId="53565BC5" w:rsidR="000868AA" w:rsidRPr="00001535" w:rsidRDefault="000868AA" w:rsidP="00F535CA">
          <w:pPr>
            <w:widowControl w:val="0"/>
            <w:pPrChange w:id="246" w:author="mananarora1571@gmail.com" w:date="2021-05-30T15:12:00Z">
              <w:pPr/>
            </w:pPrChange>
          </w:pPr>
          <w:r w:rsidRPr="00001535">
            <w:lastRenderedPageBreak/>
            <w:t xml:space="preserve">     8.3 Test Plan……………………………………………………………………………….1</w:t>
          </w:r>
          <w:r w:rsidR="00FD369E">
            <w:t>1</w:t>
          </w:r>
          <w:ins w:id="247" w:author="mananarora1571@gmail.com" w:date="2021-05-30T16:03:00Z">
            <w:r w:rsidR="0063667C">
              <w:t>5</w:t>
            </w:r>
          </w:ins>
          <w:del w:id="248" w:author="mananarora1571@gmail.com" w:date="2021-05-30T16:03:00Z">
            <w:r w:rsidR="00FD369E" w:rsidDel="0063667C">
              <w:delText>4</w:delText>
            </w:r>
          </w:del>
        </w:p>
        <w:p w14:paraId="356E30F4" w14:textId="3708C740" w:rsidR="000868AA" w:rsidRPr="00001535" w:rsidRDefault="000868AA" w:rsidP="00F535CA">
          <w:pPr>
            <w:widowControl w:val="0"/>
            <w:pPrChange w:id="249" w:author="mananarora1571@gmail.com" w:date="2021-05-30T15:12:00Z">
              <w:pPr/>
            </w:pPrChange>
          </w:pPr>
          <w:r w:rsidRPr="00001535">
            <w:tab/>
            <w:t>8.3.1 Type of Testing………………………………………………………………….11</w:t>
          </w:r>
          <w:ins w:id="250" w:author="mananarora1571@gmail.com" w:date="2021-05-30T16:03:00Z">
            <w:r w:rsidR="0063667C">
              <w:t>6</w:t>
            </w:r>
          </w:ins>
          <w:del w:id="251" w:author="mananarora1571@gmail.com" w:date="2021-05-30T16:03:00Z">
            <w:r w:rsidR="00FD369E" w:rsidDel="0063667C">
              <w:delText>5</w:delText>
            </w:r>
          </w:del>
        </w:p>
        <w:p w14:paraId="5F58CBF1" w14:textId="390A3B3B" w:rsidR="000868AA" w:rsidRPr="00001535" w:rsidRDefault="000868AA" w:rsidP="00F535CA">
          <w:pPr>
            <w:widowControl w:val="0"/>
            <w:pPrChange w:id="252" w:author="mananarora1571@gmail.com" w:date="2021-05-30T15:12:00Z">
              <w:pPr/>
            </w:pPrChange>
          </w:pPr>
          <w:r w:rsidRPr="00001535">
            <w:tab/>
            <w:t>8.3.2 Pass/Fail Criteria………………………………………………………………...11</w:t>
          </w:r>
          <w:ins w:id="253" w:author="mananarora1571@gmail.com" w:date="2021-05-30T16:03:00Z">
            <w:r w:rsidR="0063667C">
              <w:t>6</w:t>
            </w:r>
          </w:ins>
          <w:del w:id="254" w:author="mananarora1571@gmail.com" w:date="2021-05-30T16:03:00Z">
            <w:r w:rsidR="00DD5B9D" w:rsidDel="0063667C">
              <w:delText>7</w:delText>
            </w:r>
          </w:del>
        </w:p>
        <w:p w14:paraId="6C94CB71" w14:textId="473C0E55" w:rsidR="000868AA" w:rsidRPr="00001535" w:rsidRDefault="000868AA" w:rsidP="00F535CA">
          <w:pPr>
            <w:widowControl w:val="0"/>
            <w:pPrChange w:id="255" w:author="mananarora1571@gmail.com" w:date="2021-05-30T15:12:00Z">
              <w:pPr/>
            </w:pPrChange>
          </w:pPr>
          <w:r w:rsidRPr="00001535">
            <w:t xml:space="preserve">     8.4 Criteria of Test Cases…………………………………………………………………..11</w:t>
          </w:r>
          <w:ins w:id="256" w:author="mananarora1571@gmail.com" w:date="2021-05-30T16:03:00Z">
            <w:r w:rsidR="0063667C">
              <w:t>8</w:t>
            </w:r>
          </w:ins>
          <w:del w:id="257" w:author="mananarora1571@gmail.com" w:date="2021-05-30T16:03:00Z">
            <w:r w:rsidR="00DD5B9D" w:rsidDel="0063667C">
              <w:delText>7</w:delText>
            </w:r>
          </w:del>
        </w:p>
        <w:p w14:paraId="234DA7A9" w14:textId="6D942259" w:rsidR="000868AA" w:rsidRPr="00001535" w:rsidRDefault="000868AA" w:rsidP="00F535CA">
          <w:pPr>
            <w:widowControl w:val="0"/>
            <w:pPrChange w:id="258" w:author="mananarora1571@gmail.com" w:date="2021-05-30T15:12:00Z">
              <w:pPr/>
            </w:pPrChange>
          </w:pPr>
          <w:r w:rsidRPr="00001535">
            <w:t xml:space="preserve">     8.5 Technical requirements for Testing…………………………………………………… 11</w:t>
          </w:r>
          <w:ins w:id="259" w:author="mananarora1571@gmail.com" w:date="2021-05-30T16:03:00Z">
            <w:r w:rsidR="0063667C">
              <w:t>9</w:t>
            </w:r>
          </w:ins>
          <w:del w:id="260" w:author="mananarora1571@gmail.com" w:date="2021-05-30T16:03:00Z">
            <w:r w:rsidR="00DD5B9D" w:rsidDel="0063667C">
              <w:delText>7</w:delText>
            </w:r>
          </w:del>
        </w:p>
        <w:p w14:paraId="7525D0BD" w14:textId="36887207" w:rsidR="000868AA" w:rsidRPr="00001535" w:rsidRDefault="000868AA" w:rsidP="00F535CA">
          <w:pPr>
            <w:widowControl w:val="0"/>
            <w:pPrChange w:id="261" w:author="mananarora1571@gmail.com" w:date="2021-05-30T15:12:00Z">
              <w:pPr/>
            </w:pPrChange>
          </w:pPr>
          <w:r w:rsidRPr="00001535">
            <w:t xml:space="preserve">     8.6 Users involved in Testing……………………………………………………………..1</w:t>
          </w:r>
          <w:ins w:id="262" w:author="mananarora1571@gmail.com" w:date="2021-05-30T16:03:00Z">
            <w:r w:rsidR="0063667C">
              <w:t>19</w:t>
            </w:r>
          </w:ins>
          <w:del w:id="263" w:author="mananarora1571@gmail.com" w:date="2021-05-30T16:03:00Z">
            <w:r w:rsidRPr="00001535" w:rsidDel="0063667C">
              <w:delText>1</w:delText>
            </w:r>
            <w:r w:rsidR="00DD5B9D" w:rsidDel="0063667C">
              <w:delText>8</w:delText>
            </w:r>
          </w:del>
        </w:p>
        <w:p w14:paraId="46C5D467" w14:textId="251BB46B" w:rsidR="000868AA" w:rsidRPr="00001535" w:rsidRDefault="000868AA" w:rsidP="00F535CA">
          <w:pPr>
            <w:widowControl w:val="0"/>
            <w:pPrChange w:id="264" w:author="mananarora1571@gmail.com" w:date="2021-05-30T15:12:00Z">
              <w:pPr/>
            </w:pPrChange>
          </w:pPr>
          <w:r w:rsidRPr="00001535">
            <w:t xml:space="preserve">     8.7 Unit Testing…………………………………………………………………………...11</w:t>
          </w:r>
          <w:ins w:id="265" w:author="mananarora1571@gmail.com" w:date="2021-05-30T16:03:00Z">
            <w:r w:rsidR="0063667C">
              <w:t>9</w:t>
            </w:r>
          </w:ins>
          <w:del w:id="266" w:author="mananarora1571@gmail.com" w:date="2021-05-30T16:03:00Z">
            <w:r w:rsidR="00DD5B9D" w:rsidDel="0063667C">
              <w:delText>8</w:delText>
            </w:r>
          </w:del>
        </w:p>
        <w:p w14:paraId="2E724311" w14:textId="29CCA200" w:rsidR="000868AA" w:rsidRPr="00001535" w:rsidRDefault="000868AA" w:rsidP="00F535CA">
          <w:pPr>
            <w:widowControl w:val="0"/>
            <w:pPrChange w:id="267" w:author="mananarora1571@gmail.com" w:date="2021-05-30T15:12:00Z">
              <w:pPr/>
            </w:pPrChange>
          </w:pPr>
          <w:r w:rsidRPr="00001535">
            <w:tab/>
            <w:t>8.7.1 Black box testing……………………………………………………………….11</w:t>
          </w:r>
          <w:ins w:id="268" w:author="mananarora1571@gmail.com" w:date="2021-05-30T16:03:00Z">
            <w:r w:rsidR="0063667C">
              <w:t>9</w:t>
            </w:r>
          </w:ins>
          <w:del w:id="269" w:author="mananarora1571@gmail.com" w:date="2021-05-30T16:03:00Z">
            <w:r w:rsidR="00DD5B9D" w:rsidDel="0063667C">
              <w:delText>8</w:delText>
            </w:r>
          </w:del>
        </w:p>
        <w:p w14:paraId="7083C03C" w14:textId="5E04299D" w:rsidR="000868AA" w:rsidRPr="00001535" w:rsidRDefault="000868AA" w:rsidP="00F535CA">
          <w:pPr>
            <w:widowControl w:val="0"/>
            <w:pPrChange w:id="270" w:author="mananarora1571@gmail.com" w:date="2021-05-30T15:12:00Z">
              <w:pPr/>
            </w:pPrChange>
          </w:pPr>
          <w:r w:rsidRPr="00001535">
            <w:tab/>
            <w:t>8.7.2 White box testing……………………………………………………………….11</w:t>
          </w:r>
          <w:ins w:id="271" w:author="mananarora1571@gmail.com" w:date="2021-05-30T16:03:00Z">
            <w:r w:rsidR="0063667C">
              <w:t>9</w:t>
            </w:r>
          </w:ins>
          <w:del w:id="272" w:author="mananarora1571@gmail.com" w:date="2021-05-30T16:03:00Z">
            <w:r w:rsidR="00DD5B9D" w:rsidDel="0063667C">
              <w:delText>8</w:delText>
            </w:r>
          </w:del>
        </w:p>
        <w:p w14:paraId="0972AE91" w14:textId="482A68E3" w:rsidR="000868AA" w:rsidRPr="00001535" w:rsidRDefault="000868AA" w:rsidP="00F535CA">
          <w:pPr>
            <w:widowControl w:val="0"/>
            <w:pPrChange w:id="273" w:author="mananarora1571@gmail.com" w:date="2021-05-30T15:12:00Z">
              <w:pPr/>
            </w:pPrChange>
          </w:pPr>
          <w:r w:rsidRPr="00001535">
            <w:t xml:space="preserve">     8.8 Integration Testing…………………………………………………………………….1</w:t>
          </w:r>
          <w:ins w:id="274" w:author="mananarora1571@gmail.com" w:date="2021-05-30T16:03:00Z">
            <w:r w:rsidR="0063667C">
              <w:t>20</w:t>
            </w:r>
          </w:ins>
          <w:del w:id="275" w:author="mananarora1571@gmail.com" w:date="2021-05-30T16:03:00Z">
            <w:r w:rsidRPr="00001535" w:rsidDel="0063667C">
              <w:delText>1</w:delText>
            </w:r>
            <w:r w:rsidR="00DD5B9D" w:rsidDel="0063667C">
              <w:delText>8</w:delText>
            </w:r>
          </w:del>
        </w:p>
        <w:p w14:paraId="0F9FB264" w14:textId="5D84E731" w:rsidR="000868AA" w:rsidRPr="00001535" w:rsidRDefault="000868AA" w:rsidP="00F535CA">
          <w:pPr>
            <w:widowControl w:val="0"/>
            <w:pPrChange w:id="276" w:author="mananarora1571@gmail.com" w:date="2021-05-30T15:12:00Z">
              <w:pPr/>
            </w:pPrChange>
          </w:pPr>
          <w:r w:rsidRPr="00001535">
            <w:tab/>
            <w:t>8.8.1 Technique used for Integration Testing…………………………………………1</w:t>
          </w:r>
          <w:ins w:id="277" w:author="mananarora1571@gmail.com" w:date="2021-05-30T16:03:00Z">
            <w:r w:rsidR="0063667C">
              <w:t>20</w:t>
            </w:r>
          </w:ins>
          <w:del w:id="278" w:author="mananarora1571@gmail.com" w:date="2021-05-30T16:03:00Z">
            <w:r w:rsidRPr="00001535" w:rsidDel="0063667C">
              <w:delText>1</w:delText>
            </w:r>
            <w:r w:rsidR="00DD5B9D" w:rsidDel="0063667C">
              <w:delText>9</w:delText>
            </w:r>
          </w:del>
        </w:p>
        <w:p w14:paraId="7C8B6544" w14:textId="0AC37976" w:rsidR="000868AA" w:rsidRPr="00001535" w:rsidRDefault="000868AA" w:rsidP="00F535CA">
          <w:pPr>
            <w:widowControl w:val="0"/>
            <w:pPrChange w:id="279" w:author="mananarora1571@gmail.com" w:date="2021-05-30T15:12:00Z">
              <w:pPr/>
            </w:pPrChange>
          </w:pPr>
          <w:r w:rsidRPr="00001535">
            <w:t xml:space="preserve">     8.9 System Testing………………………………………………………………………...1</w:t>
          </w:r>
          <w:ins w:id="280" w:author="mananarora1571@gmail.com" w:date="2021-05-30T16:04:00Z">
            <w:r w:rsidR="0063667C">
              <w:t>20</w:t>
            </w:r>
          </w:ins>
          <w:del w:id="281" w:author="mananarora1571@gmail.com" w:date="2021-05-30T16:04:00Z">
            <w:r w:rsidRPr="00001535" w:rsidDel="0063667C">
              <w:delText>1</w:delText>
            </w:r>
            <w:r w:rsidR="00DD5B9D" w:rsidDel="0063667C">
              <w:delText>9</w:delText>
            </w:r>
          </w:del>
        </w:p>
        <w:p w14:paraId="0AB8D1B9" w14:textId="4DB8995E" w:rsidR="000868AA" w:rsidRPr="00001535" w:rsidRDefault="000868AA" w:rsidP="00F535CA">
          <w:pPr>
            <w:widowControl w:val="0"/>
            <w:pPrChange w:id="282" w:author="mananarora1571@gmail.com" w:date="2021-05-30T15:12:00Z">
              <w:pPr/>
            </w:pPrChange>
          </w:pPr>
          <w:r w:rsidRPr="00001535">
            <w:t xml:space="preserve">     8.10 Compatiblity Testing…………………………………………………………………1</w:t>
          </w:r>
          <w:ins w:id="283" w:author="mananarora1571@gmail.com" w:date="2021-05-30T16:04:00Z">
            <w:r w:rsidR="0063667C">
              <w:t>20</w:t>
            </w:r>
          </w:ins>
          <w:del w:id="284" w:author="mananarora1571@gmail.com" w:date="2021-05-30T16:04:00Z">
            <w:r w:rsidRPr="00001535" w:rsidDel="0063667C">
              <w:delText>1</w:delText>
            </w:r>
            <w:r w:rsidR="00DD5B9D" w:rsidDel="0063667C">
              <w:delText>9</w:delText>
            </w:r>
          </w:del>
        </w:p>
        <w:p w14:paraId="6F526EF6" w14:textId="62376D8E" w:rsidR="000868AA" w:rsidRPr="00001535" w:rsidRDefault="000868AA" w:rsidP="00F535CA">
          <w:pPr>
            <w:widowControl w:val="0"/>
            <w:pPrChange w:id="285" w:author="mananarora1571@gmail.com" w:date="2021-05-30T15:12:00Z">
              <w:pPr/>
            </w:pPrChange>
          </w:pPr>
          <w:r w:rsidRPr="00001535">
            <w:t xml:space="preserve">     8.11 Usability Testing and its Justification………………………………………………..1</w:t>
          </w:r>
          <w:ins w:id="286" w:author="mananarora1571@gmail.com" w:date="2021-05-30T16:04:00Z">
            <w:r w:rsidR="0063667C">
              <w:t>20</w:t>
            </w:r>
          </w:ins>
          <w:del w:id="287" w:author="mananarora1571@gmail.com" w:date="2021-05-30T16:04:00Z">
            <w:r w:rsidR="00DD5B9D" w:rsidDel="0063667C">
              <w:delText>19</w:delText>
            </w:r>
          </w:del>
        </w:p>
        <w:p w14:paraId="4877BB84" w14:textId="4F909A77" w:rsidR="000868AA" w:rsidRPr="00001535" w:rsidRDefault="000868AA" w:rsidP="00F535CA">
          <w:pPr>
            <w:widowControl w:val="0"/>
            <w:pPrChange w:id="288" w:author="mananarora1571@gmail.com" w:date="2021-05-30T15:12:00Z">
              <w:pPr/>
            </w:pPrChange>
          </w:pPr>
          <w:r w:rsidRPr="00001535">
            <w:tab/>
            <w:t>8.11.1 User Acceptance Testing………………………………………………………1</w:t>
          </w:r>
          <w:r w:rsidR="00DD5B9D">
            <w:t>21</w:t>
          </w:r>
        </w:p>
        <w:p w14:paraId="3461A360" w14:textId="60B5A106" w:rsidR="000868AA" w:rsidRPr="00001535" w:rsidRDefault="000868AA" w:rsidP="00F535CA">
          <w:pPr>
            <w:widowControl w:val="0"/>
            <w:pPrChange w:id="289" w:author="mananarora1571@gmail.com" w:date="2021-05-30T15:12:00Z">
              <w:pPr/>
            </w:pPrChange>
          </w:pPr>
          <w:r w:rsidRPr="00001535">
            <w:tab/>
            <w:t>8.11.2 Justification for User Acceptance Testing……………………………………..1</w:t>
          </w:r>
          <w:r w:rsidR="00DD5B9D">
            <w:t>21</w:t>
          </w:r>
        </w:p>
        <w:p w14:paraId="20C56D59" w14:textId="1FD1E1B7" w:rsidR="000868AA" w:rsidRPr="00001535" w:rsidRDefault="000868AA" w:rsidP="00F535CA">
          <w:pPr>
            <w:widowControl w:val="0"/>
            <w:pPrChange w:id="290" w:author="mananarora1571@gmail.com" w:date="2021-05-30T15:12:00Z">
              <w:pPr/>
            </w:pPrChange>
          </w:pPr>
          <w:r w:rsidRPr="00001535">
            <w:t xml:space="preserve">     8.12 Documentation Testing……………………………………………………………….1</w:t>
          </w:r>
          <w:r w:rsidR="00DD5B9D">
            <w:t>21</w:t>
          </w:r>
        </w:p>
        <w:p w14:paraId="5100B025" w14:textId="15C9E8EA" w:rsidR="000868AA" w:rsidRDefault="000868AA" w:rsidP="00F535CA">
          <w:pPr>
            <w:widowControl w:val="0"/>
            <w:pPrChange w:id="291" w:author="mananarora1571@gmail.com" w:date="2021-05-30T15:12:00Z">
              <w:pPr/>
            </w:pPrChange>
          </w:pPr>
          <w:r w:rsidRPr="00001535">
            <w:t xml:space="preserve">     8.13 Conclusion……………………………………………………………………………1</w:t>
          </w:r>
          <w:r w:rsidR="00DD5B9D">
            <w:t>22</w:t>
          </w:r>
        </w:p>
        <w:p w14:paraId="7DF9238F" w14:textId="77777777" w:rsidR="001E2AF3" w:rsidRPr="00001535" w:rsidRDefault="001E2AF3" w:rsidP="00F535CA">
          <w:pPr>
            <w:widowControl w:val="0"/>
            <w:pPrChange w:id="292" w:author="mananarora1571@gmail.com" w:date="2021-05-30T15:12:00Z">
              <w:pPr/>
            </w:pPrChange>
          </w:pPr>
        </w:p>
        <w:p w14:paraId="227259DA" w14:textId="4C09176C" w:rsidR="000868AA" w:rsidRPr="00001535" w:rsidRDefault="000868AA" w:rsidP="00F535CA">
          <w:pPr>
            <w:pStyle w:val="TOC1"/>
            <w:widowControl w:val="0"/>
            <w:pPrChange w:id="293" w:author="mananarora1571@gmail.com" w:date="2021-05-30T15:12:00Z">
              <w:pPr>
                <w:pStyle w:val="TOC1"/>
              </w:pPr>
            </w:pPrChange>
          </w:pPr>
          <w:r w:rsidRPr="00001535">
            <w:t>CHAPTER 9: CRITICAL EVALUATION</w:t>
          </w:r>
          <w:r w:rsidRPr="00001535">
            <w:ptab w:relativeTo="margin" w:alignment="right" w:leader="dot"/>
          </w:r>
          <w:r w:rsidRPr="00001535">
            <w:t>1</w:t>
          </w:r>
          <w:r w:rsidR="00DD5B9D">
            <w:t>24</w:t>
          </w:r>
        </w:p>
        <w:p w14:paraId="17EDD4F1" w14:textId="1565CDF2" w:rsidR="000868AA" w:rsidRPr="00001535" w:rsidRDefault="000868AA" w:rsidP="00F535CA">
          <w:pPr>
            <w:widowControl w:val="0"/>
            <w:pPrChange w:id="294" w:author="mananarora1571@gmail.com" w:date="2021-05-30T15:12:00Z">
              <w:pPr/>
            </w:pPrChange>
          </w:pPr>
          <w:r w:rsidRPr="00001535">
            <w:t xml:space="preserve">     9.1 Critical Evaluation……………………………………………………………………..1</w:t>
          </w:r>
          <w:r w:rsidR="00DD5B9D">
            <w:t>24</w:t>
          </w:r>
        </w:p>
        <w:p w14:paraId="1A0EE5BD" w14:textId="41CB1D10" w:rsidR="000868AA" w:rsidRPr="00001535" w:rsidRDefault="000868AA" w:rsidP="00F535CA">
          <w:pPr>
            <w:widowControl w:val="0"/>
            <w:pPrChange w:id="295" w:author="mananarora1571@gmail.com" w:date="2021-05-30T15:12:00Z">
              <w:pPr/>
            </w:pPrChange>
          </w:pPr>
          <w:r w:rsidRPr="00001535">
            <w:t xml:space="preserve">     9.2 Factors of Benefit………………………………………………………………………1</w:t>
          </w:r>
          <w:r w:rsidR="00DD5B9D">
            <w:t>24</w:t>
          </w:r>
        </w:p>
        <w:p w14:paraId="48904260" w14:textId="79DB2892" w:rsidR="000868AA" w:rsidRPr="00001535" w:rsidRDefault="000868AA" w:rsidP="00F535CA">
          <w:pPr>
            <w:widowControl w:val="0"/>
            <w:pPrChange w:id="296" w:author="mananarora1571@gmail.com" w:date="2021-05-30T15:12:00Z">
              <w:pPr/>
            </w:pPrChange>
          </w:pPr>
          <w:r w:rsidRPr="00001535">
            <w:t xml:space="preserve">     9.3 Success Assessment……………………………………………………………………1</w:t>
          </w:r>
          <w:r w:rsidR="00DD5B9D">
            <w:t>24</w:t>
          </w:r>
        </w:p>
        <w:p w14:paraId="614F37FC" w14:textId="70B743D1" w:rsidR="000868AA" w:rsidRPr="00001535" w:rsidRDefault="000868AA" w:rsidP="00F535CA">
          <w:pPr>
            <w:widowControl w:val="0"/>
            <w:pPrChange w:id="297" w:author="mananarora1571@gmail.com" w:date="2021-05-30T15:12:00Z">
              <w:pPr/>
            </w:pPrChange>
          </w:pPr>
          <w:r w:rsidRPr="00001535">
            <w:tab/>
            <w:t>9.3.1 Degree of Success……………………………………………………………….1</w:t>
          </w:r>
          <w:r w:rsidR="00DD5B9D">
            <w:t>24</w:t>
          </w:r>
        </w:p>
        <w:p w14:paraId="3723B9F4" w14:textId="7C00B376" w:rsidR="000868AA" w:rsidRDefault="000868AA" w:rsidP="00F535CA">
          <w:pPr>
            <w:widowControl w:val="0"/>
            <w:pPrChange w:id="298" w:author="mananarora1571@gmail.com" w:date="2021-05-30T15:12:00Z">
              <w:pPr/>
            </w:pPrChange>
          </w:pPr>
          <w:r w:rsidRPr="00001535">
            <w:tab/>
            <w:t>9.3.2 Critical Appriasal………………………………………………………………..12</w:t>
          </w:r>
          <w:r w:rsidR="00DD5B9D">
            <w:t>5</w:t>
          </w:r>
        </w:p>
        <w:p w14:paraId="41F1BE9D" w14:textId="722A538A" w:rsidR="001E2AF3" w:rsidRDefault="001E2AF3" w:rsidP="00F535CA">
          <w:pPr>
            <w:widowControl w:val="0"/>
            <w:pPrChange w:id="299" w:author="mananarora1571@gmail.com" w:date="2021-05-30T15:12:00Z">
              <w:pPr/>
            </w:pPrChange>
          </w:pPr>
        </w:p>
        <w:p w14:paraId="5CD3D269" w14:textId="77777777" w:rsidR="001E2AF3" w:rsidRDefault="001E2AF3" w:rsidP="00F535CA">
          <w:pPr>
            <w:widowControl w:val="0"/>
            <w:pPrChange w:id="300" w:author="mananarora1571@gmail.com" w:date="2021-05-30T15:12:00Z">
              <w:pPr/>
            </w:pPrChange>
          </w:pPr>
        </w:p>
        <w:p w14:paraId="05D24CB6" w14:textId="77777777" w:rsidR="001E2AF3" w:rsidRPr="00001535" w:rsidRDefault="001E2AF3" w:rsidP="00F535CA">
          <w:pPr>
            <w:widowControl w:val="0"/>
            <w:pPrChange w:id="301" w:author="mananarora1571@gmail.com" w:date="2021-05-30T15:12:00Z">
              <w:pPr/>
            </w:pPrChange>
          </w:pPr>
        </w:p>
        <w:p w14:paraId="70A1A5B2" w14:textId="085CF2C0" w:rsidR="000868AA" w:rsidRPr="00001535" w:rsidRDefault="000868AA" w:rsidP="00F535CA">
          <w:pPr>
            <w:pStyle w:val="TOC1"/>
            <w:widowControl w:val="0"/>
            <w:pPrChange w:id="302" w:author="mananarora1571@gmail.com" w:date="2021-05-30T15:12:00Z">
              <w:pPr>
                <w:pStyle w:val="TOC1"/>
              </w:pPr>
            </w:pPrChange>
          </w:pPr>
          <w:r w:rsidRPr="00001535">
            <w:lastRenderedPageBreak/>
            <w:t>CHAPTER 10: CONCLUSION</w:t>
          </w:r>
          <w:r w:rsidRPr="00001535">
            <w:ptab w:relativeTo="margin" w:alignment="right" w:leader="dot"/>
          </w:r>
          <w:r w:rsidRPr="00001535">
            <w:t>12</w:t>
          </w:r>
          <w:r w:rsidR="00DD5B9D">
            <w:t>6</w:t>
          </w:r>
        </w:p>
        <w:p w14:paraId="045E98A0" w14:textId="5C5748C2" w:rsidR="000868AA" w:rsidRPr="00001535" w:rsidRDefault="000868AA" w:rsidP="00F535CA">
          <w:pPr>
            <w:widowControl w:val="0"/>
            <w:pPrChange w:id="303" w:author="mananarora1571@gmail.com" w:date="2021-05-30T15:12:00Z">
              <w:pPr/>
            </w:pPrChange>
          </w:pPr>
          <w:r w:rsidRPr="00001535">
            <w:t xml:space="preserve">     10.1 Success Criteria………………………………………………………………………12</w:t>
          </w:r>
          <w:r w:rsidR="00DD5B9D">
            <w:t>6</w:t>
          </w:r>
        </w:p>
        <w:p w14:paraId="3C11E873" w14:textId="1BAB0003" w:rsidR="000868AA" w:rsidRPr="00001535" w:rsidRDefault="000868AA" w:rsidP="00F535CA">
          <w:pPr>
            <w:widowControl w:val="0"/>
            <w:rPr>
              <w:rFonts w:eastAsia="Times New Roman"/>
              <w:bCs/>
              <w:szCs w:val="26"/>
            </w:rPr>
            <w:pPrChange w:id="304" w:author="mananarora1571@gmail.com" w:date="2021-05-30T15:12:00Z">
              <w:pPr/>
            </w:pPrChange>
          </w:pPr>
          <w:r w:rsidRPr="00001535">
            <w:t xml:space="preserve">     10.2 </w:t>
          </w:r>
          <w:r w:rsidRPr="00001535">
            <w:rPr>
              <w:rFonts w:eastAsia="Times New Roman"/>
              <w:bCs/>
              <w:szCs w:val="26"/>
            </w:rPr>
            <w:t>Limitations and Errors in the Developed System……………………………………12</w:t>
          </w:r>
          <w:r w:rsidR="00DD5B9D">
            <w:rPr>
              <w:rFonts w:eastAsia="Times New Roman"/>
              <w:bCs/>
              <w:szCs w:val="26"/>
            </w:rPr>
            <w:t>6</w:t>
          </w:r>
        </w:p>
        <w:p w14:paraId="160F51B5" w14:textId="5C56758C" w:rsidR="000868AA" w:rsidRPr="00001535" w:rsidRDefault="000868AA" w:rsidP="00F535CA">
          <w:pPr>
            <w:widowControl w:val="0"/>
            <w:pPrChange w:id="305" w:author="mananarora1571@gmail.com" w:date="2021-05-30T15:12:00Z">
              <w:pPr/>
            </w:pPrChange>
          </w:pPr>
          <w:r w:rsidRPr="00001535">
            <w:t xml:space="preserve">     10.3 Learning Experience Gathered……………………………………………………….12</w:t>
          </w:r>
          <w:r w:rsidR="00DD5B9D">
            <w:t>6</w:t>
          </w:r>
        </w:p>
        <w:p w14:paraId="64BE3CA2" w14:textId="5D38E002" w:rsidR="000868AA" w:rsidRPr="00001535" w:rsidRDefault="000868AA" w:rsidP="00F535CA">
          <w:pPr>
            <w:widowControl w:val="0"/>
            <w:pPrChange w:id="306" w:author="mananarora1571@gmail.com" w:date="2021-05-30T15:12:00Z">
              <w:pPr/>
            </w:pPrChange>
          </w:pPr>
          <w:r w:rsidRPr="00001535">
            <w:t xml:space="preserve">     10.4 Conclusion……………………………………………………………………………12</w:t>
          </w:r>
          <w:r w:rsidR="00DD5B9D">
            <w:t>8</w:t>
          </w:r>
        </w:p>
        <w:p w14:paraId="7128EF4F" w14:textId="274B28C3" w:rsidR="000868AA" w:rsidRPr="00001535" w:rsidRDefault="000868AA" w:rsidP="00F535CA">
          <w:pPr>
            <w:pStyle w:val="TOC1"/>
            <w:widowControl w:val="0"/>
            <w:pPrChange w:id="307" w:author="mananarora1571@gmail.com" w:date="2021-05-30T15:12:00Z">
              <w:pPr>
                <w:pStyle w:val="TOC1"/>
              </w:pPr>
            </w:pPrChange>
          </w:pPr>
          <w:r w:rsidRPr="00001535">
            <w:t>CHAPTER 11: REFERENCES</w:t>
          </w:r>
          <w:r w:rsidRPr="00001535">
            <w:ptab w:relativeTo="margin" w:alignment="right" w:leader="dot"/>
          </w:r>
          <w:r w:rsidRPr="00001535">
            <w:t>1</w:t>
          </w:r>
          <w:r w:rsidR="00DD5B9D">
            <w:t>30</w:t>
          </w:r>
        </w:p>
        <w:p w14:paraId="4A71AF72" w14:textId="7E91CFBE" w:rsidR="000868AA" w:rsidRPr="00001535" w:rsidRDefault="000868AA" w:rsidP="00F535CA">
          <w:pPr>
            <w:widowControl w:val="0"/>
            <w:pPrChange w:id="308" w:author="mananarora1571@gmail.com" w:date="2021-05-30T15:12:00Z">
              <w:pPr/>
            </w:pPrChange>
          </w:pPr>
          <w:r w:rsidRPr="00001535">
            <w:t xml:space="preserve">     11.1 Research Papers………………………………………………………………………1</w:t>
          </w:r>
          <w:r w:rsidR="00DD5B9D">
            <w:t>30</w:t>
          </w:r>
        </w:p>
        <w:p w14:paraId="06648B19" w14:textId="2567322F" w:rsidR="000868AA" w:rsidRPr="00001535" w:rsidRDefault="000868AA" w:rsidP="00F535CA">
          <w:pPr>
            <w:widowControl w:val="0"/>
            <w:pPrChange w:id="309" w:author="mananarora1571@gmail.com" w:date="2021-05-30T15:12:00Z">
              <w:pPr/>
            </w:pPrChange>
          </w:pPr>
          <w:r w:rsidRPr="00001535">
            <w:t xml:space="preserve">     11.2 Books…………………………………………………………………………………1</w:t>
          </w:r>
          <w:r w:rsidR="00DD5B9D">
            <w:t>30</w:t>
          </w:r>
        </w:p>
        <w:p w14:paraId="5A38FA06" w14:textId="77777777" w:rsidR="000868AA" w:rsidRPr="00001535" w:rsidRDefault="000868AA" w:rsidP="00F535CA">
          <w:pPr>
            <w:widowControl w:val="0"/>
            <w:pPrChange w:id="310" w:author="mananarora1571@gmail.com" w:date="2021-05-30T15:12:00Z">
              <w:pPr/>
            </w:pPrChange>
          </w:pPr>
        </w:p>
        <w:p w14:paraId="56DC9E02" w14:textId="77777777" w:rsidR="000868AA" w:rsidRDefault="00CA1AAF" w:rsidP="00F535CA">
          <w:pPr>
            <w:pStyle w:val="Heading1"/>
            <w:keepNext w:val="0"/>
            <w:keepLines w:val="0"/>
            <w:widowControl w:val="0"/>
            <w:jc w:val="center"/>
            <w:rPr>
              <w:rFonts w:eastAsiaTheme="minorEastAsia" w:cs="Times New Roman"/>
              <w:color w:val="auto"/>
              <w:sz w:val="24"/>
              <w:szCs w:val="22"/>
            </w:rPr>
            <w:pPrChange w:id="311" w:author="mananarora1571@gmail.com" w:date="2021-05-30T15:12:00Z">
              <w:pPr>
                <w:pStyle w:val="Heading1"/>
                <w:jc w:val="center"/>
              </w:pPr>
            </w:pPrChange>
          </w:pPr>
        </w:p>
      </w:sdtContent>
    </w:sdt>
    <w:p w14:paraId="530FA70F" w14:textId="58852F89" w:rsidR="000868AA" w:rsidRDefault="000868AA" w:rsidP="00F535CA">
      <w:pPr>
        <w:widowControl w:val="0"/>
        <w:spacing w:line="360" w:lineRule="auto"/>
        <w:rPr>
          <w:b/>
          <w:sz w:val="32"/>
          <w:szCs w:val="32"/>
        </w:rPr>
        <w:pPrChange w:id="312" w:author="mananarora1571@gmail.com" w:date="2021-05-30T15:12:00Z">
          <w:pPr>
            <w:spacing w:line="360" w:lineRule="auto"/>
          </w:pPr>
        </w:pPrChange>
      </w:pPr>
    </w:p>
    <w:p w14:paraId="087D8F49" w14:textId="574E788A" w:rsidR="002A3E1F" w:rsidRDefault="002A3E1F" w:rsidP="00F535CA">
      <w:pPr>
        <w:widowControl w:val="0"/>
        <w:spacing w:line="360" w:lineRule="auto"/>
        <w:rPr>
          <w:b/>
          <w:sz w:val="32"/>
          <w:szCs w:val="32"/>
        </w:rPr>
        <w:pPrChange w:id="313" w:author="mananarora1571@gmail.com" w:date="2021-05-30T15:12:00Z">
          <w:pPr>
            <w:spacing w:line="360" w:lineRule="auto"/>
          </w:pPr>
        </w:pPrChange>
      </w:pPr>
    </w:p>
    <w:p w14:paraId="787333D3" w14:textId="2BDF05B4" w:rsidR="002A3E1F" w:rsidRDefault="002A3E1F" w:rsidP="00F535CA">
      <w:pPr>
        <w:widowControl w:val="0"/>
        <w:spacing w:line="360" w:lineRule="auto"/>
        <w:rPr>
          <w:b/>
          <w:sz w:val="32"/>
          <w:szCs w:val="32"/>
        </w:rPr>
        <w:pPrChange w:id="314" w:author="mananarora1571@gmail.com" w:date="2021-05-30T15:12:00Z">
          <w:pPr>
            <w:spacing w:line="360" w:lineRule="auto"/>
          </w:pPr>
        </w:pPrChange>
      </w:pPr>
    </w:p>
    <w:p w14:paraId="25EA892F" w14:textId="500935DC" w:rsidR="002A3E1F" w:rsidRDefault="002A3E1F" w:rsidP="00F535CA">
      <w:pPr>
        <w:widowControl w:val="0"/>
        <w:spacing w:line="360" w:lineRule="auto"/>
        <w:rPr>
          <w:b/>
          <w:sz w:val="32"/>
          <w:szCs w:val="32"/>
        </w:rPr>
        <w:pPrChange w:id="315" w:author="mananarora1571@gmail.com" w:date="2021-05-30T15:12:00Z">
          <w:pPr>
            <w:spacing w:line="360" w:lineRule="auto"/>
          </w:pPr>
        </w:pPrChange>
      </w:pPr>
    </w:p>
    <w:p w14:paraId="0C6424D2" w14:textId="785A726C" w:rsidR="002A3E1F" w:rsidRDefault="002A3E1F" w:rsidP="00F535CA">
      <w:pPr>
        <w:widowControl w:val="0"/>
        <w:spacing w:line="360" w:lineRule="auto"/>
        <w:rPr>
          <w:b/>
          <w:sz w:val="32"/>
          <w:szCs w:val="32"/>
        </w:rPr>
        <w:pPrChange w:id="316" w:author="mananarora1571@gmail.com" w:date="2021-05-30T15:12:00Z">
          <w:pPr>
            <w:spacing w:line="360" w:lineRule="auto"/>
          </w:pPr>
        </w:pPrChange>
      </w:pPr>
    </w:p>
    <w:p w14:paraId="40E49491" w14:textId="059EC091" w:rsidR="002A3E1F" w:rsidRDefault="002A3E1F" w:rsidP="00F535CA">
      <w:pPr>
        <w:widowControl w:val="0"/>
        <w:spacing w:line="360" w:lineRule="auto"/>
        <w:rPr>
          <w:b/>
          <w:sz w:val="32"/>
          <w:szCs w:val="32"/>
        </w:rPr>
        <w:pPrChange w:id="317" w:author="mananarora1571@gmail.com" w:date="2021-05-30T15:12:00Z">
          <w:pPr>
            <w:spacing w:line="360" w:lineRule="auto"/>
          </w:pPr>
        </w:pPrChange>
      </w:pPr>
    </w:p>
    <w:p w14:paraId="364E2F47" w14:textId="4C4EA0D4" w:rsidR="002A3E1F" w:rsidRDefault="002A3E1F" w:rsidP="00F535CA">
      <w:pPr>
        <w:widowControl w:val="0"/>
        <w:spacing w:line="360" w:lineRule="auto"/>
        <w:rPr>
          <w:b/>
          <w:sz w:val="32"/>
          <w:szCs w:val="32"/>
        </w:rPr>
        <w:pPrChange w:id="318" w:author="mananarora1571@gmail.com" w:date="2021-05-30T15:12:00Z">
          <w:pPr>
            <w:spacing w:line="360" w:lineRule="auto"/>
          </w:pPr>
        </w:pPrChange>
      </w:pPr>
    </w:p>
    <w:p w14:paraId="7F7CB855" w14:textId="1DFD4DF0" w:rsidR="002A3E1F" w:rsidRDefault="002A3E1F" w:rsidP="00F535CA">
      <w:pPr>
        <w:widowControl w:val="0"/>
        <w:spacing w:line="360" w:lineRule="auto"/>
        <w:rPr>
          <w:b/>
          <w:sz w:val="32"/>
          <w:szCs w:val="32"/>
        </w:rPr>
        <w:pPrChange w:id="319" w:author="mananarora1571@gmail.com" w:date="2021-05-30T15:12:00Z">
          <w:pPr>
            <w:spacing w:line="360" w:lineRule="auto"/>
          </w:pPr>
        </w:pPrChange>
      </w:pPr>
    </w:p>
    <w:p w14:paraId="19A3A58A" w14:textId="03632656" w:rsidR="002A3E1F" w:rsidRDefault="002A3E1F" w:rsidP="00F535CA">
      <w:pPr>
        <w:widowControl w:val="0"/>
        <w:spacing w:line="360" w:lineRule="auto"/>
        <w:rPr>
          <w:b/>
          <w:sz w:val="32"/>
          <w:szCs w:val="32"/>
        </w:rPr>
        <w:pPrChange w:id="320" w:author="mananarora1571@gmail.com" w:date="2021-05-30T15:12:00Z">
          <w:pPr>
            <w:spacing w:line="360" w:lineRule="auto"/>
          </w:pPr>
        </w:pPrChange>
      </w:pPr>
    </w:p>
    <w:p w14:paraId="0DC25A75" w14:textId="7DC45024" w:rsidR="002A3E1F" w:rsidRDefault="002A3E1F" w:rsidP="00F535CA">
      <w:pPr>
        <w:widowControl w:val="0"/>
        <w:spacing w:line="360" w:lineRule="auto"/>
        <w:rPr>
          <w:b/>
          <w:sz w:val="32"/>
          <w:szCs w:val="32"/>
        </w:rPr>
        <w:pPrChange w:id="321" w:author="mananarora1571@gmail.com" w:date="2021-05-30T15:12:00Z">
          <w:pPr>
            <w:spacing w:line="360" w:lineRule="auto"/>
          </w:pPr>
        </w:pPrChange>
      </w:pPr>
    </w:p>
    <w:p w14:paraId="6F4365FE" w14:textId="40503F52" w:rsidR="002A3E1F" w:rsidRDefault="002A3E1F" w:rsidP="00F535CA">
      <w:pPr>
        <w:widowControl w:val="0"/>
        <w:spacing w:line="360" w:lineRule="auto"/>
        <w:rPr>
          <w:b/>
          <w:sz w:val="32"/>
          <w:szCs w:val="32"/>
        </w:rPr>
        <w:pPrChange w:id="322" w:author="mananarora1571@gmail.com" w:date="2021-05-30T15:12:00Z">
          <w:pPr>
            <w:spacing w:line="360" w:lineRule="auto"/>
          </w:pPr>
        </w:pPrChange>
      </w:pPr>
    </w:p>
    <w:p w14:paraId="3D5AE4E9" w14:textId="77777777" w:rsidR="00DD5B9D" w:rsidRDefault="00DD5B9D" w:rsidP="00F535CA">
      <w:pPr>
        <w:widowControl w:val="0"/>
        <w:spacing w:line="360" w:lineRule="auto"/>
        <w:rPr>
          <w:b/>
          <w:sz w:val="32"/>
          <w:szCs w:val="32"/>
        </w:rPr>
        <w:pPrChange w:id="323" w:author="mananarora1571@gmail.com" w:date="2021-05-30T15:12:00Z">
          <w:pPr>
            <w:spacing w:line="360" w:lineRule="auto"/>
          </w:pPr>
        </w:pPrChange>
      </w:pPr>
    </w:p>
    <w:p w14:paraId="73D7842B" w14:textId="760A4537" w:rsidR="00C43CB4" w:rsidRDefault="00C43CB4" w:rsidP="00F535CA">
      <w:pPr>
        <w:widowControl w:val="0"/>
        <w:spacing w:line="360" w:lineRule="auto"/>
        <w:rPr>
          <w:b/>
          <w:sz w:val="32"/>
          <w:szCs w:val="32"/>
        </w:rPr>
        <w:pPrChange w:id="324" w:author="mananarora1571@gmail.com" w:date="2021-05-30T15:12:00Z">
          <w:pPr>
            <w:keepNext/>
            <w:keepLines/>
            <w:spacing w:line="360" w:lineRule="auto"/>
          </w:pPr>
        </w:pPrChange>
      </w:pPr>
      <w:r w:rsidRPr="00DE39BA">
        <w:rPr>
          <w:b/>
          <w:sz w:val="32"/>
          <w:szCs w:val="32"/>
        </w:rPr>
        <w:lastRenderedPageBreak/>
        <w:t>List of Figures:</w:t>
      </w:r>
    </w:p>
    <w:tbl>
      <w:tblPr>
        <w:tblStyle w:val="TableGrid"/>
        <w:tblW w:w="9350" w:type="dxa"/>
        <w:tblLook w:val="04A0" w:firstRow="1" w:lastRow="0" w:firstColumn="1" w:lastColumn="0" w:noHBand="0" w:noVBand="1"/>
      </w:tblPr>
      <w:tblGrid>
        <w:gridCol w:w="2337"/>
        <w:gridCol w:w="2336"/>
        <w:gridCol w:w="2344"/>
        <w:gridCol w:w="2333"/>
      </w:tblGrid>
      <w:tr w:rsidR="00796770" w:rsidRPr="00DE39BA" w14:paraId="235EDDD3" w14:textId="6162BCA4" w:rsidTr="00DE39BA">
        <w:trPr>
          <w:trHeight w:val="738"/>
        </w:trPr>
        <w:tc>
          <w:tcPr>
            <w:tcW w:w="2337" w:type="dxa"/>
          </w:tcPr>
          <w:p w14:paraId="2DF64D06" w14:textId="77777777" w:rsidR="00796770" w:rsidRPr="00DE39BA" w:rsidRDefault="00796770" w:rsidP="00F535CA">
            <w:pPr>
              <w:tabs>
                <w:tab w:val="left" w:pos="2496"/>
              </w:tabs>
              <w:spacing w:line="360" w:lineRule="auto"/>
              <w:jc w:val="center"/>
              <w:rPr>
                <w:b/>
                <w:bCs/>
                <w:sz w:val="32"/>
                <w:szCs w:val="32"/>
              </w:rPr>
              <w:pPrChange w:id="325" w:author="mananarora1571@gmail.com" w:date="2021-05-30T15:12:00Z">
                <w:pPr>
                  <w:keepNext/>
                  <w:keepLines/>
                  <w:widowControl/>
                  <w:tabs>
                    <w:tab w:val="left" w:pos="2496"/>
                  </w:tabs>
                  <w:spacing w:line="360" w:lineRule="auto"/>
                  <w:jc w:val="center"/>
                </w:pPr>
              </w:pPrChange>
            </w:pPr>
            <w:r w:rsidRPr="00DE39BA">
              <w:rPr>
                <w:b/>
                <w:bCs/>
                <w:sz w:val="32"/>
                <w:szCs w:val="32"/>
              </w:rPr>
              <w:t>Serial No.</w:t>
            </w:r>
          </w:p>
        </w:tc>
        <w:tc>
          <w:tcPr>
            <w:tcW w:w="2336" w:type="dxa"/>
          </w:tcPr>
          <w:p w14:paraId="5CF5AC21" w14:textId="77777777" w:rsidR="00796770" w:rsidRPr="00DE39BA" w:rsidRDefault="00796770" w:rsidP="00F535CA">
            <w:pPr>
              <w:tabs>
                <w:tab w:val="left" w:pos="2496"/>
              </w:tabs>
              <w:spacing w:line="360" w:lineRule="auto"/>
              <w:jc w:val="center"/>
              <w:rPr>
                <w:b/>
                <w:bCs/>
                <w:sz w:val="32"/>
                <w:szCs w:val="32"/>
              </w:rPr>
              <w:pPrChange w:id="326" w:author="mananarora1571@gmail.com" w:date="2021-05-30T15:12:00Z">
                <w:pPr>
                  <w:keepNext/>
                  <w:keepLines/>
                  <w:widowControl/>
                  <w:tabs>
                    <w:tab w:val="left" w:pos="2496"/>
                  </w:tabs>
                  <w:spacing w:line="360" w:lineRule="auto"/>
                  <w:jc w:val="center"/>
                </w:pPr>
              </w:pPrChange>
            </w:pPr>
            <w:r w:rsidRPr="00DE39BA">
              <w:rPr>
                <w:b/>
                <w:bCs/>
                <w:sz w:val="32"/>
                <w:szCs w:val="32"/>
              </w:rPr>
              <w:t>Fig No.</w:t>
            </w:r>
          </w:p>
        </w:tc>
        <w:tc>
          <w:tcPr>
            <w:tcW w:w="2344" w:type="dxa"/>
          </w:tcPr>
          <w:p w14:paraId="57D95CBB" w14:textId="7A558A17" w:rsidR="00796770" w:rsidRPr="00DE39BA" w:rsidRDefault="00796770" w:rsidP="00F535CA">
            <w:pPr>
              <w:tabs>
                <w:tab w:val="left" w:pos="2496"/>
              </w:tabs>
              <w:spacing w:line="360" w:lineRule="auto"/>
              <w:jc w:val="center"/>
              <w:rPr>
                <w:b/>
                <w:bCs/>
                <w:sz w:val="32"/>
                <w:szCs w:val="32"/>
              </w:rPr>
              <w:pPrChange w:id="327" w:author="mananarora1571@gmail.com" w:date="2021-05-30T15:12:00Z">
                <w:pPr>
                  <w:keepNext/>
                  <w:keepLines/>
                  <w:widowControl/>
                  <w:tabs>
                    <w:tab w:val="left" w:pos="2496"/>
                  </w:tabs>
                  <w:spacing w:line="360" w:lineRule="auto"/>
                  <w:jc w:val="center"/>
                </w:pPr>
              </w:pPrChange>
            </w:pPr>
            <w:r w:rsidRPr="00DE39BA">
              <w:rPr>
                <w:b/>
                <w:bCs/>
                <w:sz w:val="32"/>
                <w:szCs w:val="32"/>
              </w:rPr>
              <w:t>Fig Name</w:t>
            </w:r>
          </w:p>
        </w:tc>
        <w:tc>
          <w:tcPr>
            <w:tcW w:w="2333" w:type="dxa"/>
          </w:tcPr>
          <w:p w14:paraId="23EBD9CA" w14:textId="278790CC" w:rsidR="00796770" w:rsidRPr="00DE39BA" w:rsidRDefault="00796770" w:rsidP="00F535CA">
            <w:pPr>
              <w:tabs>
                <w:tab w:val="left" w:pos="2496"/>
              </w:tabs>
              <w:spacing w:line="360" w:lineRule="auto"/>
              <w:jc w:val="center"/>
              <w:rPr>
                <w:b/>
                <w:bCs/>
                <w:sz w:val="32"/>
                <w:szCs w:val="32"/>
              </w:rPr>
              <w:pPrChange w:id="328" w:author="mananarora1571@gmail.com" w:date="2021-05-30T15:12:00Z">
                <w:pPr>
                  <w:keepNext/>
                  <w:keepLines/>
                  <w:widowControl/>
                  <w:tabs>
                    <w:tab w:val="left" w:pos="2496"/>
                  </w:tabs>
                  <w:spacing w:line="360" w:lineRule="auto"/>
                  <w:jc w:val="center"/>
                </w:pPr>
              </w:pPrChange>
            </w:pPr>
            <w:r w:rsidRPr="00DE39BA">
              <w:rPr>
                <w:b/>
                <w:bCs/>
                <w:sz w:val="32"/>
                <w:szCs w:val="32"/>
              </w:rPr>
              <w:t>Page No.</w:t>
            </w:r>
          </w:p>
        </w:tc>
      </w:tr>
      <w:tr w:rsidR="00A87CD2" w:rsidRPr="00DE39BA" w14:paraId="0AAB41FC" w14:textId="77777777" w:rsidTr="00DE39BA">
        <w:trPr>
          <w:trHeight w:val="738"/>
        </w:trPr>
        <w:tc>
          <w:tcPr>
            <w:tcW w:w="2337" w:type="dxa"/>
          </w:tcPr>
          <w:p w14:paraId="56680594" w14:textId="3C6F3A9B" w:rsidR="00706C01" w:rsidRPr="00706C01" w:rsidRDefault="00706C01" w:rsidP="00F535CA">
            <w:pPr>
              <w:tabs>
                <w:tab w:val="left" w:pos="2496"/>
              </w:tabs>
              <w:spacing w:line="360" w:lineRule="auto"/>
              <w:jc w:val="center"/>
              <w:rPr>
                <w:szCs w:val="24"/>
              </w:rPr>
              <w:pPrChange w:id="329" w:author="mananarora1571@gmail.com" w:date="2021-05-30T15:12:00Z">
                <w:pPr>
                  <w:keepNext/>
                  <w:keepLines/>
                  <w:widowControl/>
                  <w:tabs>
                    <w:tab w:val="left" w:pos="2496"/>
                  </w:tabs>
                  <w:spacing w:line="360" w:lineRule="auto"/>
                  <w:jc w:val="center"/>
                </w:pPr>
              </w:pPrChange>
            </w:pPr>
            <w:r>
              <w:rPr>
                <w:szCs w:val="24"/>
              </w:rPr>
              <w:t>1</w:t>
            </w:r>
          </w:p>
        </w:tc>
        <w:tc>
          <w:tcPr>
            <w:tcW w:w="2336" w:type="dxa"/>
          </w:tcPr>
          <w:p w14:paraId="6FAAE5B7" w14:textId="1BCB5937" w:rsidR="00A87CD2" w:rsidRPr="00DE39BA" w:rsidRDefault="00C27AB6" w:rsidP="00F535CA">
            <w:pPr>
              <w:tabs>
                <w:tab w:val="left" w:pos="2496"/>
              </w:tabs>
              <w:spacing w:line="360" w:lineRule="auto"/>
              <w:jc w:val="center"/>
              <w:rPr>
                <w:b/>
                <w:bCs/>
                <w:sz w:val="32"/>
                <w:szCs w:val="32"/>
              </w:rPr>
              <w:pPrChange w:id="330" w:author="mananarora1571@gmail.com" w:date="2021-05-30T15:12:00Z">
                <w:pPr>
                  <w:keepNext/>
                  <w:keepLines/>
                  <w:widowControl/>
                  <w:tabs>
                    <w:tab w:val="left" w:pos="2496"/>
                  </w:tabs>
                  <w:spacing w:line="360" w:lineRule="auto"/>
                  <w:jc w:val="center"/>
                </w:pPr>
              </w:pPrChange>
            </w:pPr>
            <w:r w:rsidRPr="00C27AB6">
              <w:rPr>
                <w:bCs/>
                <w:szCs w:val="24"/>
              </w:rPr>
              <w:t>3.1</w:t>
            </w:r>
          </w:p>
        </w:tc>
        <w:tc>
          <w:tcPr>
            <w:tcW w:w="2344" w:type="dxa"/>
          </w:tcPr>
          <w:p w14:paraId="0A3B8D5A" w14:textId="0B6E9D82" w:rsidR="00A87CD2" w:rsidRPr="00A87CD2" w:rsidRDefault="00A87CD2" w:rsidP="00F535CA">
            <w:pPr>
              <w:tabs>
                <w:tab w:val="left" w:pos="2496"/>
              </w:tabs>
              <w:spacing w:line="360" w:lineRule="auto"/>
              <w:jc w:val="center"/>
              <w:rPr>
                <w:bCs/>
                <w:szCs w:val="24"/>
              </w:rPr>
              <w:pPrChange w:id="331" w:author="mananarora1571@gmail.com" w:date="2021-05-30T15:12:00Z">
                <w:pPr>
                  <w:keepNext/>
                  <w:keepLines/>
                  <w:widowControl/>
                  <w:tabs>
                    <w:tab w:val="left" w:pos="2496"/>
                  </w:tabs>
                  <w:spacing w:line="360" w:lineRule="auto"/>
                  <w:jc w:val="center"/>
                </w:pPr>
              </w:pPrChange>
            </w:pPr>
            <w:r>
              <w:rPr>
                <w:bCs/>
                <w:szCs w:val="24"/>
              </w:rPr>
              <w:t>Android Version</w:t>
            </w:r>
          </w:p>
        </w:tc>
        <w:tc>
          <w:tcPr>
            <w:tcW w:w="2333" w:type="dxa"/>
          </w:tcPr>
          <w:p w14:paraId="29AA7084" w14:textId="73B047D3" w:rsidR="00A87CD2" w:rsidRPr="00DD5B9D" w:rsidRDefault="00DD5B9D" w:rsidP="00F535CA">
            <w:pPr>
              <w:tabs>
                <w:tab w:val="left" w:pos="2496"/>
              </w:tabs>
              <w:spacing w:line="360" w:lineRule="auto"/>
              <w:jc w:val="center"/>
              <w:rPr>
                <w:sz w:val="32"/>
                <w:szCs w:val="32"/>
              </w:rPr>
              <w:pPrChange w:id="332" w:author="mananarora1571@gmail.com" w:date="2021-05-30T15:12:00Z">
                <w:pPr>
                  <w:keepNext/>
                  <w:keepLines/>
                  <w:widowControl/>
                  <w:tabs>
                    <w:tab w:val="left" w:pos="2496"/>
                  </w:tabs>
                  <w:spacing w:line="360" w:lineRule="auto"/>
                  <w:jc w:val="center"/>
                </w:pPr>
              </w:pPrChange>
            </w:pPr>
            <w:r w:rsidRPr="00DD5B9D">
              <w:rPr>
                <w:szCs w:val="24"/>
              </w:rPr>
              <w:t>34</w:t>
            </w:r>
          </w:p>
        </w:tc>
      </w:tr>
      <w:tr w:rsidR="00A87CD2" w:rsidRPr="00DE39BA" w14:paraId="1FDEB08C" w14:textId="77777777" w:rsidTr="00DE39BA">
        <w:trPr>
          <w:trHeight w:val="738"/>
        </w:trPr>
        <w:tc>
          <w:tcPr>
            <w:tcW w:w="2337" w:type="dxa"/>
          </w:tcPr>
          <w:p w14:paraId="1BAC7DC9" w14:textId="033D2736" w:rsidR="00A87CD2" w:rsidRPr="00706C01" w:rsidRDefault="00706C01" w:rsidP="00F535CA">
            <w:pPr>
              <w:tabs>
                <w:tab w:val="left" w:pos="2496"/>
              </w:tabs>
              <w:spacing w:line="360" w:lineRule="auto"/>
              <w:jc w:val="center"/>
              <w:rPr>
                <w:szCs w:val="24"/>
              </w:rPr>
              <w:pPrChange w:id="333" w:author="mananarora1571@gmail.com" w:date="2021-05-30T15:12:00Z">
                <w:pPr>
                  <w:keepNext/>
                  <w:keepLines/>
                  <w:widowControl/>
                  <w:tabs>
                    <w:tab w:val="left" w:pos="2496"/>
                  </w:tabs>
                  <w:spacing w:line="360" w:lineRule="auto"/>
                  <w:jc w:val="center"/>
                </w:pPr>
              </w:pPrChange>
            </w:pPr>
            <w:r w:rsidRPr="00706C01">
              <w:rPr>
                <w:szCs w:val="24"/>
              </w:rPr>
              <w:t>2</w:t>
            </w:r>
          </w:p>
        </w:tc>
        <w:tc>
          <w:tcPr>
            <w:tcW w:w="2336" w:type="dxa"/>
          </w:tcPr>
          <w:p w14:paraId="436242B0" w14:textId="7CE45AA4" w:rsidR="00A87CD2" w:rsidRPr="00DE39BA" w:rsidRDefault="00C27AB6" w:rsidP="00F535CA">
            <w:pPr>
              <w:tabs>
                <w:tab w:val="left" w:pos="2496"/>
              </w:tabs>
              <w:spacing w:line="360" w:lineRule="auto"/>
              <w:jc w:val="center"/>
              <w:rPr>
                <w:b/>
                <w:bCs/>
                <w:sz w:val="32"/>
                <w:szCs w:val="32"/>
              </w:rPr>
              <w:pPrChange w:id="334" w:author="mananarora1571@gmail.com" w:date="2021-05-30T15:12:00Z">
                <w:pPr>
                  <w:keepNext/>
                  <w:keepLines/>
                  <w:widowControl/>
                  <w:tabs>
                    <w:tab w:val="left" w:pos="2496"/>
                  </w:tabs>
                  <w:spacing w:line="360" w:lineRule="auto"/>
                  <w:jc w:val="center"/>
                </w:pPr>
              </w:pPrChange>
            </w:pPr>
            <w:r w:rsidRPr="00C27AB6">
              <w:rPr>
                <w:bCs/>
                <w:szCs w:val="24"/>
              </w:rPr>
              <w:t>3.2</w:t>
            </w:r>
          </w:p>
        </w:tc>
        <w:tc>
          <w:tcPr>
            <w:tcW w:w="2344" w:type="dxa"/>
          </w:tcPr>
          <w:p w14:paraId="2BA53C65" w14:textId="54F4E0C0" w:rsidR="00A87CD2" w:rsidRDefault="00A87CD2" w:rsidP="00F535CA">
            <w:pPr>
              <w:tabs>
                <w:tab w:val="left" w:pos="2496"/>
              </w:tabs>
              <w:spacing w:line="360" w:lineRule="auto"/>
              <w:jc w:val="center"/>
              <w:rPr>
                <w:bCs/>
                <w:szCs w:val="24"/>
              </w:rPr>
              <w:pPrChange w:id="335" w:author="mananarora1571@gmail.com" w:date="2021-05-30T15:12:00Z">
                <w:pPr>
                  <w:keepNext/>
                  <w:keepLines/>
                  <w:widowControl/>
                  <w:tabs>
                    <w:tab w:val="left" w:pos="2496"/>
                  </w:tabs>
                  <w:spacing w:line="360" w:lineRule="auto"/>
                  <w:jc w:val="center"/>
                </w:pPr>
              </w:pPrChange>
            </w:pPr>
            <w:r>
              <w:rPr>
                <w:bCs/>
                <w:szCs w:val="24"/>
              </w:rPr>
              <w:t>Flutter Architecture</w:t>
            </w:r>
          </w:p>
        </w:tc>
        <w:tc>
          <w:tcPr>
            <w:tcW w:w="2333" w:type="dxa"/>
          </w:tcPr>
          <w:p w14:paraId="7D0ABC17" w14:textId="0B763612" w:rsidR="00A87CD2" w:rsidRPr="00DD5B9D" w:rsidRDefault="00DD5B9D" w:rsidP="00F535CA">
            <w:pPr>
              <w:tabs>
                <w:tab w:val="left" w:pos="2496"/>
              </w:tabs>
              <w:spacing w:line="360" w:lineRule="auto"/>
              <w:jc w:val="center"/>
              <w:rPr>
                <w:szCs w:val="24"/>
              </w:rPr>
              <w:pPrChange w:id="336" w:author="mananarora1571@gmail.com" w:date="2021-05-30T15:12:00Z">
                <w:pPr>
                  <w:keepNext/>
                  <w:keepLines/>
                  <w:widowControl/>
                  <w:tabs>
                    <w:tab w:val="left" w:pos="2496"/>
                  </w:tabs>
                  <w:spacing w:line="360" w:lineRule="auto"/>
                  <w:jc w:val="center"/>
                </w:pPr>
              </w:pPrChange>
            </w:pPr>
            <w:r w:rsidRPr="00DD5B9D">
              <w:rPr>
                <w:szCs w:val="24"/>
              </w:rPr>
              <w:t>35</w:t>
            </w:r>
          </w:p>
        </w:tc>
      </w:tr>
      <w:tr w:rsidR="00796770" w:rsidRPr="00DE39BA" w14:paraId="4802F358" w14:textId="1A9BCA4A" w:rsidTr="00DE39BA">
        <w:trPr>
          <w:trHeight w:val="819"/>
        </w:trPr>
        <w:tc>
          <w:tcPr>
            <w:tcW w:w="2337" w:type="dxa"/>
          </w:tcPr>
          <w:p w14:paraId="0970AB51" w14:textId="5C15FFE8" w:rsidR="00796770" w:rsidRPr="00DE39BA" w:rsidRDefault="00706C01" w:rsidP="00F535CA">
            <w:pPr>
              <w:tabs>
                <w:tab w:val="left" w:pos="2496"/>
              </w:tabs>
              <w:spacing w:line="360" w:lineRule="auto"/>
              <w:jc w:val="center"/>
              <w:rPr>
                <w:bCs/>
                <w:szCs w:val="24"/>
              </w:rPr>
              <w:pPrChange w:id="337" w:author="mananarora1571@gmail.com" w:date="2021-05-30T15:12:00Z">
                <w:pPr>
                  <w:keepNext/>
                  <w:keepLines/>
                  <w:widowControl/>
                  <w:tabs>
                    <w:tab w:val="left" w:pos="2496"/>
                  </w:tabs>
                  <w:spacing w:line="360" w:lineRule="auto"/>
                  <w:jc w:val="center"/>
                </w:pPr>
              </w:pPrChange>
            </w:pPr>
            <w:r>
              <w:rPr>
                <w:bCs/>
                <w:szCs w:val="24"/>
              </w:rPr>
              <w:t>3</w:t>
            </w:r>
          </w:p>
        </w:tc>
        <w:tc>
          <w:tcPr>
            <w:tcW w:w="2336" w:type="dxa"/>
          </w:tcPr>
          <w:p w14:paraId="4268F6BA" w14:textId="77777777" w:rsidR="00796770" w:rsidRPr="00DE39BA" w:rsidRDefault="00796770" w:rsidP="00F535CA">
            <w:pPr>
              <w:tabs>
                <w:tab w:val="left" w:pos="2496"/>
              </w:tabs>
              <w:spacing w:line="360" w:lineRule="auto"/>
              <w:jc w:val="center"/>
              <w:rPr>
                <w:bCs/>
                <w:szCs w:val="24"/>
              </w:rPr>
              <w:pPrChange w:id="338" w:author="mananarora1571@gmail.com" w:date="2021-05-30T15:12:00Z">
                <w:pPr>
                  <w:keepNext/>
                  <w:keepLines/>
                  <w:widowControl/>
                  <w:tabs>
                    <w:tab w:val="left" w:pos="2496"/>
                  </w:tabs>
                  <w:spacing w:line="360" w:lineRule="auto"/>
                  <w:jc w:val="center"/>
                </w:pPr>
              </w:pPrChange>
            </w:pPr>
            <w:r w:rsidRPr="00DE39BA">
              <w:rPr>
                <w:bCs/>
                <w:szCs w:val="24"/>
              </w:rPr>
              <w:t>4.1</w:t>
            </w:r>
          </w:p>
        </w:tc>
        <w:tc>
          <w:tcPr>
            <w:tcW w:w="2344" w:type="dxa"/>
          </w:tcPr>
          <w:p w14:paraId="4FCE0F2B" w14:textId="77777777" w:rsidR="00796770" w:rsidRPr="00DE39BA" w:rsidRDefault="00796770" w:rsidP="00F535CA">
            <w:pPr>
              <w:tabs>
                <w:tab w:val="left" w:pos="2496"/>
              </w:tabs>
              <w:spacing w:line="360" w:lineRule="auto"/>
              <w:jc w:val="center"/>
              <w:rPr>
                <w:bCs/>
                <w:szCs w:val="24"/>
              </w:rPr>
              <w:pPrChange w:id="339" w:author="mananarora1571@gmail.com" w:date="2021-05-30T15:12:00Z">
                <w:pPr>
                  <w:keepNext/>
                  <w:keepLines/>
                  <w:widowControl/>
                  <w:tabs>
                    <w:tab w:val="left" w:pos="2496"/>
                  </w:tabs>
                  <w:spacing w:line="360" w:lineRule="auto"/>
                  <w:jc w:val="center"/>
                </w:pPr>
              </w:pPrChange>
            </w:pPr>
            <w:r w:rsidRPr="00DE39BA">
              <w:rPr>
                <w:bCs/>
                <w:szCs w:val="24"/>
              </w:rPr>
              <w:t>V Model</w:t>
            </w:r>
          </w:p>
        </w:tc>
        <w:tc>
          <w:tcPr>
            <w:tcW w:w="2333" w:type="dxa"/>
          </w:tcPr>
          <w:p w14:paraId="65AC2B75" w14:textId="0456D1C4" w:rsidR="00796770" w:rsidRPr="00DE39BA" w:rsidRDefault="00DD5B9D" w:rsidP="00F535CA">
            <w:pPr>
              <w:tabs>
                <w:tab w:val="left" w:pos="2496"/>
              </w:tabs>
              <w:spacing w:line="360" w:lineRule="auto"/>
              <w:jc w:val="center"/>
              <w:rPr>
                <w:bCs/>
                <w:szCs w:val="24"/>
              </w:rPr>
              <w:pPrChange w:id="340" w:author="mananarora1571@gmail.com" w:date="2021-05-30T15:12:00Z">
                <w:pPr>
                  <w:keepNext/>
                  <w:keepLines/>
                  <w:widowControl/>
                  <w:tabs>
                    <w:tab w:val="left" w:pos="2496"/>
                  </w:tabs>
                  <w:spacing w:line="360" w:lineRule="auto"/>
                  <w:jc w:val="center"/>
                </w:pPr>
              </w:pPrChange>
            </w:pPr>
            <w:r>
              <w:rPr>
                <w:bCs/>
                <w:szCs w:val="24"/>
              </w:rPr>
              <w:t>41</w:t>
            </w:r>
          </w:p>
        </w:tc>
      </w:tr>
      <w:tr w:rsidR="00796770" w:rsidRPr="00DE39BA" w14:paraId="43D5327A" w14:textId="0D7236F8" w:rsidTr="00DE39BA">
        <w:trPr>
          <w:trHeight w:val="819"/>
        </w:trPr>
        <w:tc>
          <w:tcPr>
            <w:tcW w:w="2337" w:type="dxa"/>
          </w:tcPr>
          <w:p w14:paraId="343E4259" w14:textId="53075773" w:rsidR="00796770" w:rsidRPr="00DE39BA" w:rsidRDefault="00706C01" w:rsidP="00F535CA">
            <w:pPr>
              <w:tabs>
                <w:tab w:val="left" w:pos="2496"/>
              </w:tabs>
              <w:spacing w:line="360" w:lineRule="auto"/>
              <w:jc w:val="center"/>
              <w:rPr>
                <w:bCs/>
                <w:szCs w:val="24"/>
              </w:rPr>
              <w:pPrChange w:id="341" w:author="mananarora1571@gmail.com" w:date="2021-05-30T15:12:00Z">
                <w:pPr>
                  <w:keepNext/>
                  <w:keepLines/>
                  <w:widowControl/>
                  <w:tabs>
                    <w:tab w:val="left" w:pos="2496"/>
                  </w:tabs>
                  <w:spacing w:line="360" w:lineRule="auto"/>
                  <w:jc w:val="center"/>
                </w:pPr>
              </w:pPrChange>
            </w:pPr>
            <w:r>
              <w:rPr>
                <w:bCs/>
                <w:szCs w:val="24"/>
              </w:rPr>
              <w:t>4</w:t>
            </w:r>
          </w:p>
        </w:tc>
        <w:tc>
          <w:tcPr>
            <w:tcW w:w="2336" w:type="dxa"/>
          </w:tcPr>
          <w:p w14:paraId="53841FD5" w14:textId="77777777" w:rsidR="00796770" w:rsidRPr="00DE39BA" w:rsidRDefault="00796770" w:rsidP="00F535CA">
            <w:pPr>
              <w:tabs>
                <w:tab w:val="left" w:pos="2496"/>
              </w:tabs>
              <w:spacing w:line="360" w:lineRule="auto"/>
              <w:jc w:val="center"/>
              <w:rPr>
                <w:bCs/>
                <w:szCs w:val="24"/>
              </w:rPr>
              <w:pPrChange w:id="342" w:author="mananarora1571@gmail.com" w:date="2021-05-30T15:12:00Z">
                <w:pPr>
                  <w:keepNext/>
                  <w:keepLines/>
                  <w:widowControl/>
                  <w:tabs>
                    <w:tab w:val="left" w:pos="2496"/>
                  </w:tabs>
                  <w:spacing w:line="360" w:lineRule="auto"/>
                  <w:jc w:val="center"/>
                </w:pPr>
              </w:pPrChange>
            </w:pPr>
            <w:r w:rsidRPr="00DE39BA">
              <w:rPr>
                <w:bCs/>
                <w:szCs w:val="24"/>
              </w:rPr>
              <w:t>6.1</w:t>
            </w:r>
          </w:p>
        </w:tc>
        <w:tc>
          <w:tcPr>
            <w:tcW w:w="2344" w:type="dxa"/>
          </w:tcPr>
          <w:p w14:paraId="0EC5FD82" w14:textId="291BAC74" w:rsidR="00796770" w:rsidRPr="00DE39BA" w:rsidRDefault="00A87CD2" w:rsidP="00F535CA">
            <w:pPr>
              <w:tabs>
                <w:tab w:val="left" w:pos="2496"/>
              </w:tabs>
              <w:spacing w:line="360" w:lineRule="auto"/>
              <w:jc w:val="center"/>
              <w:rPr>
                <w:bCs/>
                <w:szCs w:val="24"/>
              </w:rPr>
              <w:pPrChange w:id="343" w:author="mananarora1571@gmail.com" w:date="2021-05-30T15:12:00Z">
                <w:pPr>
                  <w:keepNext/>
                  <w:keepLines/>
                  <w:widowControl/>
                  <w:tabs>
                    <w:tab w:val="left" w:pos="2496"/>
                  </w:tabs>
                  <w:spacing w:line="360" w:lineRule="auto"/>
                  <w:jc w:val="center"/>
                </w:pPr>
              </w:pPrChange>
            </w:pPr>
            <w:r>
              <w:rPr>
                <w:bCs/>
                <w:szCs w:val="24"/>
              </w:rPr>
              <w:t>Use Case Login</w:t>
            </w:r>
          </w:p>
        </w:tc>
        <w:tc>
          <w:tcPr>
            <w:tcW w:w="2333" w:type="dxa"/>
          </w:tcPr>
          <w:p w14:paraId="71B37161" w14:textId="38F96028" w:rsidR="00796770" w:rsidRPr="00DE39BA" w:rsidRDefault="001A74FA" w:rsidP="00F535CA">
            <w:pPr>
              <w:tabs>
                <w:tab w:val="left" w:pos="2496"/>
              </w:tabs>
              <w:spacing w:line="360" w:lineRule="auto"/>
              <w:jc w:val="center"/>
              <w:rPr>
                <w:bCs/>
                <w:szCs w:val="24"/>
              </w:rPr>
              <w:pPrChange w:id="344" w:author="mananarora1571@gmail.com" w:date="2021-05-30T15:12:00Z">
                <w:pPr>
                  <w:keepNext/>
                  <w:keepLines/>
                  <w:widowControl/>
                  <w:tabs>
                    <w:tab w:val="left" w:pos="2496"/>
                  </w:tabs>
                  <w:spacing w:line="360" w:lineRule="auto"/>
                  <w:jc w:val="center"/>
                </w:pPr>
              </w:pPrChange>
            </w:pPr>
            <w:r w:rsidRPr="00DE39BA">
              <w:rPr>
                <w:bCs/>
                <w:szCs w:val="24"/>
              </w:rPr>
              <w:t>4</w:t>
            </w:r>
            <w:ins w:id="345" w:author="mananarora1571@gmail.com" w:date="2021-05-30T15:44:00Z">
              <w:r w:rsidR="00022A7C">
                <w:rPr>
                  <w:bCs/>
                  <w:szCs w:val="24"/>
                </w:rPr>
                <w:t>7</w:t>
              </w:r>
            </w:ins>
            <w:del w:id="346" w:author="mananarora1571@gmail.com" w:date="2021-05-30T15:44:00Z">
              <w:r w:rsidR="00DD5B9D" w:rsidDel="00022A7C">
                <w:rPr>
                  <w:bCs/>
                  <w:szCs w:val="24"/>
                </w:rPr>
                <w:delText>8</w:delText>
              </w:r>
            </w:del>
          </w:p>
        </w:tc>
      </w:tr>
      <w:tr w:rsidR="00796770" w:rsidRPr="00DE39BA" w14:paraId="52F689FF" w14:textId="5145823F" w:rsidTr="00DE39BA">
        <w:trPr>
          <w:trHeight w:val="819"/>
        </w:trPr>
        <w:tc>
          <w:tcPr>
            <w:tcW w:w="2337" w:type="dxa"/>
          </w:tcPr>
          <w:p w14:paraId="64FE57B2" w14:textId="5BB2C465" w:rsidR="00796770" w:rsidRPr="00DE39BA" w:rsidRDefault="00706C01" w:rsidP="00F535CA">
            <w:pPr>
              <w:tabs>
                <w:tab w:val="left" w:pos="2496"/>
              </w:tabs>
              <w:spacing w:line="360" w:lineRule="auto"/>
              <w:jc w:val="center"/>
              <w:rPr>
                <w:bCs/>
                <w:szCs w:val="24"/>
              </w:rPr>
              <w:pPrChange w:id="347" w:author="mananarora1571@gmail.com" w:date="2021-05-30T15:12:00Z">
                <w:pPr>
                  <w:keepNext/>
                  <w:keepLines/>
                  <w:widowControl/>
                  <w:tabs>
                    <w:tab w:val="left" w:pos="2496"/>
                  </w:tabs>
                  <w:spacing w:line="360" w:lineRule="auto"/>
                  <w:jc w:val="center"/>
                </w:pPr>
              </w:pPrChange>
            </w:pPr>
            <w:r>
              <w:rPr>
                <w:bCs/>
                <w:szCs w:val="24"/>
              </w:rPr>
              <w:t>5</w:t>
            </w:r>
          </w:p>
        </w:tc>
        <w:tc>
          <w:tcPr>
            <w:tcW w:w="2336" w:type="dxa"/>
          </w:tcPr>
          <w:p w14:paraId="0C773EA7" w14:textId="77777777" w:rsidR="00796770" w:rsidRPr="00DE39BA" w:rsidRDefault="00796770" w:rsidP="00F535CA">
            <w:pPr>
              <w:tabs>
                <w:tab w:val="left" w:pos="2496"/>
              </w:tabs>
              <w:spacing w:line="360" w:lineRule="auto"/>
              <w:jc w:val="center"/>
              <w:rPr>
                <w:bCs/>
                <w:szCs w:val="24"/>
              </w:rPr>
              <w:pPrChange w:id="348" w:author="mananarora1571@gmail.com" w:date="2021-05-30T15:12:00Z">
                <w:pPr>
                  <w:keepNext/>
                  <w:keepLines/>
                  <w:widowControl/>
                  <w:tabs>
                    <w:tab w:val="left" w:pos="2496"/>
                  </w:tabs>
                  <w:spacing w:line="360" w:lineRule="auto"/>
                  <w:jc w:val="center"/>
                </w:pPr>
              </w:pPrChange>
            </w:pPr>
            <w:r w:rsidRPr="00DE39BA">
              <w:rPr>
                <w:bCs/>
                <w:szCs w:val="24"/>
              </w:rPr>
              <w:t>6.2</w:t>
            </w:r>
          </w:p>
        </w:tc>
        <w:tc>
          <w:tcPr>
            <w:tcW w:w="2344" w:type="dxa"/>
          </w:tcPr>
          <w:p w14:paraId="55AB513A" w14:textId="69F9643D" w:rsidR="00796770" w:rsidRPr="00DE39BA" w:rsidRDefault="00A87CD2" w:rsidP="00F535CA">
            <w:pPr>
              <w:tabs>
                <w:tab w:val="left" w:pos="2496"/>
              </w:tabs>
              <w:spacing w:line="360" w:lineRule="auto"/>
              <w:jc w:val="center"/>
              <w:rPr>
                <w:bCs/>
                <w:szCs w:val="24"/>
              </w:rPr>
              <w:pPrChange w:id="349" w:author="mananarora1571@gmail.com" w:date="2021-05-30T15:12:00Z">
                <w:pPr>
                  <w:keepNext/>
                  <w:keepLines/>
                  <w:widowControl/>
                  <w:tabs>
                    <w:tab w:val="left" w:pos="2496"/>
                  </w:tabs>
                  <w:spacing w:line="360" w:lineRule="auto"/>
                  <w:jc w:val="center"/>
                </w:pPr>
              </w:pPrChange>
            </w:pPr>
            <w:r>
              <w:rPr>
                <w:bCs/>
                <w:szCs w:val="24"/>
              </w:rPr>
              <w:t>Use Case User</w:t>
            </w:r>
          </w:p>
        </w:tc>
        <w:tc>
          <w:tcPr>
            <w:tcW w:w="2333" w:type="dxa"/>
          </w:tcPr>
          <w:p w14:paraId="72A29BF3" w14:textId="7A161E17" w:rsidR="005F6557" w:rsidRPr="00DE39BA" w:rsidRDefault="001A74FA" w:rsidP="00F535CA">
            <w:pPr>
              <w:tabs>
                <w:tab w:val="left" w:pos="2496"/>
              </w:tabs>
              <w:spacing w:line="360" w:lineRule="auto"/>
              <w:jc w:val="center"/>
              <w:rPr>
                <w:bCs/>
                <w:szCs w:val="24"/>
              </w:rPr>
              <w:pPrChange w:id="350" w:author="mananarora1571@gmail.com" w:date="2021-05-30T15:12:00Z">
                <w:pPr>
                  <w:keepNext/>
                  <w:keepLines/>
                  <w:widowControl/>
                  <w:tabs>
                    <w:tab w:val="left" w:pos="2496"/>
                  </w:tabs>
                  <w:spacing w:line="360" w:lineRule="auto"/>
                  <w:jc w:val="center"/>
                </w:pPr>
              </w:pPrChange>
            </w:pPr>
            <w:r w:rsidRPr="00DE39BA">
              <w:rPr>
                <w:bCs/>
                <w:szCs w:val="24"/>
              </w:rPr>
              <w:t>4</w:t>
            </w:r>
            <w:ins w:id="351" w:author="mananarora1571@gmail.com" w:date="2021-05-30T15:44:00Z">
              <w:r w:rsidR="00022A7C">
                <w:rPr>
                  <w:bCs/>
                  <w:szCs w:val="24"/>
                </w:rPr>
                <w:t>8</w:t>
              </w:r>
            </w:ins>
            <w:del w:id="352" w:author="mananarora1571@gmail.com" w:date="2021-05-30T15:44:00Z">
              <w:r w:rsidR="00DD5B9D" w:rsidDel="00022A7C">
                <w:rPr>
                  <w:bCs/>
                  <w:szCs w:val="24"/>
                </w:rPr>
                <w:delText>9</w:delText>
              </w:r>
            </w:del>
          </w:p>
        </w:tc>
      </w:tr>
      <w:tr w:rsidR="005F6557" w:rsidRPr="00DE39BA" w14:paraId="168FDDE1" w14:textId="77777777" w:rsidTr="00DE39BA">
        <w:trPr>
          <w:trHeight w:val="819"/>
        </w:trPr>
        <w:tc>
          <w:tcPr>
            <w:tcW w:w="2337" w:type="dxa"/>
          </w:tcPr>
          <w:p w14:paraId="42258293" w14:textId="45428FA4" w:rsidR="005F6557" w:rsidRDefault="00AD576A" w:rsidP="00F535CA">
            <w:pPr>
              <w:tabs>
                <w:tab w:val="left" w:pos="2496"/>
              </w:tabs>
              <w:spacing w:line="360" w:lineRule="auto"/>
              <w:jc w:val="center"/>
              <w:rPr>
                <w:bCs/>
                <w:szCs w:val="24"/>
              </w:rPr>
              <w:pPrChange w:id="353" w:author="mananarora1571@gmail.com" w:date="2021-05-30T15:12:00Z">
                <w:pPr>
                  <w:keepNext/>
                  <w:keepLines/>
                  <w:widowControl/>
                  <w:tabs>
                    <w:tab w:val="left" w:pos="2496"/>
                  </w:tabs>
                  <w:spacing w:line="360" w:lineRule="auto"/>
                  <w:jc w:val="center"/>
                </w:pPr>
              </w:pPrChange>
            </w:pPr>
            <w:r>
              <w:rPr>
                <w:bCs/>
                <w:szCs w:val="24"/>
              </w:rPr>
              <w:t>6</w:t>
            </w:r>
          </w:p>
        </w:tc>
        <w:tc>
          <w:tcPr>
            <w:tcW w:w="2336" w:type="dxa"/>
          </w:tcPr>
          <w:p w14:paraId="340F0750" w14:textId="31185539" w:rsidR="005F6557" w:rsidRPr="00DE39BA" w:rsidRDefault="005F6557" w:rsidP="00F535CA">
            <w:pPr>
              <w:tabs>
                <w:tab w:val="left" w:pos="2496"/>
              </w:tabs>
              <w:spacing w:line="360" w:lineRule="auto"/>
              <w:jc w:val="center"/>
              <w:rPr>
                <w:bCs/>
                <w:szCs w:val="24"/>
              </w:rPr>
              <w:pPrChange w:id="354" w:author="mananarora1571@gmail.com" w:date="2021-05-30T15:12:00Z">
                <w:pPr>
                  <w:keepNext/>
                  <w:keepLines/>
                  <w:widowControl/>
                  <w:tabs>
                    <w:tab w:val="left" w:pos="2496"/>
                  </w:tabs>
                  <w:spacing w:line="360" w:lineRule="auto"/>
                  <w:jc w:val="center"/>
                </w:pPr>
              </w:pPrChange>
            </w:pPr>
            <w:r>
              <w:rPr>
                <w:bCs/>
                <w:szCs w:val="24"/>
              </w:rPr>
              <w:t>7.1</w:t>
            </w:r>
          </w:p>
        </w:tc>
        <w:tc>
          <w:tcPr>
            <w:tcW w:w="2344" w:type="dxa"/>
          </w:tcPr>
          <w:p w14:paraId="3F984D99" w14:textId="2E868584" w:rsidR="005F6557" w:rsidRDefault="005F6557" w:rsidP="00F535CA">
            <w:pPr>
              <w:tabs>
                <w:tab w:val="left" w:pos="2496"/>
              </w:tabs>
              <w:spacing w:line="360" w:lineRule="auto"/>
              <w:jc w:val="center"/>
              <w:rPr>
                <w:bCs/>
                <w:szCs w:val="24"/>
              </w:rPr>
              <w:pPrChange w:id="355" w:author="mananarora1571@gmail.com" w:date="2021-05-30T15:12:00Z">
                <w:pPr>
                  <w:keepNext/>
                  <w:keepLines/>
                  <w:widowControl/>
                  <w:tabs>
                    <w:tab w:val="left" w:pos="2496"/>
                  </w:tabs>
                  <w:spacing w:line="360" w:lineRule="auto"/>
                  <w:jc w:val="center"/>
                </w:pPr>
              </w:pPrChange>
            </w:pPr>
            <w:r>
              <w:rPr>
                <w:bCs/>
                <w:szCs w:val="24"/>
              </w:rPr>
              <w:t xml:space="preserve">Data Generation </w:t>
            </w:r>
            <w:r w:rsidR="00FF458E">
              <w:rPr>
                <w:bCs/>
                <w:szCs w:val="24"/>
              </w:rPr>
              <w:t>Overview</w:t>
            </w:r>
          </w:p>
        </w:tc>
        <w:tc>
          <w:tcPr>
            <w:tcW w:w="2333" w:type="dxa"/>
          </w:tcPr>
          <w:p w14:paraId="50E5AFA3" w14:textId="1623813C" w:rsidR="005F6557" w:rsidRPr="00DE39BA" w:rsidRDefault="00FF458E" w:rsidP="00F535CA">
            <w:pPr>
              <w:tabs>
                <w:tab w:val="left" w:pos="2496"/>
              </w:tabs>
              <w:spacing w:line="360" w:lineRule="auto"/>
              <w:rPr>
                <w:bCs/>
                <w:szCs w:val="24"/>
              </w:rPr>
              <w:pPrChange w:id="356" w:author="mananarora1571@gmail.com" w:date="2021-05-30T15:12:00Z">
                <w:pPr>
                  <w:keepNext/>
                  <w:keepLines/>
                  <w:widowControl/>
                  <w:tabs>
                    <w:tab w:val="left" w:pos="2496"/>
                  </w:tabs>
                  <w:spacing w:line="360" w:lineRule="auto"/>
                </w:pPr>
              </w:pPrChange>
            </w:pPr>
            <w:r>
              <w:rPr>
                <w:bCs/>
                <w:szCs w:val="24"/>
              </w:rPr>
              <w:t xml:space="preserve">                5</w:t>
            </w:r>
            <w:ins w:id="357" w:author="mananarora1571@gmail.com" w:date="2021-05-30T15:42:00Z">
              <w:r w:rsidR="00022A7C">
                <w:rPr>
                  <w:bCs/>
                  <w:szCs w:val="24"/>
                </w:rPr>
                <w:t>1</w:t>
              </w:r>
            </w:ins>
            <w:del w:id="358" w:author="mananarora1571@gmail.com" w:date="2021-05-30T15:42:00Z">
              <w:r w:rsidR="008E5B39" w:rsidDel="00022A7C">
                <w:rPr>
                  <w:bCs/>
                  <w:szCs w:val="24"/>
                </w:rPr>
                <w:delText>2</w:delText>
              </w:r>
            </w:del>
          </w:p>
        </w:tc>
      </w:tr>
      <w:tr w:rsidR="005F6557" w:rsidRPr="00DE39BA" w14:paraId="03278F16" w14:textId="77777777" w:rsidTr="00DE39BA">
        <w:trPr>
          <w:trHeight w:val="819"/>
        </w:trPr>
        <w:tc>
          <w:tcPr>
            <w:tcW w:w="2337" w:type="dxa"/>
          </w:tcPr>
          <w:p w14:paraId="64C0CF33" w14:textId="34E8E1EE" w:rsidR="005F6557" w:rsidRDefault="00AD576A" w:rsidP="00F535CA">
            <w:pPr>
              <w:tabs>
                <w:tab w:val="left" w:pos="2496"/>
              </w:tabs>
              <w:spacing w:line="360" w:lineRule="auto"/>
              <w:jc w:val="center"/>
              <w:rPr>
                <w:bCs/>
                <w:szCs w:val="24"/>
              </w:rPr>
              <w:pPrChange w:id="359" w:author="mananarora1571@gmail.com" w:date="2021-05-30T15:12:00Z">
                <w:pPr>
                  <w:keepNext/>
                  <w:keepLines/>
                  <w:widowControl/>
                  <w:tabs>
                    <w:tab w:val="left" w:pos="2496"/>
                  </w:tabs>
                  <w:spacing w:line="360" w:lineRule="auto"/>
                  <w:jc w:val="center"/>
                </w:pPr>
              </w:pPrChange>
            </w:pPr>
            <w:r>
              <w:rPr>
                <w:bCs/>
                <w:szCs w:val="24"/>
              </w:rPr>
              <w:t>7</w:t>
            </w:r>
          </w:p>
        </w:tc>
        <w:tc>
          <w:tcPr>
            <w:tcW w:w="2336" w:type="dxa"/>
          </w:tcPr>
          <w:p w14:paraId="53D9CDB0" w14:textId="2437C2E9" w:rsidR="005F6557" w:rsidRDefault="0069551A" w:rsidP="00F535CA">
            <w:pPr>
              <w:tabs>
                <w:tab w:val="left" w:pos="2496"/>
              </w:tabs>
              <w:spacing w:line="360" w:lineRule="auto"/>
              <w:jc w:val="center"/>
              <w:rPr>
                <w:bCs/>
                <w:szCs w:val="24"/>
              </w:rPr>
              <w:pPrChange w:id="360" w:author="mananarora1571@gmail.com" w:date="2021-05-30T15:12:00Z">
                <w:pPr>
                  <w:keepNext/>
                  <w:keepLines/>
                  <w:widowControl/>
                  <w:tabs>
                    <w:tab w:val="left" w:pos="2496"/>
                  </w:tabs>
                  <w:spacing w:line="360" w:lineRule="auto"/>
                  <w:jc w:val="center"/>
                </w:pPr>
              </w:pPrChange>
            </w:pPr>
            <w:r>
              <w:rPr>
                <w:bCs/>
                <w:szCs w:val="24"/>
              </w:rPr>
              <w:t>7.2</w:t>
            </w:r>
          </w:p>
        </w:tc>
        <w:tc>
          <w:tcPr>
            <w:tcW w:w="2344" w:type="dxa"/>
          </w:tcPr>
          <w:p w14:paraId="65B4C3EF" w14:textId="76A469B9" w:rsidR="005F6557" w:rsidRDefault="005F6557" w:rsidP="00F535CA">
            <w:pPr>
              <w:tabs>
                <w:tab w:val="left" w:pos="2496"/>
              </w:tabs>
              <w:spacing w:line="360" w:lineRule="auto"/>
              <w:jc w:val="center"/>
              <w:rPr>
                <w:bCs/>
                <w:szCs w:val="24"/>
              </w:rPr>
              <w:pPrChange w:id="361" w:author="mananarora1571@gmail.com" w:date="2021-05-30T15:12:00Z">
                <w:pPr>
                  <w:keepNext/>
                  <w:keepLines/>
                  <w:widowControl/>
                  <w:tabs>
                    <w:tab w:val="left" w:pos="2496"/>
                  </w:tabs>
                  <w:spacing w:line="360" w:lineRule="auto"/>
                  <w:jc w:val="center"/>
                </w:pPr>
              </w:pPrChange>
            </w:pPr>
            <w:r>
              <w:rPr>
                <w:bCs/>
                <w:szCs w:val="24"/>
              </w:rPr>
              <w:t>Data Retrieval Pipeline</w:t>
            </w:r>
          </w:p>
        </w:tc>
        <w:tc>
          <w:tcPr>
            <w:tcW w:w="2333" w:type="dxa"/>
          </w:tcPr>
          <w:p w14:paraId="62CD9059" w14:textId="3D560316" w:rsidR="005F6557" w:rsidRPr="00DE39BA" w:rsidRDefault="00FF458E" w:rsidP="00F535CA">
            <w:pPr>
              <w:tabs>
                <w:tab w:val="left" w:pos="2496"/>
              </w:tabs>
              <w:spacing w:line="360" w:lineRule="auto"/>
              <w:rPr>
                <w:bCs/>
                <w:szCs w:val="24"/>
              </w:rPr>
              <w:pPrChange w:id="362" w:author="mananarora1571@gmail.com" w:date="2021-05-30T15:12:00Z">
                <w:pPr>
                  <w:keepNext/>
                  <w:keepLines/>
                  <w:widowControl/>
                  <w:tabs>
                    <w:tab w:val="left" w:pos="2496"/>
                  </w:tabs>
                  <w:spacing w:line="360" w:lineRule="auto"/>
                </w:pPr>
              </w:pPrChange>
            </w:pPr>
            <w:r>
              <w:rPr>
                <w:bCs/>
                <w:szCs w:val="24"/>
              </w:rPr>
              <w:t xml:space="preserve">                5</w:t>
            </w:r>
            <w:ins w:id="363" w:author="mananarora1571@gmail.com" w:date="2021-05-30T15:44:00Z">
              <w:r w:rsidR="00022A7C">
                <w:rPr>
                  <w:bCs/>
                  <w:szCs w:val="24"/>
                </w:rPr>
                <w:t>1</w:t>
              </w:r>
            </w:ins>
            <w:del w:id="364" w:author="mananarora1571@gmail.com" w:date="2021-05-30T15:44:00Z">
              <w:r w:rsidR="008E5B39" w:rsidDel="00022A7C">
                <w:rPr>
                  <w:bCs/>
                  <w:szCs w:val="24"/>
                </w:rPr>
                <w:delText>2</w:delText>
              </w:r>
            </w:del>
          </w:p>
        </w:tc>
      </w:tr>
      <w:tr w:rsidR="005F6557" w:rsidRPr="00DE39BA" w14:paraId="62341A94" w14:textId="77777777" w:rsidTr="00DE39BA">
        <w:trPr>
          <w:trHeight w:val="819"/>
        </w:trPr>
        <w:tc>
          <w:tcPr>
            <w:tcW w:w="2337" w:type="dxa"/>
          </w:tcPr>
          <w:p w14:paraId="288213DE" w14:textId="6CF9EDF5" w:rsidR="005F6557" w:rsidRDefault="00AD576A" w:rsidP="00F535CA">
            <w:pPr>
              <w:tabs>
                <w:tab w:val="left" w:pos="2496"/>
              </w:tabs>
              <w:spacing w:line="360" w:lineRule="auto"/>
              <w:jc w:val="center"/>
              <w:rPr>
                <w:bCs/>
                <w:szCs w:val="24"/>
              </w:rPr>
              <w:pPrChange w:id="365" w:author="mananarora1571@gmail.com" w:date="2021-05-30T15:12:00Z">
                <w:pPr>
                  <w:keepNext/>
                  <w:keepLines/>
                  <w:widowControl/>
                  <w:tabs>
                    <w:tab w:val="left" w:pos="2496"/>
                  </w:tabs>
                  <w:spacing w:line="360" w:lineRule="auto"/>
                  <w:jc w:val="center"/>
                </w:pPr>
              </w:pPrChange>
            </w:pPr>
            <w:r>
              <w:rPr>
                <w:bCs/>
                <w:szCs w:val="24"/>
              </w:rPr>
              <w:t>8</w:t>
            </w:r>
          </w:p>
        </w:tc>
        <w:tc>
          <w:tcPr>
            <w:tcW w:w="2336" w:type="dxa"/>
          </w:tcPr>
          <w:p w14:paraId="214103D7" w14:textId="62F3B81A" w:rsidR="005F6557" w:rsidRDefault="0069551A" w:rsidP="00F535CA">
            <w:pPr>
              <w:tabs>
                <w:tab w:val="left" w:pos="2496"/>
              </w:tabs>
              <w:spacing w:line="360" w:lineRule="auto"/>
              <w:jc w:val="center"/>
              <w:rPr>
                <w:bCs/>
                <w:szCs w:val="24"/>
              </w:rPr>
              <w:pPrChange w:id="366" w:author="mananarora1571@gmail.com" w:date="2021-05-30T15:12:00Z">
                <w:pPr>
                  <w:keepNext/>
                  <w:keepLines/>
                  <w:widowControl/>
                  <w:tabs>
                    <w:tab w:val="left" w:pos="2496"/>
                  </w:tabs>
                  <w:spacing w:line="360" w:lineRule="auto"/>
                  <w:jc w:val="center"/>
                </w:pPr>
              </w:pPrChange>
            </w:pPr>
            <w:r>
              <w:rPr>
                <w:bCs/>
                <w:szCs w:val="24"/>
              </w:rPr>
              <w:t>7.3</w:t>
            </w:r>
          </w:p>
        </w:tc>
        <w:tc>
          <w:tcPr>
            <w:tcW w:w="2344" w:type="dxa"/>
          </w:tcPr>
          <w:p w14:paraId="563D20ED" w14:textId="0E229DFC" w:rsidR="005F6557" w:rsidRDefault="005F6557" w:rsidP="00F535CA">
            <w:pPr>
              <w:tabs>
                <w:tab w:val="left" w:pos="2496"/>
              </w:tabs>
              <w:spacing w:line="360" w:lineRule="auto"/>
              <w:jc w:val="center"/>
              <w:rPr>
                <w:bCs/>
                <w:szCs w:val="24"/>
              </w:rPr>
              <w:pPrChange w:id="367" w:author="mananarora1571@gmail.com" w:date="2021-05-30T15:12:00Z">
                <w:pPr>
                  <w:keepNext/>
                  <w:keepLines/>
                  <w:widowControl/>
                  <w:tabs>
                    <w:tab w:val="left" w:pos="2496"/>
                  </w:tabs>
                  <w:spacing w:line="360" w:lineRule="auto"/>
                  <w:jc w:val="center"/>
                </w:pPr>
              </w:pPrChange>
            </w:pPr>
            <w:r>
              <w:rPr>
                <w:bCs/>
                <w:szCs w:val="24"/>
              </w:rPr>
              <w:t>Crowdsourcing using K-Nearest Neighbours</w:t>
            </w:r>
          </w:p>
        </w:tc>
        <w:tc>
          <w:tcPr>
            <w:tcW w:w="2333" w:type="dxa"/>
          </w:tcPr>
          <w:p w14:paraId="02250B6E" w14:textId="66B4AD39" w:rsidR="005F6557" w:rsidRPr="00DE39BA" w:rsidRDefault="004C34C7" w:rsidP="00F535CA">
            <w:pPr>
              <w:tabs>
                <w:tab w:val="left" w:pos="2496"/>
              </w:tabs>
              <w:spacing w:line="360" w:lineRule="auto"/>
              <w:rPr>
                <w:bCs/>
                <w:szCs w:val="24"/>
              </w:rPr>
              <w:pPrChange w:id="368" w:author="mananarora1571@gmail.com" w:date="2021-05-30T15:12:00Z">
                <w:pPr>
                  <w:keepNext/>
                  <w:keepLines/>
                  <w:widowControl/>
                  <w:tabs>
                    <w:tab w:val="left" w:pos="2496"/>
                  </w:tabs>
                  <w:spacing w:line="360" w:lineRule="auto"/>
                </w:pPr>
              </w:pPrChange>
            </w:pPr>
            <w:r>
              <w:rPr>
                <w:bCs/>
                <w:szCs w:val="24"/>
              </w:rPr>
              <w:t xml:space="preserve">                </w:t>
            </w:r>
            <w:r w:rsidR="00FF458E">
              <w:rPr>
                <w:bCs/>
                <w:szCs w:val="24"/>
              </w:rPr>
              <w:t>5</w:t>
            </w:r>
            <w:ins w:id="369" w:author="mananarora1571@gmail.com" w:date="2021-05-30T15:44:00Z">
              <w:r w:rsidR="00022A7C">
                <w:rPr>
                  <w:bCs/>
                  <w:szCs w:val="24"/>
                </w:rPr>
                <w:t>2</w:t>
              </w:r>
            </w:ins>
            <w:del w:id="370" w:author="mananarora1571@gmail.com" w:date="2021-05-30T15:44:00Z">
              <w:r w:rsidR="008E5B39" w:rsidDel="00022A7C">
                <w:rPr>
                  <w:bCs/>
                  <w:szCs w:val="24"/>
                </w:rPr>
                <w:delText>3</w:delText>
              </w:r>
            </w:del>
          </w:p>
        </w:tc>
      </w:tr>
      <w:tr w:rsidR="00796770" w:rsidRPr="00DE39BA" w14:paraId="656A5B03" w14:textId="7435DCE6" w:rsidTr="00DE39BA">
        <w:trPr>
          <w:trHeight w:val="819"/>
        </w:trPr>
        <w:tc>
          <w:tcPr>
            <w:tcW w:w="2337" w:type="dxa"/>
          </w:tcPr>
          <w:p w14:paraId="2403D162" w14:textId="79BCD5DE" w:rsidR="00796770" w:rsidRPr="00DE39BA" w:rsidRDefault="00AD576A" w:rsidP="00F535CA">
            <w:pPr>
              <w:tabs>
                <w:tab w:val="left" w:pos="2496"/>
              </w:tabs>
              <w:spacing w:line="360" w:lineRule="auto"/>
              <w:jc w:val="center"/>
              <w:rPr>
                <w:bCs/>
                <w:szCs w:val="24"/>
              </w:rPr>
              <w:pPrChange w:id="371" w:author="mananarora1571@gmail.com" w:date="2021-05-30T15:12:00Z">
                <w:pPr>
                  <w:keepNext/>
                  <w:keepLines/>
                  <w:widowControl/>
                  <w:tabs>
                    <w:tab w:val="left" w:pos="2496"/>
                  </w:tabs>
                  <w:spacing w:line="360" w:lineRule="auto"/>
                  <w:jc w:val="center"/>
                </w:pPr>
              </w:pPrChange>
            </w:pPr>
            <w:r>
              <w:rPr>
                <w:bCs/>
                <w:szCs w:val="24"/>
              </w:rPr>
              <w:t>9</w:t>
            </w:r>
          </w:p>
        </w:tc>
        <w:tc>
          <w:tcPr>
            <w:tcW w:w="2336" w:type="dxa"/>
          </w:tcPr>
          <w:p w14:paraId="41845B8B" w14:textId="5C659956" w:rsidR="00796770" w:rsidRPr="00DE39BA" w:rsidRDefault="00796770" w:rsidP="00F535CA">
            <w:pPr>
              <w:tabs>
                <w:tab w:val="left" w:pos="2496"/>
              </w:tabs>
              <w:spacing w:line="360" w:lineRule="auto"/>
              <w:jc w:val="center"/>
              <w:rPr>
                <w:bCs/>
                <w:szCs w:val="24"/>
              </w:rPr>
              <w:pPrChange w:id="372"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4</w:t>
            </w:r>
          </w:p>
        </w:tc>
        <w:tc>
          <w:tcPr>
            <w:tcW w:w="2344" w:type="dxa"/>
          </w:tcPr>
          <w:p w14:paraId="0DB8AD27" w14:textId="4475DA6C" w:rsidR="00796770" w:rsidRPr="00DE39BA" w:rsidRDefault="00796770" w:rsidP="00F535CA">
            <w:pPr>
              <w:tabs>
                <w:tab w:val="left" w:pos="2496"/>
              </w:tabs>
              <w:spacing w:line="360" w:lineRule="auto"/>
              <w:jc w:val="center"/>
              <w:rPr>
                <w:bCs/>
                <w:szCs w:val="24"/>
              </w:rPr>
              <w:pPrChange w:id="373" w:author="mananarora1571@gmail.com" w:date="2021-05-30T15:12:00Z">
                <w:pPr>
                  <w:keepNext/>
                  <w:keepLines/>
                  <w:widowControl/>
                  <w:tabs>
                    <w:tab w:val="left" w:pos="2496"/>
                  </w:tabs>
                  <w:spacing w:line="360" w:lineRule="auto"/>
                  <w:jc w:val="center"/>
                </w:pPr>
              </w:pPrChange>
            </w:pPr>
            <w:r w:rsidRPr="00DE39BA">
              <w:rPr>
                <w:bCs/>
                <w:szCs w:val="24"/>
              </w:rPr>
              <w:t>Folder Layout Overview</w:t>
            </w:r>
          </w:p>
        </w:tc>
        <w:tc>
          <w:tcPr>
            <w:tcW w:w="2333" w:type="dxa"/>
          </w:tcPr>
          <w:p w14:paraId="51685299" w14:textId="76E8D5F9" w:rsidR="00796770" w:rsidRPr="00DE39BA" w:rsidRDefault="001A74FA" w:rsidP="00F535CA">
            <w:pPr>
              <w:tabs>
                <w:tab w:val="left" w:pos="2496"/>
              </w:tabs>
              <w:spacing w:line="360" w:lineRule="auto"/>
              <w:jc w:val="center"/>
              <w:rPr>
                <w:bCs/>
                <w:szCs w:val="24"/>
              </w:rPr>
              <w:pPrChange w:id="374" w:author="mananarora1571@gmail.com" w:date="2021-05-30T15:12:00Z">
                <w:pPr>
                  <w:keepNext/>
                  <w:keepLines/>
                  <w:widowControl/>
                  <w:tabs>
                    <w:tab w:val="left" w:pos="2496"/>
                  </w:tabs>
                  <w:spacing w:line="360" w:lineRule="auto"/>
                  <w:jc w:val="center"/>
                </w:pPr>
              </w:pPrChange>
            </w:pPr>
            <w:r w:rsidRPr="00DE39BA">
              <w:rPr>
                <w:bCs/>
                <w:szCs w:val="24"/>
              </w:rPr>
              <w:t>5</w:t>
            </w:r>
            <w:ins w:id="375" w:author="mananarora1571@gmail.com" w:date="2021-05-30T15:44:00Z">
              <w:r w:rsidR="00022A7C">
                <w:rPr>
                  <w:bCs/>
                  <w:szCs w:val="24"/>
                </w:rPr>
                <w:t>4</w:t>
              </w:r>
            </w:ins>
            <w:del w:id="376" w:author="mananarora1571@gmail.com" w:date="2021-05-30T15:44:00Z">
              <w:r w:rsidR="008E5B39" w:rsidDel="00022A7C">
                <w:rPr>
                  <w:bCs/>
                  <w:szCs w:val="24"/>
                </w:rPr>
                <w:delText>5</w:delText>
              </w:r>
            </w:del>
          </w:p>
        </w:tc>
      </w:tr>
      <w:tr w:rsidR="00796770" w:rsidRPr="00DE39BA" w14:paraId="10EA26F8" w14:textId="3555D3BD" w:rsidTr="00DE39BA">
        <w:trPr>
          <w:trHeight w:val="819"/>
        </w:trPr>
        <w:tc>
          <w:tcPr>
            <w:tcW w:w="2337" w:type="dxa"/>
          </w:tcPr>
          <w:p w14:paraId="3C32727C" w14:textId="7CCCA34B" w:rsidR="00796770" w:rsidRPr="00DE39BA" w:rsidRDefault="00AD576A" w:rsidP="00F535CA">
            <w:pPr>
              <w:tabs>
                <w:tab w:val="left" w:pos="2496"/>
              </w:tabs>
              <w:spacing w:line="360" w:lineRule="auto"/>
              <w:jc w:val="center"/>
              <w:rPr>
                <w:bCs/>
                <w:szCs w:val="24"/>
              </w:rPr>
              <w:pPrChange w:id="377" w:author="mananarora1571@gmail.com" w:date="2021-05-30T15:12:00Z">
                <w:pPr>
                  <w:keepNext/>
                  <w:keepLines/>
                  <w:widowControl/>
                  <w:tabs>
                    <w:tab w:val="left" w:pos="2496"/>
                  </w:tabs>
                  <w:spacing w:line="360" w:lineRule="auto"/>
                  <w:jc w:val="center"/>
                </w:pPr>
              </w:pPrChange>
            </w:pPr>
            <w:r>
              <w:rPr>
                <w:bCs/>
                <w:szCs w:val="24"/>
              </w:rPr>
              <w:t>10</w:t>
            </w:r>
          </w:p>
        </w:tc>
        <w:tc>
          <w:tcPr>
            <w:tcW w:w="2336" w:type="dxa"/>
          </w:tcPr>
          <w:p w14:paraId="765ECFAB" w14:textId="51A176FF" w:rsidR="00796770" w:rsidRPr="00DE39BA" w:rsidRDefault="00796770" w:rsidP="00F535CA">
            <w:pPr>
              <w:tabs>
                <w:tab w:val="left" w:pos="2496"/>
              </w:tabs>
              <w:spacing w:line="360" w:lineRule="auto"/>
              <w:jc w:val="center"/>
              <w:rPr>
                <w:bCs/>
                <w:szCs w:val="24"/>
              </w:rPr>
              <w:pPrChange w:id="378"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5</w:t>
            </w:r>
          </w:p>
        </w:tc>
        <w:tc>
          <w:tcPr>
            <w:tcW w:w="2344" w:type="dxa"/>
          </w:tcPr>
          <w:p w14:paraId="2E51BE0C" w14:textId="784935C0" w:rsidR="00796770" w:rsidRPr="00DE39BA" w:rsidRDefault="00796770" w:rsidP="00F535CA">
            <w:pPr>
              <w:tabs>
                <w:tab w:val="left" w:pos="2496"/>
              </w:tabs>
              <w:spacing w:line="360" w:lineRule="auto"/>
              <w:jc w:val="center"/>
              <w:rPr>
                <w:bCs/>
                <w:szCs w:val="24"/>
              </w:rPr>
              <w:pPrChange w:id="379" w:author="mananarora1571@gmail.com" w:date="2021-05-30T15:12:00Z">
                <w:pPr>
                  <w:keepNext/>
                  <w:keepLines/>
                  <w:widowControl/>
                  <w:tabs>
                    <w:tab w:val="left" w:pos="2496"/>
                  </w:tabs>
                  <w:spacing w:line="360" w:lineRule="auto"/>
                  <w:jc w:val="center"/>
                </w:pPr>
              </w:pPrChange>
            </w:pPr>
            <w:r w:rsidRPr="00DE39BA">
              <w:rPr>
                <w:bCs/>
                <w:szCs w:val="24"/>
              </w:rPr>
              <w:t>App Folder Layout</w:t>
            </w:r>
          </w:p>
        </w:tc>
        <w:tc>
          <w:tcPr>
            <w:tcW w:w="2333" w:type="dxa"/>
          </w:tcPr>
          <w:p w14:paraId="38A8C6FD" w14:textId="35DB5F5F" w:rsidR="00796770" w:rsidRPr="00DE39BA" w:rsidRDefault="001A74FA" w:rsidP="00F535CA">
            <w:pPr>
              <w:tabs>
                <w:tab w:val="left" w:pos="2496"/>
              </w:tabs>
              <w:spacing w:line="360" w:lineRule="auto"/>
              <w:jc w:val="center"/>
              <w:rPr>
                <w:bCs/>
                <w:szCs w:val="24"/>
              </w:rPr>
              <w:pPrChange w:id="380" w:author="mananarora1571@gmail.com" w:date="2021-05-30T15:12:00Z">
                <w:pPr>
                  <w:keepNext/>
                  <w:keepLines/>
                  <w:widowControl/>
                  <w:tabs>
                    <w:tab w:val="left" w:pos="2496"/>
                  </w:tabs>
                  <w:spacing w:line="360" w:lineRule="auto"/>
                  <w:jc w:val="center"/>
                </w:pPr>
              </w:pPrChange>
            </w:pPr>
            <w:r w:rsidRPr="00DE39BA">
              <w:rPr>
                <w:bCs/>
                <w:szCs w:val="24"/>
              </w:rPr>
              <w:t>5</w:t>
            </w:r>
            <w:ins w:id="381" w:author="mananarora1571@gmail.com" w:date="2021-05-30T15:44:00Z">
              <w:r w:rsidR="00022A7C">
                <w:rPr>
                  <w:bCs/>
                  <w:szCs w:val="24"/>
                </w:rPr>
                <w:t>4</w:t>
              </w:r>
            </w:ins>
            <w:del w:id="382" w:author="mananarora1571@gmail.com" w:date="2021-05-30T15:44:00Z">
              <w:r w:rsidR="008E5B39" w:rsidDel="00022A7C">
                <w:rPr>
                  <w:bCs/>
                  <w:szCs w:val="24"/>
                </w:rPr>
                <w:delText>5</w:delText>
              </w:r>
            </w:del>
          </w:p>
        </w:tc>
      </w:tr>
      <w:tr w:rsidR="00796770" w:rsidRPr="00DE39BA" w14:paraId="14808282" w14:textId="026D0B3E" w:rsidTr="00DE39BA">
        <w:trPr>
          <w:trHeight w:val="819"/>
        </w:trPr>
        <w:tc>
          <w:tcPr>
            <w:tcW w:w="2337" w:type="dxa"/>
          </w:tcPr>
          <w:p w14:paraId="01E5A488" w14:textId="66BBD251" w:rsidR="00796770" w:rsidRPr="00DE39BA" w:rsidRDefault="00AD576A" w:rsidP="00F535CA">
            <w:pPr>
              <w:tabs>
                <w:tab w:val="left" w:pos="2496"/>
              </w:tabs>
              <w:spacing w:line="360" w:lineRule="auto"/>
              <w:jc w:val="center"/>
              <w:rPr>
                <w:bCs/>
                <w:szCs w:val="24"/>
              </w:rPr>
              <w:pPrChange w:id="383" w:author="mananarora1571@gmail.com" w:date="2021-05-30T15:12:00Z">
                <w:pPr>
                  <w:keepNext/>
                  <w:keepLines/>
                  <w:widowControl/>
                  <w:tabs>
                    <w:tab w:val="left" w:pos="2496"/>
                  </w:tabs>
                  <w:spacing w:line="360" w:lineRule="auto"/>
                  <w:jc w:val="center"/>
                </w:pPr>
              </w:pPrChange>
            </w:pPr>
            <w:r>
              <w:rPr>
                <w:bCs/>
                <w:szCs w:val="24"/>
              </w:rPr>
              <w:t>11</w:t>
            </w:r>
          </w:p>
        </w:tc>
        <w:tc>
          <w:tcPr>
            <w:tcW w:w="2336" w:type="dxa"/>
          </w:tcPr>
          <w:p w14:paraId="61E59DDE" w14:textId="4E806AA1" w:rsidR="00796770" w:rsidRPr="00DE39BA" w:rsidRDefault="00796770" w:rsidP="00F535CA">
            <w:pPr>
              <w:tabs>
                <w:tab w:val="left" w:pos="2496"/>
              </w:tabs>
              <w:spacing w:line="360" w:lineRule="auto"/>
              <w:jc w:val="center"/>
              <w:rPr>
                <w:bCs/>
                <w:szCs w:val="24"/>
              </w:rPr>
              <w:pPrChange w:id="384"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6</w:t>
            </w:r>
          </w:p>
        </w:tc>
        <w:tc>
          <w:tcPr>
            <w:tcW w:w="2344" w:type="dxa"/>
          </w:tcPr>
          <w:p w14:paraId="40E62AC9" w14:textId="2BA002C2" w:rsidR="00796770" w:rsidRPr="00DE39BA" w:rsidRDefault="00796770" w:rsidP="00F535CA">
            <w:pPr>
              <w:tabs>
                <w:tab w:val="left" w:pos="2496"/>
              </w:tabs>
              <w:spacing w:line="360" w:lineRule="auto"/>
              <w:jc w:val="center"/>
              <w:rPr>
                <w:bCs/>
                <w:szCs w:val="24"/>
              </w:rPr>
              <w:pPrChange w:id="385" w:author="mananarora1571@gmail.com" w:date="2021-05-30T15:12:00Z">
                <w:pPr>
                  <w:keepNext/>
                  <w:keepLines/>
                  <w:widowControl/>
                  <w:tabs>
                    <w:tab w:val="left" w:pos="2496"/>
                  </w:tabs>
                  <w:spacing w:line="360" w:lineRule="auto"/>
                  <w:jc w:val="center"/>
                </w:pPr>
              </w:pPrChange>
            </w:pPr>
            <w:r w:rsidRPr="00DE39BA">
              <w:rPr>
                <w:bCs/>
                <w:szCs w:val="24"/>
              </w:rPr>
              <w:t>Data Folder Layout</w:t>
            </w:r>
          </w:p>
        </w:tc>
        <w:tc>
          <w:tcPr>
            <w:tcW w:w="2333" w:type="dxa"/>
          </w:tcPr>
          <w:p w14:paraId="2C54FB94" w14:textId="3A313DF0" w:rsidR="00796770" w:rsidRPr="00DE39BA" w:rsidRDefault="001A74FA" w:rsidP="00F535CA">
            <w:pPr>
              <w:tabs>
                <w:tab w:val="left" w:pos="2496"/>
              </w:tabs>
              <w:spacing w:line="360" w:lineRule="auto"/>
              <w:jc w:val="center"/>
              <w:rPr>
                <w:bCs/>
                <w:szCs w:val="24"/>
              </w:rPr>
              <w:pPrChange w:id="386" w:author="mananarora1571@gmail.com" w:date="2021-05-30T15:12:00Z">
                <w:pPr>
                  <w:keepNext/>
                  <w:keepLines/>
                  <w:widowControl/>
                  <w:tabs>
                    <w:tab w:val="left" w:pos="2496"/>
                  </w:tabs>
                  <w:spacing w:line="360" w:lineRule="auto"/>
                  <w:jc w:val="center"/>
                </w:pPr>
              </w:pPrChange>
            </w:pPr>
            <w:r w:rsidRPr="00DE39BA">
              <w:rPr>
                <w:bCs/>
                <w:szCs w:val="24"/>
              </w:rPr>
              <w:t>5</w:t>
            </w:r>
            <w:ins w:id="387" w:author="mananarora1571@gmail.com" w:date="2021-05-30T15:44:00Z">
              <w:r w:rsidR="00022A7C">
                <w:rPr>
                  <w:bCs/>
                  <w:szCs w:val="24"/>
                </w:rPr>
                <w:t>5</w:t>
              </w:r>
            </w:ins>
            <w:del w:id="388" w:author="mananarora1571@gmail.com" w:date="2021-05-30T15:44:00Z">
              <w:r w:rsidR="008E5B39" w:rsidDel="00022A7C">
                <w:rPr>
                  <w:bCs/>
                  <w:szCs w:val="24"/>
                </w:rPr>
                <w:delText>6</w:delText>
              </w:r>
            </w:del>
          </w:p>
        </w:tc>
      </w:tr>
      <w:tr w:rsidR="00796770" w:rsidRPr="00DE39BA" w14:paraId="771525B1" w14:textId="6546B10B" w:rsidTr="00DE39BA">
        <w:trPr>
          <w:trHeight w:val="819"/>
        </w:trPr>
        <w:tc>
          <w:tcPr>
            <w:tcW w:w="2337" w:type="dxa"/>
          </w:tcPr>
          <w:p w14:paraId="211B6E66" w14:textId="7EB8F1A7" w:rsidR="00796770" w:rsidRPr="00DE39BA" w:rsidRDefault="00AD576A" w:rsidP="00F535CA">
            <w:pPr>
              <w:tabs>
                <w:tab w:val="left" w:pos="2496"/>
              </w:tabs>
              <w:spacing w:line="360" w:lineRule="auto"/>
              <w:jc w:val="center"/>
              <w:rPr>
                <w:bCs/>
                <w:szCs w:val="24"/>
              </w:rPr>
              <w:pPrChange w:id="389" w:author="mananarora1571@gmail.com" w:date="2021-05-30T15:12:00Z">
                <w:pPr>
                  <w:keepNext/>
                  <w:keepLines/>
                  <w:widowControl/>
                  <w:tabs>
                    <w:tab w:val="left" w:pos="2496"/>
                  </w:tabs>
                  <w:spacing w:line="360" w:lineRule="auto"/>
                  <w:jc w:val="center"/>
                </w:pPr>
              </w:pPrChange>
            </w:pPr>
            <w:r>
              <w:rPr>
                <w:bCs/>
                <w:szCs w:val="24"/>
              </w:rPr>
              <w:t>12</w:t>
            </w:r>
          </w:p>
        </w:tc>
        <w:tc>
          <w:tcPr>
            <w:tcW w:w="2336" w:type="dxa"/>
          </w:tcPr>
          <w:p w14:paraId="3467093C" w14:textId="181B9FA3" w:rsidR="00796770" w:rsidRPr="00DE39BA" w:rsidRDefault="00796770" w:rsidP="00F535CA">
            <w:pPr>
              <w:tabs>
                <w:tab w:val="left" w:pos="2496"/>
              </w:tabs>
              <w:spacing w:line="360" w:lineRule="auto"/>
              <w:jc w:val="center"/>
              <w:rPr>
                <w:bCs/>
                <w:szCs w:val="24"/>
              </w:rPr>
              <w:pPrChange w:id="390"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7</w:t>
            </w:r>
          </w:p>
        </w:tc>
        <w:tc>
          <w:tcPr>
            <w:tcW w:w="2344" w:type="dxa"/>
          </w:tcPr>
          <w:p w14:paraId="6FDA15E4" w14:textId="349697A1" w:rsidR="00796770" w:rsidRPr="00DE39BA" w:rsidRDefault="00796770" w:rsidP="00F535CA">
            <w:pPr>
              <w:tabs>
                <w:tab w:val="left" w:pos="2496"/>
              </w:tabs>
              <w:spacing w:line="360" w:lineRule="auto"/>
              <w:jc w:val="center"/>
              <w:rPr>
                <w:bCs/>
                <w:szCs w:val="24"/>
              </w:rPr>
              <w:pPrChange w:id="391" w:author="mananarora1571@gmail.com" w:date="2021-05-30T15:12:00Z">
                <w:pPr>
                  <w:keepNext/>
                  <w:keepLines/>
                  <w:widowControl/>
                  <w:tabs>
                    <w:tab w:val="left" w:pos="2496"/>
                  </w:tabs>
                  <w:spacing w:line="360" w:lineRule="auto"/>
                  <w:jc w:val="center"/>
                </w:pPr>
              </w:pPrChange>
            </w:pPr>
            <w:r w:rsidRPr="00DE39BA">
              <w:rPr>
                <w:bCs/>
                <w:szCs w:val="24"/>
              </w:rPr>
              <w:t>Models Folder Layout</w:t>
            </w:r>
          </w:p>
        </w:tc>
        <w:tc>
          <w:tcPr>
            <w:tcW w:w="2333" w:type="dxa"/>
          </w:tcPr>
          <w:p w14:paraId="6402DC1E" w14:textId="4F404209" w:rsidR="00796770" w:rsidRPr="00DE39BA" w:rsidRDefault="001A74FA" w:rsidP="00F535CA">
            <w:pPr>
              <w:tabs>
                <w:tab w:val="left" w:pos="2496"/>
              </w:tabs>
              <w:spacing w:line="360" w:lineRule="auto"/>
              <w:jc w:val="center"/>
              <w:rPr>
                <w:bCs/>
                <w:szCs w:val="24"/>
              </w:rPr>
              <w:pPrChange w:id="392" w:author="mananarora1571@gmail.com" w:date="2021-05-30T15:12:00Z">
                <w:pPr>
                  <w:keepNext/>
                  <w:keepLines/>
                  <w:widowControl/>
                  <w:tabs>
                    <w:tab w:val="left" w:pos="2496"/>
                  </w:tabs>
                  <w:spacing w:line="360" w:lineRule="auto"/>
                  <w:jc w:val="center"/>
                </w:pPr>
              </w:pPrChange>
            </w:pPr>
            <w:r w:rsidRPr="00DE39BA">
              <w:rPr>
                <w:bCs/>
                <w:szCs w:val="24"/>
              </w:rPr>
              <w:t>5</w:t>
            </w:r>
            <w:ins w:id="393" w:author="mananarora1571@gmail.com" w:date="2021-05-30T15:44:00Z">
              <w:r w:rsidR="00022A7C">
                <w:rPr>
                  <w:bCs/>
                  <w:szCs w:val="24"/>
                </w:rPr>
                <w:t>5</w:t>
              </w:r>
            </w:ins>
            <w:del w:id="394" w:author="mananarora1571@gmail.com" w:date="2021-05-30T15:44:00Z">
              <w:r w:rsidR="008E5B39" w:rsidDel="00022A7C">
                <w:rPr>
                  <w:bCs/>
                  <w:szCs w:val="24"/>
                </w:rPr>
                <w:delText>6</w:delText>
              </w:r>
            </w:del>
          </w:p>
        </w:tc>
      </w:tr>
      <w:tr w:rsidR="00796770" w:rsidRPr="00DE39BA" w14:paraId="66F9E55D" w14:textId="77745524" w:rsidTr="00DE39BA">
        <w:trPr>
          <w:trHeight w:val="819"/>
        </w:trPr>
        <w:tc>
          <w:tcPr>
            <w:tcW w:w="2337" w:type="dxa"/>
          </w:tcPr>
          <w:p w14:paraId="0153F08A" w14:textId="6F373ACC" w:rsidR="00796770" w:rsidRPr="00DE39BA" w:rsidRDefault="00706C01" w:rsidP="00F535CA">
            <w:pPr>
              <w:tabs>
                <w:tab w:val="left" w:pos="2496"/>
              </w:tabs>
              <w:spacing w:line="360" w:lineRule="auto"/>
              <w:jc w:val="center"/>
              <w:rPr>
                <w:bCs/>
                <w:szCs w:val="24"/>
              </w:rPr>
              <w:pPrChange w:id="395" w:author="mananarora1571@gmail.com" w:date="2021-05-30T15:12:00Z">
                <w:pPr>
                  <w:keepNext/>
                  <w:keepLines/>
                  <w:widowControl/>
                  <w:tabs>
                    <w:tab w:val="left" w:pos="2496"/>
                  </w:tabs>
                  <w:spacing w:line="360" w:lineRule="auto"/>
                  <w:jc w:val="center"/>
                </w:pPr>
              </w:pPrChange>
            </w:pPr>
            <w:r>
              <w:rPr>
                <w:bCs/>
                <w:szCs w:val="24"/>
              </w:rPr>
              <w:lastRenderedPageBreak/>
              <w:t>1</w:t>
            </w:r>
            <w:r w:rsidR="00AD576A">
              <w:rPr>
                <w:bCs/>
                <w:szCs w:val="24"/>
              </w:rPr>
              <w:t>3</w:t>
            </w:r>
          </w:p>
        </w:tc>
        <w:tc>
          <w:tcPr>
            <w:tcW w:w="2336" w:type="dxa"/>
          </w:tcPr>
          <w:p w14:paraId="0C3F8DB7" w14:textId="34D786F1" w:rsidR="00796770" w:rsidRPr="00DE39BA" w:rsidRDefault="00796770" w:rsidP="00F535CA">
            <w:pPr>
              <w:tabs>
                <w:tab w:val="left" w:pos="2496"/>
              </w:tabs>
              <w:spacing w:line="360" w:lineRule="auto"/>
              <w:jc w:val="center"/>
              <w:rPr>
                <w:bCs/>
                <w:szCs w:val="24"/>
              </w:rPr>
              <w:pPrChange w:id="396"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8</w:t>
            </w:r>
          </w:p>
        </w:tc>
        <w:tc>
          <w:tcPr>
            <w:tcW w:w="2344" w:type="dxa"/>
          </w:tcPr>
          <w:p w14:paraId="7D2C6611" w14:textId="01553414" w:rsidR="00796770" w:rsidRPr="00DE39BA" w:rsidRDefault="00796770" w:rsidP="00F535CA">
            <w:pPr>
              <w:tabs>
                <w:tab w:val="left" w:pos="2496"/>
              </w:tabs>
              <w:spacing w:line="360" w:lineRule="auto"/>
              <w:jc w:val="center"/>
              <w:rPr>
                <w:bCs/>
                <w:szCs w:val="24"/>
              </w:rPr>
              <w:pPrChange w:id="397" w:author="mananarora1571@gmail.com" w:date="2021-05-30T15:12:00Z">
                <w:pPr>
                  <w:keepNext/>
                  <w:keepLines/>
                  <w:widowControl/>
                  <w:tabs>
                    <w:tab w:val="left" w:pos="2496"/>
                  </w:tabs>
                  <w:spacing w:line="360" w:lineRule="auto"/>
                  <w:jc w:val="center"/>
                </w:pPr>
              </w:pPrChange>
            </w:pPr>
            <w:r w:rsidRPr="00DE39BA">
              <w:rPr>
                <w:bCs/>
                <w:szCs w:val="24"/>
              </w:rPr>
              <w:t>Providers Folder       Layout</w:t>
            </w:r>
          </w:p>
        </w:tc>
        <w:tc>
          <w:tcPr>
            <w:tcW w:w="2333" w:type="dxa"/>
          </w:tcPr>
          <w:p w14:paraId="44F342AF" w14:textId="62B5E182" w:rsidR="00796770" w:rsidRPr="00DE39BA" w:rsidRDefault="008E5B39" w:rsidP="00F535CA">
            <w:pPr>
              <w:tabs>
                <w:tab w:val="left" w:pos="2496"/>
              </w:tabs>
              <w:spacing w:line="360" w:lineRule="auto"/>
              <w:jc w:val="center"/>
              <w:rPr>
                <w:bCs/>
                <w:szCs w:val="24"/>
              </w:rPr>
              <w:pPrChange w:id="398" w:author="mananarora1571@gmail.com" w:date="2021-05-30T15:12:00Z">
                <w:pPr>
                  <w:keepNext/>
                  <w:keepLines/>
                  <w:widowControl/>
                  <w:tabs>
                    <w:tab w:val="left" w:pos="2496"/>
                  </w:tabs>
                  <w:spacing w:line="360" w:lineRule="auto"/>
                  <w:jc w:val="center"/>
                </w:pPr>
              </w:pPrChange>
            </w:pPr>
            <w:r>
              <w:rPr>
                <w:bCs/>
                <w:szCs w:val="24"/>
              </w:rPr>
              <w:t>5</w:t>
            </w:r>
            <w:ins w:id="399" w:author="mananarora1571@gmail.com" w:date="2021-05-30T15:45:00Z">
              <w:r w:rsidR="00022A7C">
                <w:rPr>
                  <w:bCs/>
                  <w:szCs w:val="24"/>
                </w:rPr>
                <w:t>8</w:t>
              </w:r>
            </w:ins>
            <w:del w:id="400" w:author="mananarora1571@gmail.com" w:date="2021-05-30T15:45:00Z">
              <w:r w:rsidDel="00022A7C">
                <w:rPr>
                  <w:bCs/>
                  <w:szCs w:val="24"/>
                </w:rPr>
                <w:delText>9</w:delText>
              </w:r>
            </w:del>
          </w:p>
        </w:tc>
      </w:tr>
      <w:tr w:rsidR="00796770" w:rsidRPr="00DE39BA" w14:paraId="0EC8E61E" w14:textId="5B253B2A" w:rsidTr="00DE39BA">
        <w:trPr>
          <w:trHeight w:val="819"/>
        </w:trPr>
        <w:tc>
          <w:tcPr>
            <w:tcW w:w="2337" w:type="dxa"/>
          </w:tcPr>
          <w:p w14:paraId="1BE101E5" w14:textId="661D8B91" w:rsidR="00796770" w:rsidRPr="00DE39BA" w:rsidRDefault="00706C01" w:rsidP="00F535CA">
            <w:pPr>
              <w:tabs>
                <w:tab w:val="left" w:pos="2496"/>
              </w:tabs>
              <w:spacing w:line="360" w:lineRule="auto"/>
              <w:jc w:val="center"/>
              <w:rPr>
                <w:bCs/>
                <w:szCs w:val="24"/>
              </w:rPr>
              <w:pPrChange w:id="401"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4</w:t>
            </w:r>
          </w:p>
        </w:tc>
        <w:tc>
          <w:tcPr>
            <w:tcW w:w="2336" w:type="dxa"/>
          </w:tcPr>
          <w:p w14:paraId="22127141" w14:textId="16802B92" w:rsidR="00796770" w:rsidRPr="00DE39BA" w:rsidRDefault="00796770" w:rsidP="00F535CA">
            <w:pPr>
              <w:tabs>
                <w:tab w:val="left" w:pos="2496"/>
              </w:tabs>
              <w:spacing w:line="360" w:lineRule="auto"/>
              <w:jc w:val="center"/>
              <w:rPr>
                <w:bCs/>
                <w:szCs w:val="24"/>
              </w:rPr>
              <w:pPrChange w:id="402"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9</w:t>
            </w:r>
          </w:p>
        </w:tc>
        <w:tc>
          <w:tcPr>
            <w:tcW w:w="2344" w:type="dxa"/>
          </w:tcPr>
          <w:p w14:paraId="388F93E5" w14:textId="69635B70" w:rsidR="00796770" w:rsidRPr="00DE39BA" w:rsidRDefault="00796770" w:rsidP="00F535CA">
            <w:pPr>
              <w:tabs>
                <w:tab w:val="left" w:pos="2496"/>
              </w:tabs>
              <w:spacing w:line="360" w:lineRule="auto"/>
              <w:jc w:val="center"/>
              <w:rPr>
                <w:bCs/>
                <w:szCs w:val="24"/>
              </w:rPr>
              <w:pPrChange w:id="403" w:author="mananarora1571@gmail.com" w:date="2021-05-30T15:12:00Z">
                <w:pPr>
                  <w:keepNext/>
                  <w:keepLines/>
                  <w:widowControl/>
                  <w:tabs>
                    <w:tab w:val="left" w:pos="2496"/>
                  </w:tabs>
                  <w:spacing w:line="360" w:lineRule="auto"/>
                  <w:jc w:val="center"/>
                </w:pPr>
              </w:pPrChange>
            </w:pPr>
            <w:r w:rsidRPr="00DE39BA">
              <w:rPr>
                <w:bCs/>
                <w:szCs w:val="24"/>
              </w:rPr>
              <w:t>Repository Folder Layout</w:t>
            </w:r>
          </w:p>
        </w:tc>
        <w:tc>
          <w:tcPr>
            <w:tcW w:w="2333" w:type="dxa"/>
          </w:tcPr>
          <w:p w14:paraId="3E5B95F8" w14:textId="5CC9C7A9" w:rsidR="00796770" w:rsidRPr="00DE39BA" w:rsidRDefault="00DD5B9D" w:rsidP="00F535CA">
            <w:pPr>
              <w:tabs>
                <w:tab w:val="left" w:pos="2496"/>
              </w:tabs>
              <w:spacing w:line="360" w:lineRule="auto"/>
              <w:jc w:val="center"/>
              <w:rPr>
                <w:bCs/>
                <w:szCs w:val="24"/>
              </w:rPr>
              <w:pPrChange w:id="404" w:author="mananarora1571@gmail.com" w:date="2021-05-30T15:12:00Z">
                <w:pPr>
                  <w:keepNext/>
                  <w:keepLines/>
                  <w:widowControl/>
                  <w:tabs>
                    <w:tab w:val="left" w:pos="2496"/>
                  </w:tabs>
                  <w:spacing w:line="360" w:lineRule="auto"/>
                  <w:jc w:val="center"/>
                </w:pPr>
              </w:pPrChange>
            </w:pPr>
            <w:r>
              <w:rPr>
                <w:bCs/>
                <w:szCs w:val="24"/>
              </w:rPr>
              <w:t>6</w:t>
            </w:r>
            <w:ins w:id="405" w:author="mananarora1571@gmail.com" w:date="2021-05-30T15:45:00Z">
              <w:r w:rsidR="00022A7C">
                <w:rPr>
                  <w:bCs/>
                  <w:szCs w:val="24"/>
                </w:rPr>
                <w:t>2</w:t>
              </w:r>
            </w:ins>
            <w:del w:id="406" w:author="mananarora1571@gmail.com" w:date="2021-05-30T15:45:00Z">
              <w:r w:rsidR="008E5B39" w:rsidDel="00022A7C">
                <w:rPr>
                  <w:bCs/>
                  <w:szCs w:val="24"/>
                </w:rPr>
                <w:delText>3</w:delText>
              </w:r>
            </w:del>
          </w:p>
        </w:tc>
      </w:tr>
      <w:tr w:rsidR="00796770" w:rsidRPr="00DE39BA" w14:paraId="52F02EEA" w14:textId="28B97D29" w:rsidTr="00DE39BA">
        <w:trPr>
          <w:trHeight w:val="819"/>
        </w:trPr>
        <w:tc>
          <w:tcPr>
            <w:tcW w:w="2337" w:type="dxa"/>
          </w:tcPr>
          <w:p w14:paraId="4C30D50E" w14:textId="78931A6A" w:rsidR="00796770" w:rsidRPr="00DE39BA" w:rsidRDefault="00706C01" w:rsidP="00F535CA">
            <w:pPr>
              <w:tabs>
                <w:tab w:val="left" w:pos="2496"/>
              </w:tabs>
              <w:spacing w:line="360" w:lineRule="auto"/>
              <w:jc w:val="center"/>
              <w:rPr>
                <w:bCs/>
                <w:szCs w:val="24"/>
              </w:rPr>
              <w:pPrChange w:id="407"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5</w:t>
            </w:r>
          </w:p>
        </w:tc>
        <w:tc>
          <w:tcPr>
            <w:tcW w:w="2336" w:type="dxa"/>
          </w:tcPr>
          <w:p w14:paraId="086A50DB" w14:textId="3E694E44" w:rsidR="00796770" w:rsidRPr="00DE39BA" w:rsidRDefault="00796770" w:rsidP="00F535CA">
            <w:pPr>
              <w:tabs>
                <w:tab w:val="left" w:pos="2496"/>
              </w:tabs>
              <w:spacing w:line="360" w:lineRule="auto"/>
              <w:jc w:val="center"/>
              <w:rPr>
                <w:bCs/>
                <w:szCs w:val="24"/>
              </w:rPr>
              <w:pPrChange w:id="408"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10</w:t>
            </w:r>
          </w:p>
        </w:tc>
        <w:tc>
          <w:tcPr>
            <w:tcW w:w="2344" w:type="dxa"/>
          </w:tcPr>
          <w:p w14:paraId="71ACA212" w14:textId="5CBA3054" w:rsidR="00796770" w:rsidRPr="00DE39BA" w:rsidRDefault="00796770" w:rsidP="00F535CA">
            <w:pPr>
              <w:tabs>
                <w:tab w:val="left" w:pos="2496"/>
              </w:tabs>
              <w:spacing w:line="360" w:lineRule="auto"/>
              <w:jc w:val="center"/>
              <w:rPr>
                <w:bCs/>
                <w:szCs w:val="24"/>
              </w:rPr>
              <w:pPrChange w:id="409" w:author="mananarora1571@gmail.com" w:date="2021-05-30T15:12:00Z">
                <w:pPr>
                  <w:keepNext/>
                  <w:keepLines/>
                  <w:widowControl/>
                  <w:tabs>
                    <w:tab w:val="left" w:pos="2496"/>
                  </w:tabs>
                  <w:spacing w:line="360" w:lineRule="auto"/>
                  <w:jc w:val="center"/>
                </w:pPr>
              </w:pPrChange>
            </w:pPr>
            <w:r w:rsidRPr="00DE39BA">
              <w:rPr>
                <w:bCs/>
                <w:szCs w:val="24"/>
              </w:rPr>
              <w:t>Modules Folder Layout</w:t>
            </w:r>
          </w:p>
        </w:tc>
        <w:tc>
          <w:tcPr>
            <w:tcW w:w="2333" w:type="dxa"/>
          </w:tcPr>
          <w:p w14:paraId="6F034E55" w14:textId="5A48313B" w:rsidR="00796770" w:rsidRPr="00DE39BA" w:rsidRDefault="001A74FA" w:rsidP="00F535CA">
            <w:pPr>
              <w:tabs>
                <w:tab w:val="left" w:pos="2496"/>
              </w:tabs>
              <w:spacing w:line="360" w:lineRule="auto"/>
              <w:jc w:val="center"/>
              <w:rPr>
                <w:bCs/>
                <w:szCs w:val="24"/>
              </w:rPr>
              <w:pPrChange w:id="410" w:author="mananarora1571@gmail.com" w:date="2021-05-30T15:12:00Z">
                <w:pPr>
                  <w:keepNext/>
                  <w:keepLines/>
                  <w:widowControl/>
                  <w:tabs>
                    <w:tab w:val="left" w:pos="2496"/>
                  </w:tabs>
                  <w:spacing w:line="360" w:lineRule="auto"/>
                  <w:jc w:val="center"/>
                </w:pPr>
              </w:pPrChange>
            </w:pPr>
            <w:r w:rsidRPr="00DE39BA">
              <w:rPr>
                <w:bCs/>
                <w:szCs w:val="24"/>
              </w:rPr>
              <w:t>6</w:t>
            </w:r>
            <w:ins w:id="411" w:author="mananarora1571@gmail.com" w:date="2021-05-30T15:45:00Z">
              <w:r w:rsidR="00022A7C">
                <w:rPr>
                  <w:bCs/>
                  <w:szCs w:val="24"/>
                </w:rPr>
                <w:t>4</w:t>
              </w:r>
            </w:ins>
            <w:del w:id="412" w:author="mananarora1571@gmail.com" w:date="2021-05-30T15:45:00Z">
              <w:r w:rsidR="008E5B39" w:rsidDel="00022A7C">
                <w:rPr>
                  <w:bCs/>
                  <w:szCs w:val="24"/>
                </w:rPr>
                <w:delText>5</w:delText>
              </w:r>
            </w:del>
          </w:p>
        </w:tc>
      </w:tr>
      <w:tr w:rsidR="00796770" w:rsidRPr="00DE39BA" w14:paraId="693DB6C3" w14:textId="1C31CD7B" w:rsidTr="00DE39BA">
        <w:trPr>
          <w:trHeight w:val="819"/>
        </w:trPr>
        <w:tc>
          <w:tcPr>
            <w:tcW w:w="2337" w:type="dxa"/>
          </w:tcPr>
          <w:p w14:paraId="6344B00E" w14:textId="5037BB0C" w:rsidR="00796770" w:rsidRPr="00DE39BA" w:rsidRDefault="00706C01" w:rsidP="00F535CA">
            <w:pPr>
              <w:tabs>
                <w:tab w:val="left" w:pos="2496"/>
              </w:tabs>
              <w:spacing w:line="360" w:lineRule="auto"/>
              <w:jc w:val="center"/>
              <w:rPr>
                <w:bCs/>
                <w:szCs w:val="24"/>
              </w:rPr>
              <w:pPrChange w:id="413"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6</w:t>
            </w:r>
          </w:p>
        </w:tc>
        <w:tc>
          <w:tcPr>
            <w:tcW w:w="2336" w:type="dxa"/>
          </w:tcPr>
          <w:p w14:paraId="5D22FC40" w14:textId="050F8B9D" w:rsidR="00796770" w:rsidRPr="00DE39BA" w:rsidRDefault="00796770" w:rsidP="00F535CA">
            <w:pPr>
              <w:tabs>
                <w:tab w:val="left" w:pos="2496"/>
              </w:tabs>
              <w:spacing w:line="360" w:lineRule="auto"/>
              <w:jc w:val="center"/>
              <w:rPr>
                <w:bCs/>
                <w:szCs w:val="24"/>
              </w:rPr>
              <w:pPrChange w:id="414"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11</w:t>
            </w:r>
          </w:p>
        </w:tc>
        <w:tc>
          <w:tcPr>
            <w:tcW w:w="2344" w:type="dxa"/>
          </w:tcPr>
          <w:p w14:paraId="2234040F" w14:textId="6DDCF7E1" w:rsidR="00796770" w:rsidRPr="00DE39BA" w:rsidRDefault="00796770" w:rsidP="00F535CA">
            <w:pPr>
              <w:tabs>
                <w:tab w:val="left" w:pos="2496"/>
              </w:tabs>
              <w:spacing w:line="360" w:lineRule="auto"/>
              <w:rPr>
                <w:bCs/>
                <w:szCs w:val="24"/>
              </w:rPr>
              <w:pPrChange w:id="415" w:author="mananarora1571@gmail.com" w:date="2021-05-30T15:12:00Z">
                <w:pPr>
                  <w:keepNext/>
                  <w:keepLines/>
                  <w:widowControl/>
                  <w:tabs>
                    <w:tab w:val="left" w:pos="2496"/>
                  </w:tabs>
                  <w:spacing w:line="360" w:lineRule="auto"/>
                </w:pPr>
              </w:pPrChange>
            </w:pPr>
            <w:r w:rsidRPr="00DE39BA">
              <w:rPr>
                <w:bCs/>
                <w:szCs w:val="24"/>
              </w:rPr>
              <w:t>Login Folder Layout</w:t>
            </w:r>
          </w:p>
        </w:tc>
        <w:tc>
          <w:tcPr>
            <w:tcW w:w="2333" w:type="dxa"/>
          </w:tcPr>
          <w:p w14:paraId="3DA4BADB" w14:textId="4F07852D" w:rsidR="00796770" w:rsidRPr="00DE39BA" w:rsidDel="00A05C59" w:rsidRDefault="001A74FA" w:rsidP="00F535CA">
            <w:pPr>
              <w:tabs>
                <w:tab w:val="left" w:pos="2496"/>
              </w:tabs>
              <w:spacing w:line="360" w:lineRule="auto"/>
              <w:jc w:val="center"/>
              <w:rPr>
                <w:bCs/>
                <w:szCs w:val="24"/>
              </w:rPr>
              <w:pPrChange w:id="416" w:author="mananarora1571@gmail.com" w:date="2021-05-30T15:12:00Z">
                <w:pPr>
                  <w:keepNext/>
                  <w:keepLines/>
                  <w:widowControl/>
                  <w:tabs>
                    <w:tab w:val="left" w:pos="2496"/>
                  </w:tabs>
                  <w:spacing w:line="360" w:lineRule="auto"/>
                  <w:jc w:val="center"/>
                </w:pPr>
              </w:pPrChange>
            </w:pPr>
            <w:r w:rsidRPr="00DE39BA">
              <w:rPr>
                <w:bCs/>
                <w:szCs w:val="24"/>
              </w:rPr>
              <w:t>6</w:t>
            </w:r>
            <w:ins w:id="417" w:author="mananarora1571@gmail.com" w:date="2021-05-30T15:45:00Z">
              <w:r w:rsidR="00022A7C">
                <w:rPr>
                  <w:bCs/>
                  <w:szCs w:val="24"/>
                </w:rPr>
                <w:t>4</w:t>
              </w:r>
            </w:ins>
            <w:del w:id="418" w:author="mananarora1571@gmail.com" w:date="2021-05-30T15:45:00Z">
              <w:r w:rsidR="008E5B39" w:rsidDel="00022A7C">
                <w:rPr>
                  <w:bCs/>
                  <w:szCs w:val="24"/>
                </w:rPr>
                <w:delText>5</w:delText>
              </w:r>
            </w:del>
          </w:p>
        </w:tc>
      </w:tr>
      <w:tr w:rsidR="00796770" w:rsidRPr="00DE39BA" w14:paraId="327FDB24" w14:textId="657FD12B" w:rsidTr="00DE39BA">
        <w:trPr>
          <w:trHeight w:val="819"/>
        </w:trPr>
        <w:tc>
          <w:tcPr>
            <w:tcW w:w="2337" w:type="dxa"/>
          </w:tcPr>
          <w:p w14:paraId="7F9947E7" w14:textId="7D0F66E9" w:rsidR="00796770" w:rsidRPr="00DE39BA" w:rsidRDefault="00706C01" w:rsidP="00F535CA">
            <w:pPr>
              <w:tabs>
                <w:tab w:val="left" w:pos="2496"/>
              </w:tabs>
              <w:spacing w:line="360" w:lineRule="auto"/>
              <w:jc w:val="center"/>
              <w:rPr>
                <w:bCs/>
                <w:szCs w:val="24"/>
              </w:rPr>
              <w:pPrChange w:id="419"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7</w:t>
            </w:r>
          </w:p>
        </w:tc>
        <w:tc>
          <w:tcPr>
            <w:tcW w:w="2336" w:type="dxa"/>
          </w:tcPr>
          <w:p w14:paraId="36686CCB" w14:textId="52EBE3A4" w:rsidR="00796770" w:rsidRPr="00DE39BA" w:rsidRDefault="00796770" w:rsidP="00F535CA">
            <w:pPr>
              <w:tabs>
                <w:tab w:val="left" w:pos="2496"/>
              </w:tabs>
              <w:spacing w:line="360" w:lineRule="auto"/>
              <w:jc w:val="center"/>
              <w:rPr>
                <w:bCs/>
                <w:szCs w:val="24"/>
              </w:rPr>
              <w:pPrChange w:id="420" w:author="mananarora1571@gmail.com" w:date="2021-05-30T15:12:00Z">
                <w:pPr>
                  <w:keepNext/>
                  <w:keepLines/>
                  <w:widowControl/>
                  <w:tabs>
                    <w:tab w:val="left" w:pos="2496"/>
                  </w:tabs>
                  <w:spacing w:line="360" w:lineRule="auto"/>
                  <w:jc w:val="center"/>
                </w:pPr>
              </w:pPrChange>
            </w:pPr>
            <w:r w:rsidRPr="00DE39BA">
              <w:rPr>
                <w:bCs/>
                <w:szCs w:val="24"/>
              </w:rPr>
              <w:t>7.</w:t>
            </w:r>
            <w:r w:rsidR="0069551A">
              <w:rPr>
                <w:bCs/>
                <w:szCs w:val="24"/>
              </w:rPr>
              <w:t>12</w:t>
            </w:r>
          </w:p>
        </w:tc>
        <w:tc>
          <w:tcPr>
            <w:tcW w:w="2344" w:type="dxa"/>
          </w:tcPr>
          <w:p w14:paraId="5F227598" w14:textId="511E6C1F" w:rsidR="00796770" w:rsidRPr="00DE39BA" w:rsidRDefault="00796770" w:rsidP="00F535CA">
            <w:pPr>
              <w:tabs>
                <w:tab w:val="left" w:pos="2496"/>
              </w:tabs>
              <w:spacing w:line="360" w:lineRule="auto"/>
              <w:jc w:val="center"/>
              <w:rPr>
                <w:bCs/>
                <w:szCs w:val="24"/>
              </w:rPr>
              <w:pPrChange w:id="421" w:author="mananarora1571@gmail.com" w:date="2021-05-30T15:12:00Z">
                <w:pPr>
                  <w:keepNext/>
                  <w:keepLines/>
                  <w:widowControl/>
                  <w:tabs>
                    <w:tab w:val="left" w:pos="2496"/>
                  </w:tabs>
                  <w:spacing w:line="360" w:lineRule="auto"/>
                  <w:jc w:val="center"/>
                </w:pPr>
              </w:pPrChange>
            </w:pPr>
            <w:r w:rsidRPr="00DE39BA">
              <w:rPr>
                <w:bCs/>
                <w:szCs w:val="24"/>
              </w:rPr>
              <w:t>Register Folder Layout</w:t>
            </w:r>
          </w:p>
        </w:tc>
        <w:tc>
          <w:tcPr>
            <w:tcW w:w="2333" w:type="dxa"/>
          </w:tcPr>
          <w:p w14:paraId="73885741" w14:textId="448BE7C3" w:rsidR="00796770" w:rsidRPr="00DE39BA" w:rsidRDefault="00DD5B9D" w:rsidP="00F535CA">
            <w:pPr>
              <w:tabs>
                <w:tab w:val="left" w:pos="2496"/>
              </w:tabs>
              <w:spacing w:line="360" w:lineRule="auto"/>
              <w:jc w:val="center"/>
              <w:rPr>
                <w:bCs/>
                <w:szCs w:val="24"/>
              </w:rPr>
              <w:pPrChange w:id="422" w:author="mananarora1571@gmail.com" w:date="2021-05-30T15:12:00Z">
                <w:pPr>
                  <w:keepNext/>
                  <w:keepLines/>
                  <w:widowControl/>
                  <w:tabs>
                    <w:tab w:val="left" w:pos="2496"/>
                  </w:tabs>
                  <w:spacing w:line="360" w:lineRule="auto"/>
                  <w:jc w:val="center"/>
                </w:pPr>
              </w:pPrChange>
            </w:pPr>
            <w:r>
              <w:rPr>
                <w:bCs/>
                <w:szCs w:val="24"/>
              </w:rPr>
              <w:t>7</w:t>
            </w:r>
            <w:ins w:id="423" w:author="mananarora1571@gmail.com" w:date="2021-05-30T15:45:00Z">
              <w:r w:rsidR="00022A7C">
                <w:rPr>
                  <w:bCs/>
                  <w:szCs w:val="24"/>
                </w:rPr>
                <w:t>1</w:t>
              </w:r>
            </w:ins>
            <w:del w:id="424" w:author="mananarora1571@gmail.com" w:date="2021-05-30T15:45:00Z">
              <w:r w:rsidR="008E5B39" w:rsidDel="00022A7C">
                <w:rPr>
                  <w:bCs/>
                  <w:szCs w:val="24"/>
                </w:rPr>
                <w:delText>2</w:delText>
              </w:r>
            </w:del>
          </w:p>
        </w:tc>
      </w:tr>
      <w:tr w:rsidR="00796770" w:rsidRPr="00DE39BA" w14:paraId="233C6EE8" w14:textId="60BC291C" w:rsidTr="00DE39BA">
        <w:trPr>
          <w:trHeight w:val="819"/>
        </w:trPr>
        <w:tc>
          <w:tcPr>
            <w:tcW w:w="2337" w:type="dxa"/>
          </w:tcPr>
          <w:p w14:paraId="6E06D316" w14:textId="26E31532" w:rsidR="00796770" w:rsidRPr="00DE39BA" w:rsidRDefault="00706C01" w:rsidP="00F535CA">
            <w:pPr>
              <w:tabs>
                <w:tab w:val="left" w:pos="2496"/>
              </w:tabs>
              <w:spacing w:line="360" w:lineRule="auto"/>
              <w:jc w:val="center"/>
              <w:rPr>
                <w:bCs/>
                <w:szCs w:val="24"/>
              </w:rPr>
              <w:pPrChange w:id="425"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8</w:t>
            </w:r>
          </w:p>
        </w:tc>
        <w:tc>
          <w:tcPr>
            <w:tcW w:w="2336" w:type="dxa"/>
          </w:tcPr>
          <w:p w14:paraId="16DCD91F" w14:textId="70B0F674" w:rsidR="00796770" w:rsidRPr="00DE39BA" w:rsidRDefault="00796770" w:rsidP="00F535CA">
            <w:pPr>
              <w:tabs>
                <w:tab w:val="left" w:pos="2496"/>
              </w:tabs>
              <w:spacing w:line="360" w:lineRule="auto"/>
              <w:jc w:val="center"/>
              <w:rPr>
                <w:bCs/>
                <w:szCs w:val="24"/>
              </w:rPr>
              <w:pPrChange w:id="426"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3</w:t>
            </w:r>
          </w:p>
        </w:tc>
        <w:tc>
          <w:tcPr>
            <w:tcW w:w="2344" w:type="dxa"/>
          </w:tcPr>
          <w:p w14:paraId="318243EB" w14:textId="1726C4FE" w:rsidR="00796770" w:rsidRPr="00DE39BA" w:rsidRDefault="00796770" w:rsidP="00F535CA">
            <w:pPr>
              <w:tabs>
                <w:tab w:val="left" w:pos="2496"/>
              </w:tabs>
              <w:spacing w:line="360" w:lineRule="auto"/>
              <w:jc w:val="center"/>
              <w:rPr>
                <w:bCs/>
                <w:szCs w:val="24"/>
              </w:rPr>
              <w:pPrChange w:id="427" w:author="mananarora1571@gmail.com" w:date="2021-05-30T15:12:00Z">
                <w:pPr>
                  <w:keepNext/>
                  <w:keepLines/>
                  <w:widowControl/>
                  <w:tabs>
                    <w:tab w:val="left" w:pos="2496"/>
                  </w:tabs>
                  <w:spacing w:line="360" w:lineRule="auto"/>
                  <w:jc w:val="center"/>
                </w:pPr>
              </w:pPrChange>
            </w:pPr>
            <w:r w:rsidRPr="00DE39BA">
              <w:rPr>
                <w:bCs/>
                <w:szCs w:val="24"/>
              </w:rPr>
              <w:t>Map Folder Layout</w:t>
            </w:r>
          </w:p>
        </w:tc>
        <w:tc>
          <w:tcPr>
            <w:tcW w:w="2333" w:type="dxa"/>
          </w:tcPr>
          <w:p w14:paraId="2D820F95" w14:textId="325BDAD4" w:rsidR="00796770" w:rsidRPr="00DE39BA" w:rsidRDefault="00DD5B9D" w:rsidP="00F535CA">
            <w:pPr>
              <w:tabs>
                <w:tab w:val="left" w:pos="2496"/>
              </w:tabs>
              <w:spacing w:line="360" w:lineRule="auto"/>
              <w:jc w:val="center"/>
              <w:rPr>
                <w:bCs/>
                <w:szCs w:val="24"/>
              </w:rPr>
              <w:pPrChange w:id="428" w:author="mananarora1571@gmail.com" w:date="2021-05-30T15:12:00Z">
                <w:pPr>
                  <w:keepNext/>
                  <w:keepLines/>
                  <w:widowControl/>
                  <w:tabs>
                    <w:tab w:val="left" w:pos="2496"/>
                  </w:tabs>
                  <w:spacing w:line="360" w:lineRule="auto"/>
                  <w:jc w:val="center"/>
                </w:pPr>
              </w:pPrChange>
            </w:pPr>
            <w:r>
              <w:rPr>
                <w:bCs/>
                <w:szCs w:val="24"/>
              </w:rPr>
              <w:t>8</w:t>
            </w:r>
            <w:ins w:id="429" w:author="mananarora1571@gmail.com" w:date="2021-05-30T15:45:00Z">
              <w:r w:rsidR="00022A7C">
                <w:rPr>
                  <w:bCs/>
                  <w:szCs w:val="24"/>
                </w:rPr>
                <w:t>1</w:t>
              </w:r>
            </w:ins>
            <w:del w:id="430" w:author="mananarora1571@gmail.com" w:date="2021-05-30T15:45:00Z">
              <w:r w:rsidR="008E5B39" w:rsidDel="00022A7C">
                <w:rPr>
                  <w:bCs/>
                  <w:szCs w:val="24"/>
                </w:rPr>
                <w:delText>2</w:delText>
              </w:r>
            </w:del>
          </w:p>
        </w:tc>
      </w:tr>
      <w:tr w:rsidR="00796770" w:rsidRPr="00DE39BA" w14:paraId="09FC0985" w14:textId="491A1B76" w:rsidTr="00DE39BA">
        <w:trPr>
          <w:trHeight w:val="819"/>
        </w:trPr>
        <w:tc>
          <w:tcPr>
            <w:tcW w:w="2337" w:type="dxa"/>
          </w:tcPr>
          <w:p w14:paraId="60778462" w14:textId="2002BB61" w:rsidR="00796770" w:rsidRPr="00DE39BA" w:rsidRDefault="00706C01" w:rsidP="00F535CA">
            <w:pPr>
              <w:tabs>
                <w:tab w:val="left" w:pos="2496"/>
              </w:tabs>
              <w:spacing w:line="360" w:lineRule="auto"/>
              <w:jc w:val="center"/>
              <w:rPr>
                <w:bCs/>
                <w:szCs w:val="24"/>
              </w:rPr>
              <w:pPrChange w:id="431" w:author="mananarora1571@gmail.com" w:date="2021-05-30T15:12:00Z">
                <w:pPr>
                  <w:keepNext/>
                  <w:keepLines/>
                  <w:widowControl/>
                  <w:tabs>
                    <w:tab w:val="left" w:pos="2496"/>
                  </w:tabs>
                  <w:spacing w:line="360" w:lineRule="auto"/>
                  <w:jc w:val="center"/>
                </w:pPr>
              </w:pPrChange>
            </w:pPr>
            <w:r>
              <w:rPr>
                <w:bCs/>
                <w:szCs w:val="24"/>
              </w:rPr>
              <w:t>1</w:t>
            </w:r>
            <w:r w:rsidR="00AD576A">
              <w:rPr>
                <w:bCs/>
                <w:szCs w:val="24"/>
              </w:rPr>
              <w:t>9</w:t>
            </w:r>
          </w:p>
        </w:tc>
        <w:tc>
          <w:tcPr>
            <w:tcW w:w="2336" w:type="dxa"/>
          </w:tcPr>
          <w:p w14:paraId="641E9617" w14:textId="23DB39BA" w:rsidR="00796770" w:rsidRPr="00DE39BA" w:rsidRDefault="00796770" w:rsidP="00F535CA">
            <w:pPr>
              <w:tabs>
                <w:tab w:val="left" w:pos="2496"/>
              </w:tabs>
              <w:spacing w:line="360" w:lineRule="auto"/>
              <w:jc w:val="center"/>
              <w:rPr>
                <w:bCs/>
                <w:szCs w:val="24"/>
              </w:rPr>
              <w:pPrChange w:id="432"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4</w:t>
            </w:r>
          </w:p>
        </w:tc>
        <w:tc>
          <w:tcPr>
            <w:tcW w:w="2344" w:type="dxa"/>
          </w:tcPr>
          <w:p w14:paraId="0470DF2E" w14:textId="4560150C" w:rsidR="00796770" w:rsidRPr="00DE39BA" w:rsidRDefault="00796770" w:rsidP="00F535CA">
            <w:pPr>
              <w:tabs>
                <w:tab w:val="left" w:pos="2496"/>
              </w:tabs>
              <w:spacing w:line="360" w:lineRule="auto"/>
              <w:jc w:val="center"/>
              <w:rPr>
                <w:bCs/>
                <w:szCs w:val="24"/>
              </w:rPr>
              <w:pPrChange w:id="433" w:author="mananarora1571@gmail.com" w:date="2021-05-30T15:12:00Z">
                <w:pPr>
                  <w:keepNext/>
                  <w:keepLines/>
                  <w:widowControl/>
                  <w:tabs>
                    <w:tab w:val="left" w:pos="2496"/>
                  </w:tabs>
                  <w:spacing w:line="360" w:lineRule="auto"/>
                  <w:jc w:val="center"/>
                </w:pPr>
              </w:pPrChange>
            </w:pPr>
            <w:r w:rsidRPr="00DE39BA">
              <w:rPr>
                <w:bCs/>
                <w:szCs w:val="24"/>
              </w:rPr>
              <w:t>Services Folder Layout</w:t>
            </w:r>
          </w:p>
        </w:tc>
        <w:tc>
          <w:tcPr>
            <w:tcW w:w="2333" w:type="dxa"/>
          </w:tcPr>
          <w:p w14:paraId="099C6592" w14:textId="5C05E0E1" w:rsidR="00796770" w:rsidRPr="00DE39BA" w:rsidRDefault="008E5B39" w:rsidP="00F535CA">
            <w:pPr>
              <w:tabs>
                <w:tab w:val="left" w:pos="2496"/>
              </w:tabs>
              <w:spacing w:line="360" w:lineRule="auto"/>
              <w:jc w:val="center"/>
              <w:rPr>
                <w:bCs/>
                <w:szCs w:val="24"/>
              </w:rPr>
              <w:pPrChange w:id="434" w:author="mananarora1571@gmail.com" w:date="2021-05-30T15:12:00Z">
                <w:pPr>
                  <w:keepNext/>
                  <w:keepLines/>
                  <w:widowControl/>
                  <w:tabs>
                    <w:tab w:val="left" w:pos="2496"/>
                  </w:tabs>
                  <w:spacing w:line="360" w:lineRule="auto"/>
                  <w:jc w:val="center"/>
                </w:pPr>
              </w:pPrChange>
            </w:pPr>
            <w:r>
              <w:rPr>
                <w:bCs/>
                <w:szCs w:val="24"/>
              </w:rPr>
              <w:t>9</w:t>
            </w:r>
            <w:ins w:id="435" w:author="mananarora1571@gmail.com" w:date="2021-05-30T15:45:00Z">
              <w:r w:rsidR="00022A7C">
                <w:rPr>
                  <w:bCs/>
                  <w:szCs w:val="24"/>
                </w:rPr>
                <w:t>0</w:t>
              </w:r>
            </w:ins>
            <w:del w:id="436" w:author="mananarora1571@gmail.com" w:date="2021-05-30T15:45:00Z">
              <w:r w:rsidDel="00022A7C">
                <w:rPr>
                  <w:bCs/>
                  <w:szCs w:val="24"/>
                </w:rPr>
                <w:delText>1</w:delText>
              </w:r>
            </w:del>
          </w:p>
        </w:tc>
      </w:tr>
      <w:tr w:rsidR="00796770" w:rsidRPr="00DE39BA" w14:paraId="405F0B37" w14:textId="53154FA5" w:rsidTr="00DE39BA">
        <w:trPr>
          <w:trHeight w:val="819"/>
        </w:trPr>
        <w:tc>
          <w:tcPr>
            <w:tcW w:w="2337" w:type="dxa"/>
          </w:tcPr>
          <w:p w14:paraId="2505F76E" w14:textId="482FA417" w:rsidR="00796770" w:rsidRPr="00DE39BA" w:rsidRDefault="00AD576A" w:rsidP="00F535CA">
            <w:pPr>
              <w:tabs>
                <w:tab w:val="left" w:pos="2496"/>
              </w:tabs>
              <w:spacing w:line="360" w:lineRule="auto"/>
              <w:jc w:val="center"/>
              <w:rPr>
                <w:bCs/>
                <w:szCs w:val="24"/>
              </w:rPr>
              <w:pPrChange w:id="437" w:author="mananarora1571@gmail.com" w:date="2021-05-30T15:12:00Z">
                <w:pPr>
                  <w:keepNext/>
                  <w:keepLines/>
                  <w:widowControl/>
                  <w:tabs>
                    <w:tab w:val="left" w:pos="2496"/>
                  </w:tabs>
                  <w:spacing w:line="360" w:lineRule="auto"/>
                  <w:jc w:val="center"/>
                </w:pPr>
              </w:pPrChange>
            </w:pPr>
            <w:r>
              <w:rPr>
                <w:bCs/>
                <w:szCs w:val="24"/>
              </w:rPr>
              <w:t>20</w:t>
            </w:r>
          </w:p>
        </w:tc>
        <w:tc>
          <w:tcPr>
            <w:tcW w:w="2336" w:type="dxa"/>
          </w:tcPr>
          <w:p w14:paraId="70F1EEB4" w14:textId="66B6F21A" w:rsidR="00796770" w:rsidRPr="00DE39BA" w:rsidRDefault="00796770" w:rsidP="00F535CA">
            <w:pPr>
              <w:tabs>
                <w:tab w:val="left" w:pos="2496"/>
              </w:tabs>
              <w:spacing w:line="360" w:lineRule="auto"/>
              <w:jc w:val="center"/>
              <w:rPr>
                <w:bCs/>
                <w:szCs w:val="24"/>
              </w:rPr>
              <w:pPrChange w:id="438"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5</w:t>
            </w:r>
          </w:p>
        </w:tc>
        <w:tc>
          <w:tcPr>
            <w:tcW w:w="2344" w:type="dxa"/>
          </w:tcPr>
          <w:p w14:paraId="0C5F74FE" w14:textId="12143FDC" w:rsidR="00796770" w:rsidRPr="00DE39BA" w:rsidRDefault="00796770" w:rsidP="00F535CA">
            <w:pPr>
              <w:tabs>
                <w:tab w:val="left" w:pos="2496"/>
              </w:tabs>
              <w:spacing w:line="360" w:lineRule="auto"/>
              <w:jc w:val="center"/>
              <w:rPr>
                <w:bCs/>
                <w:szCs w:val="24"/>
              </w:rPr>
              <w:pPrChange w:id="439" w:author="mananarora1571@gmail.com" w:date="2021-05-30T15:12:00Z">
                <w:pPr>
                  <w:keepNext/>
                  <w:keepLines/>
                  <w:widowControl/>
                  <w:tabs>
                    <w:tab w:val="left" w:pos="2496"/>
                  </w:tabs>
                  <w:spacing w:line="360" w:lineRule="auto"/>
                  <w:jc w:val="center"/>
                </w:pPr>
              </w:pPrChange>
            </w:pPr>
            <w:r w:rsidRPr="00DE39BA">
              <w:rPr>
                <w:bCs/>
                <w:szCs w:val="24"/>
              </w:rPr>
              <w:t>Server Folder Layout</w:t>
            </w:r>
          </w:p>
        </w:tc>
        <w:tc>
          <w:tcPr>
            <w:tcW w:w="2333" w:type="dxa"/>
          </w:tcPr>
          <w:p w14:paraId="739D5FCE" w14:textId="1817729C" w:rsidR="00796770" w:rsidRPr="00DE39BA" w:rsidRDefault="00DD5B9D" w:rsidP="00F535CA">
            <w:pPr>
              <w:tabs>
                <w:tab w:val="left" w:pos="2496"/>
              </w:tabs>
              <w:spacing w:line="360" w:lineRule="auto"/>
              <w:jc w:val="center"/>
              <w:rPr>
                <w:bCs/>
                <w:szCs w:val="24"/>
              </w:rPr>
              <w:pPrChange w:id="440" w:author="mananarora1571@gmail.com" w:date="2021-05-30T15:12:00Z">
                <w:pPr>
                  <w:keepNext/>
                  <w:keepLines/>
                  <w:widowControl/>
                  <w:tabs>
                    <w:tab w:val="left" w:pos="2496"/>
                  </w:tabs>
                  <w:spacing w:line="360" w:lineRule="auto"/>
                  <w:jc w:val="center"/>
                </w:pPr>
              </w:pPrChange>
            </w:pPr>
            <w:r>
              <w:rPr>
                <w:bCs/>
                <w:szCs w:val="24"/>
              </w:rPr>
              <w:t>9</w:t>
            </w:r>
            <w:ins w:id="441" w:author="mananarora1571@gmail.com" w:date="2021-05-30T15:46:00Z">
              <w:r w:rsidR="00022A7C">
                <w:rPr>
                  <w:bCs/>
                  <w:szCs w:val="24"/>
                </w:rPr>
                <w:t>2</w:t>
              </w:r>
            </w:ins>
            <w:del w:id="442" w:author="mananarora1571@gmail.com" w:date="2021-05-30T15:46:00Z">
              <w:r w:rsidR="008E5B39" w:rsidDel="00022A7C">
                <w:rPr>
                  <w:bCs/>
                  <w:szCs w:val="24"/>
                </w:rPr>
                <w:delText>3</w:delText>
              </w:r>
            </w:del>
          </w:p>
        </w:tc>
      </w:tr>
      <w:tr w:rsidR="00796770" w:rsidRPr="00DE39BA" w14:paraId="0CB47F5E" w14:textId="7BF4814D" w:rsidTr="00DE39BA">
        <w:trPr>
          <w:trHeight w:val="819"/>
        </w:trPr>
        <w:tc>
          <w:tcPr>
            <w:tcW w:w="2337" w:type="dxa"/>
          </w:tcPr>
          <w:p w14:paraId="193E2210" w14:textId="31FA5A00" w:rsidR="00796770" w:rsidRPr="00DE39BA" w:rsidRDefault="00AD576A" w:rsidP="00F535CA">
            <w:pPr>
              <w:tabs>
                <w:tab w:val="left" w:pos="2496"/>
              </w:tabs>
              <w:spacing w:line="360" w:lineRule="auto"/>
              <w:jc w:val="center"/>
              <w:rPr>
                <w:bCs/>
                <w:szCs w:val="24"/>
              </w:rPr>
              <w:pPrChange w:id="443" w:author="mananarora1571@gmail.com" w:date="2021-05-30T15:12:00Z">
                <w:pPr>
                  <w:keepNext/>
                  <w:keepLines/>
                  <w:widowControl/>
                  <w:tabs>
                    <w:tab w:val="left" w:pos="2496"/>
                  </w:tabs>
                  <w:spacing w:line="360" w:lineRule="auto"/>
                  <w:jc w:val="center"/>
                </w:pPr>
              </w:pPrChange>
            </w:pPr>
            <w:r>
              <w:rPr>
                <w:bCs/>
                <w:szCs w:val="24"/>
              </w:rPr>
              <w:t>21</w:t>
            </w:r>
          </w:p>
        </w:tc>
        <w:tc>
          <w:tcPr>
            <w:tcW w:w="2336" w:type="dxa"/>
          </w:tcPr>
          <w:p w14:paraId="7FAD748F" w14:textId="6C5B8D09" w:rsidR="00796770" w:rsidRPr="00DE39BA" w:rsidRDefault="00796770" w:rsidP="00F535CA">
            <w:pPr>
              <w:tabs>
                <w:tab w:val="left" w:pos="2496"/>
              </w:tabs>
              <w:spacing w:line="360" w:lineRule="auto"/>
              <w:jc w:val="center"/>
              <w:rPr>
                <w:bCs/>
                <w:szCs w:val="24"/>
              </w:rPr>
              <w:pPrChange w:id="444"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6</w:t>
            </w:r>
          </w:p>
        </w:tc>
        <w:tc>
          <w:tcPr>
            <w:tcW w:w="2344" w:type="dxa"/>
          </w:tcPr>
          <w:p w14:paraId="3C5D8D5B" w14:textId="676991A1" w:rsidR="00796770" w:rsidRPr="00DE39BA" w:rsidRDefault="00796770" w:rsidP="00F535CA">
            <w:pPr>
              <w:tabs>
                <w:tab w:val="left" w:pos="2496"/>
              </w:tabs>
              <w:spacing w:line="360" w:lineRule="auto"/>
              <w:jc w:val="center"/>
              <w:rPr>
                <w:bCs/>
                <w:szCs w:val="24"/>
              </w:rPr>
              <w:pPrChange w:id="445" w:author="mananarora1571@gmail.com" w:date="2021-05-30T15:12:00Z">
                <w:pPr>
                  <w:keepNext/>
                  <w:keepLines/>
                  <w:widowControl/>
                  <w:tabs>
                    <w:tab w:val="left" w:pos="2496"/>
                  </w:tabs>
                  <w:spacing w:line="360" w:lineRule="auto"/>
                  <w:jc w:val="center"/>
                </w:pPr>
              </w:pPrChange>
            </w:pPr>
            <w:r w:rsidRPr="00DE39BA">
              <w:rPr>
                <w:bCs/>
                <w:szCs w:val="24"/>
              </w:rPr>
              <w:t>Login View</w:t>
            </w:r>
          </w:p>
        </w:tc>
        <w:tc>
          <w:tcPr>
            <w:tcW w:w="2333" w:type="dxa"/>
          </w:tcPr>
          <w:p w14:paraId="6E116D18" w14:textId="0E3EC175" w:rsidR="00796770" w:rsidRPr="00DE39BA" w:rsidRDefault="008E5B39" w:rsidP="00F535CA">
            <w:pPr>
              <w:tabs>
                <w:tab w:val="left" w:pos="2496"/>
              </w:tabs>
              <w:spacing w:line="360" w:lineRule="auto"/>
              <w:jc w:val="center"/>
              <w:rPr>
                <w:bCs/>
                <w:szCs w:val="24"/>
              </w:rPr>
              <w:pPrChange w:id="446" w:author="mananarora1571@gmail.com" w:date="2021-05-30T15:12:00Z">
                <w:pPr>
                  <w:keepNext/>
                  <w:keepLines/>
                  <w:widowControl/>
                  <w:tabs>
                    <w:tab w:val="left" w:pos="2496"/>
                  </w:tabs>
                  <w:spacing w:line="360" w:lineRule="auto"/>
                  <w:jc w:val="center"/>
                </w:pPr>
              </w:pPrChange>
            </w:pPr>
            <w:r>
              <w:rPr>
                <w:bCs/>
                <w:szCs w:val="24"/>
              </w:rPr>
              <w:t>10</w:t>
            </w:r>
            <w:ins w:id="447" w:author="mananarora1571@gmail.com" w:date="2021-05-30T15:46:00Z">
              <w:r w:rsidR="00022A7C">
                <w:rPr>
                  <w:bCs/>
                  <w:szCs w:val="24"/>
                </w:rPr>
                <w:t>8</w:t>
              </w:r>
            </w:ins>
            <w:del w:id="448" w:author="mananarora1571@gmail.com" w:date="2021-05-30T15:46:00Z">
              <w:r w:rsidDel="00022A7C">
                <w:rPr>
                  <w:bCs/>
                  <w:szCs w:val="24"/>
                </w:rPr>
                <w:delText>9</w:delText>
              </w:r>
            </w:del>
          </w:p>
        </w:tc>
      </w:tr>
      <w:tr w:rsidR="00796770" w:rsidRPr="00DE39BA" w14:paraId="44A2676B" w14:textId="1C52DB27" w:rsidTr="00DE39BA">
        <w:trPr>
          <w:trHeight w:val="819"/>
        </w:trPr>
        <w:tc>
          <w:tcPr>
            <w:tcW w:w="2337" w:type="dxa"/>
          </w:tcPr>
          <w:p w14:paraId="0386EB6E" w14:textId="0436B1CA" w:rsidR="00796770" w:rsidRPr="00DE39BA" w:rsidRDefault="00AD576A" w:rsidP="00F535CA">
            <w:pPr>
              <w:tabs>
                <w:tab w:val="left" w:pos="2496"/>
              </w:tabs>
              <w:spacing w:line="360" w:lineRule="auto"/>
              <w:jc w:val="center"/>
              <w:rPr>
                <w:bCs/>
                <w:szCs w:val="24"/>
              </w:rPr>
              <w:pPrChange w:id="449" w:author="mananarora1571@gmail.com" w:date="2021-05-30T15:12:00Z">
                <w:pPr>
                  <w:keepNext/>
                  <w:keepLines/>
                  <w:widowControl/>
                  <w:tabs>
                    <w:tab w:val="left" w:pos="2496"/>
                  </w:tabs>
                  <w:spacing w:line="360" w:lineRule="auto"/>
                  <w:jc w:val="center"/>
                </w:pPr>
              </w:pPrChange>
            </w:pPr>
            <w:r>
              <w:rPr>
                <w:bCs/>
                <w:szCs w:val="24"/>
              </w:rPr>
              <w:t>22</w:t>
            </w:r>
          </w:p>
        </w:tc>
        <w:tc>
          <w:tcPr>
            <w:tcW w:w="2336" w:type="dxa"/>
          </w:tcPr>
          <w:p w14:paraId="6A0289DD" w14:textId="414F440F" w:rsidR="00796770" w:rsidRPr="00DE39BA" w:rsidRDefault="00796770" w:rsidP="00F535CA">
            <w:pPr>
              <w:tabs>
                <w:tab w:val="left" w:pos="2496"/>
              </w:tabs>
              <w:spacing w:line="360" w:lineRule="auto"/>
              <w:jc w:val="center"/>
              <w:rPr>
                <w:bCs/>
                <w:szCs w:val="24"/>
              </w:rPr>
              <w:pPrChange w:id="450"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7</w:t>
            </w:r>
          </w:p>
        </w:tc>
        <w:tc>
          <w:tcPr>
            <w:tcW w:w="2344" w:type="dxa"/>
          </w:tcPr>
          <w:p w14:paraId="7E6FD83F" w14:textId="5804C3B9" w:rsidR="00796770" w:rsidRPr="00DE39BA" w:rsidRDefault="00796770" w:rsidP="00F535CA">
            <w:pPr>
              <w:tabs>
                <w:tab w:val="left" w:pos="2496"/>
              </w:tabs>
              <w:spacing w:line="360" w:lineRule="auto"/>
              <w:jc w:val="center"/>
              <w:rPr>
                <w:bCs/>
                <w:szCs w:val="24"/>
              </w:rPr>
              <w:pPrChange w:id="451" w:author="mananarora1571@gmail.com" w:date="2021-05-30T15:12:00Z">
                <w:pPr>
                  <w:keepNext/>
                  <w:keepLines/>
                  <w:widowControl/>
                  <w:tabs>
                    <w:tab w:val="left" w:pos="2496"/>
                  </w:tabs>
                  <w:spacing w:line="360" w:lineRule="auto"/>
                  <w:jc w:val="center"/>
                </w:pPr>
              </w:pPrChange>
            </w:pPr>
            <w:r w:rsidRPr="00DE39BA">
              <w:rPr>
                <w:bCs/>
                <w:szCs w:val="24"/>
              </w:rPr>
              <w:t>Signup View</w:t>
            </w:r>
          </w:p>
        </w:tc>
        <w:tc>
          <w:tcPr>
            <w:tcW w:w="2333" w:type="dxa"/>
          </w:tcPr>
          <w:p w14:paraId="31AE2609" w14:textId="25EDE4AC" w:rsidR="00796770" w:rsidRPr="00DE39BA" w:rsidRDefault="00695AB2" w:rsidP="00F535CA">
            <w:pPr>
              <w:tabs>
                <w:tab w:val="left" w:pos="2496"/>
              </w:tabs>
              <w:spacing w:line="360" w:lineRule="auto"/>
              <w:jc w:val="center"/>
              <w:rPr>
                <w:bCs/>
                <w:szCs w:val="24"/>
              </w:rPr>
              <w:pPrChange w:id="452"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0</w:t>
            </w:r>
            <w:ins w:id="453" w:author="mananarora1571@gmail.com" w:date="2021-05-30T15:46:00Z">
              <w:r w:rsidR="00022A7C">
                <w:rPr>
                  <w:bCs/>
                  <w:szCs w:val="24"/>
                </w:rPr>
                <w:t>8</w:t>
              </w:r>
            </w:ins>
            <w:del w:id="454" w:author="mananarora1571@gmail.com" w:date="2021-05-30T15:46:00Z">
              <w:r w:rsidR="008E5B39" w:rsidDel="00022A7C">
                <w:rPr>
                  <w:bCs/>
                  <w:szCs w:val="24"/>
                </w:rPr>
                <w:delText>9</w:delText>
              </w:r>
            </w:del>
          </w:p>
        </w:tc>
      </w:tr>
      <w:tr w:rsidR="00796770" w:rsidRPr="00DE39BA" w14:paraId="08A21733" w14:textId="7AB347A4" w:rsidTr="00DE39BA">
        <w:trPr>
          <w:trHeight w:val="819"/>
        </w:trPr>
        <w:tc>
          <w:tcPr>
            <w:tcW w:w="2337" w:type="dxa"/>
          </w:tcPr>
          <w:p w14:paraId="256656A1" w14:textId="2079F408" w:rsidR="00796770" w:rsidRPr="00DE39BA" w:rsidRDefault="00706C01" w:rsidP="00F535CA">
            <w:pPr>
              <w:tabs>
                <w:tab w:val="left" w:pos="2496"/>
              </w:tabs>
              <w:spacing w:line="360" w:lineRule="auto"/>
              <w:jc w:val="center"/>
              <w:rPr>
                <w:bCs/>
                <w:szCs w:val="24"/>
              </w:rPr>
              <w:pPrChange w:id="455"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3</w:t>
            </w:r>
          </w:p>
        </w:tc>
        <w:tc>
          <w:tcPr>
            <w:tcW w:w="2336" w:type="dxa"/>
          </w:tcPr>
          <w:p w14:paraId="62162166" w14:textId="0193AA75" w:rsidR="00796770" w:rsidRPr="00DE39BA" w:rsidRDefault="00796770" w:rsidP="00F535CA">
            <w:pPr>
              <w:tabs>
                <w:tab w:val="left" w:pos="2496"/>
              </w:tabs>
              <w:spacing w:line="360" w:lineRule="auto"/>
              <w:jc w:val="center"/>
              <w:rPr>
                <w:bCs/>
                <w:szCs w:val="24"/>
              </w:rPr>
              <w:pPrChange w:id="456"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8</w:t>
            </w:r>
          </w:p>
        </w:tc>
        <w:tc>
          <w:tcPr>
            <w:tcW w:w="2344" w:type="dxa"/>
          </w:tcPr>
          <w:p w14:paraId="060C27C4" w14:textId="49D5822C" w:rsidR="00796770" w:rsidRPr="00DE39BA" w:rsidRDefault="00796770" w:rsidP="00F535CA">
            <w:pPr>
              <w:tabs>
                <w:tab w:val="left" w:pos="2496"/>
              </w:tabs>
              <w:spacing w:line="360" w:lineRule="auto"/>
              <w:jc w:val="center"/>
              <w:rPr>
                <w:bCs/>
                <w:szCs w:val="24"/>
              </w:rPr>
              <w:pPrChange w:id="457" w:author="mananarora1571@gmail.com" w:date="2021-05-30T15:12:00Z">
                <w:pPr>
                  <w:keepNext/>
                  <w:keepLines/>
                  <w:widowControl/>
                  <w:tabs>
                    <w:tab w:val="left" w:pos="2496"/>
                  </w:tabs>
                  <w:spacing w:line="360" w:lineRule="auto"/>
                  <w:jc w:val="center"/>
                </w:pPr>
              </w:pPrChange>
            </w:pPr>
            <w:r w:rsidRPr="00DE39BA">
              <w:rPr>
                <w:bCs/>
                <w:szCs w:val="24"/>
              </w:rPr>
              <w:t>Error Detection on Fields</w:t>
            </w:r>
          </w:p>
        </w:tc>
        <w:tc>
          <w:tcPr>
            <w:tcW w:w="2333" w:type="dxa"/>
          </w:tcPr>
          <w:p w14:paraId="4AD05E08" w14:textId="128BFB75" w:rsidR="00796770" w:rsidRPr="00DE39BA" w:rsidRDefault="00695AB2" w:rsidP="00F535CA">
            <w:pPr>
              <w:tabs>
                <w:tab w:val="left" w:pos="2496"/>
              </w:tabs>
              <w:spacing w:line="360" w:lineRule="auto"/>
              <w:jc w:val="center"/>
              <w:rPr>
                <w:bCs/>
                <w:szCs w:val="24"/>
              </w:rPr>
              <w:pPrChange w:id="458"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0</w:t>
            </w:r>
            <w:ins w:id="459" w:author="mananarora1571@gmail.com" w:date="2021-05-30T15:46:00Z">
              <w:r w:rsidR="00022A7C">
                <w:rPr>
                  <w:bCs/>
                  <w:szCs w:val="24"/>
                </w:rPr>
                <w:t>8</w:t>
              </w:r>
            </w:ins>
            <w:del w:id="460" w:author="mananarora1571@gmail.com" w:date="2021-05-30T15:46:00Z">
              <w:r w:rsidR="008E5B39" w:rsidDel="00022A7C">
                <w:rPr>
                  <w:bCs/>
                  <w:szCs w:val="24"/>
                </w:rPr>
                <w:delText>9</w:delText>
              </w:r>
            </w:del>
          </w:p>
        </w:tc>
      </w:tr>
      <w:tr w:rsidR="00796770" w:rsidRPr="00DE39BA" w14:paraId="7FB4631D" w14:textId="626E9D5E" w:rsidTr="00DE39BA">
        <w:trPr>
          <w:trHeight w:val="819"/>
        </w:trPr>
        <w:tc>
          <w:tcPr>
            <w:tcW w:w="2337" w:type="dxa"/>
          </w:tcPr>
          <w:p w14:paraId="4D60A85D" w14:textId="4C87A1CD" w:rsidR="00796770" w:rsidRPr="00DE39BA" w:rsidRDefault="00706C01" w:rsidP="00F535CA">
            <w:pPr>
              <w:tabs>
                <w:tab w:val="left" w:pos="2496"/>
              </w:tabs>
              <w:spacing w:line="360" w:lineRule="auto"/>
              <w:jc w:val="center"/>
              <w:rPr>
                <w:bCs/>
                <w:szCs w:val="24"/>
              </w:rPr>
              <w:pPrChange w:id="461"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4</w:t>
            </w:r>
          </w:p>
        </w:tc>
        <w:tc>
          <w:tcPr>
            <w:tcW w:w="2336" w:type="dxa"/>
          </w:tcPr>
          <w:p w14:paraId="1027D167" w14:textId="0A5704CA" w:rsidR="00796770" w:rsidRPr="00DE39BA" w:rsidRDefault="00796770" w:rsidP="00F535CA">
            <w:pPr>
              <w:tabs>
                <w:tab w:val="left" w:pos="2496"/>
              </w:tabs>
              <w:spacing w:line="360" w:lineRule="auto"/>
              <w:jc w:val="center"/>
              <w:rPr>
                <w:bCs/>
                <w:szCs w:val="24"/>
              </w:rPr>
              <w:pPrChange w:id="462" w:author="mananarora1571@gmail.com" w:date="2021-05-30T15:12:00Z">
                <w:pPr>
                  <w:keepNext/>
                  <w:keepLines/>
                  <w:widowControl/>
                  <w:tabs>
                    <w:tab w:val="left" w:pos="2496"/>
                  </w:tabs>
                  <w:spacing w:line="360" w:lineRule="auto"/>
                  <w:jc w:val="center"/>
                </w:pPr>
              </w:pPrChange>
            </w:pPr>
            <w:r w:rsidRPr="00DE39BA">
              <w:rPr>
                <w:bCs/>
                <w:szCs w:val="24"/>
              </w:rPr>
              <w:t>7.1</w:t>
            </w:r>
            <w:r w:rsidR="004D55D9">
              <w:rPr>
                <w:bCs/>
                <w:szCs w:val="24"/>
              </w:rPr>
              <w:t>9</w:t>
            </w:r>
          </w:p>
        </w:tc>
        <w:tc>
          <w:tcPr>
            <w:tcW w:w="2344" w:type="dxa"/>
          </w:tcPr>
          <w:p w14:paraId="6299192F" w14:textId="1EEFB664" w:rsidR="00796770" w:rsidRPr="00DE39BA" w:rsidRDefault="00796770" w:rsidP="00F535CA">
            <w:pPr>
              <w:tabs>
                <w:tab w:val="left" w:pos="2496"/>
              </w:tabs>
              <w:spacing w:line="360" w:lineRule="auto"/>
              <w:jc w:val="center"/>
              <w:rPr>
                <w:bCs/>
                <w:szCs w:val="24"/>
              </w:rPr>
              <w:pPrChange w:id="463" w:author="mananarora1571@gmail.com" w:date="2021-05-30T15:12:00Z">
                <w:pPr>
                  <w:keepNext/>
                  <w:keepLines/>
                  <w:widowControl/>
                  <w:tabs>
                    <w:tab w:val="left" w:pos="2496"/>
                  </w:tabs>
                  <w:spacing w:line="360" w:lineRule="auto"/>
                  <w:jc w:val="center"/>
                </w:pPr>
              </w:pPrChange>
            </w:pPr>
            <w:r w:rsidRPr="00DE39BA">
              <w:rPr>
                <w:bCs/>
                <w:szCs w:val="24"/>
              </w:rPr>
              <w:t>Final Signup View</w:t>
            </w:r>
          </w:p>
        </w:tc>
        <w:tc>
          <w:tcPr>
            <w:tcW w:w="2333" w:type="dxa"/>
          </w:tcPr>
          <w:p w14:paraId="48980E7E" w14:textId="20FFEF03" w:rsidR="00796770" w:rsidRPr="00DE39BA" w:rsidRDefault="00695AB2" w:rsidP="00F535CA">
            <w:pPr>
              <w:tabs>
                <w:tab w:val="left" w:pos="2496"/>
              </w:tabs>
              <w:spacing w:line="360" w:lineRule="auto"/>
              <w:jc w:val="center"/>
              <w:rPr>
                <w:bCs/>
                <w:szCs w:val="24"/>
              </w:rPr>
              <w:pPrChange w:id="464"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0</w:t>
            </w:r>
            <w:ins w:id="465" w:author="mananarora1571@gmail.com" w:date="2021-05-30T15:46:00Z">
              <w:r w:rsidR="00022A7C">
                <w:rPr>
                  <w:bCs/>
                  <w:szCs w:val="24"/>
                </w:rPr>
                <w:t>8</w:t>
              </w:r>
            </w:ins>
            <w:del w:id="466" w:author="mananarora1571@gmail.com" w:date="2021-05-30T15:46:00Z">
              <w:r w:rsidR="008E5B39" w:rsidDel="00022A7C">
                <w:rPr>
                  <w:bCs/>
                  <w:szCs w:val="24"/>
                </w:rPr>
                <w:delText>9</w:delText>
              </w:r>
            </w:del>
          </w:p>
        </w:tc>
      </w:tr>
      <w:tr w:rsidR="00796770" w:rsidRPr="00DE39BA" w14:paraId="277DE8A8" w14:textId="42BFAABC" w:rsidTr="00DE39BA">
        <w:trPr>
          <w:trHeight w:val="819"/>
        </w:trPr>
        <w:tc>
          <w:tcPr>
            <w:tcW w:w="2337" w:type="dxa"/>
          </w:tcPr>
          <w:p w14:paraId="464B4C37" w14:textId="1488389F" w:rsidR="00796770" w:rsidRPr="00DE39BA" w:rsidRDefault="00706C01" w:rsidP="00F535CA">
            <w:pPr>
              <w:tabs>
                <w:tab w:val="left" w:pos="2496"/>
              </w:tabs>
              <w:spacing w:line="360" w:lineRule="auto"/>
              <w:jc w:val="center"/>
              <w:rPr>
                <w:bCs/>
                <w:szCs w:val="24"/>
              </w:rPr>
              <w:pPrChange w:id="467"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5</w:t>
            </w:r>
          </w:p>
        </w:tc>
        <w:tc>
          <w:tcPr>
            <w:tcW w:w="2336" w:type="dxa"/>
          </w:tcPr>
          <w:p w14:paraId="51B7BD69" w14:textId="48F0F3C5" w:rsidR="00796770" w:rsidRPr="00DE39BA" w:rsidRDefault="00796770" w:rsidP="00F535CA">
            <w:pPr>
              <w:tabs>
                <w:tab w:val="left" w:pos="2496"/>
              </w:tabs>
              <w:spacing w:line="360" w:lineRule="auto"/>
              <w:jc w:val="center"/>
              <w:rPr>
                <w:bCs/>
                <w:szCs w:val="24"/>
              </w:rPr>
              <w:pPrChange w:id="468" w:author="mananarora1571@gmail.com" w:date="2021-05-30T15:12:00Z">
                <w:pPr>
                  <w:keepNext/>
                  <w:keepLines/>
                  <w:widowControl/>
                  <w:tabs>
                    <w:tab w:val="left" w:pos="2496"/>
                  </w:tabs>
                  <w:spacing w:line="360" w:lineRule="auto"/>
                  <w:jc w:val="center"/>
                </w:pPr>
              </w:pPrChange>
            </w:pPr>
            <w:r w:rsidRPr="00DE39BA">
              <w:rPr>
                <w:bCs/>
                <w:szCs w:val="24"/>
              </w:rPr>
              <w:t>7.</w:t>
            </w:r>
            <w:r w:rsidR="004D55D9">
              <w:rPr>
                <w:bCs/>
                <w:szCs w:val="24"/>
              </w:rPr>
              <w:t>20</w:t>
            </w:r>
          </w:p>
        </w:tc>
        <w:tc>
          <w:tcPr>
            <w:tcW w:w="2344" w:type="dxa"/>
          </w:tcPr>
          <w:p w14:paraId="10EA4069" w14:textId="6D34DD16" w:rsidR="00796770" w:rsidRPr="00DE39BA" w:rsidRDefault="00796770" w:rsidP="00F535CA">
            <w:pPr>
              <w:tabs>
                <w:tab w:val="left" w:pos="2496"/>
              </w:tabs>
              <w:spacing w:line="360" w:lineRule="auto"/>
              <w:jc w:val="center"/>
              <w:rPr>
                <w:bCs/>
                <w:szCs w:val="24"/>
              </w:rPr>
              <w:pPrChange w:id="469" w:author="mananarora1571@gmail.com" w:date="2021-05-30T15:12:00Z">
                <w:pPr>
                  <w:keepNext/>
                  <w:keepLines/>
                  <w:widowControl/>
                  <w:tabs>
                    <w:tab w:val="left" w:pos="2496"/>
                  </w:tabs>
                  <w:spacing w:line="360" w:lineRule="auto"/>
                  <w:jc w:val="center"/>
                </w:pPr>
              </w:pPrChange>
            </w:pPr>
            <w:r w:rsidRPr="00DE39BA">
              <w:rPr>
                <w:bCs/>
                <w:szCs w:val="24"/>
              </w:rPr>
              <w:t>GPS Permission Dialog</w:t>
            </w:r>
          </w:p>
        </w:tc>
        <w:tc>
          <w:tcPr>
            <w:tcW w:w="2333" w:type="dxa"/>
          </w:tcPr>
          <w:p w14:paraId="4E05D326" w14:textId="63623CCB" w:rsidR="00796770" w:rsidRPr="00DE39BA" w:rsidRDefault="006F31FE" w:rsidP="00F535CA">
            <w:pPr>
              <w:tabs>
                <w:tab w:val="left" w:pos="2496"/>
              </w:tabs>
              <w:spacing w:line="360" w:lineRule="auto"/>
              <w:jc w:val="center"/>
              <w:rPr>
                <w:bCs/>
                <w:szCs w:val="24"/>
              </w:rPr>
              <w:pPrChange w:id="470" w:author="mananarora1571@gmail.com" w:date="2021-05-30T15:12:00Z">
                <w:pPr>
                  <w:keepNext/>
                  <w:keepLines/>
                  <w:widowControl/>
                  <w:tabs>
                    <w:tab w:val="left" w:pos="2496"/>
                  </w:tabs>
                  <w:spacing w:line="360" w:lineRule="auto"/>
                  <w:jc w:val="center"/>
                </w:pPr>
              </w:pPrChange>
            </w:pPr>
            <w:r w:rsidRPr="00DE39BA">
              <w:rPr>
                <w:bCs/>
                <w:szCs w:val="24"/>
              </w:rPr>
              <w:t>1</w:t>
            </w:r>
            <w:ins w:id="471" w:author="mananarora1571@gmail.com" w:date="2021-05-30T15:46:00Z">
              <w:r w:rsidR="00022A7C">
                <w:rPr>
                  <w:bCs/>
                  <w:szCs w:val="24"/>
                </w:rPr>
                <w:t>09</w:t>
              </w:r>
            </w:ins>
            <w:del w:id="472" w:author="mananarora1571@gmail.com" w:date="2021-05-30T15:46:00Z">
              <w:r w:rsidR="008E5B39" w:rsidDel="00022A7C">
                <w:rPr>
                  <w:bCs/>
                  <w:szCs w:val="24"/>
                </w:rPr>
                <w:delText>10</w:delText>
              </w:r>
            </w:del>
          </w:p>
        </w:tc>
      </w:tr>
      <w:tr w:rsidR="00796770" w:rsidRPr="00DE39BA" w14:paraId="72C0F19D" w14:textId="5E508A17" w:rsidTr="00DE39BA">
        <w:trPr>
          <w:trHeight w:val="819"/>
        </w:trPr>
        <w:tc>
          <w:tcPr>
            <w:tcW w:w="2337" w:type="dxa"/>
          </w:tcPr>
          <w:p w14:paraId="24534A60" w14:textId="543E1759" w:rsidR="00796770" w:rsidRPr="00DE39BA" w:rsidRDefault="00706C01" w:rsidP="00F535CA">
            <w:pPr>
              <w:tabs>
                <w:tab w:val="left" w:pos="2496"/>
              </w:tabs>
              <w:spacing w:line="360" w:lineRule="auto"/>
              <w:jc w:val="center"/>
              <w:rPr>
                <w:bCs/>
                <w:szCs w:val="24"/>
              </w:rPr>
              <w:pPrChange w:id="473"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6</w:t>
            </w:r>
          </w:p>
        </w:tc>
        <w:tc>
          <w:tcPr>
            <w:tcW w:w="2336" w:type="dxa"/>
          </w:tcPr>
          <w:p w14:paraId="2A591A72" w14:textId="6D129D9A" w:rsidR="00796770" w:rsidRPr="00DE39BA" w:rsidRDefault="00796770" w:rsidP="00F535CA">
            <w:pPr>
              <w:tabs>
                <w:tab w:val="left" w:pos="2496"/>
              </w:tabs>
              <w:spacing w:line="360" w:lineRule="auto"/>
              <w:jc w:val="center"/>
              <w:rPr>
                <w:bCs/>
                <w:szCs w:val="24"/>
              </w:rPr>
              <w:pPrChange w:id="474" w:author="mananarora1571@gmail.com" w:date="2021-05-30T15:12:00Z">
                <w:pPr>
                  <w:keepNext/>
                  <w:keepLines/>
                  <w:widowControl/>
                  <w:tabs>
                    <w:tab w:val="left" w:pos="2496"/>
                  </w:tabs>
                  <w:spacing w:line="360" w:lineRule="auto"/>
                  <w:jc w:val="center"/>
                </w:pPr>
              </w:pPrChange>
            </w:pPr>
            <w:r w:rsidRPr="00DE39BA">
              <w:rPr>
                <w:bCs/>
                <w:szCs w:val="24"/>
              </w:rPr>
              <w:t>7.</w:t>
            </w:r>
            <w:r w:rsidR="004D55D9">
              <w:rPr>
                <w:bCs/>
                <w:szCs w:val="24"/>
              </w:rPr>
              <w:t>21</w:t>
            </w:r>
          </w:p>
        </w:tc>
        <w:tc>
          <w:tcPr>
            <w:tcW w:w="2344" w:type="dxa"/>
          </w:tcPr>
          <w:p w14:paraId="37584B86" w14:textId="20128F21" w:rsidR="00796770" w:rsidRPr="00DE39BA" w:rsidRDefault="00796770" w:rsidP="00F535CA">
            <w:pPr>
              <w:tabs>
                <w:tab w:val="left" w:pos="2496"/>
              </w:tabs>
              <w:spacing w:line="360" w:lineRule="auto"/>
              <w:jc w:val="center"/>
              <w:rPr>
                <w:bCs/>
                <w:szCs w:val="24"/>
              </w:rPr>
              <w:pPrChange w:id="475" w:author="mananarora1571@gmail.com" w:date="2021-05-30T15:12:00Z">
                <w:pPr>
                  <w:keepNext/>
                  <w:keepLines/>
                  <w:widowControl/>
                  <w:tabs>
                    <w:tab w:val="left" w:pos="2496"/>
                  </w:tabs>
                  <w:spacing w:line="360" w:lineRule="auto"/>
                  <w:jc w:val="center"/>
                </w:pPr>
              </w:pPrChange>
            </w:pPr>
            <w:r w:rsidRPr="00DE39BA">
              <w:rPr>
                <w:bCs/>
                <w:szCs w:val="24"/>
              </w:rPr>
              <w:t xml:space="preserve">Map View with </w:t>
            </w:r>
            <w:r w:rsidRPr="00DE39BA">
              <w:rPr>
                <w:bCs/>
                <w:szCs w:val="24"/>
              </w:rPr>
              <w:lastRenderedPageBreak/>
              <w:t>Hotspot Zones</w:t>
            </w:r>
          </w:p>
        </w:tc>
        <w:tc>
          <w:tcPr>
            <w:tcW w:w="2333" w:type="dxa"/>
          </w:tcPr>
          <w:p w14:paraId="52CE7383" w14:textId="3D1145D0" w:rsidR="00796770" w:rsidRPr="00DE39BA" w:rsidRDefault="006F31FE" w:rsidP="00F535CA">
            <w:pPr>
              <w:tabs>
                <w:tab w:val="left" w:pos="2496"/>
              </w:tabs>
              <w:spacing w:line="360" w:lineRule="auto"/>
              <w:jc w:val="center"/>
              <w:rPr>
                <w:bCs/>
                <w:szCs w:val="24"/>
              </w:rPr>
              <w:pPrChange w:id="476" w:author="mananarora1571@gmail.com" w:date="2021-05-30T15:12:00Z">
                <w:pPr>
                  <w:keepNext/>
                  <w:keepLines/>
                  <w:widowControl/>
                  <w:tabs>
                    <w:tab w:val="left" w:pos="2496"/>
                  </w:tabs>
                  <w:spacing w:line="360" w:lineRule="auto"/>
                  <w:jc w:val="center"/>
                </w:pPr>
              </w:pPrChange>
            </w:pPr>
            <w:r w:rsidRPr="00DE39BA">
              <w:rPr>
                <w:bCs/>
                <w:szCs w:val="24"/>
              </w:rPr>
              <w:lastRenderedPageBreak/>
              <w:t>1</w:t>
            </w:r>
            <w:ins w:id="477" w:author="mananarora1571@gmail.com" w:date="2021-05-30T15:46:00Z">
              <w:r w:rsidR="00022A7C">
                <w:rPr>
                  <w:bCs/>
                  <w:szCs w:val="24"/>
                </w:rPr>
                <w:t>0</w:t>
              </w:r>
            </w:ins>
            <w:del w:id="478" w:author="mananarora1571@gmail.com" w:date="2021-05-30T15:46:00Z">
              <w:r w:rsidR="008E5B39" w:rsidDel="00022A7C">
                <w:rPr>
                  <w:bCs/>
                  <w:szCs w:val="24"/>
                </w:rPr>
                <w:delText>1</w:delText>
              </w:r>
            </w:del>
            <w:ins w:id="479" w:author="mananarora1571@gmail.com" w:date="2021-05-30T15:46:00Z">
              <w:r w:rsidR="00022A7C">
                <w:rPr>
                  <w:bCs/>
                  <w:szCs w:val="24"/>
                </w:rPr>
                <w:t>9</w:t>
              </w:r>
            </w:ins>
            <w:del w:id="480" w:author="mananarora1571@gmail.com" w:date="2021-05-30T15:46:00Z">
              <w:r w:rsidR="008E5B39" w:rsidDel="00022A7C">
                <w:rPr>
                  <w:bCs/>
                  <w:szCs w:val="24"/>
                </w:rPr>
                <w:delText>0</w:delText>
              </w:r>
            </w:del>
          </w:p>
        </w:tc>
      </w:tr>
      <w:tr w:rsidR="00796770" w:rsidRPr="00DE39BA" w14:paraId="20D05D56" w14:textId="4FACB0F9" w:rsidTr="00DE39BA">
        <w:trPr>
          <w:trHeight w:val="819"/>
        </w:trPr>
        <w:tc>
          <w:tcPr>
            <w:tcW w:w="2337" w:type="dxa"/>
          </w:tcPr>
          <w:p w14:paraId="6F020F11" w14:textId="64DD656A" w:rsidR="00796770" w:rsidRPr="00DE39BA" w:rsidRDefault="00706C01" w:rsidP="00F535CA">
            <w:pPr>
              <w:tabs>
                <w:tab w:val="left" w:pos="2496"/>
              </w:tabs>
              <w:spacing w:line="360" w:lineRule="auto"/>
              <w:jc w:val="center"/>
              <w:rPr>
                <w:bCs/>
                <w:szCs w:val="24"/>
              </w:rPr>
              <w:pPrChange w:id="481"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7</w:t>
            </w:r>
          </w:p>
        </w:tc>
        <w:tc>
          <w:tcPr>
            <w:tcW w:w="2336" w:type="dxa"/>
          </w:tcPr>
          <w:p w14:paraId="3D08E2E8" w14:textId="1C887644" w:rsidR="00796770" w:rsidRPr="00DE39BA" w:rsidRDefault="00796770" w:rsidP="00F535CA">
            <w:pPr>
              <w:tabs>
                <w:tab w:val="left" w:pos="2496"/>
              </w:tabs>
              <w:spacing w:line="360" w:lineRule="auto"/>
              <w:jc w:val="center"/>
              <w:rPr>
                <w:bCs/>
                <w:szCs w:val="24"/>
              </w:rPr>
              <w:pPrChange w:id="482" w:author="mananarora1571@gmail.com" w:date="2021-05-30T15:12:00Z">
                <w:pPr>
                  <w:keepNext/>
                  <w:keepLines/>
                  <w:widowControl/>
                  <w:tabs>
                    <w:tab w:val="left" w:pos="2496"/>
                  </w:tabs>
                  <w:spacing w:line="360" w:lineRule="auto"/>
                  <w:jc w:val="center"/>
                </w:pPr>
              </w:pPrChange>
            </w:pPr>
            <w:r w:rsidRPr="00DE39BA">
              <w:rPr>
                <w:bCs/>
                <w:szCs w:val="24"/>
              </w:rPr>
              <w:t>7.</w:t>
            </w:r>
            <w:r w:rsidR="00AD576A">
              <w:rPr>
                <w:bCs/>
                <w:szCs w:val="24"/>
              </w:rPr>
              <w:t>22</w:t>
            </w:r>
          </w:p>
        </w:tc>
        <w:tc>
          <w:tcPr>
            <w:tcW w:w="2344" w:type="dxa"/>
          </w:tcPr>
          <w:p w14:paraId="18F5AF22" w14:textId="03099B77" w:rsidR="00796770" w:rsidRPr="00DE39BA" w:rsidRDefault="00796770" w:rsidP="00F535CA">
            <w:pPr>
              <w:tabs>
                <w:tab w:val="left" w:pos="2496"/>
              </w:tabs>
              <w:spacing w:line="360" w:lineRule="auto"/>
              <w:jc w:val="center"/>
              <w:rPr>
                <w:bCs/>
                <w:szCs w:val="24"/>
              </w:rPr>
              <w:pPrChange w:id="483" w:author="mananarora1571@gmail.com" w:date="2021-05-30T15:12:00Z">
                <w:pPr>
                  <w:keepNext/>
                  <w:keepLines/>
                  <w:widowControl/>
                  <w:tabs>
                    <w:tab w:val="left" w:pos="2496"/>
                  </w:tabs>
                  <w:spacing w:line="360" w:lineRule="auto"/>
                  <w:jc w:val="center"/>
                </w:pPr>
              </w:pPrChange>
            </w:pPr>
            <w:r w:rsidRPr="00DE39BA">
              <w:rPr>
                <w:bCs/>
                <w:szCs w:val="24"/>
              </w:rPr>
              <w:t>Details of Selected Hotspot Zones</w:t>
            </w:r>
          </w:p>
        </w:tc>
        <w:tc>
          <w:tcPr>
            <w:tcW w:w="2333" w:type="dxa"/>
          </w:tcPr>
          <w:p w14:paraId="2F0E1EB8" w14:textId="4117AADD" w:rsidR="00796770" w:rsidRPr="00DE39BA" w:rsidRDefault="006F31FE" w:rsidP="00F535CA">
            <w:pPr>
              <w:tabs>
                <w:tab w:val="left" w:pos="2496"/>
              </w:tabs>
              <w:spacing w:line="360" w:lineRule="auto"/>
              <w:jc w:val="center"/>
              <w:rPr>
                <w:bCs/>
                <w:szCs w:val="24"/>
              </w:rPr>
              <w:pPrChange w:id="484" w:author="mananarora1571@gmail.com" w:date="2021-05-30T15:12:00Z">
                <w:pPr>
                  <w:keepNext/>
                  <w:keepLines/>
                  <w:widowControl/>
                  <w:tabs>
                    <w:tab w:val="left" w:pos="2496"/>
                  </w:tabs>
                  <w:spacing w:line="360" w:lineRule="auto"/>
                  <w:jc w:val="center"/>
                </w:pPr>
              </w:pPrChange>
            </w:pPr>
            <w:r w:rsidRPr="00DE39BA">
              <w:rPr>
                <w:bCs/>
                <w:szCs w:val="24"/>
              </w:rPr>
              <w:t>1</w:t>
            </w:r>
            <w:ins w:id="485" w:author="mananarora1571@gmail.com" w:date="2021-05-30T15:46:00Z">
              <w:r w:rsidR="00022A7C">
                <w:rPr>
                  <w:bCs/>
                  <w:szCs w:val="24"/>
                </w:rPr>
                <w:t>09</w:t>
              </w:r>
            </w:ins>
            <w:del w:id="486" w:author="mananarora1571@gmail.com" w:date="2021-05-30T15:46:00Z">
              <w:r w:rsidR="008E5B39" w:rsidDel="00022A7C">
                <w:rPr>
                  <w:bCs/>
                  <w:szCs w:val="24"/>
                </w:rPr>
                <w:delText>10</w:delText>
              </w:r>
            </w:del>
          </w:p>
        </w:tc>
      </w:tr>
      <w:tr w:rsidR="00796770" w:rsidRPr="00DE39BA" w14:paraId="7F573411" w14:textId="45399B0C" w:rsidTr="00DE39BA">
        <w:trPr>
          <w:trHeight w:val="819"/>
        </w:trPr>
        <w:tc>
          <w:tcPr>
            <w:tcW w:w="2337" w:type="dxa"/>
          </w:tcPr>
          <w:p w14:paraId="749973DF" w14:textId="4F192E78" w:rsidR="00796770" w:rsidRPr="00DE39BA" w:rsidRDefault="00706C01" w:rsidP="00F535CA">
            <w:pPr>
              <w:tabs>
                <w:tab w:val="left" w:pos="2496"/>
              </w:tabs>
              <w:spacing w:line="360" w:lineRule="auto"/>
              <w:jc w:val="center"/>
              <w:rPr>
                <w:bCs/>
                <w:szCs w:val="24"/>
              </w:rPr>
              <w:pPrChange w:id="487" w:author="mananarora1571@gmail.com" w:date="2021-05-30T15:12:00Z">
                <w:pPr>
                  <w:keepNext/>
                  <w:keepLines/>
                  <w:widowControl/>
                  <w:tabs>
                    <w:tab w:val="left" w:pos="2496"/>
                  </w:tabs>
                  <w:spacing w:line="360" w:lineRule="auto"/>
                  <w:jc w:val="center"/>
                </w:pPr>
              </w:pPrChange>
            </w:pPr>
            <w:r>
              <w:rPr>
                <w:bCs/>
                <w:szCs w:val="24"/>
              </w:rPr>
              <w:t>2</w:t>
            </w:r>
            <w:r w:rsidR="00AD576A">
              <w:rPr>
                <w:bCs/>
                <w:szCs w:val="24"/>
              </w:rPr>
              <w:t>8</w:t>
            </w:r>
          </w:p>
        </w:tc>
        <w:tc>
          <w:tcPr>
            <w:tcW w:w="2336" w:type="dxa"/>
          </w:tcPr>
          <w:p w14:paraId="3DFF24BA" w14:textId="14188045" w:rsidR="00796770" w:rsidRPr="00DE39BA" w:rsidRDefault="00796770" w:rsidP="00F535CA">
            <w:pPr>
              <w:tabs>
                <w:tab w:val="left" w:pos="2496"/>
              </w:tabs>
              <w:spacing w:line="360" w:lineRule="auto"/>
              <w:jc w:val="center"/>
              <w:rPr>
                <w:bCs/>
                <w:szCs w:val="24"/>
              </w:rPr>
              <w:pPrChange w:id="488" w:author="mananarora1571@gmail.com" w:date="2021-05-30T15:12:00Z">
                <w:pPr>
                  <w:keepNext/>
                  <w:keepLines/>
                  <w:widowControl/>
                  <w:tabs>
                    <w:tab w:val="left" w:pos="2496"/>
                  </w:tabs>
                  <w:spacing w:line="360" w:lineRule="auto"/>
                  <w:jc w:val="center"/>
                </w:pPr>
              </w:pPrChange>
            </w:pPr>
            <w:r w:rsidRPr="00DE39BA">
              <w:rPr>
                <w:bCs/>
                <w:szCs w:val="24"/>
              </w:rPr>
              <w:t>7.2</w:t>
            </w:r>
            <w:r w:rsidR="00AD576A">
              <w:rPr>
                <w:bCs/>
                <w:szCs w:val="24"/>
              </w:rPr>
              <w:t>3</w:t>
            </w:r>
          </w:p>
        </w:tc>
        <w:tc>
          <w:tcPr>
            <w:tcW w:w="2344" w:type="dxa"/>
          </w:tcPr>
          <w:p w14:paraId="0030D103" w14:textId="1CB6A8F0" w:rsidR="00796770" w:rsidRPr="00DE39BA" w:rsidRDefault="00796770" w:rsidP="00F535CA">
            <w:pPr>
              <w:tabs>
                <w:tab w:val="left" w:pos="2496"/>
              </w:tabs>
              <w:spacing w:line="360" w:lineRule="auto"/>
              <w:jc w:val="center"/>
              <w:rPr>
                <w:bCs/>
                <w:szCs w:val="24"/>
              </w:rPr>
              <w:pPrChange w:id="489" w:author="mananarora1571@gmail.com" w:date="2021-05-30T15:12:00Z">
                <w:pPr>
                  <w:keepNext/>
                  <w:keepLines/>
                  <w:widowControl/>
                  <w:tabs>
                    <w:tab w:val="left" w:pos="2496"/>
                  </w:tabs>
                  <w:spacing w:line="360" w:lineRule="auto"/>
                  <w:jc w:val="center"/>
                </w:pPr>
              </w:pPrChange>
            </w:pPr>
            <w:r w:rsidRPr="00DE39BA">
              <w:rPr>
                <w:bCs/>
                <w:szCs w:val="24"/>
              </w:rPr>
              <w:t>Crowded Zones</w:t>
            </w:r>
          </w:p>
        </w:tc>
        <w:tc>
          <w:tcPr>
            <w:tcW w:w="2333" w:type="dxa"/>
          </w:tcPr>
          <w:p w14:paraId="4DFDFD84" w14:textId="5BDBD0A5" w:rsidR="00796770" w:rsidRPr="00DE39BA" w:rsidRDefault="00695AB2" w:rsidP="00F535CA">
            <w:pPr>
              <w:tabs>
                <w:tab w:val="left" w:pos="2496"/>
              </w:tabs>
              <w:spacing w:line="360" w:lineRule="auto"/>
              <w:jc w:val="center"/>
              <w:rPr>
                <w:bCs/>
                <w:szCs w:val="24"/>
              </w:rPr>
              <w:pPrChange w:id="490" w:author="mananarora1571@gmail.com" w:date="2021-05-30T15:12:00Z">
                <w:pPr>
                  <w:keepNext/>
                  <w:keepLines/>
                  <w:widowControl/>
                  <w:tabs>
                    <w:tab w:val="left" w:pos="2496"/>
                  </w:tabs>
                  <w:spacing w:line="360" w:lineRule="auto"/>
                  <w:jc w:val="center"/>
                </w:pPr>
              </w:pPrChange>
            </w:pPr>
            <w:r w:rsidRPr="00DE39BA">
              <w:rPr>
                <w:bCs/>
                <w:szCs w:val="24"/>
              </w:rPr>
              <w:t>1</w:t>
            </w:r>
            <w:ins w:id="491" w:author="mananarora1571@gmail.com" w:date="2021-05-30T15:46:00Z">
              <w:r w:rsidR="00022A7C">
                <w:rPr>
                  <w:bCs/>
                  <w:szCs w:val="24"/>
                </w:rPr>
                <w:t>09</w:t>
              </w:r>
            </w:ins>
            <w:del w:id="492" w:author="mananarora1571@gmail.com" w:date="2021-05-30T15:46:00Z">
              <w:r w:rsidR="008E5B39" w:rsidDel="00022A7C">
                <w:rPr>
                  <w:bCs/>
                  <w:szCs w:val="24"/>
                </w:rPr>
                <w:delText>10</w:delText>
              </w:r>
            </w:del>
          </w:p>
        </w:tc>
      </w:tr>
      <w:tr w:rsidR="00AD576A" w:rsidRPr="00DE39BA" w14:paraId="5D4C8258" w14:textId="77777777" w:rsidTr="00DE39BA">
        <w:trPr>
          <w:trHeight w:val="819"/>
        </w:trPr>
        <w:tc>
          <w:tcPr>
            <w:tcW w:w="2337" w:type="dxa"/>
          </w:tcPr>
          <w:p w14:paraId="3D3A8E6C" w14:textId="79364847" w:rsidR="00AD576A" w:rsidRDefault="00AD576A" w:rsidP="00F535CA">
            <w:pPr>
              <w:tabs>
                <w:tab w:val="left" w:pos="2496"/>
              </w:tabs>
              <w:spacing w:line="360" w:lineRule="auto"/>
              <w:jc w:val="center"/>
              <w:rPr>
                <w:bCs/>
                <w:szCs w:val="24"/>
              </w:rPr>
              <w:pPrChange w:id="493" w:author="mananarora1571@gmail.com" w:date="2021-05-30T15:12:00Z">
                <w:pPr>
                  <w:keepNext/>
                  <w:keepLines/>
                  <w:widowControl/>
                  <w:tabs>
                    <w:tab w:val="left" w:pos="2496"/>
                  </w:tabs>
                  <w:spacing w:line="360" w:lineRule="auto"/>
                  <w:jc w:val="center"/>
                </w:pPr>
              </w:pPrChange>
            </w:pPr>
            <w:r>
              <w:rPr>
                <w:bCs/>
                <w:szCs w:val="24"/>
              </w:rPr>
              <w:t>29</w:t>
            </w:r>
          </w:p>
        </w:tc>
        <w:tc>
          <w:tcPr>
            <w:tcW w:w="2336" w:type="dxa"/>
          </w:tcPr>
          <w:p w14:paraId="0A7688AC" w14:textId="5ADD9706" w:rsidR="00AD576A" w:rsidRPr="00DE39BA" w:rsidRDefault="00AD576A" w:rsidP="00F535CA">
            <w:pPr>
              <w:tabs>
                <w:tab w:val="left" w:pos="2496"/>
              </w:tabs>
              <w:spacing w:line="360" w:lineRule="auto"/>
              <w:jc w:val="center"/>
              <w:rPr>
                <w:bCs/>
                <w:szCs w:val="24"/>
              </w:rPr>
              <w:pPrChange w:id="494" w:author="mananarora1571@gmail.com" w:date="2021-05-30T15:12:00Z">
                <w:pPr>
                  <w:keepNext/>
                  <w:keepLines/>
                  <w:widowControl/>
                  <w:tabs>
                    <w:tab w:val="left" w:pos="2496"/>
                  </w:tabs>
                  <w:spacing w:line="360" w:lineRule="auto"/>
                  <w:jc w:val="center"/>
                </w:pPr>
              </w:pPrChange>
            </w:pPr>
            <w:r>
              <w:rPr>
                <w:bCs/>
                <w:szCs w:val="24"/>
              </w:rPr>
              <w:t>7.24</w:t>
            </w:r>
          </w:p>
        </w:tc>
        <w:tc>
          <w:tcPr>
            <w:tcW w:w="2344" w:type="dxa"/>
          </w:tcPr>
          <w:p w14:paraId="0065F43F" w14:textId="0CB4FB2D" w:rsidR="00AD576A" w:rsidRPr="00FF458E" w:rsidRDefault="00FF458E" w:rsidP="00F535CA">
            <w:pPr>
              <w:tabs>
                <w:tab w:val="left" w:pos="2496"/>
              </w:tabs>
              <w:spacing w:line="360" w:lineRule="auto"/>
              <w:jc w:val="center"/>
              <w:rPr>
                <w:bCs/>
                <w:szCs w:val="24"/>
              </w:rPr>
              <w:pPrChange w:id="495" w:author="mananarora1571@gmail.com" w:date="2021-05-30T15:12:00Z">
                <w:pPr>
                  <w:keepNext/>
                  <w:keepLines/>
                  <w:widowControl/>
                  <w:tabs>
                    <w:tab w:val="left" w:pos="2496"/>
                  </w:tabs>
                  <w:spacing w:line="360" w:lineRule="auto"/>
                  <w:jc w:val="center"/>
                </w:pPr>
              </w:pPrChange>
            </w:pPr>
            <w:del w:id="496" w:author="mananarora1571@gmail.com" w:date="2021-05-30T15:47:00Z">
              <w:r w:rsidRPr="00F535CA" w:rsidDel="00022A7C">
                <w:rPr>
                  <w:rFonts w:eastAsia="Calibri"/>
                  <w:szCs w:val="24"/>
                  <w:lang w:val="en-IN"/>
                </w:rPr>
                <w:delText>Marking Origin</w:delText>
              </w:r>
            </w:del>
            <w:ins w:id="497" w:author="mananarora1571@gmail.com" w:date="2021-05-30T15:47:00Z">
              <w:r w:rsidR="00022A7C">
                <w:rPr>
                  <w:rFonts w:eastAsia="Calibri"/>
                  <w:szCs w:val="24"/>
                  <w:lang w:val="en-IN"/>
                </w:rPr>
                <w:t>Safest Route</w:t>
              </w:r>
            </w:ins>
          </w:p>
        </w:tc>
        <w:tc>
          <w:tcPr>
            <w:tcW w:w="2333" w:type="dxa"/>
          </w:tcPr>
          <w:p w14:paraId="6257CC7B" w14:textId="1170CD7A" w:rsidR="00AD576A" w:rsidRPr="00DE39BA" w:rsidRDefault="006F31FE" w:rsidP="00F535CA">
            <w:pPr>
              <w:tabs>
                <w:tab w:val="left" w:pos="2496"/>
              </w:tabs>
              <w:spacing w:line="360" w:lineRule="auto"/>
              <w:jc w:val="center"/>
              <w:rPr>
                <w:bCs/>
                <w:szCs w:val="24"/>
              </w:rPr>
              <w:pPrChange w:id="498" w:author="mananarora1571@gmail.com" w:date="2021-05-30T15:12:00Z">
                <w:pPr>
                  <w:keepNext/>
                  <w:keepLines/>
                  <w:widowControl/>
                  <w:tabs>
                    <w:tab w:val="left" w:pos="2496"/>
                  </w:tabs>
                  <w:spacing w:line="360" w:lineRule="auto"/>
                  <w:jc w:val="center"/>
                </w:pPr>
              </w:pPrChange>
            </w:pPr>
            <w:r>
              <w:rPr>
                <w:bCs/>
                <w:szCs w:val="24"/>
              </w:rPr>
              <w:t>1</w:t>
            </w:r>
            <w:ins w:id="499" w:author="mananarora1571@gmail.com" w:date="2021-05-30T15:47:00Z">
              <w:r w:rsidR="00022A7C">
                <w:rPr>
                  <w:bCs/>
                  <w:szCs w:val="24"/>
                </w:rPr>
                <w:t>10</w:t>
              </w:r>
            </w:ins>
            <w:del w:id="500" w:author="mananarora1571@gmail.com" w:date="2021-05-30T15:47:00Z">
              <w:r w:rsidDel="00022A7C">
                <w:rPr>
                  <w:bCs/>
                  <w:szCs w:val="24"/>
                </w:rPr>
                <w:delText>1</w:delText>
              </w:r>
              <w:r w:rsidR="008E5B39" w:rsidDel="00022A7C">
                <w:rPr>
                  <w:bCs/>
                  <w:szCs w:val="24"/>
                </w:rPr>
                <w:delText>1</w:delText>
              </w:r>
            </w:del>
          </w:p>
        </w:tc>
      </w:tr>
      <w:tr w:rsidR="00B419EF" w:rsidRPr="00DE39BA" w14:paraId="5681ECEF" w14:textId="77777777" w:rsidTr="00DE39BA">
        <w:trPr>
          <w:trHeight w:val="819"/>
        </w:trPr>
        <w:tc>
          <w:tcPr>
            <w:tcW w:w="2337" w:type="dxa"/>
          </w:tcPr>
          <w:p w14:paraId="6B6AC547" w14:textId="458CC6B8" w:rsidR="00B419EF" w:rsidRDefault="00B419EF" w:rsidP="00F535CA">
            <w:pPr>
              <w:tabs>
                <w:tab w:val="left" w:pos="2496"/>
              </w:tabs>
              <w:spacing w:line="360" w:lineRule="auto"/>
              <w:jc w:val="center"/>
              <w:rPr>
                <w:bCs/>
                <w:szCs w:val="24"/>
              </w:rPr>
              <w:pPrChange w:id="501" w:author="mananarora1571@gmail.com" w:date="2021-05-30T15:12:00Z">
                <w:pPr>
                  <w:keepNext/>
                  <w:keepLines/>
                  <w:widowControl/>
                  <w:tabs>
                    <w:tab w:val="left" w:pos="2496"/>
                  </w:tabs>
                  <w:spacing w:line="360" w:lineRule="auto"/>
                  <w:jc w:val="center"/>
                </w:pPr>
              </w:pPrChange>
            </w:pPr>
            <w:r>
              <w:rPr>
                <w:bCs/>
                <w:szCs w:val="24"/>
              </w:rPr>
              <w:t>30</w:t>
            </w:r>
          </w:p>
        </w:tc>
        <w:tc>
          <w:tcPr>
            <w:tcW w:w="2336" w:type="dxa"/>
          </w:tcPr>
          <w:p w14:paraId="7A1F2209" w14:textId="6A7EF285" w:rsidR="00B419EF" w:rsidRDefault="00B419EF" w:rsidP="00F535CA">
            <w:pPr>
              <w:tabs>
                <w:tab w:val="left" w:pos="2496"/>
              </w:tabs>
              <w:spacing w:line="360" w:lineRule="auto"/>
              <w:jc w:val="center"/>
              <w:rPr>
                <w:bCs/>
                <w:szCs w:val="24"/>
              </w:rPr>
              <w:pPrChange w:id="502" w:author="mananarora1571@gmail.com" w:date="2021-05-30T15:12:00Z">
                <w:pPr>
                  <w:keepNext/>
                  <w:keepLines/>
                  <w:widowControl/>
                  <w:tabs>
                    <w:tab w:val="left" w:pos="2496"/>
                  </w:tabs>
                  <w:spacing w:line="360" w:lineRule="auto"/>
                  <w:jc w:val="center"/>
                </w:pPr>
              </w:pPrChange>
            </w:pPr>
            <w:r>
              <w:rPr>
                <w:bCs/>
                <w:szCs w:val="24"/>
              </w:rPr>
              <w:t>7.25</w:t>
            </w:r>
          </w:p>
        </w:tc>
        <w:tc>
          <w:tcPr>
            <w:tcW w:w="2344" w:type="dxa"/>
          </w:tcPr>
          <w:p w14:paraId="1769AD2E" w14:textId="64694275" w:rsidR="00B419EF" w:rsidRPr="00DE39BA" w:rsidRDefault="00FF458E" w:rsidP="00F535CA">
            <w:pPr>
              <w:tabs>
                <w:tab w:val="left" w:pos="2496"/>
              </w:tabs>
              <w:spacing w:line="360" w:lineRule="auto"/>
              <w:jc w:val="center"/>
              <w:rPr>
                <w:bCs/>
                <w:szCs w:val="24"/>
              </w:rPr>
              <w:pPrChange w:id="503" w:author="mananarora1571@gmail.com" w:date="2021-05-30T15:12:00Z">
                <w:pPr>
                  <w:keepNext/>
                  <w:keepLines/>
                  <w:widowControl/>
                  <w:tabs>
                    <w:tab w:val="left" w:pos="2496"/>
                  </w:tabs>
                  <w:spacing w:line="360" w:lineRule="auto"/>
                  <w:jc w:val="center"/>
                </w:pPr>
              </w:pPrChange>
            </w:pPr>
            <w:del w:id="504" w:author="mananarora1571@gmail.com" w:date="2021-05-30T15:47:00Z">
              <w:r w:rsidDel="00022A7C">
                <w:rPr>
                  <w:bCs/>
                  <w:szCs w:val="24"/>
                </w:rPr>
                <w:delText>Determined Route</w:delText>
              </w:r>
            </w:del>
            <w:ins w:id="505" w:author="mananarora1571@gmail.com" w:date="2021-05-30T15:47:00Z">
              <w:r w:rsidR="00022A7C">
                <w:rPr>
                  <w:bCs/>
                  <w:szCs w:val="24"/>
                </w:rPr>
                <w:t>Error Notification</w:t>
              </w:r>
            </w:ins>
          </w:p>
        </w:tc>
        <w:tc>
          <w:tcPr>
            <w:tcW w:w="2333" w:type="dxa"/>
          </w:tcPr>
          <w:p w14:paraId="4C258591" w14:textId="482AEEEE" w:rsidR="00B419EF" w:rsidRPr="00DE39BA" w:rsidRDefault="008E5B39" w:rsidP="00F535CA">
            <w:pPr>
              <w:tabs>
                <w:tab w:val="left" w:pos="2496"/>
              </w:tabs>
              <w:spacing w:line="360" w:lineRule="auto"/>
              <w:jc w:val="center"/>
              <w:rPr>
                <w:bCs/>
                <w:szCs w:val="24"/>
              </w:rPr>
              <w:pPrChange w:id="506" w:author="mananarora1571@gmail.com" w:date="2021-05-30T15:12:00Z">
                <w:pPr>
                  <w:keepNext/>
                  <w:keepLines/>
                  <w:widowControl/>
                  <w:tabs>
                    <w:tab w:val="left" w:pos="2496"/>
                  </w:tabs>
                  <w:spacing w:line="360" w:lineRule="auto"/>
                  <w:jc w:val="center"/>
                </w:pPr>
              </w:pPrChange>
            </w:pPr>
            <w:r>
              <w:rPr>
                <w:bCs/>
                <w:szCs w:val="24"/>
              </w:rPr>
              <w:t>11</w:t>
            </w:r>
            <w:ins w:id="507" w:author="mananarora1571@gmail.com" w:date="2021-05-30T15:47:00Z">
              <w:r w:rsidR="00022A7C">
                <w:rPr>
                  <w:bCs/>
                  <w:szCs w:val="24"/>
                </w:rPr>
                <w:t>0</w:t>
              </w:r>
            </w:ins>
            <w:del w:id="508" w:author="mananarora1571@gmail.com" w:date="2021-05-30T15:47:00Z">
              <w:r w:rsidDel="00022A7C">
                <w:rPr>
                  <w:bCs/>
                  <w:szCs w:val="24"/>
                </w:rPr>
                <w:delText>1</w:delText>
              </w:r>
            </w:del>
          </w:p>
        </w:tc>
      </w:tr>
      <w:tr w:rsidR="00022A7C" w:rsidRPr="00DE39BA" w14:paraId="05B26DE5" w14:textId="77777777" w:rsidTr="00DE39BA">
        <w:trPr>
          <w:trHeight w:val="819"/>
          <w:ins w:id="509" w:author="mananarora1571@gmail.com" w:date="2021-05-30T15:47:00Z"/>
        </w:trPr>
        <w:tc>
          <w:tcPr>
            <w:tcW w:w="2337" w:type="dxa"/>
          </w:tcPr>
          <w:p w14:paraId="76D7BB24" w14:textId="6E2F1359" w:rsidR="00022A7C" w:rsidRDefault="00022A7C" w:rsidP="00F535CA">
            <w:pPr>
              <w:tabs>
                <w:tab w:val="left" w:pos="2496"/>
              </w:tabs>
              <w:spacing w:line="360" w:lineRule="auto"/>
              <w:jc w:val="center"/>
              <w:rPr>
                <w:ins w:id="510" w:author="mananarora1571@gmail.com" w:date="2021-05-30T15:47:00Z"/>
                <w:bCs/>
                <w:szCs w:val="24"/>
              </w:rPr>
            </w:pPr>
            <w:ins w:id="511" w:author="mananarora1571@gmail.com" w:date="2021-05-30T15:47:00Z">
              <w:r>
                <w:rPr>
                  <w:bCs/>
                  <w:szCs w:val="24"/>
                </w:rPr>
                <w:t>31</w:t>
              </w:r>
            </w:ins>
          </w:p>
        </w:tc>
        <w:tc>
          <w:tcPr>
            <w:tcW w:w="2336" w:type="dxa"/>
          </w:tcPr>
          <w:p w14:paraId="4D333B7B" w14:textId="007EFA20" w:rsidR="00022A7C" w:rsidRDefault="00022A7C" w:rsidP="00F535CA">
            <w:pPr>
              <w:tabs>
                <w:tab w:val="left" w:pos="2496"/>
              </w:tabs>
              <w:spacing w:line="360" w:lineRule="auto"/>
              <w:jc w:val="center"/>
              <w:rPr>
                <w:ins w:id="512" w:author="mananarora1571@gmail.com" w:date="2021-05-30T15:47:00Z"/>
                <w:bCs/>
                <w:szCs w:val="24"/>
              </w:rPr>
            </w:pPr>
            <w:ins w:id="513" w:author="mananarora1571@gmail.com" w:date="2021-05-30T15:47:00Z">
              <w:r>
                <w:rPr>
                  <w:bCs/>
                  <w:szCs w:val="24"/>
                </w:rPr>
                <w:t>7.26</w:t>
              </w:r>
            </w:ins>
          </w:p>
        </w:tc>
        <w:tc>
          <w:tcPr>
            <w:tcW w:w="2344" w:type="dxa"/>
          </w:tcPr>
          <w:p w14:paraId="417DAAA3" w14:textId="28DEBFD6" w:rsidR="00022A7C" w:rsidDel="00022A7C" w:rsidRDefault="00022A7C" w:rsidP="00F535CA">
            <w:pPr>
              <w:tabs>
                <w:tab w:val="left" w:pos="2496"/>
              </w:tabs>
              <w:spacing w:line="360" w:lineRule="auto"/>
              <w:jc w:val="center"/>
              <w:rPr>
                <w:ins w:id="514" w:author="mananarora1571@gmail.com" w:date="2021-05-30T15:47:00Z"/>
                <w:bCs/>
                <w:szCs w:val="24"/>
              </w:rPr>
            </w:pPr>
            <w:ins w:id="515" w:author="mananarora1571@gmail.com" w:date="2021-05-30T15:47:00Z">
              <w:r>
                <w:rPr>
                  <w:bCs/>
                  <w:szCs w:val="24"/>
                </w:rPr>
                <w:t>Voice Search</w:t>
              </w:r>
            </w:ins>
          </w:p>
        </w:tc>
        <w:tc>
          <w:tcPr>
            <w:tcW w:w="2333" w:type="dxa"/>
          </w:tcPr>
          <w:p w14:paraId="0D07F799" w14:textId="3C6003F1" w:rsidR="00022A7C" w:rsidRDefault="00022A7C" w:rsidP="00F535CA">
            <w:pPr>
              <w:tabs>
                <w:tab w:val="left" w:pos="2496"/>
              </w:tabs>
              <w:spacing w:line="360" w:lineRule="auto"/>
              <w:jc w:val="center"/>
              <w:rPr>
                <w:ins w:id="516" w:author="mananarora1571@gmail.com" w:date="2021-05-30T15:47:00Z"/>
                <w:bCs/>
                <w:szCs w:val="24"/>
              </w:rPr>
            </w:pPr>
            <w:ins w:id="517" w:author="mananarora1571@gmail.com" w:date="2021-05-30T15:47:00Z">
              <w:r>
                <w:rPr>
                  <w:bCs/>
                  <w:szCs w:val="24"/>
                </w:rPr>
                <w:t>110</w:t>
              </w:r>
            </w:ins>
          </w:p>
        </w:tc>
      </w:tr>
      <w:tr w:rsidR="00022A7C" w:rsidRPr="00DE39BA" w14:paraId="6AB8586E" w14:textId="77777777" w:rsidTr="00DE39BA">
        <w:trPr>
          <w:trHeight w:val="819"/>
          <w:ins w:id="518" w:author="mananarora1571@gmail.com" w:date="2021-05-30T15:47:00Z"/>
        </w:trPr>
        <w:tc>
          <w:tcPr>
            <w:tcW w:w="2337" w:type="dxa"/>
          </w:tcPr>
          <w:p w14:paraId="1D0CBDF2" w14:textId="6CC2ECEB" w:rsidR="00022A7C" w:rsidRDefault="00022A7C" w:rsidP="00F535CA">
            <w:pPr>
              <w:tabs>
                <w:tab w:val="left" w:pos="2496"/>
              </w:tabs>
              <w:spacing w:line="360" w:lineRule="auto"/>
              <w:jc w:val="center"/>
              <w:rPr>
                <w:ins w:id="519" w:author="mananarora1571@gmail.com" w:date="2021-05-30T15:47:00Z"/>
                <w:bCs/>
                <w:szCs w:val="24"/>
              </w:rPr>
            </w:pPr>
            <w:ins w:id="520" w:author="mananarora1571@gmail.com" w:date="2021-05-30T15:48:00Z">
              <w:r>
                <w:rPr>
                  <w:bCs/>
                  <w:szCs w:val="24"/>
                </w:rPr>
                <w:t>32</w:t>
              </w:r>
            </w:ins>
          </w:p>
        </w:tc>
        <w:tc>
          <w:tcPr>
            <w:tcW w:w="2336" w:type="dxa"/>
          </w:tcPr>
          <w:p w14:paraId="0CDFB61F" w14:textId="6F141B3F" w:rsidR="00022A7C" w:rsidRDefault="00022A7C" w:rsidP="00F535CA">
            <w:pPr>
              <w:tabs>
                <w:tab w:val="left" w:pos="2496"/>
              </w:tabs>
              <w:spacing w:line="360" w:lineRule="auto"/>
              <w:jc w:val="center"/>
              <w:rPr>
                <w:ins w:id="521" w:author="mananarora1571@gmail.com" w:date="2021-05-30T15:47:00Z"/>
                <w:bCs/>
                <w:szCs w:val="24"/>
              </w:rPr>
            </w:pPr>
            <w:ins w:id="522" w:author="mananarora1571@gmail.com" w:date="2021-05-30T15:48:00Z">
              <w:r>
                <w:rPr>
                  <w:bCs/>
                  <w:szCs w:val="24"/>
                </w:rPr>
                <w:t>7.27</w:t>
              </w:r>
            </w:ins>
          </w:p>
        </w:tc>
        <w:tc>
          <w:tcPr>
            <w:tcW w:w="2344" w:type="dxa"/>
          </w:tcPr>
          <w:p w14:paraId="7D5A887E" w14:textId="70F2EFB6" w:rsidR="00022A7C" w:rsidDel="00022A7C" w:rsidRDefault="00022A7C" w:rsidP="00F535CA">
            <w:pPr>
              <w:tabs>
                <w:tab w:val="left" w:pos="2496"/>
              </w:tabs>
              <w:spacing w:line="360" w:lineRule="auto"/>
              <w:jc w:val="center"/>
              <w:rPr>
                <w:ins w:id="523" w:author="mananarora1571@gmail.com" w:date="2021-05-30T15:47:00Z"/>
                <w:bCs/>
                <w:szCs w:val="24"/>
              </w:rPr>
            </w:pPr>
            <w:ins w:id="524" w:author="mananarora1571@gmail.com" w:date="2021-05-30T15:48:00Z">
              <w:r>
                <w:rPr>
                  <w:bCs/>
                  <w:szCs w:val="24"/>
                </w:rPr>
                <w:t>Custom Search</w:t>
              </w:r>
            </w:ins>
          </w:p>
        </w:tc>
        <w:tc>
          <w:tcPr>
            <w:tcW w:w="2333" w:type="dxa"/>
          </w:tcPr>
          <w:p w14:paraId="153343AF" w14:textId="362316E2" w:rsidR="00022A7C" w:rsidRDefault="00022A7C" w:rsidP="00F535CA">
            <w:pPr>
              <w:tabs>
                <w:tab w:val="left" w:pos="2496"/>
              </w:tabs>
              <w:spacing w:line="360" w:lineRule="auto"/>
              <w:jc w:val="center"/>
              <w:rPr>
                <w:ins w:id="525" w:author="mananarora1571@gmail.com" w:date="2021-05-30T15:47:00Z"/>
                <w:bCs/>
                <w:szCs w:val="24"/>
              </w:rPr>
            </w:pPr>
            <w:ins w:id="526" w:author="mananarora1571@gmail.com" w:date="2021-05-30T15:47:00Z">
              <w:r>
                <w:rPr>
                  <w:bCs/>
                  <w:szCs w:val="24"/>
                </w:rPr>
                <w:t>110</w:t>
              </w:r>
            </w:ins>
          </w:p>
        </w:tc>
      </w:tr>
      <w:tr w:rsidR="00796770" w:rsidRPr="00DE39BA" w14:paraId="085388C0" w14:textId="2ED2A41B" w:rsidTr="00DE39BA">
        <w:trPr>
          <w:trHeight w:val="819"/>
        </w:trPr>
        <w:tc>
          <w:tcPr>
            <w:tcW w:w="2337" w:type="dxa"/>
          </w:tcPr>
          <w:p w14:paraId="4F755ED8" w14:textId="22EEA0FD" w:rsidR="00796770" w:rsidRPr="00DE39BA" w:rsidRDefault="00AD576A" w:rsidP="00F535CA">
            <w:pPr>
              <w:tabs>
                <w:tab w:val="left" w:pos="2496"/>
              </w:tabs>
              <w:spacing w:line="360" w:lineRule="auto"/>
              <w:jc w:val="center"/>
              <w:rPr>
                <w:bCs/>
                <w:szCs w:val="24"/>
              </w:rPr>
              <w:pPrChange w:id="527" w:author="mananarora1571@gmail.com" w:date="2021-05-30T15:12:00Z">
                <w:pPr>
                  <w:keepNext/>
                  <w:keepLines/>
                  <w:widowControl/>
                  <w:tabs>
                    <w:tab w:val="left" w:pos="2496"/>
                  </w:tabs>
                  <w:spacing w:line="360" w:lineRule="auto"/>
                  <w:jc w:val="center"/>
                </w:pPr>
              </w:pPrChange>
            </w:pPr>
            <w:r>
              <w:rPr>
                <w:bCs/>
                <w:szCs w:val="24"/>
              </w:rPr>
              <w:t>3</w:t>
            </w:r>
            <w:ins w:id="528" w:author="mananarora1571@gmail.com" w:date="2021-05-30T15:48:00Z">
              <w:r w:rsidR="00022A7C">
                <w:rPr>
                  <w:bCs/>
                  <w:szCs w:val="24"/>
                </w:rPr>
                <w:t>3</w:t>
              </w:r>
            </w:ins>
            <w:del w:id="529" w:author="mananarora1571@gmail.com" w:date="2021-05-30T15:48:00Z">
              <w:r w:rsidR="00B419EF" w:rsidDel="00022A7C">
                <w:rPr>
                  <w:bCs/>
                  <w:szCs w:val="24"/>
                </w:rPr>
                <w:delText>1</w:delText>
              </w:r>
            </w:del>
          </w:p>
        </w:tc>
        <w:tc>
          <w:tcPr>
            <w:tcW w:w="2336" w:type="dxa"/>
          </w:tcPr>
          <w:p w14:paraId="64C4693F" w14:textId="4ED9B967" w:rsidR="00796770" w:rsidRPr="00DE39BA" w:rsidRDefault="00796770" w:rsidP="00F535CA">
            <w:pPr>
              <w:tabs>
                <w:tab w:val="left" w:pos="2496"/>
              </w:tabs>
              <w:spacing w:line="360" w:lineRule="auto"/>
              <w:jc w:val="center"/>
              <w:rPr>
                <w:bCs/>
                <w:szCs w:val="24"/>
              </w:rPr>
              <w:pPrChange w:id="530" w:author="mananarora1571@gmail.com" w:date="2021-05-30T15:12:00Z">
                <w:pPr>
                  <w:keepNext/>
                  <w:keepLines/>
                  <w:widowControl/>
                  <w:tabs>
                    <w:tab w:val="left" w:pos="2496"/>
                  </w:tabs>
                  <w:spacing w:line="360" w:lineRule="auto"/>
                  <w:jc w:val="center"/>
                </w:pPr>
              </w:pPrChange>
            </w:pPr>
            <w:r w:rsidRPr="00DE39BA">
              <w:rPr>
                <w:bCs/>
                <w:szCs w:val="24"/>
              </w:rPr>
              <w:t>7.2</w:t>
            </w:r>
            <w:ins w:id="531" w:author="mananarora1571@gmail.com" w:date="2021-05-30T15:48:00Z">
              <w:r w:rsidR="00022A7C">
                <w:rPr>
                  <w:bCs/>
                  <w:szCs w:val="24"/>
                </w:rPr>
                <w:t>8</w:t>
              </w:r>
            </w:ins>
            <w:del w:id="532" w:author="mananarora1571@gmail.com" w:date="2021-05-30T15:48:00Z">
              <w:r w:rsidR="00AD576A" w:rsidDel="00022A7C">
                <w:rPr>
                  <w:bCs/>
                  <w:szCs w:val="24"/>
                </w:rPr>
                <w:delText>6</w:delText>
              </w:r>
            </w:del>
          </w:p>
        </w:tc>
        <w:tc>
          <w:tcPr>
            <w:tcW w:w="2344" w:type="dxa"/>
          </w:tcPr>
          <w:p w14:paraId="5E067B7D" w14:textId="7675C7E7" w:rsidR="00796770" w:rsidRPr="00DE39BA" w:rsidRDefault="00796770" w:rsidP="00F535CA">
            <w:pPr>
              <w:tabs>
                <w:tab w:val="left" w:pos="2496"/>
              </w:tabs>
              <w:spacing w:line="360" w:lineRule="auto"/>
              <w:jc w:val="center"/>
              <w:rPr>
                <w:bCs/>
                <w:szCs w:val="24"/>
              </w:rPr>
              <w:pPrChange w:id="533" w:author="mananarora1571@gmail.com" w:date="2021-05-30T15:12:00Z">
                <w:pPr>
                  <w:keepNext/>
                  <w:keepLines/>
                  <w:widowControl/>
                  <w:tabs>
                    <w:tab w:val="left" w:pos="2496"/>
                  </w:tabs>
                  <w:spacing w:line="360" w:lineRule="auto"/>
                  <w:jc w:val="center"/>
                </w:pPr>
              </w:pPrChange>
            </w:pPr>
            <w:r w:rsidRPr="00DE39BA">
              <w:rPr>
                <w:bCs/>
                <w:szCs w:val="24"/>
              </w:rPr>
              <w:t>Login Web View</w:t>
            </w:r>
          </w:p>
        </w:tc>
        <w:tc>
          <w:tcPr>
            <w:tcW w:w="2333" w:type="dxa"/>
          </w:tcPr>
          <w:p w14:paraId="61EE644B" w14:textId="21D7FB32" w:rsidR="00796770" w:rsidRPr="00DE39BA" w:rsidRDefault="00695AB2" w:rsidP="00F535CA">
            <w:pPr>
              <w:tabs>
                <w:tab w:val="left" w:pos="2496"/>
              </w:tabs>
              <w:spacing w:line="360" w:lineRule="auto"/>
              <w:jc w:val="center"/>
              <w:rPr>
                <w:bCs/>
                <w:szCs w:val="24"/>
              </w:rPr>
              <w:pPrChange w:id="534" w:author="mananarora1571@gmail.com" w:date="2021-05-30T15:12:00Z">
                <w:pPr>
                  <w:keepNext/>
                  <w:keepLines/>
                  <w:widowControl/>
                  <w:tabs>
                    <w:tab w:val="left" w:pos="2496"/>
                  </w:tabs>
                  <w:spacing w:line="360" w:lineRule="auto"/>
                  <w:jc w:val="center"/>
                </w:pPr>
              </w:pPrChange>
            </w:pPr>
            <w:r w:rsidRPr="00DE39BA">
              <w:rPr>
                <w:bCs/>
                <w:szCs w:val="24"/>
              </w:rPr>
              <w:t>1</w:t>
            </w:r>
            <w:r w:rsidR="008E5B39">
              <w:rPr>
                <w:bCs/>
                <w:szCs w:val="24"/>
              </w:rPr>
              <w:t>1</w:t>
            </w:r>
            <w:ins w:id="535" w:author="mananarora1571@gmail.com" w:date="2021-05-30T15:49:00Z">
              <w:r w:rsidR="00022A7C">
                <w:rPr>
                  <w:bCs/>
                  <w:szCs w:val="24"/>
                </w:rPr>
                <w:t>1</w:t>
              </w:r>
            </w:ins>
            <w:del w:id="536" w:author="mananarora1571@gmail.com" w:date="2021-05-30T15:49:00Z">
              <w:r w:rsidR="008E5B39" w:rsidDel="00022A7C">
                <w:rPr>
                  <w:bCs/>
                  <w:szCs w:val="24"/>
                </w:rPr>
                <w:delText>2</w:delText>
              </w:r>
            </w:del>
          </w:p>
        </w:tc>
      </w:tr>
      <w:tr w:rsidR="00796770" w:rsidRPr="00DE39BA" w14:paraId="3C8ECA97" w14:textId="6EBC020D" w:rsidTr="00DE39BA">
        <w:trPr>
          <w:trHeight w:val="819"/>
        </w:trPr>
        <w:tc>
          <w:tcPr>
            <w:tcW w:w="2337" w:type="dxa"/>
          </w:tcPr>
          <w:p w14:paraId="07B1EA12" w14:textId="288A2862" w:rsidR="00796770" w:rsidRPr="00DE39BA" w:rsidRDefault="00B419EF" w:rsidP="00F535CA">
            <w:pPr>
              <w:tabs>
                <w:tab w:val="left" w:pos="2496"/>
              </w:tabs>
              <w:spacing w:line="360" w:lineRule="auto"/>
              <w:jc w:val="center"/>
              <w:rPr>
                <w:bCs/>
                <w:szCs w:val="24"/>
              </w:rPr>
              <w:pPrChange w:id="537" w:author="mananarora1571@gmail.com" w:date="2021-05-30T15:12:00Z">
                <w:pPr>
                  <w:keepNext/>
                  <w:keepLines/>
                  <w:widowControl/>
                  <w:tabs>
                    <w:tab w:val="left" w:pos="2496"/>
                  </w:tabs>
                  <w:spacing w:line="360" w:lineRule="auto"/>
                  <w:jc w:val="center"/>
                </w:pPr>
              </w:pPrChange>
            </w:pPr>
            <w:r>
              <w:rPr>
                <w:bCs/>
                <w:szCs w:val="24"/>
              </w:rPr>
              <w:t>3</w:t>
            </w:r>
            <w:ins w:id="538" w:author="mananarora1571@gmail.com" w:date="2021-05-30T15:48:00Z">
              <w:r w:rsidR="00022A7C">
                <w:rPr>
                  <w:bCs/>
                  <w:szCs w:val="24"/>
                </w:rPr>
                <w:t>4</w:t>
              </w:r>
            </w:ins>
            <w:del w:id="539" w:author="mananarora1571@gmail.com" w:date="2021-05-30T15:48:00Z">
              <w:r w:rsidDel="00022A7C">
                <w:rPr>
                  <w:bCs/>
                  <w:szCs w:val="24"/>
                </w:rPr>
                <w:delText>2</w:delText>
              </w:r>
            </w:del>
          </w:p>
        </w:tc>
        <w:tc>
          <w:tcPr>
            <w:tcW w:w="2336" w:type="dxa"/>
          </w:tcPr>
          <w:p w14:paraId="4F6D707B" w14:textId="352C0C34" w:rsidR="00796770" w:rsidRPr="00DE39BA" w:rsidRDefault="00796770" w:rsidP="00F535CA">
            <w:pPr>
              <w:tabs>
                <w:tab w:val="left" w:pos="2496"/>
              </w:tabs>
              <w:spacing w:line="360" w:lineRule="auto"/>
              <w:jc w:val="center"/>
              <w:rPr>
                <w:bCs/>
                <w:szCs w:val="24"/>
              </w:rPr>
              <w:pPrChange w:id="540" w:author="mananarora1571@gmail.com" w:date="2021-05-30T15:12:00Z">
                <w:pPr>
                  <w:keepNext/>
                  <w:keepLines/>
                  <w:widowControl/>
                  <w:tabs>
                    <w:tab w:val="left" w:pos="2496"/>
                  </w:tabs>
                  <w:spacing w:line="360" w:lineRule="auto"/>
                  <w:jc w:val="center"/>
                </w:pPr>
              </w:pPrChange>
            </w:pPr>
            <w:r w:rsidRPr="00DE39BA">
              <w:rPr>
                <w:bCs/>
                <w:szCs w:val="24"/>
              </w:rPr>
              <w:t>7.2</w:t>
            </w:r>
            <w:ins w:id="541" w:author="mananarora1571@gmail.com" w:date="2021-05-30T15:48:00Z">
              <w:r w:rsidR="00022A7C">
                <w:rPr>
                  <w:bCs/>
                  <w:szCs w:val="24"/>
                </w:rPr>
                <w:t>9</w:t>
              </w:r>
            </w:ins>
            <w:del w:id="542" w:author="mananarora1571@gmail.com" w:date="2021-05-30T15:48:00Z">
              <w:r w:rsidR="00B419EF" w:rsidDel="00022A7C">
                <w:rPr>
                  <w:bCs/>
                  <w:szCs w:val="24"/>
                </w:rPr>
                <w:delText>7</w:delText>
              </w:r>
            </w:del>
          </w:p>
        </w:tc>
        <w:tc>
          <w:tcPr>
            <w:tcW w:w="2344" w:type="dxa"/>
          </w:tcPr>
          <w:p w14:paraId="34810483" w14:textId="7D38D05E" w:rsidR="00796770" w:rsidRPr="00DE39BA" w:rsidRDefault="00796770" w:rsidP="00F535CA">
            <w:pPr>
              <w:tabs>
                <w:tab w:val="left" w:pos="2496"/>
              </w:tabs>
              <w:spacing w:line="360" w:lineRule="auto"/>
              <w:jc w:val="center"/>
              <w:rPr>
                <w:bCs/>
                <w:szCs w:val="24"/>
              </w:rPr>
              <w:pPrChange w:id="543" w:author="mananarora1571@gmail.com" w:date="2021-05-30T15:12:00Z">
                <w:pPr>
                  <w:keepNext/>
                  <w:keepLines/>
                  <w:widowControl/>
                  <w:tabs>
                    <w:tab w:val="left" w:pos="2496"/>
                  </w:tabs>
                  <w:spacing w:line="360" w:lineRule="auto"/>
                  <w:jc w:val="center"/>
                </w:pPr>
              </w:pPrChange>
            </w:pPr>
            <w:r w:rsidRPr="00DE39BA">
              <w:rPr>
                <w:bCs/>
                <w:szCs w:val="24"/>
              </w:rPr>
              <w:t>Signup Web View</w:t>
            </w:r>
          </w:p>
        </w:tc>
        <w:tc>
          <w:tcPr>
            <w:tcW w:w="2333" w:type="dxa"/>
          </w:tcPr>
          <w:p w14:paraId="3DA7A50F" w14:textId="5504E50A" w:rsidR="00796770" w:rsidRPr="00DE39BA" w:rsidRDefault="00695AB2" w:rsidP="00F535CA">
            <w:pPr>
              <w:tabs>
                <w:tab w:val="left" w:pos="2496"/>
              </w:tabs>
              <w:spacing w:line="360" w:lineRule="auto"/>
              <w:jc w:val="center"/>
              <w:rPr>
                <w:bCs/>
                <w:szCs w:val="24"/>
              </w:rPr>
              <w:pPrChange w:id="544"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ins w:id="545" w:author="mananarora1571@gmail.com" w:date="2021-05-30T15:49:00Z">
              <w:r w:rsidR="00022A7C">
                <w:rPr>
                  <w:bCs/>
                  <w:szCs w:val="24"/>
                </w:rPr>
                <w:t>1</w:t>
              </w:r>
            </w:ins>
            <w:del w:id="546" w:author="mananarora1571@gmail.com" w:date="2021-05-30T15:49:00Z">
              <w:r w:rsidR="008E5B39" w:rsidDel="00022A7C">
                <w:rPr>
                  <w:bCs/>
                  <w:szCs w:val="24"/>
                </w:rPr>
                <w:delText>2</w:delText>
              </w:r>
            </w:del>
          </w:p>
        </w:tc>
      </w:tr>
      <w:tr w:rsidR="00796770" w:rsidRPr="00DE39BA" w14:paraId="74C1C285" w14:textId="2F23B2B9" w:rsidTr="00DE39BA">
        <w:trPr>
          <w:trHeight w:val="819"/>
        </w:trPr>
        <w:tc>
          <w:tcPr>
            <w:tcW w:w="2337" w:type="dxa"/>
          </w:tcPr>
          <w:p w14:paraId="537D4E01" w14:textId="7955ADE2" w:rsidR="00796770" w:rsidRPr="00DE39BA" w:rsidRDefault="00B419EF" w:rsidP="00F535CA">
            <w:pPr>
              <w:tabs>
                <w:tab w:val="left" w:pos="2496"/>
              </w:tabs>
              <w:spacing w:line="360" w:lineRule="auto"/>
              <w:jc w:val="center"/>
              <w:rPr>
                <w:bCs/>
                <w:szCs w:val="24"/>
              </w:rPr>
              <w:pPrChange w:id="547" w:author="mananarora1571@gmail.com" w:date="2021-05-30T15:12:00Z">
                <w:pPr>
                  <w:keepNext/>
                  <w:keepLines/>
                  <w:widowControl/>
                  <w:tabs>
                    <w:tab w:val="left" w:pos="2496"/>
                  </w:tabs>
                  <w:spacing w:line="360" w:lineRule="auto"/>
                  <w:jc w:val="center"/>
                </w:pPr>
              </w:pPrChange>
            </w:pPr>
            <w:r>
              <w:rPr>
                <w:bCs/>
                <w:szCs w:val="24"/>
              </w:rPr>
              <w:t>3</w:t>
            </w:r>
            <w:ins w:id="548" w:author="mananarora1571@gmail.com" w:date="2021-05-30T15:48:00Z">
              <w:r w:rsidR="00022A7C">
                <w:rPr>
                  <w:bCs/>
                  <w:szCs w:val="24"/>
                </w:rPr>
                <w:t>5</w:t>
              </w:r>
            </w:ins>
            <w:del w:id="549" w:author="mananarora1571@gmail.com" w:date="2021-05-30T15:48:00Z">
              <w:r w:rsidDel="00022A7C">
                <w:rPr>
                  <w:bCs/>
                  <w:szCs w:val="24"/>
                </w:rPr>
                <w:delText>3</w:delText>
              </w:r>
            </w:del>
          </w:p>
        </w:tc>
        <w:tc>
          <w:tcPr>
            <w:tcW w:w="2336" w:type="dxa"/>
          </w:tcPr>
          <w:p w14:paraId="09265921" w14:textId="0A854B3B" w:rsidR="00796770" w:rsidRPr="00DE39BA" w:rsidRDefault="00796770" w:rsidP="00F535CA">
            <w:pPr>
              <w:tabs>
                <w:tab w:val="left" w:pos="2496"/>
              </w:tabs>
              <w:spacing w:line="360" w:lineRule="auto"/>
              <w:jc w:val="center"/>
              <w:rPr>
                <w:bCs/>
                <w:szCs w:val="24"/>
              </w:rPr>
              <w:pPrChange w:id="550" w:author="mananarora1571@gmail.com" w:date="2021-05-30T15:12:00Z">
                <w:pPr>
                  <w:keepNext/>
                  <w:keepLines/>
                  <w:widowControl/>
                  <w:tabs>
                    <w:tab w:val="left" w:pos="2496"/>
                  </w:tabs>
                  <w:spacing w:line="360" w:lineRule="auto"/>
                  <w:jc w:val="center"/>
                </w:pPr>
              </w:pPrChange>
            </w:pPr>
            <w:r w:rsidRPr="00DE39BA">
              <w:rPr>
                <w:bCs/>
                <w:szCs w:val="24"/>
              </w:rPr>
              <w:t>7.</w:t>
            </w:r>
            <w:ins w:id="551" w:author="mananarora1571@gmail.com" w:date="2021-05-30T15:48:00Z">
              <w:r w:rsidR="00022A7C">
                <w:rPr>
                  <w:bCs/>
                  <w:szCs w:val="24"/>
                </w:rPr>
                <w:t>30</w:t>
              </w:r>
            </w:ins>
            <w:del w:id="552" w:author="mananarora1571@gmail.com" w:date="2021-05-30T15:48:00Z">
              <w:r w:rsidRPr="00DE39BA" w:rsidDel="00022A7C">
                <w:rPr>
                  <w:bCs/>
                  <w:szCs w:val="24"/>
                </w:rPr>
                <w:delText>2</w:delText>
              </w:r>
              <w:r w:rsidR="00B419EF" w:rsidDel="00022A7C">
                <w:rPr>
                  <w:bCs/>
                  <w:szCs w:val="24"/>
                </w:rPr>
                <w:delText>8</w:delText>
              </w:r>
            </w:del>
          </w:p>
        </w:tc>
        <w:tc>
          <w:tcPr>
            <w:tcW w:w="2344" w:type="dxa"/>
          </w:tcPr>
          <w:p w14:paraId="1F35F585" w14:textId="1EAF1C5D" w:rsidR="00796770" w:rsidRPr="00DE39BA" w:rsidRDefault="00796770" w:rsidP="00F535CA">
            <w:pPr>
              <w:tabs>
                <w:tab w:val="left" w:pos="2496"/>
              </w:tabs>
              <w:spacing w:line="360" w:lineRule="auto"/>
              <w:jc w:val="center"/>
              <w:rPr>
                <w:bCs/>
                <w:szCs w:val="24"/>
              </w:rPr>
              <w:pPrChange w:id="553" w:author="mananarora1571@gmail.com" w:date="2021-05-30T15:12:00Z">
                <w:pPr>
                  <w:keepNext/>
                  <w:keepLines/>
                  <w:widowControl/>
                  <w:tabs>
                    <w:tab w:val="left" w:pos="2496"/>
                  </w:tabs>
                  <w:spacing w:line="360" w:lineRule="auto"/>
                  <w:jc w:val="center"/>
                </w:pPr>
              </w:pPrChange>
            </w:pPr>
            <w:r w:rsidRPr="00DE39BA">
              <w:rPr>
                <w:bCs/>
                <w:szCs w:val="24"/>
              </w:rPr>
              <w:t>Permission Web View</w:t>
            </w:r>
          </w:p>
        </w:tc>
        <w:tc>
          <w:tcPr>
            <w:tcW w:w="2333" w:type="dxa"/>
          </w:tcPr>
          <w:p w14:paraId="078C21ED" w14:textId="772D5CAF" w:rsidR="00796770" w:rsidRPr="00DE39BA" w:rsidRDefault="00695AB2" w:rsidP="00F535CA">
            <w:pPr>
              <w:tabs>
                <w:tab w:val="left" w:pos="2496"/>
              </w:tabs>
              <w:spacing w:line="360" w:lineRule="auto"/>
              <w:jc w:val="center"/>
              <w:rPr>
                <w:bCs/>
                <w:szCs w:val="24"/>
              </w:rPr>
              <w:pPrChange w:id="554"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ins w:id="555" w:author="mananarora1571@gmail.com" w:date="2021-05-30T15:49:00Z">
              <w:r w:rsidR="00022A7C">
                <w:rPr>
                  <w:bCs/>
                  <w:szCs w:val="24"/>
                </w:rPr>
                <w:t>2</w:t>
              </w:r>
            </w:ins>
            <w:del w:id="556" w:author="mananarora1571@gmail.com" w:date="2021-05-30T15:49:00Z">
              <w:r w:rsidR="008E5B39" w:rsidDel="00022A7C">
                <w:rPr>
                  <w:bCs/>
                  <w:szCs w:val="24"/>
                </w:rPr>
                <w:delText>3</w:delText>
              </w:r>
            </w:del>
          </w:p>
        </w:tc>
      </w:tr>
      <w:tr w:rsidR="00796770" w:rsidRPr="00DE39BA" w14:paraId="2F9903F0" w14:textId="4296636F" w:rsidTr="00DE39BA">
        <w:trPr>
          <w:trHeight w:val="819"/>
        </w:trPr>
        <w:tc>
          <w:tcPr>
            <w:tcW w:w="2337" w:type="dxa"/>
          </w:tcPr>
          <w:p w14:paraId="19E90193" w14:textId="767DD581" w:rsidR="00796770" w:rsidRPr="00DE39BA" w:rsidRDefault="00B419EF" w:rsidP="00F535CA">
            <w:pPr>
              <w:tabs>
                <w:tab w:val="left" w:pos="2496"/>
              </w:tabs>
              <w:spacing w:line="360" w:lineRule="auto"/>
              <w:jc w:val="center"/>
              <w:rPr>
                <w:bCs/>
                <w:szCs w:val="24"/>
              </w:rPr>
              <w:pPrChange w:id="557" w:author="mananarora1571@gmail.com" w:date="2021-05-30T15:12:00Z">
                <w:pPr>
                  <w:keepNext/>
                  <w:keepLines/>
                  <w:widowControl/>
                  <w:tabs>
                    <w:tab w:val="left" w:pos="2496"/>
                  </w:tabs>
                  <w:spacing w:line="360" w:lineRule="auto"/>
                  <w:jc w:val="center"/>
                </w:pPr>
              </w:pPrChange>
            </w:pPr>
            <w:r>
              <w:rPr>
                <w:bCs/>
                <w:szCs w:val="24"/>
              </w:rPr>
              <w:t>3</w:t>
            </w:r>
            <w:ins w:id="558" w:author="mananarora1571@gmail.com" w:date="2021-05-30T15:48:00Z">
              <w:r w:rsidR="00022A7C">
                <w:rPr>
                  <w:bCs/>
                  <w:szCs w:val="24"/>
                </w:rPr>
                <w:t>6</w:t>
              </w:r>
            </w:ins>
            <w:del w:id="559" w:author="mananarora1571@gmail.com" w:date="2021-05-30T15:48:00Z">
              <w:r w:rsidDel="00022A7C">
                <w:rPr>
                  <w:bCs/>
                  <w:szCs w:val="24"/>
                </w:rPr>
                <w:delText>4</w:delText>
              </w:r>
            </w:del>
          </w:p>
        </w:tc>
        <w:tc>
          <w:tcPr>
            <w:tcW w:w="2336" w:type="dxa"/>
          </w:tcPr>
          <w:p w14:paraId="1AEE2119" w14:textId="1D52D3D1" w:rsidR="00796770" w:rsidRPr="00DE39BA" w:rsidRDefault="00796770" w:rsidP="00F535CA">
            <w:pPr>
              <w:tabs>
                <w:tab w:val="left" w:pos="2496"/>
              </w:tabs>
              <w:spacing w:line="360" w:lineRule="auto"/>
              <w:jc w:val="center"/>
              <w:rPr>
                <w:bCs/>
                <w:szCs w:val="24"/>
              </w:rPr>
              <w:pPrChange w:id="560" w:author="mananarora1571@gmail.com" w:date="2021-05-30T15:12:00Z">
                <w:pPr>
                  <w:keepNext/>
                  <w:keepLines/>
                  <w:widowControl/>
                  <w:tabs>
                    <w:tab w:val="left" w:pos="2496"/>
                  </w:tabs>
                  <w:spacing w:line="360" w:lineRule="auto"/>
                  <w:jc w:val="center"/>
                </w:pPr>
              </w:pPrChange>
            </w:pPr>
            <w:r w:rsidRPr="00DE39BA">
              <w:rPr>
                <w:bCs/>
                <w:szCs w:val="24"/>
              </w:rPr>
              <w:t>7.</w:t>
            </w:r>
            <w:ins w:id="561" w:author="mananarora1571@gmail.com" w:date="2021-05-30T15:48:00Z">
              <w:r w:rsidR="00022A7C">
                <w:rPr>
                  <w:bCs/>
                  <w:szCs w:val="24"/>
                </w:rPr>
                <w:t>31</w:t>
              </w:r>
            </w:ins>
            <w:del w:id="562" w:author="mananarora1571@gmail.com" w:date="2021-05-30T15:48:00Z">
              <w:r w:rsidRPr="00DE39BA" w:rsidDel="00022A7C">
                <w:rPr>
                  <w:bCs/>
                  <w:szCs w:val="24"/>
                </w:rPr>
                <w:delText>2</w:delText>
              </w:r>
              <w:r w:rsidR="00B419EF" w:rsidDel="00022A7C">
                <w:rPr>
                  <w:bCs/>
                  <w:szCs w:val="24"/>
                </w:rPr>
                <w:delText>9</w:delText>
              </w:r>
            </w:del>
          </w:p>
        </w:tc>
        <w:tc>
          <w:tcPr>
            <w:tcW w:w="2344" w:type="dxa"/>
          </w:tcPr>
          <w:p w14:paraId="3C787481" w14:textId="37170105" w:rsidR="00796770" w:rsidRPr="00DE39BA" w:rsidRDefault="00796770" w:rsidP="00F535CA">
            <w:pPr>
              <w:tabs>
                <w:tab w:val="left" w:pos="2496"/>
              </w:tabs>
              <w:spacing w:line="360" w:lineRule="auto"/>
              <w:jc w:val="center"/>
              <w:rPr>
                <w:bCs/>
                <w:szCs w:val="24"/>
              </w:rPr>
              <w:pPrChange w:id="563" w:author="mananarora1571@gmail.com" w:date="2021-05-30T15:12:00Z">
                <w:pPr>
                  <w:keepNext/>
                  <w:keepLines/>
                  <w:widowControl/>
                  <w:tabs>
                    <w:tab w:val="left" w:pos="2496"/>
                  </w:tabs>
                  <w:spacing w:line="360" w:lineRule="auto"/>
                  <w:jc w:val="center"/>
                </w:pPr>
              </w:pPrChange>
            </w:pPr>
            <w:r w:rsidRPr="00DE39BA">
              <w:rPr>
                <w:bCs/>
                <w:szCs w:val="24"/>
              </w:rPr>
              <w:t>Hotspot Web View</w:t>
            </w:r>
          </w:p>
        </w:tc>
        <w:tc>
          <w:tcPr>
            <w:tcW w:w="2333" w:type="dxa"/>
          </w:tcPr>
          <w:p w14:paraId="1E716DEC" w14:textId="453EF599" w:rsidR="00796770" w:rsidRPr="00DE39BA" w:rsidRDefault="00695AB2" w:rsidP="00F535CA">
            <w:pPr>
              <w:tabs>
                <w:tab w:val="left" w:pos="2496"/>
              </w:tabs>
              <w:spacing w:line="360" w:lineRule="auto"/>
              <w:jc w:val="center"/>
              <w:rPr>
                <w:bCs/>
                <w:szCs w:val="24"/>
              </w:rPr>
              <w:pPrChange w:id="564"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ins w:id="565" w:author="mananarora1571@gmail.com" w:date="2021-05-30T15:49:00Z">
              <w:r w:rsidR="00022A7C">
                <w:rPr>
                  <w:bCs/>
                  <w:szCs w:val="24"/>
                </w:rPr>
                <w:t>2</w:t>
              </w:r>
            </w:ins>
            <w:del w:id="566" w:author="mananarora1571@gmail.com" w:date="2021-05-30T15:49:00Z">
              <w:r w:rsidR="008E5B39" w:rsidDel="00022A7C">
                <w:rPr>
                  <w:bCs/>
                  <w:szCs w:val="24"/>
                </w:rPr>
                <w:delText>3</w:delText>
              </w:r>
            </w:del>
          </w:p>
        </w:tc>
      </w:tr>
      <w:tr w:rsidR="00796770" w:rsidRPr="00DE39BA" w14:paraId="56B5AC7F" w14:textId="0D1D5D3B" w:rsidTr="00DE39BA">
        <w:trPr>
          <w:trHeight w:val="819"/>
        </w:trPr>
        <w:tc>
          <w:tcPr>
            <w:tcW w:w="2337" w:type="dxa"/>
          </w:tcPr>
          <w:p w14:paraId="4230385C" w14:textId="4A465FDD" w:rsidR="00796770" w:rsidRPr="00DE39BA" w:rsidRDefault="00706C01" w:rsidP="00F535CA">
            <w:pPr>
              <w:tabs>
                <w:tab w:val="left" w:pos="2496"/>
              </w:tabs>
              <w:spacing w:line="360" w:lineRule="auto"/>
              <w:jc w:val="center"/>
              <w:rPr>
                <w:bCs/>
                <w:szCs w:val="24"/>
              </w:rPr>
              <w:pPrChange w:id="567" w:author="mananarora1571@gmail.com" w:date="2021-05-30T15:12:00Z">
                <w:pPr>
                  <w:keepNext/>
                  <w:keepLines/>
                  <w:widowControl/>
                  <w:tabs>
                    <w:tab w:val="left" w:pos="2496"/>
                  </w:tabs>
                  <w:spacing w:line="360" w:lineRule="auto"/>
                  <w:jc w:val="center"/>
                </w:pPr>
              </w:pPrChange>
            </w:pPr>
            <w:r>
              <w:rPr>
                <w:bCs/>
                <w:szCs w:val="24"/>
              </w:rPr>
              <w:t>3</w:t>
            </w:r>
            <w:ins w:id="568" w:author="mananarora1571@gmail.com" w:date="2021-05-30T15:48:00Z">
              <w:r w:rsidR="00022A7C">
                <w:rPr>
                  <w:bCs/>
                  <w:szCs w:val="24"/>
                </w:rPr>
                <w:t>7</w:t>
              </w:r>
            </w:ins>
            <w:del w:id="569" w:author="mananarora1571@gmail.com" w:date="2021-05-30T15:48:00Z">
              <w:r w:rsidR="00B419EF" w:rsidDel="00022A7C">
                <w:rPr>
                  <w:bCs/>
                  <w:szCs w:val="24"/>
                </w:rPr>
                <w:delText>5</w:delText>
              </w:r>
            </w:del>
          </w:p>
        </w:tc>
        <w:tc>
          <w:tcPr>
            <w:tcW w:w="2336" w:type="dxa"/>
          </w:tcPr>
          <w:p w14:paraId="4EEEF591" w14:textId="11E11319" w:rsidR="00796770" w:rsidRPr="00DE39BA" w:rsidRDefault="00796770" w:rsidP="00F535CA">
            <w:pPr>
              <w:tabs>
                <w:tab w:val="left" w:pos="2496"/>
              </w:tabs>
              <w:spacing w:line="360" w:lineRule="auto"/>
              <w:jc w:val="center"/>
              <w:rPr>
                <w:bCs/>
                <w:szCs w:val="24"/>
              </w:rPr>
              <w:pPrChange w:id="570" w:author="mananarora1571@gmail.com" w:date="2021-05-30T15:12:00Z">
                <w:pPr>
                  <w:keepNext/>
                  <w:keepLines/>
                  <w:widowControl/>
                  <w:tabs>
                    <w:tab w:val="left" w:pos="2496"/>
                  </w:tabs>
                  <w:spacing w:line="360" w:lineRule="auto"/>
                  <w:jc w:val="center"/>
                </w:pPr>
              </w:pPrChange>
            </w:pPr>
            <w:r w:rsidRPr="00DE39BA">
              <w:rPr>
                <w:bCs/>
                <w:szCs w:val="24"/>
              </w:rPr>
              <w:t>7.</w:t>
            </w:r>
            <w:r w:rsidR="00B419EF">
              <w:rPr>
                <w:bCs/>
                <w:szCs w:val="24"/>
              </w:rPr>
              <w:t>3</w:t>
            </w:r>
            <w:ins w:id="571" w:author="mananarora1571@gmail.com" w:date="2021-05-30T15:49:00Z">
              <w:r w:rsidR="00022A7C">
                <w:rPr>
                  <w:bCs/>
                  <w:szCs w:val="24"/>
                </w:rPr>
                <w:t>2</w:t>
              </w:r>
            </w:ins>
            <w:del w:id="572" w:author="mananarora1571@gmail.com" w:date="2021-05-30T15:49:00Z">
              <w:r w:rsidR="00B419EF" w:rsidDel="00022A7C">
                <w:rPr>
                  <w:bCs/>
                  <w:szCs w:val="24"/>
                </w:rPr>
                <w:delText>0</w:delText>
              </w:r>
            </w:del>
          </w:p>
        </w:tc>
        <w:tc>
          <w:tcPr>
            <w:tcW w:w="2344" w:type="dxa"/>
          </w:tcPr>
          <w:p w14:paraId="404F94D7" w14:textId="4E7D632F" w:rsidR="00796770" w:rsidRPr="00DE39BA" w:rsidRDefault="00796770" w:rsidP="00F535CA">
            <w:pPr>
              <w:tabs>
                <w:tab w:val="left" w:pos="2496"/>
              </w:tabs>
              <w:spacing w:line="360" w:lineRule="auto"/>
              <w:jc w:val="center"/>
              <w:rPr>
                <w:bCs/>
                <w:szCs w:val="24"/>
              </w:rPr>
              <w:pPrChange w:id="573" w:author="mananarora1571@gmail.com" w:date="2021-05-30T15:12:00Z">
                <w:pPr>
                  <w:keepNext/>
                  <w:keepLines/>
                  <w:widowControl/>
                  <w:tabs>
                    <w:tab w:val="left" w:pos="2496"/>
                  </w:tabs>
                  <w:spacing w:line="360" w:lineRule="auto"/>
                  <w:jc w:val="center"/>
                </w:pPr>
              </w:pPrChange>
            </w:pPr>
            <w:r w:rsidRPr="00DE39BA">
              <w:rPr>
                <w:bCs/>
                <w:szCs w:val="24"/>
              </w:rPr>
              <w:t>Hotspot Detail View</w:t>
            </w:r>
          </w:p>
        </w:tc>
        <w:tc>
          <w:tcPr>
            <w:tcW w:w="2333" w:type="dxa"/>
          </w:tcPr>
          <w:p w14:paraId="3A8E61A9" w14:textId="26255648" w:rsidR="00796770" w:rsidRPr="00DE39BA" w:rsidRDefault="00695AB2" w:rsidP="00F535CA">
            <w:pPr>
              <w:tabs>
                <w:tab w:val="left" w:pos="2496"/>
              </w:tabs>
              <w:spacing w:line="360" w:lineRule="auto"/>
              <w:jc w:val="center"/>
              <w:rPr>
                <w:bCs/>
                <w:szCs w:val="24"/>
              </w:rPr>
              <w:pPrChange w:id="574"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ins w:id="575" w:author="mananarora1571@gmail.com" w:date="2021-05-30T15:49:00Z">
              <w:r w:rsidR="00022A7C">
                <w:rPr>
                  <w:bCs/>
                  <w:szCs w:val="24"/>
                </w:rPr>
                <w:t>3</w:t>
              </w:r>
            </w:ins>
            <w:del w:id="576" w:author="mananarora1571@gmail.com" w:date="2021-05-30T15:49:00Z">
              <w:r w:rsidR="008E5B39" w:rsidDel="00022A7C">
                <w:rPr>
                  <w:bCs/>
                  <w:szCs w:val="24"/>
                </w:rPr>
                <w:delText>4</w:delText>
              </w:r>
            </w:del>
          </w:p>
        </w:tc>
      </w:tr>
      <w:tr w:rsidR="00796770" w:rsidRPr="00DE39BA" w14:paraId="30963BFE" w14:textId="5EBFF46D" w:rsidTr="00DE39BA">
        <w:trPr>
          <w:trHeight w:val="819"/>
        </w:trPr>
        <w:tc>
          <w:tcPr>
            <w:tcW w:w="2337" w:type="dxa"/>
          </w:tcPr>
          <w:p w14:paraId="55A12DDB" w14:textId="3B429846" w:rsidR="00796770" w:rsidRPr="00DE39BA" w:rsidRDefault="00706C01" w:rsidP="00F535CA">
            <w:pPr>
              <w:tabs>
                <w:tab w:val="left" w:pos="2496"/>
              </w:tabs>
              <w:spacing w:line="360" w:lineRule="auto"/>
              <w:jc w:val="center"/>
              <w:rPr>
                <w:bCs/>
                <w:szCs w:val="24"/>
              </w:rPr>
              <w:pPrChange w:id="577" w:author="mananarora1571@gmail.com" w:date="2021-05-30T15:12:00Z">
                <w:pPr>
                  <w:keepNext/>
                  <w:keepLines/>
                  <w:widowControl/>
                  <w:tabs>
                    <w:tab w:val="left" w:pos="2496"/>
                  </w:tabs>
                  <w:spacing w:line="360" w:lineRule="auto"/>
                  <w:jc w:val="center"/>
                </w:pPr>
              </w:pPrChange>
            </w:pPr>
            <w:r>
              <w:rPr>
                <w:bCs/>
                <w:szCs w:val="24"/>
              </w:rPr>
              <w:t>3</w:t>
            </w:r>
            <w:ins w:id="578" w:author="mananarora1571@gmail.com" w:date="2021-05-30T15:48:00Z">
              <w:r w:rsidR="00022A7C">
                <w:rPr>
                  <w:bCs/>
                  <w:szCs w:val="24"/>
                </w:rPr>
                <w:t>8</w:t>
              </w:r>
            </w:ins>
            <w:del w:id="579" w:author="mananarora1571@gmail.com" w:date="2021-05-30T15:48:00Z">
              <w:r w:rsidR="00B419EF" w:rsidDel="00022A7C">
                <w:rPr>
                  <w:bCs/>
                  <w:szCs w:val="24"/>
                </w:rPr>
                <w:delText>6</w:delText>
              </w:r>
            </w:del>
          </w:p>
        </w:tc>
        <w:tc>
          <w:tcPr>
            <w:tcW w:w="2336" w:type="dxa"/>
          </w:tcPr>
          <w:p w14:paraId="236919FB" w14:textId="3C045C31" w:rsidR="00796770" w:rsidRPr="00DE39BA" w:rsidRDefault="00796770" w:rsidP="00F535CA">
            <w:pPr>
              <w:tabs>
                <w:tab w:val="left" w:pos="2496"/>
              </w:tabs>
              <w:spacing w:line="360" w:lineRule="auto"/>
              <w:jc w:val="center"/>
              <w:rPr>
                <w:bCs/>
                <w:szCs w:val="24"/>
              </w:rPr>
              <w:pPrChange w:id="580" w:author="mananarora1571@gmail.com" w:date="2021-05-30T15:12:00Z">
                <w:pPr>
                  <w:keepNext/>
                  <w:keepLines/>
                  <w:widowControl/>
                  <w:tabs>
                    <w:tab w:val="left" w:pos="2496"/>
                  </w:tabs>
                  <w:spacing w:line="360" w:lineRule="auto"/>
                  <w:jc w:val="center"/>
                </w:pPr>
              </w:pPrChange>
            </w:pPr>
            <w:r w:rsidRPr="00DE39BA">
              <w:rPr>
                <w:bCs/>
                <w:szCs w:val="24"/>
              </w:rPr>
              <w:t>7.</w:t>
            </w:r>
            <w:r w:rsidR="00B419EF">
              <w:rPr>
                <w:bCs/>
                <w:szCs w:val="24"/>
              </w:rPr>
              <w:t>3</w:t>
            </w:r>
            <w:ins w:id="581" w:author="mananarora1571@gmail.com" w:date="2021-05-30T15:49:00Z">
              <w:r w:rsidR="00022A7C">
                <w:rPr>
                  <w:bCs/>
                  <w:szCs w:val="24"/>
                </w:rPr>
                <w:t>3</w:t>
              </w:r>
            </w:ins>
            <w:del w:id="582" w:author="mananarora1571@gmail.com" w:date="2021-05-30T15:49:00Z">
              <w:r w:rsidR="00B419EF" w:rsidDel="00022A7C">
                <w:rPr>
                  <w:bCs/>
                  <w:szCs w:val="24"/>
                </w:rPr>
                <w:delText>1</w:delText>
              </w:r>
            </w:del>
          </w:p>
        </w:tc>
        <w:tc>
          <w:tcPr>
            <w:tcW w:w="2344" w:type="dxa"/>
          </w:tcPr>
          <w:p w14:paraId="1216697C" w14:textId="6925061D" w:rsidR="00796770" w:rsidRPr="00DE39BA" w:rsidRDefault="00796770" w:rsidP="00F535CA">
            <w:pPr>
              <w:tabs>
                <w:tab w:val="left" w:pos="2496"/>
              </w:tabs>
              <w:spacing w:line="360" w:lineRule="auto"/>
              <w:jc w:val="center"/>
              <w:rPr>
                <w:bCs/>
                <w:szCs w:val="24"/>
              </w:rPr>
              <w:pPrChange w:id="583" w:author="mananarora1571@gmail.com" w:date="2021-05-30T15:12:00Z">
                <w:pPr>
                  <w:keepNext/>
                  <w:keepLines/>
                  <w:widowControl/>
                  <w:tabs>
                    <w:tab w:val="left" w:pos="2496"/>
                  </w:tabs>
                  <w:spacing w:line="360" w:lineRule="auto"/>
                  <w:jc w:val="center"/>
                </w:pPr>
              </w:pPrChange>
            </w:pPr>
            <w:r w:rsidRPr="00DE39BA">
              <w:rPr>
                <w:bCs/>
                <w:szCs w:val="24"/>
              </w:rPr>
              <w:t>Crowded Hotspot Web View</w:t>
            </w:r>
          </w:p>
        </w:tc>
        <w:tc>
          <w:tcPr>
            <w:tcW w:w="2333" w:type="dxa"/>
          </w:tcPr>
          <w:p w14:paraId="0510D131" w14:textId="62383CDB" w:rsidR="00796770" w:rsidRPr="00DE39BA" w:rsidRDefault="00695AB2" w:rsidP="00F535CA">
            <w:pPr>
              <w:tabs>
                <w:tab w:val="left" w:pos="2496"/>
              </w:tabs>
              <w:spacing w:line="360" w:lineRule="auto"/>
              <w:jc w:val="center"/>
              <w:rPr>
                <w:bCs/>
                <w:szCs w:val="24"/>
              </w:rPr>
              <w:pPrChange w:id="584" w:author="mananarora1571@gmail.com" w:date="2021-05-30T15:12:00Z">
                <w:pPr>
                  <w:keepNext/>
                  <w:keepLines/>
                  <w:widowControl/>
                  <w:tabs>
                    <w:tab w:val="left" w:pos="2496"/>
                  </w:tabs>
                  <w:spacing w:line="360" w:lineRule="auto"/>
                  <w:jc w:val="center"/>
                </w:pPr>
              </w:pPrChange>
            </w:pPr>
            <w:r w:rsidRPr="00DE39BA">
              <w:rPr>
                <w:bCs/>
                <w:szCs w:val="24"/>
              </w:rPr>
              <w:t>1</w:t>
            </w:r>
            <w:r w:rsidR="00DD5B9D">
              <w:rPr>
                <w:bCs/>
                <w:szCs w:val="24"/>
              </w:rPr>
              <w:t>1</w:t>
            </w:r>
            <w:ins w:id="585" w:author="mananarora1571@gmail.com" w:date="2021-05-30T15:49:00Z">
              <w:r w:rsidR="00022A7C">
                <w:rPr>
                  <w:bCs/>
                  <w:szCs w:val="24"/>
                </w:rPr>
                <w:t>3</w:t>
              </w:r>
            </w:ins>
            <w:del w:id="586" w:author="mananarora1571@gmail.com" w:date="2021-05-30T15:49:00Z">
              <w:r w:rsidR="008E5B39" w:rsidDel="00022A7C">
                <w:rPr>
                  <w:bCs/>
                  <w:szCs w:val="24"/>
                </w:rPr>
                <w:delText>4</w:delText>
              </w:r>
            </w:del>
          </w:p>
        </w:tc>
      </w:tr>
      <w:tr w:rsidR="00796770" w:rsidRPr="00DE39BA" w14:paraId="19EC188B" w14:textId="6DA88B19" w:rsidTr="00DE39BA">
        <w:trPr>
          <w:trHeight w:val="819"/>
        </w:trPr>
        <w:tc>
          <w:tcPr>
            <w:tcW w:w="2337" w:type="dxa"/>
          </w:tcPr>
          <w:p w14:paraId="57B6915A" w14:textId="61E6591A" w:rsidR="00796770" w:rsidRPr="00DE39BA" w:rsidRDefault="00706C01" w:rsidP="00F535CA">
            <w:pPr>
              <w:tabs>
                <w:tab w:val="left" w:pos="2496"/>
              </w:tabs>
              <w:spacing w:line="360" w:lineRule="auto"/>
              <w:jc w:val="center"/>
              <w:rPr>
                <w:bCs/>
                <w:szCs w:val="24"/>
              </w:rPr>
              <w:pPrChange w:id="587" w:author="mananarora1571@gmail.com" w:date="2021-05-30T15:12:00Z">
                <w:pPr>
                  <w:keepNext/>
                  <w:keepLines/>
                  <w:widowControl/>
                  <w:tabs>
                    <w:tab w:val="left" w:pos="2496"/>
                  </w:tabs>
                  <w:spacing w:line="360" w:lineRule="auto"/>
                  <w:jc w:val="center"/>
                </w:pPr>
              </w:pPrChange>
            </w:pPr>
            <w:r>
              <w:rPr>
                <w:bCs/>
                <w:szCs w:val="24"/>
              </w:rPr>
              <w:t>3</w:t>
            </w:r>
            <w:ins w:id="588" w:author="mananarora1571@gmail.com" w:date="2021-05-30T15:48:00Z">
              <w:r w:rsidR="00022A7C">
                <w:rPr>
                  <w:bCs/>
                  <w:szCs w:val="24"/>
                </w:rPr>
                <w:t>9</w:t>
              </w:r>
            </w:ins>
            <w:del w:id="589" w:author="mananarora1571@gmail.com" w:date="2021-05-30T15:48:00Z">
              <w:r w:rsidR="00B419EF" w:rsidDel="00022A7C">
                <w:rPr>
                  <w:bCs/>
                  <w:szCs w:val="24"/>
                </w:rPr>
                <w:delText>7</w:delText>
              </w:r>
            </w:del>
          </w:p>
        </w:tc>
        <w:tc>
          <w:tcPr>
            <w:tcW w:w="2336" w:type="dxa"/>
          </w:tcPr>
          <w:p w14:paraId="11F30AA8" w14:textId="1EF5DC61" w:rsidR="00796770" w:rsidRPr="00DE39BA" w:rsidRDefault="00796770" w:rsidP="00F535CA">
            <w:pPr>
              <w:tabs>
                <w:tab w:val="left" w:pos="2496"/>
              </w:tabs>
              <w:spacing w:line="360" w:lineRule="auto"/>
              <w:jc w:val="center"/>
              <w:rPr>
                <w:bCs/>
                <w:szCs w:val="24"/>
              </w:rPr>
              <w:pPrChange w:id="590" w:author="mananarora1571@gmail.com" w:date="2021-05-30T15:12:00Z">
                <w:pPr>
                  <w:keepNext/>
                  <w:keepLines/>
                  <w:widowControl/>
                  <w:tabs>
                    <w:tab w:val="left" w:pos="2496"/>
                  </w:tabs>
                  <w:spacing w:line="360" w:lineRule="auto"/>
                  <w:jc w:val="center"/>
                </w:pPr>
              </w:pPrChange>
            </w:pPr>
            <w:r w:rsidRPr="00DE39BA">
              <w:rPr>
                <w:bCs/>
                <w:szCs w:val="24"/>
              </w:rPr>
              <w:t>8.1</w:t>
            </w:r>
          </w:p>
        </w:tc>
        <w:tc>
          <w:tcPr>
            <w:tcW w:w="2344" w:type="dxa"/>
          </w:tcPr>
          <w:p w14:paraId="33EC8428" w14:textId="7E2C8AE0" w:rsidR="00796770" w:rsidRPr="00DE39BA" w:rsidRDefault="00022A7C" w:rsidP="00F535CA">
            <w:pPr>
              <w:tabs>
                <w:tab w:val="left" w:pos="2496"/>
              </w:tabs>
              <w:spacing w:line="360" w:lineRule="auto"/>
              <w:jc w:val="center"/>
              <w:rPr>
                <w:bCs/>
                <w:szCs w:val="24"/>
              </w:rPr>
              <w:pPrChange w:id="591" w:author="mananarora1571@gmail.com" w:date="2021-05-30T15:12:00Z">
                <w:pPr>
                  <w:keepNext/>
                  <w:keepLines/>
                  <w:widowControl/>
                  <w:tabs>
                    <w:tab w:val="left" w:pos="2496"/>
                  </w:tabs>
                  <w:spacing w:line="360" w:lineRule="auto"/>
                  <w:jc w:val="center"/>
                </w:pPr>
              </w:pPrChange>
            </w:pPr>
            <w:ins w:id="592" w:author="mananarora1571@gmail.com" w:date="2021-05-30T15:49:00Z">
              <w:r>
                <w:rPr>
                  <w:bCs/>
                  <w:szCs w:val="24"/>
                </w:rPr>
                <w:t xml:space="preserve">Types of </w:t>
              </w:r>
            </w:ins>
            <w:r w:rsidR="00796770" w:rsidRPr="00DE39BA">
              <w:rPr>
                <w:bCs/>
                <w:szCs w:val="24"/>
              </w:rPr>
              <w:t>Testing</w:t>
            </w:r>
          </w:p>
        </w:tc>
        <w:tc>
          <w:tcPr>
            <w:tcW w:w="2333" w:type="dxa"/>
          </w:tcPr>
          <w:p w14:paraId="75ED355D" w14:textId="221BBFFF" w:rsidR="00796770" w:rsidRPr="00DE39BA" w:rsidRDefault="00695AB2" w:rsidP="00F535CA">
            <w:pPr>
              <w:tabs>
                <w:tab w:val="left" w:pos="2496"/>
              </w:tabs>
              <w:spacing w:line="360" w:lineRule="auto"/>
              <w:jc w:val="center"/>
              <w:rPr>
                <w:bCs/>
                <w:szCs w:val="24"/>
              </w:rPr>
              <w:pPrChange w:id="593" w:author="mananarora1571@gmail.com" w:date="2021-05-30T15:12:00Z">
                <w:pPr>
                  <w:keepNext/>
                  <w:keepLines/>
                  <w:widowControl/>
                  <w:tabs>
                    <w:tab w:val="left" w:pos="2496"/>
                  </w:tabs>
                  <w:spacing w:line="360" w:lineRule="auto"/>
                  <w:jc w:val="center"/>
                </w:pPr>
              </w:pPrChange>
            </w:pPr>
            <w:r w:rsidRPr="00DE39BA">
              <w:rPr>
                <w:bCs/>
                <w:szCs w:val="24"/>
              </w:rPr>
              <w:t>11</w:t>
            </w:r>
            <w:ins w:id="594" w:author="mananarora1571@gmail.com" w:date="2021-05-30T15:49:00Z">
              <w:r w:rsidR="00022A7C">
                <w:rPr>
                  <w:bCs/>
                  <w:szCs w:val="24"/>
                </w:rPr>
                <w:t>6</w:t>
              </w:r>
            </w:ins>
            <w:del w:id="595" w:author="mananarora1571@gmail.com" w:date="2021-05-30T15:49:00Z">
              <w:r w:rsidR="00D86652" w:rsidDel="00022A7C">
                <w:rPr>
                  <w:bCs/>
                  <w:szCs w:val="24"/>
                </w:rPr>
                <w:delText>8</w:delText>
              </w:r>
            </w:del>
          </w:p>
        </w:tc>
      </w:tr>
      <w:tr w:rsidR="00B419EF" w:rsidRPr="00DE39BA" w14:paraId="712EB938" w14:textId="77777777" w:rsidTr="00DE39BA">
        <w:trPr>
          <w:trHeight w:val="819"/>
        </w:trPr>
        <w:tc>
          <w:tcPr>
            <w:tcW w:w="2337" w:type="dxa"/>
          </w:tcPr>
          <w:p w14:paraId="3244658E" w14:textId="16C2335E" w:rsidR="00B419EF" w:rsidRDefault="00022A7C" w:rsidP="00F535CA">
            <w:pPr>
              <w:tabs>
                <w:tab w:val="left" w:pos="2496"/>
              </w:tabs>
              <w:spacing w:line="360" w:lineRule="auto"/>
              <w:jc w:val="center"/>
              <w:rPr>
                <w:bCs/>
                <w:szCs w:val="24"/>
              </w:rPr>
              <w:pPrChange w:id="596" w:author="mananarora1571@gmail.com" w:date="2021-05-30T15:12:00Z">
                <w:pPr>
                  <w:tabs>
                    <w:tab w:val="left" w:pos="2496"/>
                  </w:tabs>
                  <w:spacing w:line="360" w:lineRule="auto"/>
                  <w:jc w:val="center"/>
                </w:pPr>
              </w:pPrChange>
            </w:pPr>
            <w:ins w:id="597" w:author="mananarora1571@gmail.com" w:date="2021-05-30T15:48:00Z">
              <w:r>
                <w:rPr>
                  <w:bCs/>
                  <w:szCs w:val="24"/>
                </w:rPr>
                <w:t>40</w:t>
              </w:r>
            </w:ins>
            <w:del w:id="598" w:author="mananarora1571@gmail.com" w:date="2021-05-30T15:48:00Z">
              <w:r w:rsidR="00B419EF" w:rsidDel="00022A7C">
                <w:rPr>
                  <w:bCs/>
                  <w:szCs w:val="24"/>
                </w:rPr>
                <w:delText>38</w:delText>
              </w:r>
            </w:del>
          </w:p>
        </w:tc>
        <w:tc>
          <w:tcPr>
            <w:tcW w:w="2336" w:type="dxa"/>
          </w:tcPr>
          <w:p w14:paraId="04F8CA1D" w14:textId="18599D97" w:rsidR="00B419EF" w:rsidRPr="00DE39BA" w:rsidRDefault="00B419EF" w:rsidP="00F535CA">
            <w:pPr>
              <w:tabs>
                <w:tab w:val="left" w:pos="2496"/>
              </w:tabs>
              <w:spacing w:line="360" w:lineRule="auto"/>
              <w:jc w:val="center"/>
              <w:rPr>
                <w:bCs/>
                <w:szCs w:val="24"/>
              </w:rPr>
              <w:pPrChange w:id="599" w:author="mananarora1571@gmail.com" w:date="2021-05-30T15:12:00Z">
                <w:pPr>
                  <w:tabs>
                    <w:tab w:val="left" w:pos="2496"/>
                  </w:tabs>
                  <w:spacing w:line="360" w:lineRule="auto"/>
                  <w:jc w:val="center"/>
                </w:pPr>
              </w:pPrChange>
            </w:pPr>
            <w:r>
              <w:rPr>
                <w:bCs/>
                <w:szCs w:val="24"/>
              </w:rPr>
              <w:t>8.2</w:t>
            </w:r>
          </w:p>
        </w:tc>
        <w:tc>
          <w:tcPr>
            <w:tcW w:w="2344" w:type="dxa"/>
          </w:tcPr>
          <w:p w14:paraId="764B4AC2" w14:textId="3B168BBF" w:rsidR="00B419EF" w:rsidRPr="00B419EF" w:rsidDel="00022A7C" w:rsidRDefault="00022A7C" w:rsidP="00F535CA">
            <w:pPr>
              <w:spacing w:line="256" w:lineRule="auto"/>
              <w:jc w:val="center"/>
              <w:rPr>
                <w:del w:id="600" w:author="mananarora1571@gmail.com" w:date="2021-05-30T15:51:00Z"/>
                <w:rFonts w:eastAsia="Times New Roman"/>
              </w:rPr>
              <w:pPrChange w:id="601" w:author="mananarora1571@gmail.com" w:date="2021-05-30T15:12:00Z">
                <w:pPr>
                  <w:spacing w:line="256" w:lineRule="auto"/>
                  <w:jc w:val="center"/>
                </w:pPr>
              </w:pPrChange>
            </w:pPr>
            <w:ins w:id="602" w:author="mananarora1571@gmail.com" w:date="2021-05-30T15:51:00Z">
              <w:r>
                <w:rPr>
                  <w:rFonts w:eastAsia="Calibri"/>
                  <w:szCs w:val="24"/>
                  <w:lang w:val="en-IN"/>
                </w:rPr>
                <w:t>Authorization</w:t>
              </w:r>
            </w:ins>
            <w:del w:id="603" w:author="mananarora1571@gmail.com" w:date="2021-05-30T15:50:00Z">
              <w:r w:rsidR="00B419EF" w:rsidRPr="00F535CA" w:rsidDel="00022A7C">
                <w:rPr>
                  <w:rFonts w:eastAsia="Calibri"/>
                  <w:szCs w:val="24"/>
                  <w:lang w:val="en-IN"/>
                </w:rPr>
                <w:delText>Testing App (System Testing)</w:delText>
              </w:r>
            </w:del>
          </w:p>
          <w:p w14:paraId="576E5FA0" w14:textId="77777777" w:rsidR="00B419EF" w:rsidRPr="00DE39BA" w:rsidRDefault="00B419EF" w:rsidP="00022A7C">
            <w:pPr>
              <w:tabs>
                <w:tab w:val="left" w:pos="2496"/>
              </w:tabs>
              <w:spacing w:line="360" w:lineRule="auto"/>
              <w:jc w:val="center"/>
              <w:rPr>
                <w:bCs/>
                <w:szCs w:val="24"/>
              </w:rPr>
            </w:pPr>
          </w:p>
        </w:tc>
        <w:tc>
          <w:tcPr>
            <w:tcW w:w="2333" w:type="dxa"/>
          </w:tcPr>
          <w:p w14:paraId="40575398" w14:textId="69417C66" w:rsidR="00B419EF" w:rsidRPr="00DE39BA" w:rsidRDefault="00D86652" w:rsidP="00F535CA">
            <w:pPr>
              <w:tabs>
                <w:tab w:val="left" w:pos="2496"/>
              </w:tabs>
              <w:spacing w:line="360" w:lineRule="auto"/>
              <w:jc w:val="center"/>
              <w:rPr>
                <w:bCs/>
                <w:szCs w:val="24"/>
              </w:rPr>
              <w:pPrChange w:id="604" w:author="mananarora1571@gmail.com" w:date="2021-05-30T15:12:00Z">
                <w:pPr>
                  <w:tabs>
                    <w:tab w:val="left" w:pos="2496"/>
                  </w:tabs>
                  <w:spacing w:line="360" w:lineRule="auto"/>
                  <w:jc w:val="center"/>
                </w:pPr>
              </w:pPrChange>
            </w:pPr>
            <w:r>
              <w:rPr>
                <w:bCs/>
                <w:szCs w:val="24"/>
              </w:rPr>
              <w:t>11</w:t>
            </w:r>
            <w:ins w:id="605" w:author="mananarora1571@gmail.com" w:date="2021-05-30T15:49:00Z">
              <w:r w:rsidR="00022A7C">
                <w:rPr>
                  <w:bCs/>
                  <w:szCs w:val="24"/>
                </w:rPr>
                <w:t>6</w:t>
              </w:r>
            </w:ins>
            <w:del w:id="606" w:author="mananarora1571@gmail.com" w:date="2021-05-30T15:49:00Z">
              <w:r w:rsidDel="00022A7C">
                <w:rPr>
                  <w:bCs/>
                  <w:szCs w:val="24"/>
                </w:rPr>
                <w:delText>9</w:delText>
              </w:r>
            </w:del>
          </w:p>
        </w:tc>
      </w:tr>
      <w:tr w:rsidR="00022A7C" w:rsidRPr="00DE39BA" w14:paraId="05617CBF" w14:textId="77777777" w:rsidTr="00DE39BA">
        <w:trPr>
          <w:trHeight w:val="819"/>
          <w:ins w:id="607" w:author="mananarora1571@gmail.com" w:date="2021-05-30T15:50:00Z"/>
        </w:trPr>
        <w:tc>
          <w:tcPr>
            <w:tcW w:w="2337" w:type="dxa"/>
          </w:tcPr>
          <w:p w14:paraId="5D52C4F8" w14:textId="7E4777B2" w:rsidR="00022A7C" w:rsidRDefault="00022A7C" w:rsidP="00F535CA">
            <w:pPr>
              <w:tabs>
                <w:tab w:val="left" w:pos="2496"/>
              </w:tabs>
              <w:spacing w:line="360" w:lineRule="auto"/>
              <w:jc w:val="center"/>
              <w:rPr>
                <w:ins w:id="608" w:author="mananarora1571@gmail.com" w:date="2021-05-30T15:50:00Z"/>
                <w:bCs/>
                <w:szCs w:val="24"/>
              </w:rPr>
            </w:pPr>
            <w:ins w:id="609" w:author="mananarora1571@gmail.com" w:date="2021-05-30T15:51:00Z">
              <w:r>
                <w:rPr>
                  <w:bCs/>
                  <w:szCs w:val="24"/>
                </w:rPr>
                <w:lastRenderedPageBreak/>
                <w:t>41</w:t>
              </w:r>
            </w:ins>
          </w:p>
        </w:tc>
        <w:tc>
          <w:tcPr>
            <w:tcW w:w="2336" w:type="dxa"/>
          </w:tcPr>
          <w:p w14:paraId="4B5B4A37" w14:textId="44FE2609" w:rsidR="00022A7C" w:rsidRDefault="00022A7C" w:rsidP="00F535CA">
            <w:pPr>
              <w:tabs>
                <w:tab w:val="left" w:pos="2496"/>
              </w:tabs>
              <w:spacing w:line="360" w:lineRule="auto"/>
              <w:jc w:val="center"/>
              <w:rPr>
                <w:ins w:id="610" w:author="mananarora1571@gmail.com" w:date="2021-05-30T15:50:00Z"/>
                <w:bCs/>
                <w:szCs w:val="24"/>
              </w:rPr>
            </w:pPr>
            <w:ins w:id="611" w:author="mananarora1571@gmail.com" w:date="2021-05-30T15:51:00Z">
              <w:r>
                <w:rPr>
                  <w:bCs/>
                  <w:szCs w:val="24"/>
                </w:rPr>
                <w:t>8.3</w:t>
              </w:r>
            </w:ins>
          </w:p>
        </w:tc>
        <w:tc>
          <w:tcPr>
            <w:tcW w:w="2344" w:type="dxa"/>
          </w:tcPr>
          <w:p w14:paraId="083AFDF2" w14:textId="47A37EC2" w:rsidR="00022A7C" w:rsidRPr="00F535CA" w:rsidDel="00022A7C" w:rsidRDefault="00022A7C" w:rsidP="00F535CA">
            <w:pPr>
              <w:spacing w:line="256" w:lineRule="auto"/>
              <w:jc w:val="center"/>
              <w:rPr>
                <w:ins w:id="612" w:author="mananarora1571@gmail.com" w:date="2021-05-30T15:50:00Z"/>
                <w:rFonts w:eastAsia="Calibri"/>
                <w:szCs w:val="24"/>
                <w:lang w:val="en-IN"/>
              </w:rPr>
            </w:pPr>
            <w:ins w:id="613" w:author="mananarora1571@gmail.com" w:date="2021-05-30T15:51:00Z">
              <w:r>
                <w:rPr>
                  <w:rFonts w:eastAsia="Calibri"/>
                  <w:szCs w:val="24"/>
                  <w:lang w:val="en-IN"/>
                </w:rPr>
                <w:t>Field Validation</w:t>
              </w:r>
            </w:ins>
          </w:p>
        </w:tc>
        <w:tc>
          <w:tcPr>
            <w:tcW w:w="2333" w:type="dxa"/>
          </w:tcPr>
          <w:p w14:paraId="5A2CD7D9" w14:textId="573BF8C9" w:rsidR="00022A7C" w:rsidRDefault="00022A7C" w:rsidP="00F535CA">
            <w:pPr>
              <w:tabs>
                <w:tab w:val="left" w:pos="2496"/>
              </w:tabs>
              <w:spacing w:line="360" w:lineRule="auto"/>
              <w:jc w:val="center"/>
              <w:rPr>
                <w:ins w:id="614" w:author="mananarora1571@gmail.com" w:date="2021-05-30T15:50:00Z"/>
                <w:bCs/>
                <w:szCs w:val="24"/>
              </w:rPr>
            </w:pPr>
            <w:ins w:id="615" w:author="mananarora1571@gmail.com" w:date="2021-05-30T15:51:00Z">
              <w:r>
                <w:rPr>
                  <w:bCs/>
                  <w:szCs w:val="24"/>
                </w:rPr>
                <w:t>116</w:t>
              </w:r>
            </w:ins>
          </w:p>
        </w:tc>
      </w:tr>
    </w:tbl>
    <w:p w14:paraId="7BE62511" w14:textId="2466B9CA" w:rsidR="00F535CA" w:rsidRDefault="00F535CA" w:rsidP="00F535CA">
      <w:pPr>
        <w:widowControl w:val="0"/>
        <w:pPrChange w:id="616" w:author="mananarora1571@gmail.com" w:date="2021-05-30T15:12:00Z">
          <w:pPr>
            <w:keepNext/>
            <w:keepLines/>
          </w:pPr>
        </w:pPrChange>
      </w:pPr>
    </w:p>
    <w:p w14:paraId="13F23EA5" w14:textId="77777777" w:rsidR="00F535CA" w:rsidRPr="00DE39BA" w:rsidRDefault="00F535CA" w:rsidP="00F535CA">
      <w:pPr>
        <w:widowControl w:val="0"/>
        <w:pPrChange w:id="617" w:author="mananarora1571@gmail.com" w:date="2021-05-30T15:12:00Z">
          <w:pPr>
            <w:keepNext/>
            <w:keepLines/>
          </w:pPr>
        </w:pPrChange>
      </w:pPr>
    </w:p>
    <w:p w14:paraId="36490A2C" w14:textId="142581EE" w:rsidR="00C43CB4" w:rsidRPr="00DE39BA" w:rsidRDefault="00C43CB4" w:rsidP="00F535CA">
      <w:pPr>
        <w:widowControl w:val="0"/>
        <w:rPr>
          <w:b/>
          <w:sz w:val="32"/>
          <w:szCs w:val="32"/>
        </w:rPr>
        <w:pPrChange w:id="618" w:author="mananarora1571@gmail.com" w:date="2021-05-30T15:12:00Z">
          <w:pPr>
            <w:widowControl w:val="0"/>
          </w:pPr>
        </w:pPrChange>
      </w:pPr>
      <w:r w:rsidRPr="00DE39BA">
        <w:rPr>
          <w:b/>
          <w:sz w:val="32"/>
          <w:szCs w:val="32"/>
        </w:rPr>
        <w:t>LIST OF TABLES:</w:t>
      </w:r>
    </w:p>
    <w:tbl>
      <w:tblPr>
        <w:tblStyle w:val="TableGrid"/>
        <w:tblW w:w="9350" w:type="dxa"/>
        <w:tblLook w:val="04A0" w:firstRow="1" w:lastRow="0" w:firstColumn="1" w:lastColumn="0" w:noHBand="0" w:noVBand="1"/>
      </w:tblPr>
      <w:tblGrid>
        <w:gridCol w:w="1494"/>
        <w:gridCol w:w="1980"/>
        <w:gridCol w:w="3201"/>
        <w:gridCol w:w="2675"/>
      </w:tblGrid>
      <w:tr w:rsidR="00B74880" w:rsidRPr="00DE39BA" w14:paraId="020603AA" w14:textId="28285FA0" w:rsidTr="00DE39BA">
        <w:trPr>
          <w:trHeight w:val="863"/>
        </w:trPr>
        <w:tc>
          <w:tcPr>
            <w:tcW w:w="1494" w:type="dxa"/>
          </w:tcPr>
          <w:p w14:paraId="2B180CC8" w14:textId="77777777" w:rsidR="00B74880" w:rsidRPr="00DE39BA" w:rsidRDefault="00B74880" w:rsidP="00F535CA">
            <w:pPr>
              <w:jc w:val="center"/>
              <w:rPr>
                <w:b/>
                <w:bCs/>
                <w:sz w:val="32"/>
                <w:szCs w:val="32"/>
              </w:rPr>
              <w:pPrChange w:id="619" w:author="mananarora1571@gmail.com" w:date="2021-05-30T15:12:00Z">
                <w:pPr>
                  <w:keepNext/>
                  <w:keepLines/>
                  <w:widowControl/>
                  <w:jc w:val="center"/>
                </w:pPr>
              </w:pPrChange>
            </w:pPr>
            <w:r w:rsidRPr="00DE39BA">
              <w:rPr>
                <w:b/>
                <w:bCs/>
                <w:sz w:val="32"/>
                <w:szCs w:val="32"/>
              </w:rPr>
              <w:t>S.No.</w:t>
            </w:r>
          </w:p>
        </w:tc>
        <w:tc>
          <w:tcPr>
            <w:tcW w:w="1980" w:type="dxa"/>
          </w:tcPr>
          <w:p w14:paraId="6F9B0C75" w14:textId="281F6BC4" w:rsidR="00B74880" w:rsidRPr="00DE39BA" w:rsidRDefault="00B74880" w:rsidP="00F535CA">
            <w:pPr>
              <w:jc w:val="center"/>
              <w:rPr>
                <w:b/>
                <w:bCs/>
                <w:sz w:val="32"/>
                <w:szCs w:val="32"/>
              </w:rPr>
              <w:pPrChange w:id="620" w:author="mananarora1571@gmail.com" w:date="2021-05-30T15:12:00Z">
                <w:pPr>
                  <w:keepNext/>
                  <w:keepLines/>
                  <w:widowControl/>
                  <w:jc w:val="center"/>
                </w:pPr>
              </w:pPrChange>
            </w:pPr>
            <w:r w:rsidRPr="00DE39BA">
              <w:rPr>
                <w:b/>
                <w:bCs/>
                <w:sz w:val="32"/>
                <w:szCs w:val="32"/>
              </w:rPr>
              <w:t>Table No</w:t>
            </w:r>
          </w:p>
        </w:tc>
        <w:tc>
          <w:tcPr>
            <w:tcW w:w="3201" w:type="dxa"/>
          </w:tcPr>
          <w:p w14:paraId="54AF237B" w14:textId="5B9B4B0D" w:rsidR="00B74880" w:rsidRPr="00DE39BA" w:rsidRDefault="00B74880" w:rsidP="00F535CA">
            <w:pPr>
              <w:jc w:val="center"/>
              <w:rPr>
                <w:b/>
                <w:bCs/>
                <w:sz w:val="32"/>
                <w:szCs w:val="32"/>
              </w:rPr>
              <w:pPrChange w:id="621" w:author="mananarora1571@gmail.com" w:date="2021-05-30T15:12:00Z">
                <w:pPr>
                  <w:keepNext/>
                  <w:keepLines/>
                  <w:widowControl/>
                  <w:jc w:val="center"/>
                </w:pPr>
              </w:pPrChange>
            </w:pPr>
            <w:r w:rsidRPr="00DE39BA">
              <w:rPr>
                <w:b/>
                <w:bCs/>
                <w:sz w:val="32"/>
                <w:szCs w:val="32"/>
              </w:rPr>
              <w:t>Table Name</w:t>
            </w:r>
          </w:p>
        </w:tc>
        <w:tc>
          <w:tcPr>
            <w:tcW w:w="2675" w:type="dxa"/>
          </w:tcPr>
          <w:p w14:paraId="2FE95265" w14:textId="193088EC" w:rsidR="00B74880" w:rsidRPr="00DE39BA" w:rsidRDefault="00B74880" w:rsidP="00F535CA">
            <w:pPr>
              <w:jc w:val="center"/>
              <w:pPrChange w:id="622" w:author="mananarora1571@gmail.com" w:date="2021-05-30T15:12:00Z">
                <w:pPr>
                  <w:keepNext/>
                  <w:keepLines/>
                  <w:widowControl/>
                  <w:jc w:val="center"/>
                </w:pPr>
              </w:pPrChange>
            </w:pPr>
            <w:r w:rsidRPr="00DE39BA">
              <w:rPr>
                <w:b/>
                <w:bCs/>
                <w:sz w:val="32"/>
                <w:szCs w:val="32"/>
              </w:rPr>
              <w:t>Page No.</w:t>
            </w:r>
          </w:p>
        </w:tc>
      </w:tr>
      <w:tr w:rsidR="00B74880" w:rsidRPr="00DE39BA" w14:paraId="7938E43D" w14:textId="0A12CA0F" w:rsidTr="00DE39BA">
        <w:trPr>
          <w:trHeight w:val="1116"/>
        </w:trPr>
        <w:tc>
          <w:tcPr>
            <w:tcW w:w="1494" w:type="dxa"/>
          </w:tcPr>
          <w:p w14:paraId="3BC74E46" w14:textId="77777777" w:rsidR="00B74880" w:rsidRPr="00DE39BA" w:rsidRDefault="00B74880" w:rsidP="00F535CA">
            <w:pPr>
              <w:jc w:val="center"/>
              <w:pPrChange w:id="623" w:author="mananarora1571@gmail.com" w:date="2021-05-30T15:12:00Z">
                <w:pPr>
                  <w:keepNext/>
                  <w:keepLines/>
                  <w:widowControl/>
                  <w:jc w:val="center"/>
                </w:pPr>
              </w:pPrChange>
            </w:pPr>
            <w:r w:rsidRPr="00DE39BA">
              <w:t>1</w:t>
            </w:r>
          </w:p>
        </w:tc>
        <w:tc>
          <w:tcPr>
            <w:tcW w:w="1980" w:type="dxa"/>
          </w:tcPr>
          <w:p w14:paraId="335B4AE8" w14:textId="2F6E5A7E" w:rsidR="00B74880" w:rsidRPr="00DE39BA" w:rsidRDefault="00B74880" w:rsidP="00F535CA">
            <w:pPr>
              <w:spacing w:line="360" w:lineRule="auto"/>
              <w:jc w:val="center"/>
              <w:rPr>
                <w:bCs/>
              </w:rPr>
              <w:pPrChange w:id="624" w:author="mananarora1571@gmail.com" w:date="2021-05-30T15:12:00Z">
                <w:pPr>
                  <w:keepNext/>
                  <w:keepLines/>
                  <w:widowControl/>
                  <w:spacing w:line="360" w:lineRule="auto"/>
                  <w:jc w:val="center"/>
                </w:pPr>
              </w:pPrChange>
            </w:pPr>
            <w:r w:rsidRPr="00DE39BA">
              <w:rPr>
                <w:bCs/>
              </w:rPr>
              <w:t>1.1</w:t>
            </w:r>
          </w:p>
        </w:tc>
        <w:tc>
          <w:tcPr>
            <w:tcW w:w="3201" w:type="dxa"/>
          </w:tcPr>
          <w:p w14:paraId="6812B224" w14:textId="40C4C97F" w:rsidR="00B74880" w:rsidRPr="00DE4707" w:rsidRDefault="00B74880" w:rsidP="00F535CA">
            <w:pPr>
              <w:spacing w:line="360" w:lineRule="auto"/>
              <w:jc w:val="center"/>
              <w:rPr>
                <w:bCs/>
              </w:rPr>
              <w:pPrChange w:id="625" w:author="mananarora1571@gmail.com" w:date="2021-05-30T15:12:00Z">
                <w:pPr>
                  <w:keepNext/>
                  <w:keepLines/>
                  <w:widowControl/>
                  <w:spacing w:line="360" w:lineRule="auto"/>
                  <w:jc w:val="center"/>
                </w:pPr>
              </w:pPrChange>
            </w:pPr>
            <w:r w:rsidRPr="00DE39BA">
              <w:rPr>
                <w:bCs/>
              </w:rPr>
              <w:t>Tangible Benefits</w:t>
            </w:r>
          </w:p>
        </w:tc>
        <w:tc>
          <w:tcPr>
            <w:tcW w:w="2675" w:type="dxa"/>
          </w:tcPr>
          <w:p w14:paraId="0DDE5DD8" w14:textId="3D2B3F49" w:rsidR="00B74880" w:rsidRPr="00DE39BA" w:rsidRDefault="001A74FA" w:rsidP="00F535CA">
            <w:pPr>
              <w:spacing w:line="360" w:lineRule="auto"/>
              <w:jc w:val="center"/>
              <w:rPr>
                <w:bCs/>
              </w:rPr>
              <w:pPrChange w:id="626" w:author="mananarora1571@gmail.com" w:date="2021-05-30T15:12:00Z">
                <w:pPr>
                  <w:keepNext/>
                  <w:keepLines/>
                  <w:widowControl/>
                  <w:spacing w:line="360" w:lineRule="auto"/>
                  <w:jc w:val="center"/>
                </w:pPr>
              </w:pPrChange>
            </w:pPr>
            <w:r w:rsidRPr="00DE39BA">
              <w:rPr>
                <w:bCs/>
              </w:rPr>
              <w:t>1</w:t>
            </w:r>
            <w:r w:rsidR="00DD5B9D">
              <w:rPr>
                <w:bCs/>
              </w:rPr>
              <w:t>8</w:t>
            </w:r>
          </w:p>
        </w:tc>
      </w:tr>
      <w:tr w:rsidR="00B74880" w:rsidRPr="00DE39BA" w14:paraId="162E0A4E" w14:textId="71AE545B" w:rsidTr="00DE39BA">
        <w:trPr>
          <w:trHeight w:val="773"/>
        </w:trPr>
        <w:tc>
          <w:tcPr>
            <w:tcW w:w="1494" w:type="dxa"/>
          </w:tcPr>
          <w:p w14:paraId="1698DF90" w14:textId="77777777" w:rsidR="00B74880" w:rsidRPr="00DE39BA" w:rsidRDefault="00B74880" w:rsidP="00F535CA">
            <w:pPr>
              <w:jc w:val="center"/>
              <w:pPrChange w:id="627" w:author="mananarora1571@gmail.com" w:date="2021-05-30T15:12:00Z">
                <w:pPr>
                  <w:keepNext/>
                  <w:keepLines/>
                  <w:widowControl/>
                  <w:jc w:val="center"/>
                </w:pPr>
              </w:pPrChange>
            </w:pPr>
            <w:r w:rsidRPr="00DE39BA">
              <w:t>2</w:t>
            </w:r>
          </w:p>
        </w:tc>
        <w:tc>
          <w:tcPr>
            <w:tcW w:w="1980" w:type="dxa"/>
          </w:tcPr>
          <w:p w14:paraId="63B9861F" w14:textId="79D23911" w:rsidR="00B74880" w:rsidRPr="00DE39BA" w:rsidRDefault="00B74880" w:rsidP="00F535CA">
            <w:pPr>
              <w:jc w:val="center"/>
              <w:pPrChange w:id="628" w:author="mananarora1571@gmail.com" w:date="2021-05-30T15:12:00Z">
                <w:pPr>
                  <w:keepNext/>
                  <w:keepLines/>
                  <w:widowControl/>
                  <w:jc w:val="center"/>
                </w:pPr>
              </w:pPrChange>
            </w:pPr>
            <w:r w:rsidRPr="00DE39BA">
              <w:t>1.2</w:t>
            </w:r>
          </w:p>
        </w:tc>
        <w:tc>
          <w:tcPr>
            <w:tcW w:w="3201" w:type="dxa"/>
          </w:tcPr>
          <w:p w14:paraId="01C56445" w14:textId="49C3859F" w:rsidR="00B74880" w:rsidRPr="00DE4707" w:rsidRDefault="00B74880" w:rsidP="00F535CA">
            <w:pPr>
              <w:spacing w:line="360" w:lineRule="auto"/>
              <w:jc w:val="center"/>
              <w:rPr>
                <w:bCs/>
              </w:rPr>
              <w:pPrChange w:id="629" w:author="mananarora1571@gmail.com" w:date="2021-05-30T15:12:00Z">
                <w:pPr>
                  <w:keepNext/>
                  <w:keepLines/>
                  <w:widowControl/>
                  <w:spacing w:line="360" w:lineRule="auto"/>
                  <w:jc w:val="center"/>
                </w:pPr>
              </w:pPrChange>
            </w:pPr>
            <w:r w:rsidRPr="00DE39BA">
              <w:rPr>
                <w:bCs/>
              </w:rPr>
              <w:t>Intangible Benefits</w:t>
            </w:r>
          </w:p>
        </w:tc>
        <w:tc>
          <w:tcPr>
            <w:tcW w:w="2675" w:type="dxa"/>
          </w:tcPr>
          <w:p w14:paraId="47E71C19" w14:textId="6E5B094D" w:rsidR="00B74880" w:rsidRPr="00DE39BA" w:rsidRDefault="001A74FA" w:rsidP="00F535CA">
            <w:pPr>
              <w:spacing w:line="360" w:lineRule="auto"/>
              <w:jc w:val="center"/>
              <w:rPr>
                <w:bCs/>
              </w:rPr>
              <w:pPrChange w:id="630" w:author="mananarora1571@gmail.com" w:date="2021-05-30T15:12:00Z">
                <w:pPr>
                  <w:keepNext/>
                  <w:keepLines/>
                  <w:widowControl/>
                  <w:spacing w:line="360" w:lineRule="auto"/>
                  <w:jc w:val="center"/>
                </w:pPr>
              </w:pPrChange>
            </w:pPr>
            <w:r w:rsidRPr="00DE39BA">
              <w:rPr>
                <w:bCs/>
              </w:rPr>
              <w:t>1</w:t>
            </w:r>
            <w:r w:rsidR="00DD5B9D">
              <w:rPr>
                <w:bCs/>
              </w:rPr>
              <w:t>9</w:t>
            </w:r>
          </w:p>
        </w:tc>
      </w:tr>
      <w:tr w:rsidR="00B74880" w:rsidRPr="00DE39BA" w14:paraId="21446BD5" w14:textId="45B87D7A" w:rsidTr="00DE39BA">
        <w:trPr>
          <w:trHeight w:val="773"/>
        </w:trPr>
        <w:tc>
          <w:tcPr>
            <w:tcW w:w="1494" w:type="dxa"/>
          </w:tcPr>
          <w:p w14:paraId="7F4E1D7A" w14:textId="77777777" w:rsidR="00B74880" w:rsidRPr="00DE39BA" w:rsidRDefault="00B74880" w:rsidP="00F535CA">
            <w:pPr>
              <w:jc w:val="center"/>
              <w:pPrChange w:id="631" w:author="mananarora1571@gmail.com" w:date="2021-05-30T15:12:00Z">
                <w:pPr>
                  <w:keepNext/>
                  <w:keepLines/>
                  <w:widowControl/>
                  <w:jc w:val="center"/>
                </w:pPr>
              </w:pPrChange>
            </w:pPr>
            <w:r w:rsidRPr="00DE39BA">
              <w:t>3</w:t>
            </w:r>
          </w:p>
        </w:tc>
        <w:tc>
          <w:tcPr>
            <w:tcW w:w="1980" w:type="dxa"/>
          </w:tcPr>
          <w:p w14:paraId="2E01898D" w14:textId="28447555" w:rsidR="00B74880" w:rsidRPr="00DE39BA" w:rsidRDefault="00B74880" w:rsidP="00F535CA">
            <w:pPr>
              <w:jc w:val="center"/>
              <w:pPrChange w:id="632" w:author="mananarora1571@gmail.com" w:date="2021-05-30T15:12:00Z">
                <w:pPr>
                  <w:keepNext/>
                  <w:keepLines/>
                  <w:widowControl/>
                  <w:jc w:val="center"/>
                </w:pPr>
              </w:pPrChange>
            </w:pPr>
            <w:r w:rsidRPr="00DE39BA">
              <w:t>1.3</w:t>
            </w:r>
          </w:p>
        </w:tc>
        <w:tc>
          <w:tcPr>
            <w:tcW w:w="3201" w:type="dxa"/>
          </w:tcPr>
          <w:p w14:paraId="72CDC964" w14:textId="5872DE35" w:rsidR="00B74880" w:rsidRPr="00DE39BA" w:rsidRDefault="00B74880" w:rsidP="00F535CA">
            <w:pPr>
              <w:pStyle w:val="Heading3"/>
              <w:keepNext w:val="0"/>
              <w:keepLines w:val="0"/>
              <w:spacing w:before="40"/>
              <w:jc w:val="center"/>
              <w:outlineLvl w:val="2"/>
              <w:pPrChange w:id="633" w:author="mananarora1571@gmail.com" w:date="2021-05-30T15:12:00Z">
                <w:pPr>
                  <w:pStyle w:val="Heading3"/>
                  <w:widowControl/>
                  <w:spacing w:before="40"/>
                  <w:jc w:val="center"/>
                  <w:outlineLvl w:val="2"/>
                </w:pPr>
              </w:pPrChange>
            </w:pPr>
            <w:bookmarkStart w:id="634" w:name="_Toc60957704"/>
            <w:r w:rsidRPr="00DE39BA">
              <w:rPr>
                <w:rFonts w:ascii="Times New Roman" w:hAnsi="Times New Roman" w:cs="Times New Roman"/>
                <w:b w:val="0"/>
                <w:bCs w:val="0"/>
                <w:color w:val="auto"/>
              </w:rPr>
              <w:t>Core Features</w:t>
            </w:r>
            <w:bookmarkEnd w:id="634"/>
          </w:p>
        </w:tc>
        <w:tc>
          <w:tcPr>
            <w:tcW w:w="2675" w:type="dxa"/>
          </w:tcPr>
          <w:p w14:paraId="51B297D2" w14:textId="27541D38" w:rsidR="00B74880" w:rsidRPr="00DE39BA" w:rsidRDefault="001A74FA" w:rsidP="00F535CA">
            <w:pPr>
              <w:pStyle w:val="Heading3"/>
              <w:keepNext w:val="0"/>
              <w:keepLines w:val="0"/>
              <w:spacing w:before="40"/>
              <w:jc w:val="center"/>
              <w:outlineLvl w:val="2"/>
              <w:rPr>
                <w:rFonts w:ascii="Times New Roman" w:hAnsi="Times New Roman" w:cs="Times New Roman"/>
                <w:b w:val="0"/>
                <w:bCs w:val="0"/>
                <w:color w:val="auto"/>
              </w:rPr>
              <w:pPrChange w:id="635" w:author="mananarora1571@gmail.com" w:date="2021-05-30T15:12:00Z">
                <w:pPr>
                  <w:pStyle w:val="Heading3"/>
                  <w:widowControl/>
                  <w:spacing w:before="40"/>
                  <w:jc w:val="center"/>
                  <w:outlineLvl w:val="2"/>
                </w:pPr>
              </w:pPrChange>
            </w:pPr>
            <w:r w:rsidRPr="00DE39BA">
              <w:rPr>
                <w:rFonts w:ascii="Times New Roman" w:hAnsi="Times New Roman" w:cs="Times New Roman"/>
                <w:b w:val="0"/>
                <w:bCs w:val="0"/>
                <w:color w:val="auto"/>
              </w:rPr>
              <w:t>2</w:t>
            </w:r>
            <w:r w:rsidR="00DD5B9D">
              <w:rPr>
                <w:rFonts w:ascii="Times New Roman" w:hAnsi="Times New Roman" w:cs="Times New Roman"/>
                <w:b w:val="0"/>
                <w:bCs w:val="0"/>
                <w:color w:val="auto"/>
              </w:rPr>
              <w:t>3</w:t>
            </w:r>
          </w:p>
        </w:tc>
      </w:tr>
      <w:tr w:rsidR="00B74880" w:rsidRPr="00DE39BA" w14:paraId="07B6294E" w14:textId="378DEDAB" w:rsidTr="00DE39BA">
        <w:trPr>
          <w:trHeight w:val="773"/>
        </w:trPr>
        <w:tc>
          <w:tcPr>
            <w:tcW w:w="1494" w:type="dxa"/>
          </w:tcPr>
          <w:p w14:paraId="58E983EC" w14:textId="77777777" w:rsidR="00B74880" w:rsidRPr="00DE39BA" w:rsidRDefault="00B74880" w:rsidP="00F535CA">
            <w:pPr>
              <w:jc w:val="center"/>
              <w:pPrChange w:id="636" w:author="mananarora1571@gmail.com" w:date="2021-05-30T15:12:00Z">
                <w:pPr>
                  <w:keepNext/>
                  <w:keepLines/>
                  <w:widowControl/>
                  <w:jc w:val="center"/>
                </w:pPr>
              </w:pPrChange>
            </w:pPr>
            <w:r w:rsidRPr="00DE39BA">
              <w:t>4</w:t>
            </w:r>
          </w:p>
        </w:tc>
        <w:tc>
          <w:tcPr>
            <w:tcW w:w="1980" w:type="dxa"/>
          </w:tcPr>
          <w:p w14:paraId="106B8EB4" w14:textId="6656B3CD" w:rsidR="00B74880" w:rsidRPr="00DE39BA" w:rsidRDefault="00B74880" w:rsidP="00F535CA">
            <w:pPr>
              <w:jc w:val="center"/>
              <w:pPrChange w:id="637" w:author="mananarora1571@gmail.com" w:date="2021-05-30T15:12:00Z">
                <w:pPr>
                  <w:keepNext/>
                  <w:keepLines/>
                  <w:widowControl/>
                  <w:jc w:val="center"/>
                </w:pPr>
              </w:pPrChange>
            </w:pPr>
            <w:r w:rsidRPr="00DE39BA">
              <w:t>1.4</w:t>
            </w:r>
          </w:p>
        </w:tc>
        <w:tc>
          <w:tcPr>
            <w:tcW w:w="3201" w:type="dxa"/>
          </w:tcPr>
          <w:p w14:paraId="1176E1C2" w14:textId="6CEA13F4" w:rsidR="00B74880" w:rsidRPr="00DE4707" w:rsidRDefault="00B74880" w:rsidP="00F535CA">
            <w:pPr>
              <w:pStyle w:val="Heading3"/>
              <w:keepNext w:val="0"/>
              <w:keepLines w:val="0"/>
              <w:spacing w:before="40"/>
              <w:jc w:val="center"/>
              <w:outlineLvl w:val="2"/>
              <w:rPr>
                <w:rFonts w:ascii="Times New Roman" w:hAnsi="Times New Roman" w:cs="Times New Roman"/>
                <w:b w:val="0"/>
                <w:bCs w:val="0"/>
                <w:color w:val="auto"/>
              </w:rPr>
              <w:pPrChange w:id="638" w:author="mananarora1571@gmail.com" w:date="2021-05-30T15:12:00Z">
                <w:pPr>
                  <w:pStyle w:val="Heading3"/>
                  <w:widowControl/>
                  <w:spacing w:before="40"/>
                  <w:jc w:val="center"/>
                  <w:outlineLvl w:val="2"/>
                </w:pPr>
              </w:pPrChange>
            </w:pPr>
            <w:bookmarkStart w:id="639" w:name="_Toc60957705"/>
            <w:r w:rsidRPr="00DE39BA">
              <w:rPr>
                <w:rFonts w:ascii="Times New Roman" w:hAnsi="Times New Roman" w:cs="Times New Roman"/>
                <w:b w:val="0"/>
                <w:bCs w:val="0"/>
                <w:color w:val="auto"/>
              </w:rPr>
              <w:t>Enhanced Features</w:t>
            </w:r>
            <w:bookmarkEnd w:id="639"/>
          </w:p>
        </w:tc>
        <w:tc>
          <w:tcPr>
            <w:tcW w:w="2675" w:type="dxa"/>
          </w:tcPr>
          <w:p w14:paraId="5AE39788" w14:textId="443FC14C" w:rsidR="00B74880" w:rsidRPr="00DE39BA" w:rsidRDefault="001A74FA" w:rsidP="00F535CA">
            <w:pPr>
              <w:pStyle w:val="Heading3"/>
              <w:keepNext w:val="0"/>
              <w:keepLines w:val="0"/>
              <w:spacing w:before="40"/>
              <w:jc w:val="center"/>
              <w:outlineLvl w:val="2"/>
              <w:rPr>
                <w:rFonts w:ascii="Times New Roman" w:hAnsi="Times New Roman" w:cs="Times New Roman"/>
                <w:b w:val="0"/>
                <w:bCs w:val="0"/>
                <w:color w:val="auto"/>
              </w:rPr>
              <w:pPrChange w:id="640" w:author="mananarora1571@gmail.com" w:date="2021-05-30T15:12:00Z">
                <w:pPr>
                  <w:pStyle w:val="Heading3"/>
                  <w:widowControl/>
                  <w:spacing w:before="40"/>
                  <w:jc w:val="center"/>
                  <w:outlineLvl w:val="2"/>
                </w:pPr>
              </w:pPrChange>
            </w:pPr>
            <w:r w:rsidRPr="00DE39BA">
              <w:rPr>
                <w:rFonts w:ascii="Times New Roman" w:hAnsi="Times New Roman" w:cs="Times New Roman"/>
                <w:b w:val="0"/>
                <w:bCs w:val="0"/>
                <w:color w:val="auto"/>
              </w:rPr>
              <w:t>23</w:t>
            </w:r>
          </w:p>
        </w:tc>
      </w:tr>
      <w:tr w:rsidR="00B74880" w:rsidRPr="00DE39BA" w14:paraId="7366AC03" w14:textId="596066C6" w:rsidTr="00DE39BA">
        <w:trPr>
          <w:trHeight w:val="754"/>
        </w:trPr>
        <w:tc>
          <w:tcPr>
            <w:tcW w:w="1494" w:type="dxa"/>
          </w:tcPr>
          <w:p w14:paraId="725B5060" w14:textId="77777777" w:rsidR="00B74880" w:rsidRPr="00DE39BA" w:rsidRDefault="00B74880" w:rsidP="00F535CA">
            <w:pPr>
              <w:jc w:val="center"/>
              <w:pPrChange w:id="641" w:author="mananarora1571@gmail.com" w:date="2021-05-30T15:12:00Z">
                <w:pPr>
                  <w:keepNext/>
                  <w:keepLines/>
                  <w:widowControl/>
                  <w:jc w:val="center"/>
                </w:pPr>
              </w:pPrChange>
            </w:pPr>
            <w:r w:rsidRPr="00DE39BA">
              <w:t>5</w:t>
            </w:r>
          </w:p>
        </w:tc>
        <w:tc>
          <w:tcPr>
            <w:tcW w:w="1980" w:type="dxa"/>
          </w:tcPr>
          <w:p w14:paraId="641CA5A8" w14:textId="63A2C369" w:rsidR="00B74880" w:rsidRPr="00DE39BA" w:rsidRDefault="00DD5B9D" w:rsidP="00F535CA">
            <w:pPr>
              <w:jc w:val="center"/>
              <w:pPrChange w:id="642" w:author="mananarora1571@gmail.com" w:date="2021-05-30T15:12:00Z">
                <w:pPr>
                  <w:keepNext/>
                  <w:keepLines/>
                  <w:widowControl/>
                  <w:jc w:val="center"/>
                </w:pPr>
              </w:pPrChange>
            </w:pPr>
            <w:r>
              <w:t>2.1</w:t>
            </w:r>
          </w:p>
        </w:tc>
        <w:tc>
          <w:tcPr>
            <w:tcW w:w="3201" w:type="dxa"/>
          </w:tcPr>
          <w:p w14:paraId="3427782C" w14:textId="6B0C66C2" w:rsidR="00B74880" w:rsidRPr="00DE39BA" w:rsidRDefault="00815022" w:rsidP="00F535CA">
            <w:pPr>
              <w:jc w:val="center"/>
              <w:rPr>
                <w:bCs/>
              </w:rPr>
              <w:pPrChange w:id="643" w:author="mananarora1571@gmail.com" w:date="2021-05-30T15:12:00Z">
                <w:pPr>
                  <w:keepNext/>
                  <w:keepLines/>
                  <w:widowControl/>
                  <w:jc w:val="center"/>
                </w:pPr>
              </w:pPrChange>
            </w:pPr>
            <w:r w:rsidRPr="00DE39BA">
              <w:rPr>
                <w:bCs/>
              </w:rPr>
              <w:t>Hardware Resources</w:t>
            </w:r>
          </w:p>
        </w:tc>
        <w:tc>
          <w:tcPr>
            <w:tcW w:w="2675" w:type="dxa"/>
          </w:tcPr>
          <w:p w14:paraId="6253951E" w14:textId="35B29069" w:rsidR="00B74880" w:rsidRPr="00DE39BA" w:rsidRDefault="001A74FA" w:rsidP="00F535CA">
            <w:pPr>
              <w:jc w:val="center"/>
              <w:rPr>
                <w:bCs/>
              </w:rPr>
              <w:pPrChange w:id="644" w:author="mananarora1571@gmail.com" w:date="2021-05-30T15:12:00Z">
                <w:pPr>
                  <w:keepNext/>
                  <w:keepLines/>
                  <w:widowControl/>
                  <w:jc w:val="center"/>
                </w:pPr>
              </w:pPrChange>
            </w:pPr>
            <w:r w:rsidRPr="00DE39BA">
              <w:rPr>
                <w:bCs/>
              </w:rPr>
              <w:t>2</w:t>
            </w:r>
            <w:r w:rsidR="00DD5B9D">
              <w:rPr>
                <w:bCs/>
              </w:rPr>
              <w:t>8</w:t>
            </w:r>
          </w:p>
        </w:tc>
      </w:tr>
      <w:tr w:rsidR="00B74880" w:rsidRPr="00DE39BA" w14:paraId="48534533" w14:textId="6BFF402E" w:rsidTr="00DE39BA">
        <w:trPr>
          <w:trHeight w:val="773"/>
        </w:trPr>
        <w:tc>
          <w:tcPr>
            <w:tcW w:w="1494" w:type="dxa"/>
          </w:tcPr>
          <w:p w14:paraId="308BCE6B" w14:textId="3D929583" w:rsidR="00B74880" w:rsidRPr="00DE39BA" w:rsidRDefault="00B74880" w:rsidP="00F535CA">
            <w:pPr>
              <w:jc w:val="center"/>
              <w:pPrChange w:id="645" w:author="mananarora1571@gmail.com" w:date="2021-05-30T15:12:00Z">
                <w:pPr>
                  <w:keepNext/>
                  <w:keepLines/>
                  <w:widowControl/>
                  <w:jc w:val="center"/>
                </w:pPr>
              </w:pPrChange>
            </w:pPr>
            <w:r w:rsidRPr="00DE39BA">
              <w:t>7</w:t>
            </w:r>
          </w:p>
        </w:tc>
        <w:tc>
          <w:tcPr>
            <w:tcW w:w="1980" w:type="dxa"/>
          </w:tcPr>
          <w:p w14:paraId="7E7AA06E" w14:textId="5AC27BE2" w:rsidR="00B74880" w:rsidRPr="00DE39BA" w:rsidRDefault="00B74880" w:rsidP="00F535CA">
            <w:pPr>
              <w:jc w:val="center"/>
              <w:pPrChange w:id="646" w:author="mananarora1571@gmail.com" w:date="2021-05-30T15:12:00Z">
                <w:pPr>
                  <w:keepNext/>
                  <w:keepLines/>
                  <w:widowControl/>
                  <w:jc w:val="center"/>
                </w:pPr>
              </w:pPrChange>
            </w:pPr>
            <w:r w:rsidRPr="00DE39BA">
              <w:t>2.2</w:t>
            </w:r>
          </w:p>
        </w:tc>
        <w:tc>
          <w:tcPr>
            <w:tcW w:w="3201" w:type="dxa"/>
          </w:tcPr>
          <w:p w14:paraId="416999B1" w14:textId="55CF08B3" w:rsidR="00B74880" w:rsidRPr="00DE39BA" w:rsidRDefault="00B74880" w:rsidP="00F535CA">
            <w:pPr>
              <w:jc w:val="center"/>
              <w:rPr>
                <w:bCs/>
              </w:rPr>
              <w:pPrChange w:id="647" w:author="mananarora1571@gmail.com" w:date="2021-05-30T15:12:00Z">
                <w:pPr>
                  <w:keepNext/>
                  <w:keepLines/>
                  <w:widowControl/>
                  <w:jc w:val="center"/>
                </w:pPr>
              </w:pPrChange>
            </w:pPr>
            <w:r w:rsidRPr="00DE39BA">
              <w:rPr>
                <w:bCs/>
              </w:rPr>
              <w:t>Software Resources</w:t>
            </w:r>
          </w:p>
        </w:tc>
        <w:tc>
          <w:tcPr>
            <w:tcW w:w="2675" w:type="dxa"/>
          </w:tcPr>
          <w:p w14:paraId="3A4E13AE" w14:textId="427601C2" w:rsidR="00B74880" w:rsidRPr="00DE39BA" w:rsidRDefault="001A74FA" w:rsidP="00F535CA">
            <w:pPr>
              <w:jc w:val="center"/>
              <w:rPr>
                <w:bCs/>
              </w:rPr>
              <w:pPrChange w:id="648" w:author="mananarora1571@gmail.com" w:date="2021-05-30T15:12:00Z">
                <w:pPr>
                  <w:keepNext/>
                  <w:keepLines/>
                  <w:widowControl/>
                  <w:jc w:val="center"/>
                </w:pPr>
              </w:pPrChange>
            </w:pPr>
            <w:r w:rsidRPr="00DE39BA">
              <w:rPr>
                <w:bCs/>
              </w:rPr>
              <w:t>2</w:t>
            </w:r>
            <w:r w:rsidR="00DD5B9D">
              <w:rPr>
                <w:bCs/>
              </w:rPr>
              <w:t>8</w:t>
            </w:r>
          </w:p>
        </w:tc>
      </w:tr>
      <w:tr w:rsidR="00B74880" w:rsidRPr="00DE39BA" w14:paraId="32A3DC6E" w14:textId="631F1F6C" w:rsidTr="00DE39BA">
        <w:trPr>
          <w:trHeight w:val="773"/>
        </w:trPr>
        <w:tc>
          <w:tcPr>
            <w:tcW w:w="1494" w:type="dxa"/>
          </w:tcPr>
          <w:p w14:paraId="6AC5F7B4" w14:textId="144FC1DA" w:rsidR="00B74880" w:rsidRPr="00DE39BA" w:rsidRDefault="00B74880" w:rsidP="00F535CA">
            <w:pPr>
              <w:jc w:val="center"/>
              <w:pPrChange w:id="649" w:author="mananarora1571@gmail.com" w:date="2021-05-30T15:12:00Z">
                <w:pPr>
                  <w:keepNext/>
                  <w:keepLines/>
                  <w:widowControl/>
                  <w:jc w:val="center"/>
                </w:pPr>
              </w:pPrChange>
            </w:pPr>
            <w:r w:rsidRPr="00DE39BA">
              <w:t>8</w:t>
            </w:r>
          </w:p>
        </w:tc>
        <w:tc>
          <w:tcPr>
            <w:tcW w:w="1980" w:type="dxa"/>
          </w:tcPr>
          <w:p w14:paraId="47BCA096" w14:textId="5A78259C" w:rsidR="00B74880" w:rsidRPr="00DE39BA" w:rsidRDefault="00B74880" w:rsidP="00F535CA">
            <w:pPr>
              <w:jc w:val="center"/>
              <w:pPrChange w:id="650" w:author="mananarora1571@gmail.com" w:date="2021-05-30T15:12:00Z">
                <w:pPr>
                  <w:keepNext/>
                  <w:keepLines/>
                  <w:widowControl/>
                  <w:jc w:val="center"/>
                </w:pPr>
              </w:pPrChange>
            </w:pPr>
            <w:r w:rsidRPr="00DE39BA">
              <w:t>2.3</w:t>
            </w:r>
          </w:p>
        </w:tc>
        <w:tc>
          <w:tcPr>
            <w:tcW w:w="3201" w:type="dxa"/>
          </w:tcPr>
          <w:p w14:paraId="2A697F6C" w14:textId="3056FDB4" w:rsidR="00B74880" w:rsidRPr="00DE39BA" w:rsidRDefault="00B74880" w:rsidP="00F535CA">
            <w:pPr>
              <w:jc w:val="center"/>
              <w:rPr>
                <w:bCs/>
              </w:rPr>
              <w:pPrChange w:id="651" w:author="mananarora1571@gmail.com" w:date="2021-05-30T15:12:00Z">
                <w:pPr>
                  <w:keepNext/>
                  <w:keepLines/>
                  <w:widowControl/>
                  <w:jc w:val="center"/>
                </w:pPr>
              </w:pPrChange>
            </w:pPr>
            <w:r w:rsidRPr="00DE39BA">
              <w:rPr>
                <w:bCs/>
              </w:rPr>
              <w:t>Resources of Execution</w:t>
            </w:r>
          </w:p>
        </w:tc>
        <w:tc>
          <w:tcPr>
            <w:tcW w:w="2675" w:type="dxa"/>
          </w:tcPr>
          <w:p w14:paraId="3C056912" w14:textId="41A3859C" w:rsidR="00B74880" w:rsidRPr="00DE39BA" w:rsidRDefault="00DD5B9D" w:rsidP="00F535CA">
            <w:pPr>
              <w:jc w:val="center"/>
              <w:rPr>
                <w:bCs/>
              </w:rPr>
              <w:pPrChange w:id="652" w:author="mananarora1571@gmail.com" w:date="2021-05-30T15:12:00Z">
                <w:pPr>
                  <w:keepNext/>
                  <w:keepLines/>
                  <w:widowControl/>
                  <w:jc w:val="center"/>
                </w:pPr>
              </w:pPrChange>
            </w:pPr>
            <w:r>
              <w:rPr>
                <w:bCs/>
              </w:rPr>
              <w:t>29</w:t>
            </w:r>
          </w:p>
        </w:tc>
      </w:tr>
      <w:tr w:rsidR="00B74880" w:rsidRPr="00DE39BA" w14:paraId="354D3AB2" w14:textId="39BCCE71" w:rsidTr="00DE39BA">
        <w:trPr>
          <w:trHeight w:val="773"/>
        </w:trPr>
        <w:tc>
          <w:tcPr>
            <w:tcW w:w="1494" w:type="dxa"/>
          </w:tcPr>
          <w:p w14:paraId="0D3ECCAD" w14:textId="6ED19B59" w:rsidR="00B74880" w:rsidRPr="00DE39BA" w:rsidRDefault="00B74880" w:rsidP="00F535CA">
            <w:pPr>
              <w:jc w:val="center"/>
              <w:pPrChange w:id="653" w:author="mananarora1571@gmail.com" w:date="2021-05-30T15:12:00Z">
                <w:pPr>
                  <w:keepNext/>
                  <w:keepLines/>
                  <w:widowControl/>
                  <w:jc w:val="center"/>
                </w:pPr>
              </w:pPrChange>
            </w:pPr>
            <w:r w:rsidRPr="00DE39BA">
              <w:t>9</w:t>
            </w:r>
          </w:p>
        </w:tc>
        <w:tc>
          <w:tcPr>
            <w:tcW w:w="1980" w:type="dxa"/>
          </w:tcPr>
          <w:p w14:paraId="3D3EAE16" w14:textId="7B10E5E5" w:rsidR="00B74880" w:rsidRPr="00DE39BA" w:rsidRDefault="00B74880" w:rsidP="00F535CA">
            <w:pPr>
              <w:jc w:val="center"/>
              <w:pPrChange w:id="654" w:author="mananarora1571@gmail.com" w:date="2021-05-30T15:12:00Z">
                <w:pPr>
                  <w:keepNext/>
                  <w:keepLines/>
                  <w:widowControl/>
                  <w:jc w:val="center"/>
                </w:pPr>
              </w:pPrChange>
            </w:pPr>
            <w:r w:rsidRPr="00DE39BA">
              <w:t>4.1</w:t>
            </w:r>
          </w:p>
        </w:tc>
        <w:tc>
          <w:tcPr>
            <w:tcW w:w="3201" w:type="dxa"/>
          </w:tcPr>
          <w:p w14:paraId="28A96666" w14:textId="6A7AB898" w:rsidR="00B74880" w:rsidRPr="00DE39BA" w:rsidRDefault="00B74880" w:rsidP="00F535CA">
            <w:pPr>
              <w:jc w:val="center"/>
              <w:rPr>
                <w:bCs/>
              </w:rPr>
              <w:pPrChange w:id="655" w:author="mananarora1571@gmail.com" w:date="2021-05-30T15:12:00Z">
                <w:pPr>
                  <w:keepNext/>
                  <w:keepLines/>
                  <w:widowControl/>
                  <w:jc w:val="center"/>
                </w:pPr>
              </w:pPrChange>
            </w:pPr>
            <w:r w:rsidRPr="00DE39BA">
              <w:rPr>
                <w:bCs/>
              </w:rPr>
              <w:t>Questionnare</w:t>
            </w:r>
          </w:p>
        </w:tc>
        <w:tc>
          <w:tcPr>
            <w:tcW w:w="2675" w:type="dxa"/>
          </w:tcPr>
          <w:p w14:paraId="1B48A303" w14:textId="57571CCB" w:rsidR="00B74880" w:rsidRPr="00DE39BA" w:rsidRDefault="001A74FA" w:rsidP="00F535CA">
            <w:pPr>
              <w:jc w:val="center"/>
              <w:rPr>
                <w:bCs/>
              </w:rPr>
              <w:pPrChange w:id="656" w:author="mananarora1571@gmail.com" w:date="2021-05-30T15:12:00Z">
                <w:pPr>
                  <w:keepNext/>
                  <w:keepLines/>
                  <w:widowControl/>
                  <w:jc w:val="center"/>
                </w:pPr>
              </w:pPrChange>
            </w:pPr>
            <w:r w:rsidRPr="00DE39BA">
              <w:rPr>
                <w:bCs/>
              </w:rPr>
              <w:t>3</w:t>
            </w:r>
            <w:r w:rsidR="00DD5B9D">
              <w:rPr>
                <w:bCs/>
              </w:rPr>
              <w:t>9</w:t>
            </w:r>
          </w:p>
        </w:tc>
      </w:tr>
      <w:tr w:rsidR="00B74880" w:rsidRPr="00DE39BA" w14:paraId="4E3D6168" w14:textId="760BB134" w:rsidTr="00DE39BA">
        <w:trPr>
          <w:trHeight w:val="773"/>
        </w:trPr>
        <w:tc>
          <w:tcPr>
            <w:tcW w:w="1494" w:type="dxa"/>
          </w:tcPr>
          <w:p w14:paraId="4A9E0307" w14:textId="4E281A3F" w:rsidR="00B74880" w:rsidRPr="00DE39BA" w:rsidRDefault="00B74880" w:rsidP="00F535CA">
            <w:pPr>
              <w:jc w:val="center"/>
              <w:pPrChange w:id="657" w:author="mananarora1571@gmail.com" w:date="2021-05-30T15:12:00Z">
                <w:pPr>
                  <w:keepNext/>
                  <w:keepLines/>
                  <w:widowControl/>
                  <w:jc w:val="center"/>
                </w:pPr>
              </w:pPrChange>
            </w:pPr>
            <w:r w:rsidRPr="00DE39BA">
              <w:t>10</w:t>
            </w:r>
          </w:p>
        </w:tc>
        <w:tc>
          <w:tcPr>
            <w:tcW w:w="1980" w:type="dxa"/>
          </w:tcPr>
          <w:p w14:paraId="2AE71031" w14:textId="15B3EC78" w:rsidR="00B74880" w:rsidRPr="00DE39BA" w:rsidRDefault="00B74880" w:rsidP="00F535CA">
            <w:pPr>
              <w:jc w:val="center"/>
              <w:pPrChange w:id="658" w:author="mananarora1571@gmail.com" w:date="2021-05-30T15:12:00Z">
                <w:pPr>
                  <w:keepNext/>
                  <w:keepLines/>
                  <w:widowControl/>
                  <w:jc w:val="center"/>
                </w:pPr>
              </w:pPrChange>
            </w:pPr>
            <w:r w:rsidRPr="00DE39BA">
              <w:t>4.2</w:t>
            </w:r>
          </w:p>
        </w:tc>
        <w:tc>
          <w:tcPr>
            <w:tcW w:w="3201" w:type="dxa"/>
          </w:tcPr>
          <w:p w14:paraId="7D64E9CF" w14:textId="028DAE59" w:rsidR="00B74880" w:rsidRPr="00DE39BA" w:rsidRDefault="00B74880" w:rsidP="00F535CA">
            <w:pPr>
              <w:pStyle w:val="Heading3"/>
              <w:keepNext w:val="0"/>
              <w:keepLines w:val="0"/>
              <w:spacing w:before="40" w:line="360" w:lineRule="auto"/>
              <w:jc w:val="center"/>
              <w:outlineLvl w:val="2"/>
              <w:rPr>
                <w:bCs w:val="0"/>
              </w:rPr>
              <w:pPrChange w:id="659" w:author="mananarora1571@gmail.com" w:date="2021-05-30T15:12:00Z">
                <w:pPr>
                  <w:pStyle w:val="Heading3"/>
                  <w:widowControl/>
                  <w:spacing w:before="40" w:line="360" w:lineRule="auto"/>
                  <w:jc w:val="center"/>
                  <w:outlineLvl w:val="2"/>
                </w:pPr>
              </w:pPrChange>
            </w:pPr>
            <w:bookmarkStart w:id="660" w:name="_Toc60957706"/>
            <w:r w:rsidRPr="00DE39BA">
              <w:rPr>
                <w:rFonts w:ascii="Times New Roman" w:hAnsi="Times New Roman" w:cs="Times New Roman"/>
                <w:b w:val="0"/>
                <w:bCs w:val="0"/>
                <w:color w:val="auto"/>
              </w:rPr>
              <w:t>Development Plan</w:t>
            </w:r>
            <w:bookmarkEnd w:id="660"/>
          </w:p>
        </w:tc>
        <w:tc>
          <w:tcPr>
            <w:tcW w:w="2675" w:type="dxa"/>
          </w:tcPr>
          <w:p w14:paraId="399A0822" w14:textId="2E104ED2" w:rsidR="00B74880" w:rsidRPr="00DE39BA" w:rsidRDefault="001A74FA"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661" w:author="mananarora1571@gmail.com" w:date="2021-05-30T15:12:00Z">
                <w:pPr>
                  <w:pStyle w:val="Heading3"/>
                  <w:widowControl/>
                  <w:spacing w:before="40" w:line="360" w:lineRule="auto"/>
                  <w:jc w:val="center"/>
                  <w:outlineLvl w:val="2"/>
                </w:pPr>
              </w:pPrChange>
            </w:pPr>
            <w:r w:rsidRPr="00DE39BA">
              <w:rPr>
                <w:rFonts w:ascii="Times New Roman" w:hAnsi="Times New Roman" w:cs="Times New Roman"/>
                <w:b w:val="0"/>
                <w:bCs w:val="0"/>
                <w:color w:val="auto"/>
              </w:rPr>
              <w:t>4</w:t>
            </w:r>
            <w:r w:rsidR="00DD5B9D">
              <w:rPr>
                <w:rFonts w:ascii="Times New Roman" w:hAnsi="Times New Roman" w:cs="Times New Roman"/>
                <w:b w:val="0"/>
                <w:bCs w:val="0"/>
                <w:color w:val="auto"/>
              </w:rPr>
              <w:t>4</w:t>
            </w:r>
          </w:p>
        </w:tc>
      </w:tr>
      <w:tr w:rsidR="00815022" w:rsidRPr="00DE39BA" w14:paraId="02561935" w14:textId="77777777" w:rsidTr="00DE39BA">
        <w:trPr>
          <w:trHeight w:val="773"/>
        </w:trPr>
        <w:tc>
          <w:tcPr>
            <w:tcW w:w="1494" w:type="dxa"/>
          </w:tcPr>
          <w:p w14:paraId="6BE4BFF7" w14:textId="17C176F9" w:rsidR="00815022" w:rsidRPr="00DE39BA" w:rsidRDefault="00DE4707" w:rsidP="00F535CA">
            <w:pPr>
              <w:jc w:val="center"/>
              <w:pPrChange w:id="662" w:author="mananarora1571@gmail.com" w:date="2021-05-30T15:12:00Z">
                <w:pPr>
                  <w:keepNext/>
                  <w:keepLines/>
                  <w:widowControl/>
                  <w:jc w:val="center"/>
                </w:pPr>
              </w:pPrChange>
            </w:pPr>
            <w:r>
              <w:t>11</w:t>
            </w:r>
          </w:p>
        </w:tc>
        <w:tc>
          <w:tcPr>
            <w:tcW w:w="1980" w:type="dxa"/>
          </w:tcPr>
          <w:p w14:paraId="41A55639" w14:textId="686FB932" w:rsidR="00815022" w:rsidRPr="00DE39BA" w:rsidRDefault="00DE4707" w:rsidP="00F535CA">
            <w:pPr>
              <w:jc w:val="center"/>
              <w:pPrChange w:id="663" w:author="mananarora1571@gmail.com" w:date="2021-05-30T15:12:00Z">
                <w:pPr>
                  <w:keepNext/>
                  <w:keepLines/>
                  <w:widowControl/>
                  <w:jc w:val="center"/>
                </w:pPr>
              </w:pPrChange>
            </w:pPr>
            <w:r>
              <w:t>6.1</w:t>
            </w:r>
          </w:p>
        </w:tc>
        <w:tc>
          <w:tcPr>
            <w:tcW w:w="3201" w:type="dxa"/>
          </w:tcPr>
          <w:p w14:paraId="7EE9AD55" w14:textId="095D8121" w:rsidR="00815022" w:rsidRPr="00DE39BA" w:rsidRDefault="00815022"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664" w:author="mananarora1571@gmail.com" w:date="2021-05-30T15:12:00Z">
                <w:pPr>
                  <w:pStyle w:val="Heading3"/>
                  <w:widowControl/>
                  <w:spacing w:before="40" w:line="360" w:lineRule="auto"/>
                  <w:jc w:val="center"/>
                  <w:outlineLvl w:val="2"/>
                </w:pPr>
              </w:pPrChange>
            </w:pPr>
            <w:r>
              <w:rPr>
                <w:rFonts w:ascii="Times New Roman" w:hAnsi="Times New Roman" w:cs="Times New Roman"/>
                <w:b w:val="0"/>
                <w:bCs w:val="0"/>
                <w:color w:val="auto"/>
              </w:rPr>
              <w:t>Use Cases</w:t>
            </w:r>
          </w:p>
        </w:tc>
        <w:tc>
          <w:tcPr>
            <w:tcW w:w="2675" w:type="dxa"/>
          </w:tcPr>
          <w:p w14:paraId="65AB93E8" w14:textId="62EABD8B" w:rsidR="00815022" w:rsidRPr="00DE39BA" w:rsidRDefault="00DD5B9D"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665" w:author="mananarora1571@gmail.com" w:date="2021-05-30T15:12:00Z">
                <w:pPr>
                  <w:pStyle w:val="Heading3"/>
                  <w:widowControl/>
                  <w:spacing w:before="40" w:line="360" w:lineRule="auto"/>
                  <w:jc w:val="center"/>
                  <w:outlineLvl w:val="2"/>
                </w:pPr>
              </w:pPrChange>
            </w:pPr>
            <w:r>
              <w:rPr>
                <w:rFonts w:ascii="Times New Roman" w:hAnsi="Times New Roman" w:cs="Times New Roman"/>
                <w:b w:val="0"/>
                <w:bCs w:val="0"/>
                <w:color w:val="auto"/>
              </w:rPr>
              <w:t>4</w:t>
            </w:r>
            <w:ins w:id="666" w:author="mananarora1571@gmail.com" w:date="2021-05-30T15:53:00Z">
              <w:r w:rsidR="00652383">
                <w:rPr>
                  <w:rFonts w:ascii="Times New Roman" w:hAnsi="Times New Roman" w:cs="Times New Roman"/>
                  <w:b w:val="0"/>
                  <w:bCs w:val="0"/>
                  <w:color w:val="auto"/>
                </w:rPr>
                <w:t>7</w:t>
              </w:r>
            </w:ins>
            <w:del w:id="667" w:author="mananarora1571@gmail.com" w:date="2021-05-30T15:53:00Z">
              <w:r w:rsidDel="00652383">
                <w:rPr>
                  <w:rFonts w:ascii="Times New Roman" w:hAnsi="Times New Roman" w:cs="Times New Roman"/>
                  <w:b w:val="0"/>
                  <w:bCs w:val="0"/>
                  <w:color w:val="auto"/>
                </w:rPr>
                <w:delText>8</w:delText>
              </w:r>
            </w:del>
          </w:p>
        </w:tc>
      </w:tr>
      <w:tr w:rsidR="00815022" w:rsidRPr="00DE39BA" w14:paraId="5D74CEA2" w14:textId="77777777" w:rsidTr="00DE39BA">
        <w:trPr>
          <w:trHeight w:val="773"/>
        </w:trPr>
        <w:tc>
          <w:tcPr>
            <w:tcW w:w="1494" w:type="dxa"/>
          </w:tcPr>
          <w:p w14:paraId="7610BB8D" w14:textId="4193C36D" w:rsidR="00815022" w:rsidRPr="00DE39BA" w:rsidRDefault="00DE4707" w:rsidP="00F535CA">
            <w:pPr>
              <w:jc w:val="center"/>
              <w:pPrChange w:id="668" w:author="mananarora1571@gmail.com" w:date="2021-05-30T15:12:00Z">
                <w:pPr>
                  <w:keepNext/>
                  <w:keepLines/>
                  <w:widowControl/>
                  <w:jc w:val="center"/>
                </w:pPr>
              </w:pPrChange>
            </w:pPr>
            <w:r>
              <w:t>12</w:t>
            </w:r>
          </w:p>
        </w:tc>
        <w:tc>
          <w:tcPr>
            <w:tcW w:w="1980" w:type="dxa"/>
          </w:tcPr>
          <w:p w14:paraId="7AF80C73" w14:textId="28923D47" w:rsidR="00815022" w:rsidRPr="00DE39BA" w:rsidRDefault="00DE4707" w:rsidP="00F535CA">
            <w:pPr>
              <w:jc w:val="center"/>
              <w:pPrChange w:id="669" w:author="mananarora1571@gmail.com" w:date="2021-05-30T15:12:00Z">
                <w:pPr>
                  <w:keepNext/>
                  <w:keepLines/>
                  <w:widowControl/>
                  <w:jc w:val="center"/>
                </w:pPr>
              </w:pPrChange>
            </w:pPr>
            <w:r>
              <w:t>6.2</w:t>
            </w:r>
          </w:p>
        </w:tc>
        <w:tc>
          <w:tcPr>
            <w:tcW w:w="3201" w:type="dxa"/>
          </w:tcPr>
          <w:p w14:paraId="19029E47" w14:textId="4D726672" w:rsidR="00815022" w:rsidRDefault="00815022"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670" w:author="mananarora1571@gmail.com" w:date="2021-05-30T15:12:00Z">
                <w:pPr>
                  <w:pStyle w:val="Heading3"/>
                  <w:widowControl/>
                  <w:spacing w:before="40" w:line="360" w:lineRule="auto"/>
                  <w:jc w:val="center"/>
                  <w:outlineLvl w:val="2"/>
                </w:pPr>
              </w:pPrChange>
            </w:pPr>
            <w:r>
              <w:rPr>
                <w:rFonts w:ascii="Times New Roman" w:hAnsi="Times New Roman" w:cs="Times New Roman"/>
                <w:b w:val="0"/>
                <w:bCs w:val="0"/>
                <w:color w:val="auto"/>
              </w:rPr>
              <w:t>Use Case Description Module</w:t>
            </w:r>
          </w:p>
        </w:tc>
        <w:tc>
          <w:tcPr>
            <w:tcW w:w="2675" w:type="dxa"/>
          </w:tcPr>
          <w:p w14:paraId="147EBF12" w14:textId="48B7CD4A" w:rsidR="00815022" w:rsidRPr="00DE39BA" w:rsidRDefault="00DD5B9D"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671" w:author="mananarora1571@gmail.com" w:date="2021-05-30T15:12:00Z">
                <w:pPr>
                  <w:pStyle w:val="Heading3"/>
                  <w:widowControl/>
                  <w:spacing w:before="40" w:line="360" w:lineRule="auto"/>
                  <w:jc w:val="center"/>
                  <w:outlineLvl w:val="2"/>
                </w:pPr>
              </w:pPrChange>
            </w:pPr>
            <w:r>
              <w:rPr>
                <w:rFonts w:ascii="Times New Roman" w:hAnsi="Times New Roman" w:cs="Times New Roman"/>
                <w:b w:val="0"/>
                <w:bCs w:val="0"/>
                <w:color w:val="auto"/>
              </w:rPr>
              <w:t>4</w:t>
            </w:r>
            <w:ins w:id="672" w:author="mananarora1571@gmail.com" w:date="2021-05-30T15:54:00Z">
              <w:r w:rsidR="00652383">
                <w:rPr>
                  <w:rFonts w:ascii="Times New Roman" w:hAnsi="Times New Roman" w:cs="Times New Roman"/>
                  <w:b w:val="0"/>
                  <w:bCs w:val="0"/>
                  <w:color w:val="auto"/>
                </w:rPr>
                <w:t>8</w:t>
              </w:r>
            </w:ins>
            <w:del w:id="673" w:author="mananarora1571@gmail.com" w:date="2021-05-30T15:54:00Z">
              <w:r w:rsidDel="00652383">
                <w:rPr>
                  <w:rFonts w:ascii="Times New Roman" w:hAnsi="Times New Roman" w:cs="Times New Roman"/>
                  <w:b w:val="0"/>
                  <w:bCs w:val="0"/>
                  <w:color w:val="auto"/>
                </w:rPr>
                <w:delText>9</w:delText>
              </w:r>
            </w:del>
          </w:p>
        </w:tc>
      </w:tr>
      <w:tr w:rsidR="00B74880" w:rsidRPr="00DE39BA" w14:paraId="48D2D6DE" w14:textId="72D88CA8" w:rsidTr="00DE39BA">
        <w:trPr>
          <w:trHeight w:val="773"/>
        </w:trPr>
        <w:tc>
          <w:tcPr>
            <w:tcW w:w="1494" w:type="dxa"/>
          </w:tcPr>
          <w:p w14:paraId="51B59F8A" w14:textId="5B05EFD0" w:rsidR="00B74880" w:rsidRPr="00DE39BA" w:rsidRDefault="00B74880" w:rsidP="00F535CA">
            <w:pPr>
              <w:jc w:val="center"/>
              <w:pPrChange w:id="674" w:author="mananarora1571@gmail.com" w:date="2021-05-30T15:12:00Z">
                <w:pPr>
                  <w:keepNext/>
                  <w:keepLines/>
                  <w:widowControl/>
                  <w:jc w:val="center"/>
                </w:pPr>
              </w:pPrChange>
            </w:pPr>
            <w:r w:rsidRPr="00DE39BA">
              <w:t>1</w:t>
            </w:r>
            <w:r w:rsidR="00DE4707">
              <w:t>3</w:t>
            </w:r>
          </w:p>
        </w:tc>
        <w:tc>
          <w:tcPr>
            <w:tcW w:w="1980" w:type="dxa"/>
          </w:tcPr>
          <w:p w14:paraId="3FB65B62" w14:textId="1BDFD9F7" w:rsidR="00B74880" w:rsidRPr="00DE39BA" w:rsidRDefault="00B74880" w:rsidP="00F535CA">
            <w:pPr>
              <w:jc w:val="center"/>
              <w:pPrChange w:id="675" w:author="mananarora1571@gmail.com" w:date="2021-05-30T15:12:00Z">
                <w:pPr>
                  <w:keepNext/>
                  <w:keepLines/>
                  <w:widowControl/>
                  <w:jc w:val="center"/>
                </w:pPr>
              </w:pPrChange>
            </w:pPr>
            <w:r w:rsidRPr="00DE39BA">
              <w:t>7.1</w:t>
            </w:r>
          </w:p>
        </w:tc>
        <w:tc>
          <w:tcPr>
            <w:tcW w:w="3201" w:type="dxa"/>
          </w:tcPr>
          <w:p w14:paraId="51DC87CE" w14:textId="2061E4D3" w:rsidR="00B74880" w:rsidRPr="00DE39BA" w:rsidRDefault="00B74880" w:rsidP="00F535CA">
            <w:pPr>
              <w:pStyle w:val="Heading3"/>
              <w:keepNext w:val="0"/>
              <w:keepLines w:val="0"/>
              <w:spacing w:before="40" w:line="360" w:lineRule="auto"/>
              <w:jc w:val="center"/>
              <w:outlineLvl w:val="2"/>
              <w:rPr>
                <w:rFonts w:ascii="Times New Roman" w:hAnsi="Times New Roman" w:cs="Times New Roman"/>
                <w:b w:val="0"/>
                <w:bCs w:val="0"/>
                <w:color w:val="auto"/>
              </w:rPr>
              <w:pPrChange w:id="676" w:author="mananarora1571@gmail.com" w:date="2021-05-30T15:12:00Z">
                <w:pPr>
                  <w:pStyle w:val="Heading3"/>
                  <w:widowControl/>
                  <w:spacing w:before="40" w:line="360" w:lineRule="auto"/>
                  <w:jc w:val="center"/>
                  <w:outlineLvl w:val="2"/>
                </w:pPr>
              </w:pPrChange>
            </w:pPr>
            <w:bookmarkStart w:id="677" w:name="_Toc60957707"/>
            <w:r w:rsidRPr="00DE39BA">
              <w:rPr>
                <w:rFonts w:ascii="Times New Roman" w:eastAsia="Times New Roman" w:hAnsi="Times New Roman" w:cs="Times New Roman"/>
                <w:b w:val="0"/>
                <w:color w:val="auto"/>
                <w:szCs w:val="26"/>
              </w:rPr>
              <w:t>Tools used for Implementation</w:t>
            </w:r>
            <w:bookmarkEnd w:id="677"/>
          </w:p>
        </w:tc>
        <w:tc>
          <w:tcPr>
            <w:tcW w:w="2675" w:type="dxa"/>
          </w:tcPr>
          <w:p w14:paraId="78991119" w14:textId="739032B0" w:rsidR="00B74880" w:rsidRPr="00DE39BA" w:rsidRDefault="00DD5B9D"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678" w:author="mananarora1571@gmail.com" w:date="2021-05-30T15:12:00Z">
                <w:pPr>
                  <w:pStyle w:val="Heading3"/>
                  <w:widowControl/>
                  <w:spacing w:before="40" w:line="360" w:lineRule="auto"/>
                  <w:jc w:val="center"/>
                  <w:outlineLvl w:val="2"/>
                </w:pPr>
              </w:pPrChange>
            </w:pPr>
            <w:r>
              <w:rPr>
                <w:rFonts w:ascii="Times New Roman" w:eastAsia="Times New Roman" w:hAnsi="Times New Roman" w:cs="Times New Roman"/>
                <w:b w:val="0"/>
                <w:color w:val="auto"/>
                <w:szCs w:val="26"/>
              </w:rPr>
              <w:t>5</w:t>
            </w:r>
            <w:ins w:id="679" w:author="mananarora1571@gmail.com" w:date="2021-05-30T15:54:00Z">
              <w:r w:rsidR="00652383">
                <w:rPr>
                  <w:rFonts w:ascii="Times New Roman" w:eastAsia="Times New Roman" w:hAnsi="Times New Roman" w:cs="Times New Roman"/>
                  <w:b w:val="0"/>
                  <w:color w:val="auto"/>
                  <w:szCs w:val="26"/>
                </w:rPr>
                <w:t>0</w:t>
              </w:r>
            </w:ins>
            <w:del w:id="680" w:author="mananarora1571@gmail.com" w:date="2021-05-30T15:54:00Z">
              <w:r w:rsidDel="00652383">
                <w:rPr>
                  <w:rFonts w:ascii="Times New Roman" w:eastAsia="Times New Roman" w:hAnsi="Times New Roman" w:cs="Times New Roman"/>
                  <w:b w:val="0"/>
                  <w:color w:val="auto"/>
                  <w:szCs w:val="26"/>
                </w:rPr>
                <w:delText>1</w:delText>
              </w:r>
            </w:del>
          </w:p>
        </w:tc>
      </w:tr>
      <w:tr w:rsidR="00B74880" w:rsidRPr="00DE39BA" w14:paraId="205EDECB" w14:textId="442BA329" w:rsidTr="00DE39BA">
        <w:trPr>
          <w:trHeight w:val="773"/>
        </w:trPr>
        <w:tc>
          <w:tcPr>
            <w:tcW w:w="1494" w:type="dxa"/>
          </w:tcPr>
          <w:p w14:paraId="01912F92" w14:textId="13B7FC40" w:rsidR="00B74880" w:rsidRPr="00DE39BA" w:rsidRDefault="00B74880" w:rsidP="00F535CA">
            <w:pPr>
              <w:jc w:val="center"/>
              <w:pPrChange w:id="681" w:author="mananarora1571@gmail.com" w:date="2021-05-30T15:12:00Z">
                <w:pPr>
                  <w:keepNext/>
                  <w:keepLines/>
                  <w:widowControl/>
                  <w:jc w:val="center"/>
                </w:pPr>
              </w:pPrChange>
            </w:pPr>
            <w:r w:rsidRPr="00DE39BA">
              <w:lastRenderedPageBreak/>
              <w:t>1</w:t>
            </w:r>
            <w:r w:rsidR="00DE4707">
              <w:t>4</w:t>
            </w:r>
          </w:p>
        </w:tc>
        <w:tc>
          <w:tcPr>
            <w:tcW w:w="1980" w:type="dxa"/>
          </w:tcPr>
          <w:p w14:paraId="39DAA21F" w14:textId="435E6ECD" w:rsidR="00B74880" w:rsidRPr="00DE39BA" w:rsidRDefault="00B74880" w:rsidP="00F535CA">
            <w:pPr>
              <w:jc w:val="center"/>
              <w:pPrChange w:id="682" w:author="mananarora1571@gmail.com" w:date="2021-05-30T15:12:00Z">
                <w:pPr>
                  <w:keepNext/>
                  <w:keepLines/>
                  <w:widowControl/>
                  <w:jc w:val="center"/>
                </w:pPr>
              </w:pPrChange>
            </w:pPr>
            <w:r w:rsidRPr="00DE39BA">
              <w:t>7.</w:t>
            </w:r>
            <w:r w:rsidR="00DE4707">
              <w:t>2</w:t>
            </w:r>
          </w:p>
        </w:tc>
        <w:tc>
          <w:tcPr>
            <w:tcW w:w="3201" w:type="dxa"/>
          </w:tcPr>
          <w:p w14:paraId="138A4DF1" w14:textId="485B2DE9" w:rsidR="00B74880" w:rsidRPr="00DE39BA" w:rsidRDefault="00B74880"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683" w:author="mananarora1571@gmail.com" w:date="2021-05-30T15:12:00Z">
                <w:pPr>
                  <w:pStyle w:val="Heading3"/>
                  <w:widowControl/>
                  <w:spacing w:before="40" w:line="360" w:lineRule="auto"/>
                  <w:jc w:val="center"/>
                  <w:outlineLvl w:val="2"/>
                </w:pPr>
              </w:pPrChange>
            </w:pPr>
            <w:bookmarkStart w:id="684" w:name="_Toc60957709"/>
            <w:r w:rsidRPr="00DE39BA">
              <w:rPr>
                <w:rFonts w:ascii="Times New Roman" w:eastAsia="Times New Roman" w:hAnsi="Times New Roman" w:cs="Times New Roman"/>
                <w:b w:val="0"/>
                <w:color w:val="auto"/>
                <w:szCs w:val="26"/>
              </w:rPr>
              <w:t>User Table</w:t>
            </w:r>
            <w:bookmarkEnd w:id="684"/>
          </w:p>
        </w:tc>
        <w:tc>
          <w:tcPr>
            <w:tcW w:w="2675" w:type="dxa"/>
          </w:tcPr>
          <w:p w14:paraId="591F3415" w14:textId="3CD8C7F3" w:rsidR="00B74880" w:rsidRPr="00DE39BA" w:rsidRDefault="00DD5B9D"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685" w:author="mananarora1571@gmail.com" w:date="2021-05-30T15:12:00Z">
                <w:pPr>
                  <w:pStyle w:val="Heading3"/>
                  <w:widowControl/>
                  <w:spacing w:before="40" w:line="360" w:lineRule="auto"/>
                  <w:jc w:val="center"/>
                  <w:outlineLvl w:val="2"/>
                </w:pPr>
              </w:pPrChange>
            </w:pPr>
            <w:r>
              <w:rPr>
                <w:rFonts w:ascii="Times New Roman" w:eastAsia="Times New Roman" w:hAnsi="Times New Roman" w:cs="Times New Roman"/>
                <w:b w:val="0"/>
                <w:color w:val="auto"/>
                <w:szCs w:val="26"/>
              </w:rPr>
              <w:t>11</w:t>
            </w:r>
            <w:ins w:id="686" w:author="mananarora1571@gmail.com" w:date="2021-05-30T15:54:00Z">
              <w:r w:rsidR="00652383">
                <w:rPr>
                  <w:rFonts w:ascii="Times New Roman" w:eastAsia="Times New Roman" w:hAnsi="Times New Roman" w:cs="Times New Roman"/>
                  <w:b w:val="0"/>
                  <w:color w:val="auto"/>
                  <w:szCs w:val="26"/>
                </w:rPr>
                <w:t>4</w:t>
              </w:r>
            </w:ins>
            <w:del w:id="687" w:author="mananarora1571@gmail.com" w:date="2021-05-30T15:54:00Z">
              <w:r w:rsidDel="00652383">
                <w:rPr>
                  <w:rFonts w:ascii="Times New Roman" w:eastAsia="Times New Roman" w:hAnsi="Times New Roman" w:cs="Times New Roman"/>
                  <w:b w:val="0"/>
                  <w:color w:val="auto"/>
                  <w:szCs w:val="26"/>
                </w:rPr>
                <w:delText>2</w:delText>
              </w:r>
            </w:del>
          </w:p>
        </w:tc>
      </w:tr>
      <w:tr w:rsidR="00B74880" w:rsidRPr="00DE39BA" w14:paraId="65CEA2D6" w14:textId="472943D0" w:rsidTr="00DE39BA">
        <w:trPr>
          <w:trHeight w:val="773"/>
        </w:trPr>
        <w:tc>
          <w:tcPr>
            <w:tcW w:w="1494" w:type="dxa"/>
          </w:tcPr>
          <w:p w14:paraId="2A58FE64" w14:textId="18BB0CD8" w:rsidR="00B74880" w:rsidRPr="00DE39BA" w:rsidRDefault="00B74880" w:rsidP="00F535CA">
            <w:pPr>
              <w:jc w:val="center"/>
              <w:pPrChange w:id="688" w:author="mananarora1571@gmail.com" w:date="2021-05-30T15:12:00Z">
                <w:pPr>
                  <w:keepNext/>
                  <w:keepLines/>
                  <w:widowControl/>
                  <w:jc w:val="center"/>
                </w:pPr>
              </w:pPrChange>
            </w:pPr>
            <w:r w:rsidRPr="00DE39BA">
              <w:t>1</w:t>
            </w:r>
            <w:r w:rsidR="00DE4707">
              <w:t>5</w:t>
            </w:r>
          </w:p>
        </w:tc>
        <w:tc>
          <w:tcPr>
            <w:tcW w:w="1980" w:type="dxa"/>
          </w:tcPr>
          <w:p w14:paraId="3324113B" w14:textId="1F29FFCA" w:rsidR="00B74880" w:rsidRPr="00DE39BA" w:rsidRDefault="00B74880" w:rsidP="00F535CA">
            <w:pPr>
              <w:jc w:val="center"/>
              <w:pPrChange w:id="689" w:author="mananarora1571@gmail.com" w:date="2021-05-30T15:12:00Z">
                <w:pPr>
                  <w:keepNext/>
                  <w:keepLines/>
                  <w:widowControl/>
                  <w:jc w:val="center"/>
                </w:pPr>
              </w:pPrChange>
            </w:pPr>
            <w:r w:rsidRPr="00DE39BA">
              <w:t>7.</w:t>
            </w:r>
            <w:r w:rsidR="00DE4707">
              <w:t>3</w:t>
            </w:r>
          </w:p>
        </w:tc>
        <w:tc>
          <w:tcPr>
            <w:tcW w:w="3201" w:type="dxa"/>
          </w:tcPr>
          <w:p w14:paraId="09B5C22E" w14:textId="5216F14F" w:rsidR="00B74880" w:rsidRPr="00DE39BA" w:rsidRDefault="00B74880"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690" w:author="mananarora1571@gmail.com" w:date="2021-05-30T15:12:00Z">
                <w:pPr>
                  <w:pStyle w:val="Heading3"/>
                  <w:widowControl/>
                  <w:spacing w:before="40" w:line="360" w:lineRule="auto"/>
                  <w:jc w:val="center"/>
                  <w:outlineLvl w:val="2"/>
                </w:pPr>
              </w:pPrChange>
            </w:pPr>
            <w:bookmarkStart w:id="691" w:name="_Toc60957710"/>
            <w:r w:rsidRPr="00DE39BA">
              <w:rPr>
                <w:rFonts w:ascii="Times New Roman" w:eastAsia="Times New Roman" w:hAnsi="Times New Roman" w:cs="Times New Roman"/>
                <w:b w:val="0"/>
                <w:color w:val="auto"/>
                <w:szCs w:val="26"/>
              </w:rPr>
              <w:t>Hotspot Table</w:t>
            </w:r>
            <w:bookmarkEnd w:id="691"/>
          </w:p>
        </w:tc>
        <w:tc>
          <w:tcPr>
            <w:tcW w:w="2675" w:type="dxa"/>
          </w:tcPr>
          <w:p w14:paraId="151B4F11" w14:textId="6959D8B0" w:rsidR="00B74880" w:rsidRPr="00DE39BA" w:rsidRDefault="00695AB2"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692" w:author="mananarora1571@gmail.com" w:date="2021-05-30T15:12:00Z">
                <w:pPr>
                  <w:pStyle w:val="Heading3"/>
                  <w:widowControl/>
                  <w:spacing w:before="40" w:line="360" w:lineRule="auto"/>
                  <w:jc w:val="center"/>
                  <w:outlineLvl w:val="2"/>
                </w:pPr>
              </w:pPrChange>
            </w:pPr>
            <w:r w:rsidRPr="00DE39BA">
              <w:rPr>
                <w:rFonts w:ascii="Times New Roman" w:eastAsia="Times New Roman" w:hAnsi="Times New Roman" w:cs="Times New Roman"/>
                <w:b w:val="0"/>
                <w:color w:val="auto"/>
                <w:szCs w:val="26"/>
              </w:rPr>
              <w:t>1</w:t>
            </w:r>
            <w:r w:rsidR="00DD5B9D">
              <w:rPr>
                <w:rFonts w:ascii="Times New Roman" w:eastAsia="Times New Roman" w:hAnsi="Times New Roman" w:cs="Times New Roman"/>
                <w:b w:val="0"/>
                <w:color w:val="auto"/>
                <w:szCs w:val="26"/>
              </w:rPr>
              <w:t>1</w:t>
            </w:r>
            <w:ins w:id="693" w:author="mananarora1571@gmail.com" w:date="2021-05-30T15:54:00Z">
              <w:r w:rsidR="00652383">
                <w:rPr>
                  <w:rFonts w:ascii="Times New Roman" w:eastAsia="Times New Roman" w:hAnsi="Times New Roman" w:cs="Times New Roman"/>
                  <w:b w:val="0"/>
                  <w:color w:val="auto"/>
                  <w:szCs w:val="26"/>
                </w:rPr>
                <w:t>4</w:t>
              </w:r>
            </w:ins>
            <w:del w:id="694" w:author="mananarora1571@gmail.com" w:date="2021-05-30T15:54:00Z">
              <w:r w:rsidR="00DD5B9D" w:rsidDel="00652383">
                <w:rPr>
                  <w:rFonts w:ascii="Times New Roman" w:eastAsia="Times New Roman" w:hAnsi="Times New Roman" w:cs="Times New Roman"/>
                  <w:b w:val="0"/>
                  <w:color w:val="auto"/>
                  <w:szCs w:val="26"/>
                </w:rPr>
                <w:delText>3</w:delText>
              </w:r>
            </w:del>
          </w:p>
        </w:tc>
      </w:tr>
      <w:tr w:rsidR="00B74880" w:rsidRPr="00DE39BA" w14:paraId="691C6E7D" w14:textId="51BBBD85" w:rsidTr="00DE39BA">
        <w:trPr>
          <w:trHeight w:val="773"/>
        </w:trPr>
        <w:tc>
          <w:tcPr>
            <w:tcW w:w="1494" w:type="dxa"/>
          </w:tcPr>
          <w:p w14:paraId="2A7CC35F" w14:textId="2430132C" w:rsidR="00B74880" w:rsidRPr="00DE39BA" w:rsidRDefault="00B74880" w:rsidP="00F535CA">
            <w:pPr>
              <w:jc w:val="center"/>
              <w:pPrChange w:id="695" w:author="mananarora1571@gmail.com" w:date="2021-05-30T15:12:00Z">
                <w:pPr>
                  <w:keepNext/>
                  <w:keepLines/>
                  <w:widowControl/>
                  <w:jc w:val="center"/>
                </w:pPr>
              </w:pPrChange>
            </w:pPr>
            <w:r w:rsidRPr="00DE39BA">
              <w:t>1</w:t>
            </w:r>
            <w:r w:rsidR="00DE4707">
              <w:t>6</w:t>
            </w:r>
          </w:p>
        </w:tc>
        <w:tc>
          <w:tcPr>
            <w:tcW w:w="1980" w:type="dxa"/>
          </w:tcPr>
          <w:p w14:paraId="0F5FE76F" w14:textId="27811F51" w:rsidR="00B74880" w:rsidRPr="00DE39BA" w:rsidRDefault="00B74880" w:rsidP="00F535CA">
            <w:pPr>
              <w:jc w:val="center"/>
              <w:pPrChange w:id="696" w:author="mananarora1571@gmail.com" w:date="2021-05-30T15:12:00Z">
                <w:pPr>
                  <w:keepNext/>
                  <w:keepLines/>
                  <w:widowControl/>
                  <w:jc w:val="center"/>
                </w:pPr>
              </w:pPrChange>
            </w:pPr>
            <w:r w:rsidRPr="00DE39BA">
              <w:t>8.1</w:t>
            </w:r>
          </w:p>
        </w:tc>
        <w:tc>
          <w:tcPr>
            <w:tcW w:w="3201" w:type="dxa"/>
          </w:tcPr>
          <w:p w14:paraId="6D3E5195" w14:textId="725B63C5" w:rsidR="00B74880" w:rsidRPr="00DE39BA" w:rsidRDefault="00B74880"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697" w:author="mananarora1571@gmail.com" w:date="2021-05-30T15:12:00Z">
                <w:pPr>
                  <w:pStyle w:val="Heading3"/>
                  <w:widowControl/>
                  <w:spacing w:before="40" w:line="360" w:lineRule="auto"/>
                  <w:jc w:val="center"/>
                  <w:outlineLvl w:val="2"/>
                </w:pPr>
              </w:pPrChange>
            </w:pPr>
            <w:bookmarkStart w:id="698" w:name="_Toc60957711"/>
            <w:r w:rsidRPr="00DE39BA">
              <w:rPr>
                <w:rFonts w:ascii="Times New Roman" w:eastAsia="Times New Roman" w:hAnsi="Times New Roman" w:cs="Times New Roman"/>
                <w:b w:val="0"/>
                <w:color w:val="auto"/>
                <w:szCs w:val="26"/>
              </w:rPr>
              <w:t>Type of Testing</w:t>
            </w:r>
            <w:bookmarkEnd w:id="698"/>
          </w:p>
        </w:tc>
        <w:tc>
          <w:tcPr>
            <w:tcW w:w="2675" w:type="dxa"/>
          </w:tcPr>
          <w:p w14:paraId="2A62701C" w14:textId="559B4815" w:rsidR="00B74880" w:rsidRPr="00DE39BA" w:rsidRDefault="00695AB2"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699" w:author="mananarora1571@gmail.com" w:date="2021-05-30T15:12:00Z">
                <w:pPr>
                  <w:pStyle w:val="Heading3"/>
                  <w:widowControl/>
                  <w:spacing w:before="40" w:line="360" w:lineRule="auto"/>
                  <w:jc w:val="center"/>
                  <w:outlineLvl w:val="2"/>
                </w:pPr>
              </w:pPrChange>
            </w:pPr>
            <w:r w:rsidRPr="00DE39BA">
              <w:rPr>
                <w:rFonts w:ascii="Times New Roman" w:eastAsia="Times New Roman" w:hAnsi="Times New Roman" w:cs="Times New Roman"/>
                <w:b w:val="0"/>
                <w:color w:val="auto"/>
                <w:szCs w:val="26"/>
              </w:rPr>
              <w:t>11</w:t>
            </w:r>
            <w:ins w:id="700" w:author="mananarora1571@gmail.com" w:date="2021-05-30T15:55:00Z">
              <w:r w:rsidR="00652383">
                <w:rPr>
                  <w:rFonts w:ascii="Times New Roman" w:eastAsia="Times New Roman" w:hAnsi="Times New Roman" w:cs="Times New Roman"/>
                  <w:b w:val="0"/>
                  <w:color w:val="auto"/>
                  <w:szCs w:val="26"/>
                </w:rPr>
                <w:t>7</w:t>
              </w:r>
            </w:ins>
            <w:del w:id="701" w:author="mananarora1571@gmail.com" w:date="2021-05-30T15:55:00Z">
              <w:r w:rsidR="00DD5B9D" w:rsidDel="00652383">
                <w:rPr>
                  <w:rFonts w:ascii="Times New Roman" w:eastAsia="Times New Roman" w:hAnsi="Times New Roman" w:cs="Times New Roman"/>
                  <w:b w:val="0"/>
                  <w:color w:val="auto"/>
                  <w:szCs w:val="26"/>
                </w:rPr>
                <w:delText>5</w:delText>
              </w:r>
            </w:del>
          </w:p>
        </w:tc>
      </w:tr>
      <w:tr w:rsidR="00B74880" w:rsidRPr="00DE39BA" w14:paraId="1B87A0DD" w14:textId="084C4E8C" w:rsidTr="00DE39BA">
        <w:trPr>
          <w:trHeight w:val="773"/>
        </w:trPr>
        <w:tc>
          <w:tcPr>
            <w:tcW w:w="1494" w:type="dxa"/>
          </w:tcPr>
          <w:p w14:paraId="4FDC89E2" w14:textId="6444DC50" w:rsidR="00B74880" w:rsidRPr="00DE39BA" w:rsidRDefault="00B74880" w:rsidP="00F535CA">
            <w:pPr>
              <w:jc w:val="center"/>
              <w:pPrChange w:id="702" w:author="mananarora1571@gmail.com" w:date="2021-05-30T15:12:00Z">
                <w:pPr>
                  <w:keepNext/>
                  <w:keepLines/>
                  <w:widowControl/>
                  <w:jc w:val="center"/>
                </w:pPr>
              </w:pPrChange>
            </w:pPr>
            <w:r w:rsidRPr="00DE39BA">
              <w:t>1</w:t>
            </w:r>
            <w:r w:rsidR="00DE4707">
              <w:t>7</w:t>
            </w:r>
          </w:p>
        </w:tc>
        <w:tc>
          <w:tcPr>
            <w:tcW w:w="1980" w:type="dxa"/>
          </w:tcPr>
          <w:p w14:paraId="5AA27BAA" w14:textId="08446D6E" w:rsidR="00B74880" w:rsidRPr="00DE39BA" w:rsidRDefault="00B74880" w:rsidP="00F535CA">
            <w:pPr>
              <w:jc w:val="center"/>
              <w:pPrChange w:id="703" w:author="mananarora1571@gmail.com" w:date="2021-05-30T15:12:00Z">
                <w:pPr>
                  <w:keepNext/>
                  <w:keepLines/>
                  <w:widowControl/>
                  <w:jc w:val="center"/>
                </w:pPr>
              </w:pPrChange>
            </w:pPr>
            <w:r w:rsidRPr="00DE39BA">
              <w:t>8.2</w:t>
            </w:r>
          </w:p>
        </w:tc>
        <w:tc>
          <w:tcPr>
            <w:tcW w:w="3201" w:type="dxa"/>
          </w:tcPr>
          <w:p w14:paraId="266F1D6C" w14:textId="55D22E21" w:rsidR="00B74880" w:rsidRPr="00DE39BA" w:rsidRDefault="00B74880"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704" w:author="mananarora1571@gmail.com" w:date="2021-05-30T15:12:00Z">
                <w:pPr>
                  <w:pStyle w:val="Heading3"/>
                  <w:widowControl/>
                  <w:spacing w:before="40" w:line="360" w:lineRule="auto"/>
                  <w:jc w:val="center"/>
                  <w:outlineLvl w:val="2"/>
                </w:pPr>
              </w:pPrChange>
            </w:pPr>
            <w:bookmarkStart w:id="705" w:name="_Toc60957712"/>
            <w:r w:rsidRPr="00DE39BA">
              <w:rPr>
                <w:rFonts w:ascii="Times New Roman" w:eastAsia="Times New Roman" w:hAnsi="Times New Roman" w:cs="Times New Roman"/>
                <w:b w:val="0"/>
                <w:color w:val="auto"/>
                <w:szCs w:val="26"/>
              </w:rPr>
              <w:t>Technical requirements for Testing</w:t>
            </w:r>
            <w:bookmarkEnd w:id="705"/>
          </w:p>
        </w:tc>
        <w:tc>
          <w:tcPr>
            <w:tcW w:w="2675" w:type="dxa"/>
          </w:tcPr>
          <w:p w14:paraId="726E0156" w14:textId="692BB6E4" w:rsidR="00B74880" w:rsidRPr="00DE39BA" w:rsidRDefault="00695AB2" w:rsidP="00F535CA">
            <w:pPr>
              <w:pStyle w:val="Heading3"/>
              <w:keepNext w:val="0"/>
              <w:keepLines w:val="0"/>
              <w:spacing w:before="40" w:line="360" w:lineRule="auto"/>
              <w:jc w:val="center"/>
              <w:outlineLvl w:val="2"/>
              <w:rPr>
                <w:rFonts w:ascii="Times New Roman" w:eastAsia="Times New Roman" w:hAnsi="Times New Roman" w:cs="Times New Roman"/>
                <w:b w:val="0"/>
                <w:color w:val="auto"/>
                <w:szCs w:val="26"/>
              </w:rPr>
              <w:pPrChange w:id="706" w:author="mananarora1571@gmail.com" w:date="2021-05-30T15:12:00Z">
                <w:pPr>
                  <w:pStyle w:val="Heading3"/>
                  <w:widowControl/>
                  <w:spacing w:before="40" w:line="360" w:lineRule="auto"/>
                  <w:jc w:val="center"/>
                  <w:outlineLvl w:val="2"/>
                </w:pPr>
              </w:pPrChange>
            </w:pPr>
            <w:r w:rsidRPr="00DE39BA">
              <w:rPr>
                <w:rFonts w:ascii="Times New Roman" w:eastAsia="Times New Roman" w:hAnsi="Times New Roman" w:cs="Times New Roman"/>
                <w:b w:val="0"/>
                <w:color w:val="auto"/>
                <w:szCs w:val="26"/>
              </w:rPr>
              <w:t>11</w:t>
            </w:r>
            <w:ins w:id="707" w:author="mananarora1571@gmail.com" w:date="2021-05-30T15:55:00Z">
              <w:r w:rsidR="00652383">
                <w:rPr>
                  <w:rFonts w:ascii="Times New Roman" w:eastAsia="Times New Roman" w:hAnsi="Times New Roman" w:cs="Times New Roman"/>
                  <w:b w:val="0"/>
                  <w:color w:val="auto"/>
                  <w:szCs w:val="26"/>
                </w:rPr>
                <w:t>9</w:t>
              </w:r>
            </w:ins>
            <w:del w:id="708" w:author="mananarora1571@gmail.com" w:date="2021-05-30T15:55:00Z">
              <w:r w:rsidR="00DD5B9D" w:rsidDel="00652383">
                <w:rPr>
                  <w:rFonts w:ascii="Times New Roman" w:eastAsia="Times New Roman" w:hAnsi="Times New Roman" w:cs="Times New Roman"/>
                  <w:b w:val="0"/>
                  <w:color w:val="auto"/>
                  <w:szCs w:val="26"/>
                </w:rPr>
                <w:delText>7</w:delText>
              </w:r>
            </w:del>
          </w:p>
        </w:tc>
      </w:tr>
    </w:tbl>
    <w:p w14:paraId="7A3AC92C" w14:textId="0B83FEF1" w:rsidR="00C43CB4" w:rsidDel="00F535CA" w:rsidRDefault="00C43CB4" w:rsidP="00F535CA">
      <w:pPr>
        <w:pStyle w:val="Heading1"/>
        <w:keepNext w:val="0"/>
        <w:keepLines w:val="0"/>
        <w:widowControl w:val="0"/>
        <w:jc w:val="center"/>
        <w:rPr>
          <w:del w:id="709" w:author="mananarora1571@gmail.com" w:date="2021-05-30T15:10:00Z"/>
        </w:rPr>
        <w:pPrChange w:id="710" w:author="mananarora1571@gmail.com" w:date="2021-05-30T15:12:00Z">
          <w:pPr>
            <w:pStyle w:val="Heading1"/>
            <w:jc w:val="center"/>
          </w:pPr>
        </w:pPrChange>
      </w:pPr>
    </w:p>
    <w:p w14:paraId="61D8123B" w14:textId="5A185928" w:rsidR="00F535CA" w:rsidRDefault="00F535CA" w:rsidP="00F535CA">
      <w:pPr>
        <w:rPr>
          <w:ins w:id="711" w:author="mananarora1571@gmail.com" w:date="2021-05-30T15:15:00Z"/>
        </w:rPr>
        <w:pPrChange w:id="712" w:author="mananarora1571@gmail.com" w:date="2021-05-30T15:15:00Z">
          <w:pPr>
            <w:jc w:val="center"/>
          </w:pPr>
        </w:pPrChange>
      </w:pPr>
    </w:p>
    <w:p w14:paraId="73212E57" w14:textId="588DD22D" w:rsidR="00F535CA" w:rsidRDefault="00F535CA" w:rsidP="00F535CA">
      <w:pPr>
        <w:rPr>
          <w:ins w:id="713" w:author="mananarora1571@gmail.com" w:date="2021-05-30T15:15:00Z"/>
        </w:rPr>
        <w:pPrChange w:id="714" w:author="mananarora1571@gmail.com" w:date="2021-05-30T15:15:00Z">
          <w:pPr>
            <w:jc w:val="center"/>
          </w:pPr>
        </w:pPrChange>
      </w:pPr>
    </w:p>
    <w:p w14:paraId="53C4E8B4" w14:textId="16467DAE" w:rsidR="00F535CA" w:rsidRDefault="00F535CA" w:rsidP="00F535CA">
      <w:pPr>
        <w:rPr>
          <w:ins w:id="715" w:author="mananarora1571@gmail.com" w:date="2021-05-30T15:15:00Z"/>
        </w:rPr>
        <w:pPrChange w:id="716" w:author="mananarora1571@gmail.com" w:date="2021-05-30T15:15:00Z">
          <w:pPr>
            <w:jc w:val="center"/>
          </w:pPr>
        </w:pPrChange>
      </w:pPr>
    </w:p>
    <w:p w14:paraId="29503AED" w14:textId="0F1B72FA" w:rsidR="00F535CA" w:rsidRDefault="00F535CA" w:rsidP="00F535CA">
      <w:pPr>
        <w:rPr>
          <w:ins w:id="717" w:author="mananarora1571@gmail.com" w:date="2021-05-30T15:15:00Z"/>
        </w:rPr>
        <w:pPrChange w:id="718" w:author="mananarora1571@gmail.com" w:date="2021-05-30T15:15:00Z">
          <w:pPr>
            <w:jc w:val="center"/>
          </w:pPr>
        </w:pPrChange>
      </w:pPr>
    </w:p>
    <w:p w14:paraId="2B169B44" w14:textId="151A405D" w:rsidR="00F535CA" w:rsidRDefault="00F535CA" w:rsidP="00F535CA">
      <w:pPr>
        <w:rPr>
          <w:ins w:id="719" w:author="mananarora1571@gmail.com" w:date="2021-05-30T15:15:00Z"/>
        </w:rPr>
        <w:pPrChange w:id="720" w:author="mananarora1571@gmail.com" w:date="2021-05-30T15:15:00Z">
          <w:pPr>
            <w:jc w:val="center"/>
          </w:pPr>
        </w:pPrChange>
      </w:pPr>
    </w:p>
    <w:p w14:paraId="2B23DF71" w14:textId="74CDC593" w:rsidR="00F535CA" w:rsidRDefault="00F535CA" w:rsidP="00F535CA">
      <w:pPr>
        <w:rPr>
          <w:ins w:id="721" w:author="mananarora1571@gmail.com" w:date="2021-05-30T15:15:00Z"/>
        </w:rPr>
        <w:pPrChange w:id="722" w:author="mananarora1571@gmail.com" w:date="2021-05-30T15:15:00Z">
          <w:pPr>
            <w:jc w:val="center"/>
          </w:pPr>
        </w:pPrChange>
      </w:pPr>
    </w:p>
    <w:p w14:paraId="15218820" w14:textId="0EF0B67B" w:rsidR="00F535CA" w:rsidRDefault="00F535CA" w:rsidP="00F535CA">
      <w:pPr>
        <w:rPr>
          <w:ins w:id="723" w:author="mananarora1571@gmail.com" w:date="2021-05-30T15:15:00Z"/>
        </w:rPr>
        <w:pPrChange w:id="724" w:author="mananarora1571@gmail.com" w:date="2021-05-30T15:15:00Z">
          <w:pPr>
            <w:jc w:val="center"/>
          </w:pPr>
        </w:pPrChange>
      </w:pPr>
    </w:p>
    <w:p w14:paraId="43954F4C" w14:textId="110654FD" w:rsidR="00F535CA" w:rsidRDefault="00F535CA" w:rsidP="00F535CA">
      <w:pPr>
        <w:rPr>
          <w:ins w:id="725" w:author="mananarora1571@gmail.com" w:date="2021-05-30T15:15:00Z"/>
        </w:rPr>
        <w:pPrChange w:id="726" w:author="mananarora1571@gmail.com" w:date="2021-05-30T15:15:00Z">
          <w:pPr>
            <w:jc w:val="center"/>
          </w:pPr>
        </w:pPrChange>
      </w:pPr>
    </w:p>
    <w:p w14:paraId="3AF728CE" w14:textId="3A4E20ED" w:rsidR="00F535CA" w:rsidRDefault="00F535CA" w:rsidP="00F535CA">
      <w:pPr>
        <w:rPr>
          <w:ins w:id="727" w:author="mananarora1571@gmail.com" w:date="2021-05-30T15:15:00Z"/>
        </w:rPr>
        <w:pPrChange w:id="728" w:author="mananarora1571@gmail.com" w:date="2021-05-30T15:15:00Z">
          <w:pPr>
            <w:jc w:val="center"/>
          </w:pPr>
        </w:pPrChange>
      </w:pPr>
    </w:p>
    <w:p w14:paraId="62520341" w14:textId="598D5EB6" w:rsidR="00F535CA" w:rsidRDefault="00F535CA" w:rsidP="00F535CA">
      <w:pPr>
        <w:rPr>
          <w:ins w:id="729" w:author="mananarora1571@gmail.com" w:date="2021-05-30T15:15:00Z"/>
        </w:rPr>
        <w:pPrChange w:id="730" w:author="mananarora1571@gmail.com" w:date="2021-05-30T15:15:00Z">
          <w:pPr>
            <w:jc w:val="center"/>
          </w:pPr>
        </w:pPrChange>
      </w:pPr>
    </w:p>
    <w:p w14:paraId="1F7742E3" w14:textId="7DA5AA9F" w:rsidR="00F535CA" w:rsidRDefault="00F535CA" w:rsidP="00F535CA">
      <w:pPr>
        <w:rPr>
          <w:ins w:id="731" w:author="mananarora1571@gmail.com" w:date="2021-05-30T15:15:00Z"/>
        </w:rPr>
        <w:pPrChange w:id="732" w:author="mananarora1571@gmail.com" w:date="2021-05-30T15:15:00Z">
          <w:pPr>
            <w:jc w:val="center"/>
          </w:pPr>
        </w:pPrChange>
      </w:pPr>
    </w:p>
    <w:p w14:paraId="578FA1CD" w14:textId="31BD7F01" w:rsidR="00F535CA" w:rsidRDefault="00F535CA" w:rsidP="00F535CA">
      <w:pPr>
        <w:rPr>
          <w:ins w:id="733" w:author="mananarora1571@gmail.com" w:date="2021-05-30T15:15:00Z"/>
        </w:rPr>
        <w:pPrChange w:id="734" w:author="mananarora1571@gmail.com" w:date="2021-05-30T15:15:00Z">
          <w:pPr>
            <w:jc w:val="center"/>
          </w:pPr>
        </w:pPrChange>
      </w:pPr>
    </w:p>
    <w:p w14:paraId="4DBE0E26" w14:textId="01250C68" w:rsidR="00F535CA" w:rsidRDefault="00F535CA" w:rsidP="00F535CA">
      <w:pPr>
        <w:rPr>
          <w:ins w:id="735" w:author="mananarora1571@gmail.com" w:date="2021-05-30T15:15:00Z"/>
        </w:rPr>
        <w:pPrChange w:id="736" w:author="mananarora1571@gmail.com" w:date="2021-05-30T15:15:00Z">
          <w:pPr>
            <w:jc w:val="center"/>
          </w:pPr>
        </w:pPrChange>
      </w:pPr>
    </w:p>
    <w:p w14:paraId="0559A3FD" w14:textId="7180A5C2" w:rsidR="00F535CA" w:rsidRDefault="00F535CA" w:rsidP="00F535CA">
      <w:pPr>
        <w:rPr>
          <w:ins w:id="737" w:author="mananarora1571@gmail.com" w:date="2021-05-30T15:15:00Z"/>
        </w:rPr>
        <w:pPrChange w:id="738" w:author="mananarora1571@gmail.com" w:date="2021-05-30T15:15:00Z">
          <w:pPr>
            <w:jc w:val="center"/>
          </w:pPr>
        </w:pPrChange>
      </w:pPr>
    </w:p>
    <w:p w14:paraId="6F63F7EA" w14:textId="2CEF6595" w:rsidR="00F535CA" w:rsidRDefault="00F535CA" w:rsidP="00F535CA">
      <w:pPr>
        <w:rPr>
          <w:ins w:id="739" w:author="mananarora1571@gmail.com" w:date="2021-05-30T15:15:00Z"/>
        </w:rPr>
        <w:pPrChange w:id="740" w:author="mananarora1571@gmail.com" w:date="2021-05-30T15:15:00Z">
          <w:pPr>
            <w:jc w:val="center"/>
          </w:pPr>
        </w:pPrChange>
      </w:pPr>
    </w:p>
    <w:p w14:paraId="7718D6DF" w14:textId="616E677A" w:rsidR="00F535CA" w:rsidRDefault="00F535CA" w:rsidP="00F535CA">
      <w:pPr>
        <w:rPr>
          <w:ins w:id="741" w:author="mananarora1571@gmail.com" w:date="2021-05-30T15:15:00Z"/>
        </w:rPr>
        <w:pPrChange w:id="742" w:author="mananarora1571@gmail.com" w:date="2021-05-30T15:15:00Z">
          <w:pPr>
            <w:jc w:val="center"/>
          </w:pPr>
        </w:pPrChange>
      </w:pPr>
    </w:p>
    <w:p w14:paraId="63848FB4" w14:textId="28769679" w:rsidR="00F535CA" w:rsidRDefault="00F535CA" w:rsidP="00F535CA">
      <w:pPr>
        <w:rPr>
          <w:ins w:id="743" w:author="mananarora1571@gmail.com" w:date="2021-05-30T15:15:00Z"/>
        </w:rPr>
        <w:pPrChange w:id="744" w:author="mananarora1571@gmail.com" w:date="2021-05-30T15:15:00Z">
          <w:pPr>
            <w:jc w:val="center"/>
          </w:pPr>
        </w:pPrChange>
      </w:pPr>
    </w:p>
    <w:p w14:paraId="68776437" w14:textId="12CDDE48" w:rsidR="00F535CA" w:rsidRDefault="00F535CA" w:rsidP="00F535CA">
      <w:pPr>
        <w:rPr>
          <w:ins w:id="745" w:author="mananarora1571@gmail.com" w:date="2021-05-30T15:15:00Z"/>
        </w:rPr>
        <w:pPrChange w:id="746" w:author="mananarora1571@gmail.com" w:date="2021-05-30T15:15:00Z">
          <w:pPr>
            <w:jc w:val="center"/>
          </w:pPr>
        </w:pPrChange>
      </w:pPr>
    </w:p>
    <w:p w14:paraId="7ED52A5F" w14:textId="3414AECB" w:rsidR="00F535CA" w:rsidRDefault="00F535CA" w:rsidP="00F535CA">
      <w:pPr>
        <w:rPr>
          <w:ins w:id="747" w:author="mananarora1571@gmail.com" w:date="2021-05-30T15:15:00Z"/>
        </w:rPr>
        <w:pPrChange w:id="748" w:author="mananarora1571@gmail.com" w:date="2021-05-30T15:15:00Z">
          <w:pPr>
            <w:jc w:val="center"/>
          </w:pPr>
        </w:pPrChange>
      </w:pPr>
    </w:p>
    <w:p w14:paraId="18827631" w14:textId="445D1345" w:rsidR="00F535CA" w:rsidRDefault="00F535CA" w:rsidP="00F535CA">
      <w:pPr>
        <w:rPr>
          <w:ins w:id="749" w:author="mananarora1571@gmail.com" w:date="2021-05-30T15:15:00Z"/>
        </w:rPr>
        <w:pPrChange w:id="750" w:author="mananarora1571@gmail.com" w:date="2021-05-30T15:15:00Z">
          <w:pPr>
            <w:jc w:val="center"/>
          </w:pPr>
        </w:pPrChange>
      </w:pPr>
    </w:p>
    <w:p w14:paraId="2262A7F2" w14:textId="6B4E7C70" w:rsidR="00F535CA" w:rsidRDefault="00F535CA" w:rsidP="00F535CA">
      <w:pPr>
        <w:rPr>
          <w:ins w:id="751" w:author="mananarora1571@gmail.com" w:date="2021-05-30T15:15:00Z"/>
        </w:rPr>
        <w:pPrChange w:id="752" w:author="mananarora1571@gmail.com" w:date="2021-05-30T15:15:00Z">
          <w:pPr>
            <w:jc w:val="center"/>
          </w:pPr>
        </w:pPrChange>
      </w:pPr>
    </w:p>
    <w:p w14:paraId="06181079" w14:textId="77777777" w:rsidR="00F535CA" w:rsidRPr="00F535CA" w:rsidRDefault="00F535CA" w:rsidP="00F535CA">
      <w:pPr>
        <w:rPr>
          <w:ins w:id="753" w:author="mananarora1571@gmail.com" w:date="2021-05-30T15:15:00Z"/>
          <w:rPrChange w:id="754" w:author="mananarora1571@gmail.com" w:date="2021-05-30T15:15:00Z">
            <w:rPr>
              <w:ins w:id="755" w:author="mananarora1571@gmail.com" w:date="2021-05-30T15:15:00Z"/>
            </w:rPr>
          </w:rPrChange>
        </w:rPr>
        <w:pPrChange w:id="756" w:author="mananarora1571@gmail.com" w:date="2021-05-30T15:15:00Z">
          <w:pPr>
            <w:jc w:val="center"/>
          </w:pPr>
        </w:pPrChange>
      </w:pPr>
    </w:p>
    <w:p w14:paraId="3C4492B3" w14:textId="17BC6E95" w:rsidR="00C43CB4" w:rsidRPr="00DE39BA" w:rsidDel="00F535CA" w:rsidRDefault="00C43CB4" w:rsidP="00F535CA">
      <w:pPr>
        <w:widowControl w:val="0"/>
        <w:jc w:val="center"/>
        <w:rPr>
          <w:del w:id="757" w:author="mananarora1571@gmail.com" w:date="2021-05-30T15:10:00Z"/>
        </w:rPr>
        <w:pPrChange w:id="758" w:author="mananarora1571@gmail.com" w:date="2021-05-30T15:12:00Z">
          <w:pPr/>
        </w:pPrChange>
      </w:pPr>
    </w:p>
    <w:p w14:paraId="2DBC9E4B" w14:textId="32EB179B" w:rsidR="00C43CB4" w:rsidRPr="00DE39BA" w:rsidDel="00F535CA" w:rsidRDefault="00C43CB4" w:rsidP="00F535CA">
      <w:pPr>
        <w:widowControl w:val="0"/>
        <w:jc w:val="center"/>
        <w:rPr>
          <w:del w:id="759" w:author="mananarora1571@gmail.com" w:date="2021-05-30T15:10:00Z"/>
        </w:rPr>
        <w:pPrChange w:id="760" w:author="mananarora1571@gmail.com" w:date="2021-05-30T15:12:00Z">
          <w:pPr/>
        </w:pPrChange>
      </w:pPr>
    </w:p>
    <w:p w14:paraId="38115EBD" w14:textId="7FF5681A" w:rsidR="00C43CB4" w:rsidRPr="00DE39BA" w:rsidDel="00F535CA" w:rsidRDefault="00C43CB4" w:rsidP="00F535CA">
      <w:pPr>
        <w:widowControl w:val="0"/>
        <w:jc w:val="center"/>
        <w:rPr>
          <w:del w:id="761" w:author="mananarora1571@gmail.com" w:date="2021-05-30T15:10:00Z"/>
        </w:rPr>
        <w:pPrChange w:id="762" w:author="mananarora1571@gmail.com" w:date="2021-05-30T15:12:00Z">
          <w:pPr/>
        </w:pPrChange>
      </w:pPr>
    </w:p>
    <w:p w14:paraId="0D6C5B0B" w14:textId="04A7A2A3" w:rsidR="00C43CB4" w:rsidRPr="00DE39BA" w:rsidDel="00F535CA" w:rsidRDefault="00C43CB4" w:rsidP="00F535CA">
      <w:pPr>
        <w:widowControl w:val="0"/>
        <w:jc w:val="center"/>
        <w:rPr>
          <w:del w:id="763" w:author="mananarora1571@gmail.com" w:date="2021-05-30T15:10:00Z"/>
        </w:rPr>
        <w:pPrChange w:id="764" w:author="mananarora1571@gmail.com" w:date="2021-05-30T15:12:00Z">
          <w:pPr/>
        </w:pPrChange>
      </w:pPr>
    </w:p>
    <w:p w14:paraId="10ED7B6F" w14:textId="2E16FDFD" w:rsidR="00C43CB4" w:rsidRPr="00DE39BA" w:rsidDel="00F535CA" w:rsidRDefault="00C43CB4" w:rsidP="00F535CA">
      <w:pPr>
        <w:widowControl w:val="0"/>
        <w:jc w:val="center"/>
        <w:rPr>
          <w:del w:id="765" w:author="mananarora1571@gmail.com" w:date="2021-05-30T15:10:00Z"/>
        </w:rPr>
        <w:pPrChange w:id="766" w:author="mananarora1571@gmail.com" w:date="2021-05-30T15:12:00Z">
          <w:pPr/>
        </w:pPrChange>
      </w:pPr>
    </w:p>
    <w:p w14:paraId="01A4FAEA" w14:textId="431AA448" w:rsidR="00C43CB4" w:rsidRPr="00DE39BA" w:rsidDel="00F535CA" w:rsidRDefault="00C43CB4" w:rsidP="00F535CA">
      <w:pPr>
        <w:widowControl w:val="0"/>
        <w:jc w:val="center"/>
        <w:rPr>
          <w:del w:id="767" w:author="mananarora1571@gmail.com" w:date="2021-05-30T15:10:00Z"/>
        </w:rPr>
        <w:pPrChange w:id="768" w:author="mananarora1571@gmail.com" w:date="2021-05-30T15:12:00Z">
          <w:pPr/>
        </w:pPrChange>
      </w:pPr>
    </w:p>
    <w:p w14:paraId="313A8F37" w14:textId="701D4208" w:rsidR="00C43CB4" w:rsidRPr="00DE39BA" w:rsidDel="00F535CA" w:rsidRDefault="00C43CB4" w:rsidP="00F535CA">
      <w:pPr>
        <w:widowControl w:val="0"/>
        <w:jc w:val="center"/>
        <w:rPr>
          <w:del w:id="769" w:author="mananarora1571@gmail.com" w:date="2021-05-30T15:10:00Z"/>
        </w:rPr>
        <w:pPrChange w:id="770" w:author="mananarora1571@gmail.com" w:date="2021-05-30T15:12:00Z">
          <w:pPr/>
        </w:pPrChange>
      </w:pPr>
    </w:p>
    <w:p w14:paraId="2E951144" w14:textId="2D7B31FB" w:rsidR="00C43CB4" w:rsidRPr="00DE39BA" w:rsidDel="00F535CA" w:rsidRDefault="00C43CB4" w:rsidP="00F535CA">
      <w:pPr>
        <w:widowControl w:val="0"/>
        <w:jc w:val="center"/>
        <w:rPr>
          <w:del w:id="771" w:author="mananarora1571@gmail.com" w:date="2021-05-30T15:10:00Z"/>
        </w:rPr>
        <w:pPrChange w:id="772" w:author="mananarora1571@gmail.com" w:date="2021-05-30T15:12:00Z">
          <w:pPr/>
        </w:pPrChange>
      </w:pPr>
    </w:p>
    <w:p w14:paraId="274683C4" w14:textId="6A39346F" w:rsidR="00800B34" w:rsidRPr="00DE39BA" w:rsidDel="00F535CA" w:rsidRDefault="00800B34" w:rsidP="00F535CA">
      <w:pPr>
        <w:widowControl w:val="0"/>
        <w:jc w:val="center"/>
        <w:rPr>
          <w:del w:id="773" w:author="mananarora1571@gmail.com" w:date="2021-05-30T15:10:00Z"/>
        </w:rPr>
        <w:pPrChange w:id="774" w:author="mananarora1571@gmail.com" w:date="2021-05-30T15:12:00Z">
          <w:pPr/>
        </w:pPrChange>
      </w:pPr>
    </w:p>
    <w:p w14:paraId="5BA7D8F1" w14:textId="2F9D86C1" w:rsidR="00800B34" w:rsidRPr="00DE39BA" w:rsidDel="00F535CA" w:rsidRDefault="00800B34" w:rsidP="00F535CA">
      <w:pPr>
        <w:widowControl w:val="0"/>
        <w:jc w:val="center"/>
        <w:rPr>
          <w:del w:id="775" w:author="mananarora1571@gmail.com" w:date="2021-05-30T15:10:00Z"/>
        </w:rPr>
        <w:pPrChange w:id="776" w:author="mananarora1571@gmail.com" w:date="2021-05-30T15:12:00Z">
          <w:pPr/>
        </w:pPrChange>
      </w:pPr>
    </w:p>
    <w:p w14:paraId="49548690" w14:textId="49475A54" w:rsidR="00800B34" w:rsidRPr="00DE39BA" w:rsidDel="00F535CA" w:rsidRDefault="00800B34" w:rsidP="00F535CA">
      <w:pPr>
        <w:widowControl w:val="0"/>
        <w:jc w:val="center"/>
        <w:rPr>
          <w:del w:id="777" w:author="mananarora1571@gmail.com" w:date="2021-05-30T15:10:00Z"/>
        </w:rPr>
        <w:pPrChange w:id="778" w:author="mananarora1571@gmail.com" w:date="2021-05-30T15:12:00Z">
          <w:pPr/>
        </w:pPrChange>
      </w:pPr>
    </w:p>
    <w:p w14:paraId="04F20FD7" w14:textId="5161158B" w:rsidR="00800B34" w:rsidRPr="00DE39BA" w:rsidDel="00F535CA" w:rsidRDefault="00800B34" w:rsidP="00F535CA">
      <w:pPr>
        <w:widowControl w:val="0"/>
        <w:jc w:val="center"/>
        <w:rPr>
          <w:del w:id="779" w:author="mananarora1571@gmail.com" w:date="2021-05-30T15:10:00Z"/>
        </w:rPr>
        <w:pPrChange w:id="780" w:author="mananarora1571@gmail.com" w:date="2021-05-30T15:12:00Z">
          <w:pPr/>
        </w:pPrChange>
      </w:pPr>
    </w:p>
    <w:p w14:paraId="6B0D479A" w14:textId="148444D9" w:rsidR="00800B34" w:rsidRPr="00DE39BA" w:rsidDel="00F535CA" w:rsidRDefault="00800B34" w:rsidP="00F535CA">
      <w:pPr>
        <w:widowControl w:val="0"/>
        <w:jc w:val="center"/>
        <w:rPr>
          <w:del w:id="781" w:author="mananarora1571@gmail.com" w:date="2021-05-30T15:10:00Z"/>
        </w:rPr>
        <w:pPrChange w:id="782" w:author="mananarora1571@gmail.com" w:date="2021-05-30T15:12:00Z">
          <w:pPr/>
        </w:pPrChange>
      </w:pPr>
    </w:p>
    <w:p w14:paraId="26792111" w14:textId="3151FA05" w:rsidR="00800B34" w:rsidRPr="00DE39BA" w:rsidDel="00F535CA" w:rsidRDefault="00800B34" w:rsidP="00F535CA">
      <w:pPr>
        <w:widowControl w:val="0"/>
        <w:jc w:val="center"/>
        <w:rPr>
          <w:del w:id="783" w:author="mananarora1571@gmail.com" w:date="2021-05-30T15:10:00Z"/>
        </w:rPr>
        <w:pPrChange w:id="784" w:author="mananarora1571@gmail.com" w:date="2021-05-30T15:12:00Z">
          <w:pPr/>
        </w:pPrChange>
      </w:pPr>
    </w:p>
    <w:p w14:paraId="78BA73B6" w14:textId="30F16CB5" w:rsidR="00800B34" w:rsidDel="00F535CA" w:rsidRDefault="00800B34" w:rsidP="00F535CA">
      <w:pPr>
        <w:pStyle w:val="Heading1"/>
        <w:keepNext w:val="0"/>
        <w:keepLines w:val="0"/>
        <w:widowControl w:val="0"/>
        <w:jc w:val="center"/>
        <w:rPr>
          <w:del w:id="785" w:author="mananarora1571@gmail.com" w:date="2021-05-30T15:10:00Z"/>
        </w:rPr>
        <w:pPrChange w:id="786" w:author="mananarora1571@gmail.com" w:date="2021-05-30T15:12:00Z">
          <w:pPr>
            <w:pStyle w:val="Heading1"/>
            <w:jc w:val="center"/>
          </w:pPr>
        </w:pPrChange>
      </w:pPr>
    </w:p>
    <w:p w14:paraId="19D8E5AD" w14:textId="38E41BE5" w:rsidR="00B419EF" w:rsidDel="00F535CA" w:rsidRDefault="00B419EF" w:rsidP="00F535CA">
      <w:pPr>
        <w:widowControl w:val="0"/>
        <w:jc w:val="center"/>
        <w:rPr>
          <w:ins w:id="787" w:author="abhay mendiratta" w:date="2021-05-21T22:07:00Z"/>
          <w:del w:id="788" w:author="mananarora1571@gmail.com" w:date="2021-05-30T15:10:00Z"/>
        </w:rPr>
        <w:pPrChange w:id="789" w:author="mananarora1571@gmail.com" w:date="2021-05-30T15:12:00Z">
          <w:pPr/>
        </w:pPrChange>
      </w:pPr>
    </w:p>
    <w:p w14:paraId="4EA845A9" w14:textId="220EE640" w:rsidR="00B419EF" w:rsidDel="00F535CA" w:rsidRDefault="00B419EF" w:rsidP="00F535CA">
      <w:pPr>
        <w:widowControl w:val="0"/>
        <w:jc w:val="center"/>
        <w:rPr>
          <w:ins w:id="790" w:author="abhay mendiratta" w:date="2021-05-21T22:07:00Z"/>
          <w:del w:id="791" w:author="mananarora1571@gmail.com" w:date="2021-05-30T15:10:00Z"/>
        </w:rPr>
        <w:pPrChange w:id="792" w:author="mananarora1571@gmail.com" w:date="2021-05-30T15:12:00Z">
          <w:pPr/>
        </w:pPrChange>
      </w:pPr>
    </w:p>
    <w:p w14:paraId="7B279EB7" w14:textId="30A3F8B9" w:rsidR="00B419EF" w:rsidDel="00F535CA" w:rsidRDefault="00B419EF" w:rsidP="00F535CA">
      <w:pPr>
        <w:widowControl w:val="0"/>
        <w:jc w:val="center"/>
        <w:rPr>
          <w:ins w:id="793" w:author="abhay mendiratta" w:date="2021-05-21T22:07:00Z"/>
          <w:del w:id="794" w:author="mananarora1571@gmail.com" w:date="2021-05-30T15:10:00Z"/>
        </w:rPr>
        <w:pPrChange w:id="795" w:author="mananarora1571@gmail.com" w:date="2021-05-30T15:12:00Z">
          <w:pPr/>
        </w:pPrChange>
      </w:pPr>
    </w:p>
    <w:p w14:paraId="5FAEB922" w14:textId="1D899206" w:rsidR="00B419EF" w:rsidDel="00F535CA" w:rsidRDefault="00B419EF" w:rsidP="00F535CA">
      <w:pPr>
        <w:widowControl w:val="0"/>
        <w:jc w:val="center"/>
        <w:rPr>
          <w:ins w:id="796" w:author="abhay mendiratta" w:date="2021-05-21T22:07:00Z"/>
          <w:del w:id="797" w:author="mananarora1571@gmail.com" w:date="2021-05-30T15:10:00Z"/>
        </w:rPr>
        <w:pPrChange w:id="798" w:author="mananarora1571@gmail.com" w:date="2021-05-30T15:12:00Z">
          <w:pPr/>
        </w:pPrChange>
      </w:pPr>
    </w:p>
    <w:p w14:paraId="5644EA23" w14:textId="41B3A83A" w:rsidR="00B419EF" w:rsidDel="00F535CA" w:rsidRDefault="00B419EF" w:rsidP="00F535CA">
      <w:pPr>
        <w:widowControl w:val="0"/>
        <w:jc w:val="center"/>
        <w:rPr>
          <w:ins w:id="799" w:author="abhay mendiratta" w:date="2021-05-21T22:07:00Z"/>
          <w:del w:id="800" w:author="mananarora1571@gmail.com" w:date="2021-05-30T15:10:00Z"/>
        </w:rPr>
        <w:pPrChange w:id="801" w:author="mananarora1571@gmail.com" w:date="2021-05-30T15:12:00Z">
          <w:pPr/>
        </w:pPrChange>
      </w:pPr>
    </w:p>
    <w:p w14:paraId="16C260C1" w14:textId="24498DD1" w:rsidR="00B419EF" w:rsidDel="00F535CA" w:rsidRDefault="00B419EF" w:rsidP="00F535CA">
      <w:pPr>
        <w:widowControl w:val="0"/>
        <w:jc w:val="center"/>
        <w:rPr>
          <w:ins w:id="802" w:author="abhay mendiratta" w:date="2021-05-21T22:07:00Z"/>
          <w:del w:id="803" w:author="mananarora1571@gmail.com" w:date="2021-05-30T15:10:00Z"/>
        </w:rPr>
        <w:pPrChange w:id="804" w:author="mananarora1571@gmail.com" w:date="2021-05-30T15:12:00Z">
          <w:pPr/>
        </w:pPrChange>
      </w:pPr>
    </w:p>
    <w:p w14:paraId="22BDDDB7" w14:textId="34D24F1D" w:rsidR="00B419EF" w:rsidDel="00F535CA" w:rsidRDefault="00B419EF" w:rsidP="00F535CA">
      <w:pPr>
        <w:widowControl w:val="0"/>
        <w:jc w:val="center"/>
        <w:rPr>
          <w:ins w:id="805" w:author="abhay mendiratta" w:date="2021-05-21T22:07:00Z"/>
          <w:del w:id="806" w:author="mananarora1571@gmail.com" w:date="2021-05-30T15:10:00Z"/>
        </w:rPr>
        <w:pPrChange w:id="807" w:author="mananarora1571@gmail.com" w:date="2021-05-30T15:12:00Z">
          <w:pPr/>
        </w:pPrChange>
      </w:pPr>
    </w:p>
    <w:p w14:paraId="2AD95E70" w14:textId="0331CA41" w:rsidR="00B419EF" w:rsidDel="00F535CA" w:rsidRDefault="00B419EF" w:rsidP="00F535CA">
      <w:pPr>
        <w:widowControl w:val="0"/>
        <w:jc w:val="center"/>
        <w:rPr>
          <w:ins w:id="808" w:author="abhay mendiratta" w:date="2021-05-21T22:07:00Z"/>
          <w:del w:id="809" w:author="mananarora1571@gmail.com" w:date="2021-05-30T15:10:00Z"/>
        </w:rPr>
        <w:pPrChange w:id="810" w:author="mananarora1571@gmail.com" w:date="2021-05-30T15:12:00Z">
          <w:pPr/>
        </w:pPrChange>
      </w:pPr>
    </w:p>
    <w:p w14:paraId="7792D73B" w14:textId="77777777" w:rsidR="00B419EF" w:rsidRPr="00B419EF" w:rsidDel="00F535CA" w:rsidRDefault="00B419EF" w:rsidP="00F535CA">
      <w:pPr>
        <w:widowControl w:val="0"/>
        <w:jc w:val="center"/>
        <w:rPr>
          <w:ins w:id="811" w:author="abhay mendiratta" w:date="2021-05-21T22:07:00Z"/>
          <w:del w:id="812" w:author="mananarora1571@gmail.com" w:date="2021-05-30T15:10:00Z"/>
        </w:rPr>
        <w:pPrChange w:id="813" w:author="mananarora1571@gmail.com" w:date="2021-05-30T15:12:00Z">
          <w:pPr/>
        </w:pPrChange>
      </w:pPr>
    </w:p>
    <w:p w14:paraId="2F19AF2E" w14:textId="77777777" w:rsidR="00800B34" w:rsidRPr="00DE39BA" w:rsidDel="0069551A" w:rsidRDefault="00800B34" w:rsidP="00F535CA">
      <w:pPr>
        <w:widowControl w:val="0"/>
        <w:jc w:val="center"/>
        <w:rPr>
          <w:del w:id="814" w:author="abhay mendiratta" w:date="2021-05-21T21:29:00Z"/>
        </w:rPr>
        <w:pPrChange w:id="815" w:author="mananarora1571@gmail.com" w:date="2021-05-30T15:12:00Z">
          <w:pPr/>
        </w:pPrChange>
      </w:pPr>
    </w:p>
    <w:p w14:paraId="27C42C58" w14:textId="77777777" w:rsidR="00C43CB4" w:rsidRPr="00DE39BA" w:rsidDel="0069551A" w:rsidRDefault="00C43CB4" w:rsidP="00F535CA">
      <w:pPr>
        <w:widowControl w:val="0"/>
        <w:jc w:val="center"/>
        <w:rPr>
          <w:del w:id="816" w:author="abhay mendiratta" w:date="2021-05-21T21:29:00Z"/>
        </w:rPr>
        <w:pPrChange w:id="817" w:author="mananarora1571@gmail.com" w:date="2021-05-30T15:12:00Z">
          <w:pPr/>
        </w:pPrChange>
      </w:pPr>
    </w:p>
    <w:p w14:paraId="2BE5E481" w14:textId="77777777" w:rsidR="00C43CB4" w:rsidRPr="00DE39BA" w:rsidDel="0069551A" w:rsidRDefault="00C43CB4" w:rsidP="00F535CA">
      <w:pPr>
        <w:widowControl w:val="0"/>
        <w:jc w:val="center"/>
        <w:rPr>
          <w:del w:id="818" w:author="abhay mendiratta" w:date="2021-05-21T21:29:00Z"/>
        </w:rPr>
        <w:pPrChange w:id="819" w:author="mananarora1571@gmail.com" w:date="2021-05-30T15:12:00Z">
          <w:pPr/>
        </w:pPrChange>
      </w:pPr>
    </w:p>
    <w:p w14:paraId="2D7BF15C" w14:textId="21C43B67" w:rsidR="00C43CB4" w:rsidDel="0069551A" w:rsidRDefault="00C43CB4" w:rsidP="00F535CA">
      <w:pPr>
        <w:widowControl w:val="0"/>
        <w:jc w:val="center"/>
        <w:rPr>
          <w:del w:id="820" w:author="abhay mendiratta" w:date="2021-05-21T21:29:00Z"/>
        </w:rPr>
        <w:pPrChange w:id="821" w:author="mananarora1571@gmail.com" w:date="2021-05-30T15:12:00Z">
          <w:pPr/>
        </w:pPrChange>
      </w:pPr>
    </w:p>
    <w:p w14:paraId="0027B351" w14:textId="76BC00FE" w:rsidR="002A3E1F" w:rsidDel="0069551A" w:rsidRDefault="002A3E1F" w:rsidP="00F535CA">
      <w:pPr>
        <w:widowControl w:val="0"/>
        <w:jc w:val="center"/>
        <w:rPr>
          <w:del w:id="822" w:author="abhay mendiratta" w:date="2021-05-21T21:29:00Z"/>
        </w:rPr>
        <w:pPrChange w:id="823" w:author="mananarora1571@gmail.com" w:date="2021-05-30T15:12:00Z">
          <w:pPr/>
        </w:pPrChange>
      </w:pPr>
    </w:p>
    <w:p w14:paraId="257EF488" w14:textId="77777777" w:rsidR="002A3E1F" w:rsidRPr="00DE39BA" w:rsidDel="0069551A" w:rsidRDefault="002A3E1F" w:rsidP="00F535CA">
      <w:pPr>
        <w:widowControl w:val="0"/>
        <w:jc w:val="center"/>
        <w:rPr>
          <w:del w:id="824" w:author="abhay mendiratta" w:date="2021-05-21T21:29:00Z"/>
        </w:rPr>
        <w:pPrChange w:id="825" w:author="mananarora1571@gmail.com" w:date="2021-05-30T15:12:00Z">
          <w:pPr/>
        </w:pPrChange>
      </w:pPr>
    </w:p>
    <w:p w14:paraId="06E71301" w14:textId="52ECC294" w:rsidR="00C43CB4" w:rsidDel="0069551A" w:rsidRDefault="00C43CB4" w:rsidP="00F535CA">
      <w:pPr>
        <w:widowControl w:val="0"/>
        <w:jc w:val="center"/>
        <w:rPr>
          <w:del w:id="826" w:author="abhay mendiratta" w:date="2021-05-21T21:29:00Z"/>
        </w:rPr>
        <w:pPrChange w:id="827" w:author="mananarora1571@gmail.com" w:date="2021-05-30T15:12:00Z">
          <w:pPr/>
        </w:pPrChange>
      </w:pPr>
    </w:p>
    <w:p w14:paraId="5FF17F21" w14:textId="77777777" w:rsidR="00B773FE" w:rsidRPr="00DE39BA" w:rsidDel="0069551A" w:rsidRDefault="00B773FE" w:rsidP="00F535CA">
      <w:pPr>
        <w:widowControl w:val="0"/>
        <w:jc w:val="center"/>
        <w:rPr>
          <w:del w:id="828" w:author="abhay mendiratta" w:date="2021-05-21T21:29:00Z"/>
        </w:rPr>
        <w:pPrChange w:id="829" w:author="mananarora1571@gmail.com" w:date="2021-05-30T15:12:00Z">
          <w:pPr/>
        </w:pPrChange>
      </w:pPr>
    </w:p>
    <w:p w14:paraId="52842BAB" w14:textId="164B06AA" w:rsidR="00AD0926" w:rsidRPr="00DE39BA" w:rsidRDefault="00E45622" w:rsidP="00F535CA">
      <w:pPr>
        <w:pStyle w:val="Heading1"/>
        <w:keepNext w:val="0"/>
        <w:keepLines w:val="0"/>
        <w:widowControl w:val="0"/>
        <w:jc w:val="center"/>
        <w:rPr>
          <w:rFonts w:cs="Times New Roman"/>
          <w:color w:val="auto"/>
        </w:rPr>
        <w:pPrChange w:id="830" w:author="mananarora1571@gmail.com" w:date="2021-05-30T15:12:00Z">
          <w:pPr>
            <w:pStyle w:val="Heading1"/>
            <w:jc w:val="center"/>
          </w:pPr>
        </w:pPrChange>
      </w:pPr>
      <w:r w:rsidRPr="00DE39BA">
        <w:rPr>
          <w:rFonts w:cs="Times New Roman"/>
          <w:color w:val="auto"/>
          <w:u w:val="single"/>
        </w:rPr>
        <w:t>CHAPTER 1: INTRODUCTION</w:t>
      </w:r>
    </w:p>
    <w:p w14:paraId="69F389E0" w14:textId="77777777" w:rsidR="00AD0926" w:rsidRPr="00DE39BA" w:rsidRDefault="00AD0926" w:rsidP="00F535CA">
      <w:pPr>
        <w:widowControl w:val="0"/>
        <w:rPr>
          <w:szCs w:val="24"/>
        </w:rPr>
        <w:pPrChange w:id="831" w:author="mananarora1571@gmail.com" w:date="2021-05-30T15:12:00Z">
          <w:pPr/>
        </w:pPrChange>
      </w:pPr>
    </w:p>
    <w:p w14:paraId="338C24CD" w14:textId="77777777" w:rsidR="00AD0926" w:rsidRPr="00DE39BA" w:rsidRDefault="00AD0926" w:rsidP="00F535CA">
      <w:pPr>
        <w:pStyle w:val="Heading2"/>
        <w:keepNext w:val="0"/>
        <w:keepLines w:val="0"/>
        <w:widowControl w:val="0"/>
        <w:numPr>
          <w:ilvl w:val="1"/>
          <w:numId w:val="1"/>
        </w:numPr>
        <w:spacing w:line="360" w:lineRule="auto"/>
        <w:rPr>
          <w:rFonts w:cs="Times New Roman"/>
          <w:b w:val="0"/>
          <w:color w:val="auto"/>
          <w:szCs w:val="24"/>
        </w:rPr>
        <w:pPrChange w:id="832" w:author="mananarora1571@gmail.com" w:date="2021-05-30T15:12:00Z">
          <w:pPr>
            <w:pStyle w:val="Heading2"/>
            <w:numPr>
              <w:ilvl w:val="1"/>
              <w:numId w:val="1"/>
            </w:numPr>
            <w:spacing w:line="360" w:lineRule="auto"/>
            <w:ind w:left="720" w:hanging="720"/>
          </w:pPr>
        </w:pPrChange>
      </w:pPr>
      <w:bookmarkStart w:id="833" w:name="_Toc480417270"/>
      <w:r w:rsidRPr="00DE39BA">
        <w:rPr>
          <w:rFonts w:cs="Times New Roman"/>
          <w:color w:val="auto"/>
          <w:szCs w:val="24"/>
        </w:rPr>
        <w:t>Topic of the System</w:t>
      </w:r>
      <w:bookmarkEnd w:id="833"/>
    </w:p>
    <w:p w14:paraId="226C929C" w14:textId="77777777" w:rsidR="00AD0926" w:rsidRPr="00DE39BA" w:rsidRDefault="00AD0926" w:rsidP="00F535CA">
      <w:pPr>
        <w:widowControl w:val="0"/>
        <w:spacing w:line="360" w:lineRule="auto"/>
        <w:ind w:firstLine="720"/>
        <w:rPr>
          <w:szCs w:val="24"/>
        </w:rPr>
        <w:pPrChange w:id="834" w:author="mananarora1571@gmail.com" w:date="2021-05-30T15:12:00Z">
          <w:pPr>
            <w:spacing w:line="360" w:lineRule="auto"/>
            <w:ind w:firstLine="720"/>
          </w:pPr>
        </w:pPrChange>
      </w:pPr>
      <w:r w:rsidRPr="00DE39BA">
        <w:rPr>
          <w:b/>
          <w:szCs w:val="24"/>
        </w:rPr>
        <w:t>Title</w:t>
      </w:r>
      <w:r w:rsidRPr="00DE39BA">
        <w:rPr>
          <w:szCs w:val="24"/>
        </w:rPr>
        <w:t>: - “A Post Pandemic Crowd Safety Provisioning Application”</w:t>
      </w:r>
    </w:p>
    <w:p w14:paraId="3A411EBF" w14:textId="77777777" w:rsidR="00AD0926" w:rsidRPr="00DE39BA" w:rsidRDefault="00AD0926" w:rsidP="00F535CA">
      <w:pPr>
        <w:pStyle w:val="Heading2"/>
        <w:keepNext w:val="0"/>
        <w:keepLines w:val="0"/>
        <w:widowControl w:val="0"/>
        <w:numPr>
          <w:ilvl w:val="1"/>
          <w:numId w:val="1"/>
        </w:numPr>
        <w:spacing w:line="360" w:lineRule="auto"/>
        <w:rPr>
          <w:rFonts w:cs="Times New Roman"/>
          <w:b w:val="0"/>
          <w:color w:val="auto"/>
          <w:szCs w:val="24"/>
        </w:rPr>
        <w:pPrChange w:id="835" w:author="mananarora1571@gmail.com" w:date="2021-05-30T15:12:00Z">
          <w:pPr>
            <w:pStyle w:val="Heading2"/>
            <w:numPr>
              <w:ilvl w:val="1"/>
              <w:numId w:val="1"/>
            </w:numPr>
            <w:spacing w:line="360" w:lineRule="auto"/>
            <w:ind w:left="720" w:hanging="720"/>
          </w:pPr>
        </w:pPrChange>
      </w:pPr>
      <w:bookmarkStart w:id="836" w:name="_Toc480417271"/>
      <w:r w:rsidRPr="00DE39BA">
        <w:rPr>
          <w:rFonts w:cs="Times New Roman"/>
          <w:color w:val="auto"/>
          <w:szCs w:val="24"/>
        </w:rPr>
        <w:t>Project Abstract</w:t>
      </w:r>
      <w:bookmarkEnd w:id="836"/>
    </w:p>
    <w:p w14:paraId="6F456870" w14:textId="77777777" w:rsidR="00AD0926" w:rsidRPr="00DE39BA" w:rsidRDefault="00AD0926" w:rsidP="00F535CA">
      <w:pPr>
        <w:widowControl w:val="0"/>
        <w:spacing w:line="360" w:lineRule="auto"/>
        <w:ind w:left="720"/>
        <w:jc w:val="both"/>
        <w:rPr>
          <w:szCs w:val="24"/>
        </w:rPr>
        <w:pPrChange w:id="837" w:author="mananarora1571@gmail.com" w:date="2021-05-30T15:12:00Z">
          <w:pPr>
            <w:spacing w:line="360" w:lineRule="auto"/>
            <w:ind w:left="720"/>
            <w:jc w:val="both"/>
          </w:pPr>
        </w:pPrChange>
      </w:pPr>
      <w:r w:rsidRPr="00DE39BA">
        <w:rPr>
          <w:szCs w:val="24"/>
        </w:rPr>
        <w:t xml:space="preserve">The proposed project is an innovative approach towards providing safety to the end user i.e. </w:t>
      </w:r>
      <w:r w:rsidRPr="00DE39BA">
        <w:rPr>
          <w:b/>
          <w:szCs w:val="24"/>
        </w:rPr>
        <w:t>General Public</w:t>
      </w:r>
      <w:r w:rsidRPr="00DE39BA">
        <w:rPr>
          <w:szCs w:val="24"/>
        </w:rPr>
        <w:t xml:space="preserve"> as we know we cant disrupt the economy further, we have to get back to track and the virus is nowhere its termination hence the proposed system notifies the user about all possible harmful locations and further provides a safer route to travel via so that the cuser can safely or atleasat be at the minimum risk of contacting a virus prone zone during his/her journey.</w:t>
      </w:r>
    </w:p>
    <w:p w14:paraId="54C495D6" w14:textId="77777777" w:rsidR="00AD0926" w:rsidRPr="00DE39BA" w:rsidRDefault="00AD0926" w:rsidP="00F535CA">
      <w:pPr>
        <w:pStyle w:val="Heading2"/>
        <w:keepNext w:val="0"/>
        <w:keepLines w:val="0"/>
        <w:widowControl w:val="0"/>
        <w:numPr>
          <w:ilvl w:val="1"/>
          <w:numId w:val="1"/>
        </w:numPr>
        <w:spacing w:line="360" w:lineRule="auto"/>
        <w:rPr>
          <w:rFonts w:cs="Times New Roman"/>
          <w:b w:val="0"/>
          <w:color w:val="auto"/>
          <w:szCs w:val="24"/>
        </w:rPr>
        <w:pPrChange w:id="838" w:author="mananarora1571@gmail.com" w:date="2021-05-30T15:12:00Z">
          <w:pPr>
            <w:pStyle w:val="Heading2"/>
            <w:numPr>
              <w:ilvl w:val="1"/>
              <w:numId w:val="1"/>
            </w:numPr>
            <w:spacing w:line="360" w:lineRule="auto"/>
            <w:ind w:left="720" w:hanging="720"/>
          </w:pPr>
        </w:pPrChange>
      </w:pPr>
      <w:bookmarkStart w:id="839" w:name="_Toc480417272"/>
      <w:r w:rsidRPr="00DE39BA">
        <w:rPr>
          <w:rFonts w:cs="Times New Roman"/>
          <w:color w:val="auto"/>
          <w:szCs w:val="24"/>
        </w:rPr>
        <w:t>Purpose of the System</w:t>
      </w:r>
      <w:bookmarkEnd w:id="839"/>
    </w:p>
    <w:p w14:paraId="14B5040B" w14:textId="77777777" w:rsidR="00AD0926" w:rsidRPr="00DE39BA" w:rsidRDefault="00AD0926" w:rsidP="00F535CA">
      <w:pPr>
        <w:pStyle w:val="Heading2"/>
        <w:keepNext w:val="0"/>
        <w:keepLines w:val="0"/>
        <w:widowControl w:val="0"/>
        <w:spacing w:line="360" w:lineRule="auto"/>
        <w:ind w:left="720"/>
        <w:rPr>
          <w:rFonts w:cs="Times New Roman"/>
          <w:b w:val="0"/>
          <w:color w:val="auto"/>
          <w:szCs w:val="24"/>
        </w:rPr>
        <w:pPrChange w:id="840" w:author="mananarora1571@gmail.com" w:date="2021-05-30T15:12:00Z">
          <w:pPr>
            <w:pStyle w:val="Heading2"/>
            <w:spacing w:line="360" w:lineRule="auto"/>
            <w:ind w:left="720"/>
          </w:pPr>
        </w:pPrChange>
      </w:pPr>
      <w:bookmarkStart w:id="841" w:name="_Toc480417273"/>
      <w:r w:rsidRPr="00DE39BA">
        <w:rPr>
          <w:rFonts w:eastAsia="Calibri" w:cs="Times New Roman"/>
          <w:b w:val="0"/>
          <w:color w:val="auto"/>
          <w:szCs w:val="24"/>
        </w:rPr>
        <w:t>The world is going through one of the worst pandemics ever seen . After concurrent lock-downs as the government is easing out, moreand  more people areheading towards the streets and are at the verge of risking their lives, hence the proposed system notifies the user about all possible harmful locations and further provides a safer route to travel via so that the cuser can safely or atleasat be at the minimum risk of contacting a virus prone zone during his/her journey. The user will open the app on whichever device he/she may prefer the app will use the current location co ordintes of the user to determine where is the corona prone zone and alert the user in turn.</w:t>
      </w:r>
    </w:p>
    <w:p w14:paraId="7F68D08A" w14:textId="77777777" w:rsidR="00AD0926" w:rsidRPr="00DE39BA" w:rsidRDefault="00AD0926" w:rsidP="00F535CA">
      <w:pPr>
        <w:pStyle w:val="Heading2"/>
        <w:keepNext w:val="0"/>
        <w:keepLines w:val="0"/>
        <w:widowControl w:val="0"/>
        <w:numPr>
          <w:ilvl w:val="1"/>
          <w:numId w:val="1"/>
        </w:numPr>
        <w:spacing w:line="360" w:lineRule="auto"/>
        <w:rPr>
          <w:rFonts w:cs="Times New Roman"/>
          <w:b w:val="0"/>
          <w:color w:val="auto"/>
          <w:szCs w:val="24"/>
        </w:rPr>
        <w:pPrChange w:id="842" w:author="mananarora1571@gmail.com" w:date="2021-05-30T15:12:00Z">
          <w:pPr>
            <w:pStyle w:val="Heading2"/>
            <w:numPr>
              <w:ilvl w:val="1"/>
              <w:numId w:val="1"/>
            </w:numPr>
            <w:spacing w:line="360" w:lineRule="auto"/>
            <w:ind w:left="720" w:hanging="720"/>
          </w:pPr>
        </w:pPrChange>
      </w:pPr>
      <w:r w:rsidRPr="00DE39BA">
        <w:rPr>
          <w:rFonts w:cs="Times New Roman"/>
          <w:color w:val="auto"/>
          <w:szCs w:val="24"/>
        </w:rPr>
        <w:t>Target User</w:t>
      </w:r>
      <w:bookmarkEnd w:id="841"/>
    </w:p>
    <w:p w14:paraId="73154753" w14:textId="77777777" w:rsidR="00AD0926" w:rsidRPr="00DE39BA" w:rsidRDefault="00AD0926" w:rsidP="00F535CA">
      <w:pPr>
        <w:widowControl w:val="0"/>
        <w:spacing w:line="360" w:lineRule="auto"/>
        <w:ind w:left="720"/>
        <w:jc w:val="both"/>
        <w:rPr>
          <w:b/>
          <w:color w:val="000000"/>
          <w:szCs w:val="24"/>
        </w:rPr>
        <w:pPrChange w:id="843" w:author="mananarora1571@gmail.com" w:date="2021-05-30T15:12:00Z">
          <w:pPr>
            <w:spacing w:line="360" w:lineRule="auto"/>
            <w:ind w:left="720"/>
            <w:jc w:val="both"/>
          </w:pPr>
        </w:pPrChange>
      </w:pPr>
      <w:r w:rsidRPr="00DE39BA">
        <w:rPr>
          <w:szCs w:val="24"/>
        </w:rPr>
        <w:t>Any kind of system is developed with thought of a end user in mind. This project is globally usable by any person irrespective of field, any person who has to get to some place and is keen to know the current covid situation around his/her location is an ample user for this product being developed.</w:t>
      </w:r>
    </w:p>
    <w:p w14:paraId="125E2B79" w14:textId="77777777" w:rsidR="00AD0926" w:rsidRPr="00DE39BA" w:rsidRDefault="00AD0926" w:rsidP="00F535CA">
      <w:pPr>
        <w:pStyle w:val="Heading2"/>
        <w:keepNext w:val="0"/>
        <w:keepLines w:val="0"/>
        <w:widowControl w:val="0"/>
        <w:numPr>
          <w:ilvl w:val="1"/>
          <w:numId w:val="1"/>
        </w:numPr>
        <w:spacing w:line="360" w:lineRule="auto"/>
        <w:rPr>
          <w:rFonts w:cs="Times New Roman"/>
          <w:color w:val="auto"/>
          <w:szCs w:val="24"/>
        </w:rPr>
        <w:pPrChange w:id="844" w:author="mananarora1571@gmail.com" w:date="2021-05-30T15:12:00Z">
          <w:pPr>
            <w:pStyle w:val="Heading2"/>
            <w:numPr>
              <w:ilvl w:val="1"/>
              <w:numId w:val="1"/>
            </w:numPr>
            <w:spacing w:line="360" w:lineRule="auto"/>
            <w:ind w:left="720" w:hanging="720"/>
          </w:pPr>
        </w:pPrChange>
      </w:pPr>
      <w:bookmarkStart w:id="845" w:name="_Toc480417274"/>
      <w:r w:rsidRPr="00DE39BA">
        <w:rPr>
          <w:rFonts w:cs="Times New Roman"/>
          <w:color w:val="auto"/>
          <w:szCs w:val="24"/>
        </w:rPr>
        <w:t>Topic Background</w:t>
      </w:r>
      <w:bookmarkEnd w:id="845"/>
    </w:p>
    <w:p w14:paraId="41B67F39" w14:textId="77777777" w:rsidR="00AD0926" w:rsidRPr="00DE39BA" w:rsidRDefault="00AD0926" w:rsidP="00F535CA">
      <w:pPr>
        <w:widowControl w:val="0"/>
        <w:spacing w:line="360" w:lineRule="auto"/>
        <w:ind w:left="720"/>
        <w:jc w:val="both"/>
        <w:rPr>
          <w:szCs w:val="24"/>
        </w:rPr>
        <w:pPrChange w:id="846" w:author="mananarora1571@gmail.com" w:date="2021-05-30T15:12:00Z">
          <w:pPr>
            <w:spacing w:line="360" w:lineRule="auto"/>
            <w:ind w:left="720"/>
            <w:jc w:val="both"/>
          </w:pPr>
        </w:pPrChange>
      </w:pPr>
      <w:r w:rsidRPr="00DE39BA">
        <w:rPr>
          <w:szCs w:val="24"/>
        </w:rPr>
        <w:t xml:space="preserve">We already know Internet is the motherlord of the modern world. Everyone is interlinked with each other for last 2 decades or so. Earlier, we used to use computers and other devices </w:t>
      </w:r>
      <w:r w:rsidRPr="00DE39BA">
        <w:rPr>
          <w:szCs w:val="24"/>
        </w:rPr>
        <w:lastRenderedPageBreak/>
        <w:t xml:space="preserve">but after the boom of mobile market everything has become easy to use and is within the reach of our finger tips. </w:t>
      </w:r>
    </w:p>
    <w:p w14:paraId="113B8560" w14:textId="77777777" w:rsidR="00AD0926" w:rsidRPr="00DE39BA" w:rsidRDefault="00AD0926" w:rsidP="00F535CA">
      <w:pPr>
        <w:widowControl w:val="0"/>
        <w:spacing w:line="360" w:lineRule="auto"/>
        <w:ind w:left="720"/>
        <w:jc w:val="both"/>
        <w:rPr>
          <w:szCs w:val="24"/>
        </w:rPr>
        <w:pPrChange w:id="847" w:author="mananarora1571@gmail.com" w:date="2021-05-30T15:12:00Z">
          <w:pPr>
            <w:spacing w:line="360" w:lineRule="auto"/>
            <w:ind w:left="720"/>
            <w:jc w:val="both"/>
          </w:pPr>
        </w:pPrChange>
      </w:pPr>
      <w:r w:rsidRPr="00DE39BA">
        <w:rPr>
          <w:szCs w:val="24"/>
        </w:rPr>
        <w:t xml:space="preserve">In addition, with the advancement of wireless technologies, wireless networks have taken over the entire world. Nowadays, business and financial transactions can be done easily and securely, anywhere and anytime. Using the Internet, connections can be established with any devices almost anywhere in the world and can share necessary information amongst them. </w:t>
      </w:r>
    </w:p>
    <w:p w14:paraId="33787B48" w14:textId="77777777" w:rsidR="00AD0926" w:rsidRPr="00DE39BA" w:rsidRDefault="00AD0926" w:rsidP="00F535CA">
      <w:pPr>
        <w:widowControl w:val="0"/>
        <w:spacing w:line="360" w:lineRule="auto"/>
        <w:ind w:left="720"/>
        <w:jc w:val="both"/>
        <w:rPr>
          <w:szCs w:val="24"/>
        </w:rPr>
        <w:pPrChange w:id="848" w:author="mananarora1571@gmail.com" w:date="2021-05-30T15:12:00Z">
          <w:pPr>
            <w:spacing w:line="360" w:lineRule="auto"/>
            <w:ind w:left="720"/>
            <w:jc w:val="both"/>
          </w:pPr>
        </w:pPrChange>
      </w:pPr>
      <w:r w:rsidRPr="00DE39BA">
        <w:rPr>
          <w:szCs w:val="24"/>
        </w:rPr>
        <w:t>With functionalities like maps, anyone can have access to facilities like knowing about a location, going to a particular place, rating and reviewing and much more.</w:t>
      </w:r>
    </w:p>
    <w:p w14:paraId="301E56F8" w14:textId="77777777" w:rsidR="00AD0926" w:rsidRPr="00DE39BA" w:rsidRDefault="00AD0926" w:rsidP="00F535CA">
      <w:pPr>
        <w:widowControl w:val="0"/>
        <w:spacing w:line="360" w:lineRule="auto"/>
        <w:ind w:left="720"/>
        <w:jc w:val="both"/>
        <w:rPr>
          <w:szCs w:val="24"/>
        </w:rPr>
        <w:pPrChange w:id="849" w:author="mananarora1571@gmail.com" w:date="2021-05-30T15:12:00Z">
          <w:pPr>
            <w:spacing w:line="360" w:lineRule="auto"/>
            <w:ind w:left="720"/>
            <w:jc w:val="both"/>
          </w:pPr>
        </w:pPrChange>
      </w:pPr>
      <w:r w:rsidRPr="00DE39BA">
        <w:rPr>
          <w:szCs w:val="24"/>
        </w:rPr>
        <w:t xml:space="preserve">But from past few months a serious pandemic has hit the world which has curbed everyone to their homes and even after rigorous research and hardwork, we have deduced that the pandemic is nowhere near its termination. </w:t>
      </w:r>
    </w:p>
    <w:p w14:paraId="16FB2B75" w14:textId="77777777" w:rsidR="00AD0926" w:rsidRPr="00DE39BA" w:rsidRDefault="00AD0926" w:rsidP="00F535CA">
      <w:pPr>
        <w:widowControl w:val="0"/>
        <w:spacing w:line="360" w:lineRule="auto"/>
        <w:ind w:left="720"/>
        <w:jc w:val="both"/>
        <w:rPr>
          <w:szCs w:val="24"/>
        </w:rPr>
        <w:pPrChange w:id="850" w:author="mananarora1571@gmail.com" w:date="2021-05-30T15:12:00Z">
          <w:pPr>
            <w:spacing w:line="360" w:lineRule="auto"/>
            <w:ind w:left="720"/>
            <w:jc w:val="both"/>
          </w:pPr>
        </w:pPrChange>
      </w:pPr>
      <w:r w:rsidRPr="00DE39BA">
        <w:rPr>
          <w:szCs w:val="24"/>
        </w:rPr>
        <w:t>Hence keeping the current scenario in our mind 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3CBEE64B" w14:textId="77777777" w:rsidR="00AD0926" w:rsidRPr="00DE39BA" w:rsidRDefault="00AD0926" w:rsidP="00F535CA">
      <w:pPr>
        <w:pStyle w:val="Heading2"/>
        <w:keepNext w:val="0"/>
        <w:keepLines w:val="0"/>
        <w:widowControl w:val="0"/>
        <w:numPr>
          <w:ilvl w:val="1"/>
          <w:numId w:val="1"/>
        </w:numPr>
        <w:spacing w:line="360" w:lineRule="auto"/>
        <w:rPr>
          <w:rFonts w:cs="Times New Roman"/>
          <w:color w:val="auto"/>
          <w:szCs w:val="24"/>
        </w:rPr>
        <w:pPrChange w:id="851" w:author="mananarora1571@gmail.com" w:date="2021-05-30T15:12:00Z">
          <w:pPr>
            <w:pStyle w:val="Heading2"/>
            <w:numPr>
              <w:ilvl w:val="1"/>
              <w:numId w:val="1"/>
            </w:numPr>
            <w:spacing w:line="360" w:lineRule="auto"/>
            <w:ind w:left="720" w:hanging="720"/>
          </w:pPr>
        </w:pPrChange>
      </w:pPr>
      <w:bookmarkStart w:id="852" w:name="_Toc480417275"/>
      <w:r w:rsidRPr="00DE39BA">
        <w:rPr>
          <w:rFonts w:cs="Times New Roman"/>
          <w:color w:val="auto"/>
          <w:szCs w:val="24"/>
        </w:rPr>
        <w:t>Problem Context</w:t>
      </w:r>
      <w:bookmarkEnd w:id="852"/>
    </w:p>
    <w:p w14:paraId="0295AD55" w14:textId="77777777" w:rsidR="00AD0926" w:rsidRPr="00DE39BA" w:rsidRDefault="00AD0926" w:rsidP="00F535CA">
      <w:pPr>
        <w:widowControl w:val="0"/>
        <w:spacing w:line="360" w:lineRule="auto"/>
        <w:ind w:left="720"/>
        <w:rPr>
          <w:szCs w:val="24"/>
        </w:rPr>
        <w:pPrChange w:id="853" w:author="mananarora1571@gmail.com" w:date="2021-05-30T15:12:00Z">
          <w:pPr>
            <w:spacing w:line="360" w:lineRule="auto"/>
            <w:ind w:left="720"/>
          </w:pPr>
        </w:pPrChange>
      </w:pPr>
      <w:r w:rsidRPr="00DE39BA">
        <w:rPr>
          <w:szCs w:val="24"/>
        </w:rPr>
        <w:t xml:space="preserve">In the current pandemic situation, even after rigorous research and hardwork we have not found a permanent end to this Covid19 Virus and safety of every individual is stake. Also we can not let everyone sit at home, though most of the task have shifted work from home the economy as shown us what bad impact, the current situation has laid upon us. </w:t>
      </w:r>
    </w:p>
    <w:p w14:paraId="43274070" w14:textId="77777777" w:rsidR="00AD0926" w:rsidRPr="00DE39BA" w:rsidRDefault="00AD0926" w:rsidP="00F535CA">
      <w:pPr>
        <w:widowControl w:val="0"/>
        <w:spacing w:line="360" w:lineRule="auto"/>
        <w:ind w:left="720"/>
        <w:rPr>
          <w:szCs w:val="24"/>
        </w:rPr>
        <w:pPrChange w:id="854" w:author="mananarora1571@gmail.com" w:date="2021-05-30T15:12:00Z">
          <w:pPr>
            <w:spacing w:line="360" w:lineRule="auto"/>
            <w:ind w:left="720"/>
          </w:pPr>
        </w:pPrChange>
      </w:pPr>
      <w:r w:rsidRPr="00DE39BA">
        <w:rPr>
          <w:szCs w:val="24"/>
        </w:rPr>
        <w:t>People after all have to get to the streets for fullfilling their basic needs such as buying grocery to a necessary task such as going to your firm. This also includes any kind of delivery personnel which are quite popular these days, so keeping in mind all these situations in our mind people would love to get their jobs done in the safest ways possible when they hit the road and it would be more convienent if a device that is always in their hands could be used for exactly this.</w:t>
      </w:r>
    </w:p>
    <w:p w14:paraId="53DFE91F" w14:textId="77777777" w:rsidR="00AD0926" w:rsidRPr="00DE39BA" w:rsidRDefault="00AD0926" w:rsidP="00F535CA">
      <w:pPr>
        <w:widowControl w:val="0"/>
        <w:spacing w:line="360" w:lineRule="auto"/>
        <w:ind w:left="720"/>
        <w:rPr>
          <w:szCs w:val="24"/>
        </w:rPr>
        <w:pPrChange w:id="855" w:author="mananarora1571@gmail.com" w:date="2021-05-30T15:12:00Z">
          <w:pPr>
            <w:spacing w:line="360" w:lineRule="auto"/>
            <w:ind w:left="720"/>
          </w:pPr>
        </w:pPrChange>
      </w:pPr>
      <w:r w:rsidRPr="00DE39BA">
        <w:rPr>
          <w:szCs w:val="24"/>
        </w:rPr>
        <w:lastRenderedPageBreak/>
        <w:t xml:space="preserve">The “Post Pandemic Crowd Safety” app enables its users to know about the current Covid situation ie how many hotspots are there in the surrounding region, is a place safe enough to visit or not, what could be the safest path to go from a location “A” to location “B”, where could be a potential hotspot due to overcrowding of a zone. And all of this just at the ease of access of your finger tips. But the system is not only limited to that. </w:t>
      </w:r>
    </w:p>
    <w:p w14:paraId="4FFF3256" w14:textId="77777777" w:rsidR="00AD0926" w:rsidRPr="00DE39BA" w:rsidRDefault="00AD0926" w:rsidP="00F535CA">
      <w:pPr>
        <w:widowControl w:val="0"/>
        <w:spacing w:line="360" w:lineRule="auto"/>
        <w:ind w:left="720"/>
        <w:jc w:val="both"/>
        <w:rPr>
          <w:szCs w:val="24"/>
        </w:rPr>
        <w:pPrChange w:id="856" w:author="mananarora1571@gmail.com" w:date="2021-05-30T15:12:00Z">
          <w:pPr>
            <w:spacing w:line="360" w:lineRule="auto"/>
            <w:ind w:left="720"/>
            <w:jc w:val="both"/>
          </w:pPr>
        </w:pPrChange>
      </w:pPr>
      <w:r w:rsidRPr="00DE39BA">
        <w:rPr>
          <w:szCs w:val="24"/>
        </w:rPr>
        <w:t>With this system being developed a user can access all the above mentioned information from multiple platforms such as Android, IOS, Web by the means of simple application or simple Webapp.</w:t>
      </w:r>
    </w:p>
    <w:p w14:paraId="0C3AF28C" w14:textId="77777777" w:rsidR="00AD0926" w:rsidRPr="00DE39BA" w:rsidRDefault="00AD0926" w:rsidP="00F535CA">
      <w:pPr>
        <w:widowControl w:val="0"/>
        <w:spacing w:line="360" w:lineRule="auto"/>
        <w:ind w:left="720"/>
        <w:jc w:val="both"/>
        <w:rPr>
          <w:b/>
          <w:szCs w:val="24"/>
        </w:rPr>
        <w:pPrChange w:id="857" w:author="mananarora1571@gmail.com" w:date="2021-05-30T15:12:00Z">
          <w:pPr>
            <w:spacing w:line="360" w:lineRule="auto"/>
            <w:ind w:left="720"/>
            <w:jc w:val="both"/>
          </w:pPr>
        </w:pPrChange>
      </w:pPr>
      <w:r w:rsidRPr="00DE39BA">
        <w:rPr>
          <w:szCs w:val="24"/>
        </w:rPr>
        <w:t>The application has a minimal interface so that anyone with basic mobile operating knowledge can utilize the system to gain knowledge about the current pandemic situation.</w:t>
      </w:r>
    </w:p>
    <w:p w14:paraId="4C77AE83" w14:textId="77777777" w:rsidR="00AD0926" w:rsidRPr="00DE39BA" w:rsidRDefault="00AD0926" w:rsidP="00F535CA">
      <w:pPr>
        <w:pStyle w:val="Heading2"/>
        <w:keepNext w:val="0"/>
        <w:keepLines w:val="0"/>
        <w:widowControl w:val="0"/>
        <w:numPr>
          <w:ilvl w:val="1"/>
          <w:numId w:val="1"/>
        </w:numPr>
        <w:spacing w:line="360" w:lineRule="auto"/>
        <w:jc w:val="both"/>
        <w:rPr>
          <w:rFonts w:cs="Times New Roman"/>
          <w:color w:val="auto"/>
          <w:szCs w:val="24"/>
        </w:rPr>
        <w:pPrChange w:id="858" w:author="mananarora1571@gmail.com" w:date="2021-05-30T15:12:00Z">
          <w:pPr>
            <w:pStyle w:val="Heading2"/>
            <w:numPr>
              <w:ilvl w:val="1"/>
              <w:numId w:val="1"/>
            </w:numPr>
            <w:spacing w:line="360" w:lineRule="auto"/>
            <w:ind w:left="720" w:hanging="720"/>
            <w:jc w:val="both"/>
          </w:pPr>
        </w:pPrChange>
      </w:pPr>
      <w:bookmarkStart w:id="859" w:name="_Toc480417276"/>
      <w:r w:rsidRPr="00DE39BA">
        <w:rPr>
          <w:rFonts w:cs="Times New Roman"/>
          <w:color w:val="auto"/>
          <w:szCs w:val="24"/>
        </w:rPr>
        <w:t>Rationale behind the System: Why do we need this System?</w:t>
      </w:r>
      <w:bookmarkEnd w:id="859"/>
    </w:p>
    <w:p w14:paraId="266EC6A3" w14:textId="77777777" w:rsidR="00AD0926" w:rsidRPr="00DE39BA" w:rsidRDefault="00AD0926" w:rsidP="00F535CA">
      <w:pPr>
        <w:widowControl w:val="0"/>
        <w:spacing w:line="360" w:lineRule="auto"/>
        <w:ind w:left="720"/>
        <w:rPr>
          <w:szCs w:val="24"/>
        </w:rPr>
        <w:pPrChange w:id="860" w:author="mananarora1571@gmail.com" w:date="2021-05-30T15:12:00Z">
          <w:pPr>
            <w:spacing w:line="360" w:lineRule="auto"/>
            <w:ind w:left="720"/>
          </w:pPr>
        </w:pPrChange>
      </w:pPr>
      <w:r w:rsidRPr="00DE39BA">
        <w:rPr>
          <w:szCs w:val="24"/>
        </w:rPr>
        <w:t xml:space="preserve">As we can’t disrupt the economy further, everything has to get back to the track and the virus is nowhere termination hence we need to find a suffice method that can ensure the safety of general public. </w:t>
      </w:r>
    </w:p>
    <w:p w14:paraId="02C7160A" w14:textId="77777777" w:rsidR="00AD0926" w:rsidRPr="00DE39BA" w:rsidRDefault="00AD0926" w:rsidP="00F535CA">
      <w:pPr>
        <w:pStyle w:val="ListParagraph"/>
        <w:widowControl w:val="0"/>
        <w:numPr>
          <w:ilvl w:val="2"/>
          <w:numId w:val="1"/>
        </w:numPr>
        <w:spacing w:line="360" w:lineRule="auto"/>
        <w:jc w:val="both"/>
        <w:rPr>
          <w:b/>
          <w:szCs w:val="24"/>
        </w:rPr>
        <w:pPrChange w:id="861" w:author="mananarora1571@gmail.com" w:date="2021-05-30T15:12:00Z">
          <w:pPr>
            <w:pStyle w:val="ListParagraph"/>
            <w:numPr>
              <w:ilvl w:val="2"/>
              <w:numId w:val="1"/>
            </w:numPr>
            <w:spacing w:line="360" w:lineRule="auto"/>
            <w:ind w:hanging="720"/>
            <w:jc w:val="both"/>
          </w:pPr>
        </w:pPrChange>
      </w:pPr>
      <w:r w:rsidRPr="00DE39BA">
        <w:rPr>
          <w:b/>
          <w:szCs w:val="24"/>
        </w:rPr>
        <w:t>Benefits of the System: What are the potential benefits derived?</w:t>
      </w:r>
    </w:p>
    <w:p w14:paraId="2AA5214D" w14:textId="77777777" w:rsidR="00AD0926" w:rsidRPr="00DE39BA" w:rsidRDefault="00AD0926" w:rsidP="00F535CA">
      <w:pPr>
        <w:widowControl w:val="0"/>
        <w:spacing w:line="360" w:lineRule="auto"/>
        <w:ind w:firstLine="360"/>
        <w:jc w:val="both"/>
        <w:rPr>
          <w:szCs w:val="24"/>
        </w:rPr>
        <w:pPrChange w:id="862" w:author="mananarora1571@gmail.com" w:date="2021-05-30T15:12:00Z">
          <w:pPr>
            <w:spacing w:line="360" w:lineRule="auto"/>
            <w:ind w:firstLine="360"/>
            <w:jc w:val="both"/>
          </w:pPr>
        </w:pPrChange>
      </w:pPr>
      <w:r w:rsidRPr="00DE39BA">
        <w:rPr>
          <w:szCs w:val="24"/>
        </w:rPr>
        <w:t>Upon implemented, the system could bring about significant tangible and intangible benefits:</w:t>
      </w:r>
    </w:p>
    <w:p w14:paraId="1BFB4C23" w14:textId="77777777" w:rsidR="00AD0926" w:rsidRPr="00DE39BA" w:rsidRDefault="00AD0926" w:rsidP="00F535CA">
      <w:pPr>
        <w:pStyle w:val="ListParagraph"/>
        <w:widowControl w:val="0"/>
        <w:numPr>
          <w:ilvl w:val="0"/>
          <w:numId w:val="2"/>
        </w:numPr>
        <w:spacing w:line="360" w:lineRule="auto"/>
        <w:jc w:val="both"/>
        <w:rPr>
          <w:b/>
          <w:szCs w:val="24"/>
        </w:rPr>
        <w:pPrChange w:id="863" w:author="mananarora1571@gmail.com" w:date="2021-05-30T15:12:00Z">
          <w:pPr>
            <w:pStyle w:val="ListParagraph"/>
            <w:keepNext/>
            <w:keepLines/>
            <w:numPr>
              <w:numId w:val="2"/>
            </w:numPr>
            <w:spacing w:line="360" w:lineRule="auto"/>
            <w:ind w:hanging="360"/>
            <w:jc w:val="both"/>
          </w:pPr>
        </w:pPrChange>
      </w:pPr>
      <w:r w:rsidRPr="00DE39BA">
        <w:rPr>
          <w:b/>
          <w:szCs w:val="24"/>
        </w:rPr>
        <w:t>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9E04EA"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12A497EF" w14:textId="77777777" w:rsidR="00AD0926" w:rsidRPr="00DE39BA" w:rsidRDefault="00AD0926" w:rsidP="00F535CA">
            <w:pPr>
              <w:widowControl w:val="0"/>
              <w:spacing w:line="360" w:lineRule="auto"/>
              <w:jc w:val="center"/>
              <w:rPr>
                <w:b w:val="0"/>
                <w:szCs w:val="24"/>
              </w:rPr>
              <w:pPrChange w:id="864" w:author="mananarora1571@gmail.com" w:date="2021-05-30T15:12:00Z">
                <w:pPr>
                  <w:keepNext/>
                  <w:keepLines/>
                  <w:spacing w:line="360" w:lineRule="auto"/>
                  <w:jc w:val="center"/>
                </w:pPr>
              </w:pPrChange>
            </w:pPr>
            <w:r w:rsidRPr="00DE39BA">
              <w:rPr>
                <w:b w:val="0"/>
                <w:szCs w:val="24"/>
              </w:rPr>
              <w:t>S. No.</w:t>
            </w:r>
          </w:p>
        </w:tc>
        <w:tc>
          <w:tcPr>
            <w:tcW w:w="2693" w:type="dxa"/>
          </w:tcPr>
          <w:p w14:paraId="4F656EA9" w14:textId="77777777" w:rsidR="00AD0926" w:rsidRPr="00DE39BA" w:rsidRDefault="00AD0926" w:rsidP="00F535CA">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Change w:id="865" w:author="mananarora1571@gmail.com" w:date="2021-05-30T15:12:00Z">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b w:val="0"/>
                <w:szCs w:val="24"/>
              </w:rPr>
              <w:t>Tangible Benefits</w:t>
            </w:r>
          </w:p>
        </w:tc>
        <w:tc>
          <w:tcPr>
            <w:tcW w:w="5590" w:type="dxa"/>
          </w:tcPr>
          <w:p w14:paraId="01532423" w14:textId="77777777" w:rsidR="00AD0926" w:rsidRPr="00DE39BA" w:rsidRDefault="00AD0926" w:rsidP="00F535CA">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Change w:id="866" w:author="mananarora1571@gmail.com" w:date="2021-05-30T15:12:00Z">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b w:val="0"/>
                <w:szCs w:val="24"/>
              </w:rPr>
              <w:t>Description</w:t>
            </w:r>
          </w:p>
        </w:tc>
      </w:tr>
      <w:tr w:rsidR="00AD0926" w:rsidRPr="00DE39BA" w14:paraId="7D68E37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22F79AC" w14:textId="77777777" w:rsidR="00AD0926" w:rsidRPr="00DE39BA" w:rsidRDefault="00AD0926" w:rsidP="00F535CA">
            <w:pPr>
              <w:pStyle w:val="ListParagraph"/>
              <w:widowControl w:val="0"/>
              <w:numPr>
                <w:ilvl w:val="0"/>
                <w:numId w:val="3"/>
              </w:numPr>
              <w:spacing w:after="0" w:line="360" w:lineRule="auto"/>
              <w:rPr>
                <w:szCs w:val="24"/>
              </w:rPr>
              <w:pPrChange w:id="867" w:author="mananarora1571@gmail.com" w:date="2021-05-30T15:12:00Z">
                <w:pPr>
                  <w:pStyle w:val="ListParagraph"/>
                  <w:keepNext/>
                  <w:keepLines/>
                  <w:numPr>
                    <w:numId w:val="3"/>
                  </w:numPr>
                  <w:spacing w:after="0" w:line="360" w:lineRule="auto"/>
                  <w:ind w:hanging="360"/>
                </w:pPr>
              </w:pPrChange>
            </w:pPr>
          </w:p>
        </w:tc>
        <w:tc>
          <w:tcPr>
            <w:tcW w:w="2693" w:type="dxa"/>
            <w:vAlign w:val="center"/>
          </w:tcPr>
          <w:p w14:paraId="525B99D1"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868"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color w:val="000000"/>
                <w:szCs w:val="24"/>
              </w:rPr>
              <w:t>No investment</w:t>
            </w:r>
          </w:p>
        </w:tc>
        <w:tc>
          <w:tcPr>
            <w:tcW w:w="5590" w:type="dxa"/>
          </w:tcPr>
          <w:p w14:paraId="1F28DB11"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869"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color w:val="000000"/>
                <w:szCs w:val="24"/>
              </w:rPr>
              <w:t>Users doesn’t have to pay anything for using this system on android mobile Everything in this system is free of cost. Even user have flexibility to use any interface there is no restriction in the system.</w:t>
            </w:r>
          </w:p>
        </w:tc>
      </w:tr>
      <w:tr w:rsidR="00AD0926" w:rsidRPr="00DE39BA" w14:paraId="3114169F"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EBCA63" w14:textId="77777777" w:rsidR="00AD0926" w:rsidRPr="00DE39BA" w:rsidRDefault="00AD0926" w:rsidP="00F535CA">
            <w:pPr>
              <w:pStyle w:val="ListParagraph"/>
              <w:widowControl w:val="0"/>
              <w:numPr>
                <w:ilvl w:val="0"/>
                <w:numId w:val="3"/>
              </w:numPr>
              <w:spacing w:after="0" w:line="360" w:lineRule="auto"/>
              <w:rPr>
                <w:szCs w:val="24"/>
              </w:rPr>
              <w:pPrChange w:id="870" w:author="mananarora1571@gmail.com" w:date="2021-05-30T15:12:00Z">
                <w:pPr>
                  <w:pStyle w:val="ListParagraph"/>
                  <w:keepNext/>
                  <w:keepLines/>
                  <w:numPr>
                    <w:numId w:val="3"/>
                  </w:numPr>
                  <w:spacing w:after="0" w:line="360" w:lineRule="auto"/>
                  <w:ind w:hanging="360"/>
                </w:pPr>
              </w:pPrChange>
            </w:pPr>
          </w:p>
        </w:tc>
        <w:tc>
          <w:tcPr>
            <w:tcW w:w="2693" w:type="dxa"/>
            <w:vAlign w:val="center"/>
          </w:tcPr>
          <w:p w14:paraId="5FC01699"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Change w:id="871" w:author="mananarora1571@gmail.com" w:date="2021-05-30T15:12:00Z">
                <w:pPr>
                  <w:keepNext/>
                  <w:keepLines/>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color w:val="000000"/>
                <w:szCs w:val="24"/>
              </w:rPr>
              <w:t>Ease of Access</w:t>
            </w:r>
          </w:p>
        </w:tc>
        <w:tc>
          <w:tcPr>
            <w:tcW w:w="5590" w:type="dxa"/>
          </w:tcPr>
          <w:p w14:paraId="672FD53B"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Change w:id="872" w:author="mananarora1571@gmail.com" w:date="2021-05-30T15:12:00Z">
                <w:pPr>
                  <w:keepNext/>
                  <w:keepLines/>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color w:val="000000"/>
                <w:szCs w:val="24"/>
              </w:rPr>
              <w:t>This system can be accessible anywhere whether it is Android, IOS and also through Webapp.</w:t>
            </w:r>
          </w:p>
        </w:tc>
      </w:tr>
      <w:tr w:rsidR="00AD0926" w:rsidRPr="00DE39BA" w14:paraId="41422F40"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AB49199" w14:textId="77777777" w:rsidR="00AD0926" w:rsidRPr="00DE39BA" w:rsidRDefault="00AD0926" w:rsidP="00F535CA">
            <w:pPr>
              <w:pStyle w:val="ListParagraph"/>
              <w:widowControl w:val="0"/>
              <w:numPr>
                <w:ilvl w:val="0"/>
                <w:numId w:val="3"/>
              </w:numPr>
              <w:spacing w:after="0" w:line="360" w:lineRule="auto"/>
              <w:rPr>
                <w:szCs w:val="24"/>
              </w:rPr>
              <w:pPrChange w:id="873" w:author="mananarora1571@gmail.com" w:date="2021-05-30T15:12:00Z">
                <w:pPr>
                  <w:pStyle w:val="ListParagraph"/>
                  <w:keepNext/>
                  <w:keepLines/>
                  <w:numPr>
                    <w:numId w:val="3"/>
                  </w:numPr>
                  <w:spacing w:after="0" w:line="360" w:lineRule="auto"/>
                  <w:ind w:hanging="360"/>
                </w:pPr>
              </w:pPrChange>
            </w:pPr>
          </w:p>
        </w:tc>
        <w:tc>
          <w:tcPr>
            <w:tcW w:w="2693" w:type="dxa"/>
            <w:vAlign w:val="center"/>
          </w:tcPr>
          <w:p w14:paraId="2C42917F"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color w:val="000000"/>
                <w:szCs w:val="24"/>
              </w:rPr>
              <w:pPrChange w:id="874"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color w:val="000000"/>
                <w:szCs w:val="24"/>
              </w:rPr>
              <w:t>Easy to use Interface</w:t>
            </w:r>
          </w:p>
        </w:tc>
        <w:tc>
          <w:tcPr>
            <w:tcW w:w="5590" w:type="dxa"/>
          </w:tcPr>
          <w:p w14:paraId="10D472BB"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color w:val="000000"/>
                <w:szCs w:val="24"/>
              </w:rPr>
              <w:pPrChange w:id="875"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color w:val="000000"/>
                <w:szCs w:val="24"/>
              </w:rPr>
              <w:t xml:space="preserve">The application will be minimalistic yet intuitive to use. So that even a layman can use it with ease and in </w:t>
            </w:r>
            <w:r w:rsidRPr="00DE39BA">
              <w:rPr>
                <w:color w:val="000000"/>
                <w:szCs w:val="24"/>
              </w:rPr>
              <w:lastRenderedPageBreak/>
              <w:t>efficient way.</w:t>
            </w:r>
          </w:p>
        </w:tc>
      </w:tr>
      <w:tr w:rsidR="00AD0926" w:rsidRPr="00DE39BA" w14:paraId="147762E0"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31B7063" w14:textId="77777777" w:rsidR="00AD0926" w:rsidRPr="00DE39BA" w:rsidRDefault="00AD0926" w:rsidP="00F535CA">
            <w:pPr>
              <w:pStyle w:val="ListParagraph"/>
              <w:widowControl w:val="0"/>
              <w:numPr>
                <w:ilvl w:val="0"/>
                <w:numId w:val="3"/>
              </w:numPr>
              <w:spacing w:after="0" w:line="360" w:lineRule="auto"/>
              <w:rPr>
                <w:szCs w:val="24"/>
              </w:rPr>
              <w:pPrChange w:id="876" w:author="mananarora1571@gmail.com" w:date="2021-05-30T15:12:00Z">
                <w:pPr>
                  <w:pStyle w:val="ListParagraph"/>
                  <w:widowControl w:val="0"/>
                  <w:numPr>
                    <w:numId w:val="3"/>
                  </w:numPr>
                  <w:spacing w:after="0" w:line="360" w:lineRule="auto"/>
                  <w:ind w:hanging="360"/>
                </w:pPr>
              </w:pPrChange>
            </w:pPr>
          </w:p>
        </w:tc>
        <w:tc>
          <w:tcPr>
            <w:tcW w:w="2693" w:type="dxa"/>
            <w:vAlign w:val="center"/>
          </w:tcPr>
          <w:p w14:paraId="6EB33A0A"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color w:val="000000"/>
                <w:szCs w:val="24"/>
              </w:rPr>
              <w:pPrChange w:id="877" w:author="mananarora1571@gmail.com" w:date="2021-05-30T15:12:00Z">
                <w:pPr>
                  <w:widowControl w:val="0"/>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szCs w:val="24"/>
              </w:rPr>
              <w:t>Accurate Geo-Location</w:t>
            </w:r>
          </w:p>
        </w:tc>
        <w:tc>
          <w:tcPr>
            <w:tcW w:w="5590" w:type="dxa"/>
          </w:tcPr>
          <w:p w14:paraId="6CC674B0"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color w:val="000000"/>
                <w:szCs w:val="24"/>
              </w:rPr>
              <w:pPrChange w:id="878" w:author="mananarora1571@gmail.com" w:date="2021-05-30T15:12:00Z">
                <w:pPr>
                  <w:widowControl w:val="0"/>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szCs w:val="24"/>
              </w:rPr>
              <w:t>Upon permission agreement user is feeded with accurate Geo location of himself as well as surrounding hotspots.</w:t>
            </w:r>
          </w:p>
        </w:tc>
      </w:tr>
    </w:tbl>
    <w:p w14:paraId="4318E43F" w14:textId="1E0B1D31" w:rsidR="00AD0926" w:rsidRPr="00DE39BA" w:rsidRDefault="00AD0926" w:rsidP="00F535CA">
      <w:pPr>
        <w:pStyle w:val="Caption"/>
        <w:widowControl w:val="0"/>
        <w:spacing w:line="360" w:lineRule="auto"/>
        <w:jc w:val="center"/>
        <w:rPr>
          <w:b/>
          <w:i w:val="0"/>
          <w:color w:val="auto"/>
          <w:sz w:val="24"/>
          <w:szCs w:val="24"/>
        </w:rPr>
        <w:pPrChange w:id="879" w:author="mananarora1571@gmail.com" w:date="2021-05-30T15:12:00Z">
          <w:pPr>
            <w:pStyle w:val="Caption"/>
            <w:widowControl w:val="0"/>
            <w:spacing w:line="360" w:lineRule="auto"/>
            <w:jc w:val="center"/>
          </w:pPr>
        </w:pPrChange>
      </w:pPr>
      <w:r w:rsidRPr="00DE39BA">
        <w:rPr>
          <w:b/>
          <w:i w:val="0"/>
          <w:color w:val="auto"/>
          <w:sz w:val="24"/>
          <w:szCs w:val="24"/>
        </w:rPr>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1</w:t>
      </w:r>
      <w:r w:rsidRPr="00DE39BA">
        <w:rPr>
          <w:b/>
          <w:i w:val="0"/>
          <w:color w:val="auto"/>
          <w:sz w:val="24"/>
          <w:szCs w:val="24"/>
        </w:rPr>
        <w:fldChar w:fldCharType="end"/>
      </w:r>
      <w:r w:rsidRPr="00DE39BA">
        <w:rPr>
          <w:b/>
          <w:i w:val="0"/>
          <w:color w:val="auto"/>
          <w:sz w:val="24"/>
          <w:szCs w:val="24"/>
        </w:rPr>
        <w:t>: Tangible Benefits</w:t>
      </w:r>
    </w:p>
    <w:p w14:paraId="2CF9198F" w14:textId="77777777" w:rsidR="00AD0926" w:rsidRPr="00DE39BA" w:rsidRDefault="00AD0926" w:rsidP="00F535CA">
      <w:pPr>
        <w:pStyle w:val="ListParagraph"/>
        <w:widowControl w:val="0"/>
        <w:numPr>
          <w:ilvl w:val="0"/>
          <w:numId w:val="2"/>
        </w:numPr>
        <w:spacing w:line="360" w:lineRule="auto"/>
        <w:jc w:val="both"/>
        <w:rPr>
          <w:b/>
          <w:szCs w:val="24"/>
        </w:rPr>
        <w:pPrChange w:id="880" w:author="mananarora1571@gmail.com" w:date="2021-05-30T15:12:00Z">
          <w:pPr>
            <w:pStyle w:val="ListParagraph"/>
            <w:keepNext/>
            <w:keepLines/>
            <w:numPr>
              <w:numId w:val="2"/>
            </w:numPr>
            <w:spacing w:line="360" w:lineRule="auto"/>
            <w:ind w:hanging="360"/>
            <w:jc w:val="both"/>
          </w:pPr>
        </w:pPrChange>
      </w:pPr>
      <w:r w:rsidRPr="00DE39BA">
        <w:rPr>
          <w:b/>
          <w:szCs w:val="24"/>
        </w:rPr>
        <w:t>Intangible Benefits</w:t>
      </w:r>
    </w:p>
    <w:tbl>
      <w:tblPr>
        <w:tblStyle w:val="LightGrid"/>
        <w:tblW w:w="0" w:type="auto"/>
        <w:tblLook w:val="04A0" w:firstRow="1" w:lastRow="0" w:firstColumn="1" w:lastColumn="0" w:noHBand="0" w:noVBand="1"/>
      </w:tblPr>
      <w:tblGrid>
        <w:gridCol w:w="959"/>
        <w:gridCol w:w="2693"/>
        <w:gridCol w:w="5590"/>
      </w:tblGrid>
      <w:tr w:rsidR="00AD0926" w:rsidRPr="00DE39BA" w14:paraId="6DF92E16" w14:textId="77777777" w:rsidTr="00561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B56402A" w14:textId="77777777" w:rsidR="00AD0926" w:rsidRPr="00DE39BA" w:rsidRDefault="00AD0926" w:rsidP="00F535CA">
            <w:pPr>
              <w:widowControl w:val="0"/>
              <w:spacing w:line="360" w:lineRule="auto"/>
              <w:jc w:val="center"/>
              <w:rPr>
                <w:b w:val="0"/>
                <w:szCs w:val="24"/>
              </w:rPr>
              <w:pPrChange w:id="881" w:author="mananarora1571@gmail.com" w:date="2021-05-30T15:12:00Z">
                <w:pPr>
                  <w:keepNext/>
                  <w:keepLines/>
                  <w:spacing w:line="360" w:lineRule="auto"/>
                  <w:jc w:val="center"/>
                </w:pPr>
              </w:pPrChange>
            </w:pPr>
            <w:r w:rsidRPr="00DE39BA">
              <w:rPr>
                <w:b w:val="0"/>
                <w:szCs w:val="24"/>
              </w:rPr>
              <w:t>S. No.</w:t>
            </w:r>
          </w:p>
        </w:tc>
        <w:tc>
          <w:tcPr>
            <w:tcW w:w="2693" w:type="dxa"/>
          </w:tcPr>
          <w:p w14:paraId="66E87475" w14:textId="77777777" w:rsidR="00AD0926" w:rsidRPr="00DE39BA" w:rsidRDefault="00AD0926" w:rsidP="00F535CA">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Change w:id="882" w:author="mananarora1571@gmail.com" w:date="2021-05-30T15:12:00Z">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b w:val="0"/>
                <w:szCs w:val="24"/>
              </w:rPr>
              <w:t>Intangible Benefits</w:t>
            </w:r>
          </w:p>
        </w:tc>
        <w:tc>
          <w:tcPr>
            <w:tcW w:w="5590" w:type="dxa"/>
          </w:tcPr>
          <w:p w14:paraId="7EC8873D" w14:textId="77777777" w:rsidR="00AD0926" w:rsidRPr="00DE39BA" w:rsidRDefault="00AD0926" w:rsidP="00F535CA">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Change w:id="883" w:author="mananarora1571@gmail.com" w:date="2021-05-30T15:12:00Z">
                <w:pPr>
                  <w:keepNext/>
                  <w:keepLines/>
                  <w:spacing w:line="36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b w:val="0"/>
                <w:szCs w:val="24"/>
              </w:rPr>
              <w:t>Description</w:t>
            </w:r>
          </w:p>
        </w:tc>
      </w:tr>
      <w:tr w:rsidR="00AD0926" w:rsidRPr="00DE39BA" w14:paraId="012321CD"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B69F6CF" w14:textId="77777777" w:rsidR="00AD0926" w:rsidRPr="00DE39BA" w:rsidRDefault="00AD0926" w:rsidP="00F535CA">
            <w:pPr>
              <w:pStyle w:val="ListParagraph"/>
              <w:widowControl w:val="0"/>
              <w:numPr>
                <w:ilvl w:val="0"/>
                <w:numId w:val="4"/>
              </w:numPr>
              <w:spacing w:after="0" w:line="360" w:lineRule="auto"/>
              <w:rPr>
                <w:szCs w:val="24"/>
              </w:rPr>
              <w:pPrChange w:id="884"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7B2E1D91"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885"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color w:val="000000"/>
                <w:szCs w:val="24"/>
              </w:rPr>
              <w:t>Reduces effort</w:t>
            </w:r>
          </w:p>
        </w:tc>
        <w:tc>
          <w:tcPr>
            <w:tcW w:w="5590" w:type="dxa"/>
          </w:tcPr>
          <w:p w14:paraId="3331309F"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886"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color w:val="000000"/>
                <w:szCs w:val="24"/>
              </w:rPr>
              <w:t>It reduces our effort to great extent. E.g. Get all the surrounding hotspots in real time.</w:t>
            </w:r>
          </w:p>
        </w:tc>
      </w:tr>
      <w:tr w:rsidR="00AD0926" w:rsidRPr="00DE39BA" w14:paraId="140F584E"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BD46760" w14:textId="77777777" w:rsidR="00AD0926" w:rsidRPr="00DE39BA" w:rsidRDefault="00AD0926" w:rsidP="00F535CA">
            <w:pPr>
              <w:pStyle w:val="ListParagraph"/>
              <w:widowControl w:val="0"/>
              <w:numPr>
                <w:ilvl w:val="0"/>
                <w:numId w:val="4"/>
              </w:numPr>
              <w:spacing w:after="0" w:line="360" w:lineRule="auto"/>
              <w:rPr>
                <w:szCs w:val="24"/>
              </w:rPr>
              <w:pPrChange w:id="887"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5E8EA6AA"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Change w:id="888" w:author="mananarora1571@gmail.com" w:date="2021-05-30T15:12:00Z">
                <w:pPr>
                  <w:keepNext/>
                  <w:keepLines/>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szCs w:val="24"/>
              </w:rPr>
              <w:t>Time Saving</w:t>
            </w:r>
          </w:p>
        </w:tc>
        <w:tc>
          <w:tcPr>
            <w:tcW w:w="5590" w:type="dxa"/>
          </w:tcPr>
          <w:p w14:paraId="219CB66E"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szCs w:val="24"/>
              </w:rPr>
              <w:pPrChange w:id="889" w:author="mananarora1571@gmail.com" w:date="2021-05-30T15:12:00Z">
                <w:pPr>
                  <w:keepNext/>
                  <w:keepLines/>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color w:val="000000"/>
                <w:szCs w:val="24"/>
              </w:rPr>
              <w:t>The user is feeded with appropriate information as soon as the app launches, he/she does not have to fiddle arround with the options to get infomation.</w:t>
            </w:r>
          </w:p>
        </w:tc>
      </w:tr>
      <w:tr w:rsidR="00AD0926" w:rsidRPr="00DE39BA" w14:paraId="501493A4"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BBB609C" w14:textId="77777777" w:rsidR="00AD0926" w:rsidRPr="00DE39BA" w:rsidRDefault="00AD0926" w:rsidP="00F535CA">
            <w:pPr>
              <w:pStyle w:val="ListParagraph"/>
              <w:widowControl w:val="0"/>
              <w:numPr>
                <w:ilvl w:val="0"/>
                <w:numId w:val="4"/>
              </w:numPr>
              <w:spacing w:after="0" w:line="360" w:lineRule="auto"/>
              <w:rPr>
                <w:szCs w:val="24"/>
              </w:rPr>
              <w:pPrChange w:id="890"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4E7603F5"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891"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szCs w:val="24"/>
              </w:rPr>
              <w:t>Friendly User Interface</w:t>
            </w:r>
          </w:p>
        </w:tc>
        <w:tc>
          <w:tcPr>
            <w:tcW w:w="5590" w:type="dxa"/>
          </w:tcPr>
          <w:p w14:paraId="2082AC31"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892"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szCs w:val="24"/>
              </w:rPr>
              <w:t>The application that is developed would facilitate its end users with interactive graphical interfaces that would be easily adaptable.</w:t>
            </w:r>
          </w:p>
        </w:tc>
      </w:tr>
      <w:tr w:rsidR="00AD0926" w:rsidRPr="00DE39BA" w14:paraId="3D8F208C"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70CB20" w14:textId="77777777" w:rsidR="00AD0926" w:rsidRPr="00DE39BA" w:rsidRDefault="00AD0926" w:rsidP="00F535CA">
            <w:pPr>
              <w:pStyle w:val="ListParagraph"/>
              <w:widowControl w:val="0"/>
              <w:numPr>
                <w:ilvl w:val="0"/>
                <w:numId w:val="4"/>
              </w:numPr>
              <w:spacing w:after="0" w:line="360" w:lineRule="auto"/>
              <w:rPr>
                <w:szCs w:val="24"/>
              </w:rPr>
              <w:pPrChange w:id="893"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422D6E94"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Change w:id="894" w:author="mananarora1571@gmail.com" w:date="2021-05-30T15:12:00Z">
                <w:pPr>
                  <w:keepNext/>
                  <w:keepLines/>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szCs w:val="24"/>
              </w:rPr>
              <w:t>Customer Satisfaction</w:t>
            </w:r>
          </w:p>
        </w:tc>
        <w:tc>
          <w:tcPr>
            <w:tcW w:w="5590" w:type="dxa"/>
          </w:tcPr>
          <w:p w14:paraId="63F80971"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szCs w:val="24"/>
              </w:rPr>
              <w:pPrChange w:id="895" w:author="mananarora1571@gmail.com" w:date="2021-05-30T15:12:00Z">
                <w:pPr>
                  <w:keepNext/>
                  <w:keepLines/>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szCs w:val="24"/>
              </w:rPr>
              <w:t>The user interface will be user-friendly and easy to use which will result in improved satisfaction of the customers.</w:t>
            </w:r>
          </w:p>
        </w:tc>
      </w:tr>
      <w:tr w:rsidR="00AD0926" w:rsidRPr="00DE39BA" w14:paraId="71A6DCB7"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6E0754C" w14:textId="77777777" w:rsidR="00AD0926" w:rsidRPr="00DE39BA" w:rsidRDefault="00AD0926" w:rsidP="00F535CA">
            <w:pPr>
              <w:pStyle w:val="ListParagraph"/>
              <w:widowControl w:val="0"/>
              <w:numPr>
                <w:ilvl w:val="0"/>
                <w:numId w:val="4"/>
              </w:numPr>
              <w:spacing w:after="0" w:line="360" w:lineRule="auto"/>
              <w:rPr>
                <w:szCs w:val="24"/>
              </w:rPr>
              <w:pPrChange w:id="896"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5C00C7AA"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897"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color w:val="000000"/>
                <w:szCs w:val="24"/>
              </w:rPr>
              <w:t>Transparency</w:t>
            </w:r>
          </w:p>
        </w:tc>
        <w:tc>
          <w:tcPr>
            <w:tcW w:w="5590" w:type="dxa"/>
          </w:tcPr>
          <w:p w14:paraId="24F8A38B" w14:textId="77777777"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898"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color w:val="000000"/>
                <w:szCs w:val="24"/>
              </w:rPr>
              <w:t>This system will provide transparency in the hotspot determination. Every hotspot or crowded zone determined is shown irrespective of the place.</w:t>
            </w:r>
          </w:p>
        </w:tc>
      </w:tr>
      <w:tr w:rsidR="00AD0926" w:rsidRPr="00DE39BA" w14:paraId="69A0CE5D" w14:textId="77777777" w:rsidTr="00561C8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96E54CA" w14:textId="77777777" w:rsidR="00AD0926" w:rsidRPr="00DE39BA" w:rsidRDefault="00AD0926" w:rsidP="00F535CA">
            <w:pPr>
              <w:pStyle w:val="ListParagraph"/>
              <w:widowControl w:val="0"/>
              <w:numPr>
                <w:ilvl w:val="0"/>
                <w:numId w:val="4"/>
              </w:numPr>
              <w:spacing w:after="0" w:line="360" w:lineRule="auto"/>
              <w:rPr>
                <w:szCs w:val="24"/>
              </w:rPr>
              <w:pPrChange w:id="899"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08B78A0D" w14:textId="77777777" w:rsidR="00AD0926" w:rsidRPr="00DE39BA" w:rsidRDefault="00AD0926" w:rsidP="00F535CA">
            <w:pPr>
              <w:widowControl w:val="0"/>
              <w:spacing w:line="360" w:lineRule="auto"/>
              <w:cnfStyle w:val="000000010000" w:firstRow="0" w:lastRow="0" w:firstColumn="0" w:lastColumn="0" w:oddVBand="0" w:evenVBand="0" w:oddHBand="0" w:evenHBand="1" w:firstRowFirstColumn="0" w:firstRowLastColumn="0" w:lastRowFirstColumn="0" w:lastRowLastColumn="0"/>
              <w:rPr>
                <w:b/>
                <w:szCs w:val="24"/>
              </w:rPr>
              <w:pPrChange w:id="900" w:author="mananarora1571@gmail.com" w:date="2021-05-30T15:12:00Z">
                <w:pPr>
                  <w:keepNext/>
                  <w:keepLines/>
                  <w:spacing w:line="360" w:lineRule="auto"/>
                  <w:cnfStyle w:val="000000010000" w:firstRow="0" w:lastRow="0" w:firstColumn="0" w:lastColumn="0" w:oddVBand="0" w:evenVBand="0" w:oddHBand="0" w:evenHBand="1" w:firstRowFirstColumn="0" w:firstRowLastColumn="0" w:lastRowFirstColumn="0" w:lastRowLastColumn="0"/>
                </w:pPr>
              </w:pPrChange>
            </w:pPr>
            <w:r w:rsidRPr="00DE39BA">
              <w:rPr>
                <w:b/>
                <w:szCs w:val="24"/>
              </w:rPr>
              <w:t>Maintainability</w:t>
            </w:r>
          </w:p>
        </w:tc>
        <w:tc>
          <w:tcPr>
            <w:tcW w:w="5590" w:type="dxa"/>
          </w:tcPr>
          <w:p w14:paraId="0437BED6" w14:textId="77777777" w:rsidR="00AD0926" w:rsidRPr="00DE39BA" w:rsidRDefault="00AD0926" w:rsidP="00F535CA">
            <w:pPr>
              <w:widowControl w:val="0"/>
              <w:spacing w:line="360" w:lineRule="auto"/>
              <w:jc w:val="both"/>
              <w:cnfStyle w:val="000000010000" w:firstRow="0" w:lastRow="0" w:firstColumn="0" w:lastColumn="0" w:oddVBand="0" w:evenVBand="0" w:oddHBand="0" w:evenHBand="1" w:firstRowFirstColumn="0" w:firstRowLastColumn="0" w:lastRowFirstColumn="0" w:lastRowLastColumn="0"/>
              <w:rPr>
                <w:szCs w:val="24"/>
              </w:rPr>
              <w:pPrChange w:id="901" w:author="mananarora1571@gmail.com" w:date="2021-05-30T15:12:00Z">
                <w:pPr>
                  <w:keepNext/>
                  <w:keepLines/>
                  <w:spacing w:line="36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rPr>
              <w:t>Maintenance of the application is painless for its user. Any version updates will not bring out any haphazard changes that could disrupt the workflow of a potential user.</w:t>
            </w:r>
          </w:p>
        </w:tc>
      </w:tr>
      <w:tr w:rsidR="00AD0926" w:rsidRPr="00DE39BA" w14:paraId="67C114EA" w14:textId="77777777" w:rsidTr="00561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919AF95" w14:textId="77777777" w:rsidR="00AD0926" w:rsidRPr="00DE39BA" w:rsidRDefault="00AD0926" w:rsidP="00F535CA">
            <w:pPr>
              <w:pStyle w:val="ListParagraph"/>
              <w:widowControl w:val="0"/>
              <w:numPr>
                <w:ilvl w:val="0"/>
                <w:numId w:val="4"/>
              </w:numPr>
              <w:spacing w:after="0" w:line="360" w:lineRule="auto"/>
              <w:rPr>
                <w:szCs w:val="24"/>
              </w:rPr>
              <w:pPrChange w:id="902" w:author="mananarora1571@gmail.com" w:date="2021-05-30T15:12:00Z">
                <w:pPr>
                  <w:pStyle w:val="ListParagraph"/>
                  <w:keepNext/>
                  <w:keepLines/>
                  <w:numPr>
                    <w:numId w:val="4"/>
                  </w:numPr>
                  <w:spacing w:after="0" w:line="360" w:lineRule="auto"/>
                  <w:ind w:hanging="360"/>
                </w:pPr>
              </w:pPrChange>
            </w:pPr>
          </w:p>
        </w:tc>
        <w:tc>
          <w:tcPr>
            <w:tcW w:w="2693" w:type="dxa"/>
            <w:vAlign w:val="center"/>
          </w:tcPr>
          <w:p w14:paraId="4971D340" w14:textId="77777777" w:rsidR="00AD0926" w:rsidRPr="00DE39BA" w:rsidRDefault="00AD0926" w:rsidP="00F535CA">
            <w:pPr>
              <w:widowControl w:val="0"/>
              <w:spacing w:line="360" w:lineRule="auto"/>
              <w:cnfStyle w:val="000000100000" w:firstRow="0" w:lastRow="0" w:firstColumn="0" w:lastColumn="0" w:oddVBand="0" w:evenVBand="0" w:oddHBand="1" w:evenHBand="0" w:firstRowFirstColumn="0" w:firstRowLastColumn="0" w:lastRowFirstColumn="0" w:lastRowLastColumn="0"/>
              <w:rPr>
                <w:b/>
                <w:szCs w:val="24"/>
              </w:rPr>
              <w:pPrChange w:id="903" w:author="mananarora1571@gmail.com" w:date="2021-05-30T15:12:00Z">
                <w:pPr>
                  <w:keepNext/>
                  <w:keepLines/>
                  <w:spacing w:line="360" w:lineRule="auto"/>
                  <w:cnfStyle w:val="000000100000" w:firstRow="0" w:lastRow="0" w:firstColumn="0" w:lastColumn="0" w:oddVBand="0" w:evenVBand="0" w:oddHBand="1" w:evenHBand="0" w:firstRowFirstColumn="0" w:firstRowLastColumn="0" w:lastRowFirstColumn="0" w:lastRowLastColumn="0"/>
                </w:pPr>
              </w:pPrChange>
            </w:pPr>
            <w:r w:rsidRPr="00DE39BA">
              <w:rPr>
                <w:b/>
                <w:szCs w:val="24"/>
              </w:rPr>
              <w:t xml:space="preserve">Ease of learning and </w:t>
            </w:r>
            <w:r w:rsidRPr="00DE39BA">
              <w:rPr>
                <w:b/>
                <w:szCs w:val="24"/>
              </w:rPr>
              <w:lastRenderedPageBreak/>
              <w:t>Usability.</w:t>
            </w:r>
          </w:p>
        </w:tc>
        <w:tc>
          <w:tcPr>
            <w:tcW w:w="5590" w:type="dxa"/>
          </w:tcPr>
          <w:p w14:paraId="2EC21C36" w14:textId="0B4D7566" w:rsidR="00AD0926" w:rsidRPr="00DE39BA" w:rsidRDefault="00AD0926" w:rsidP="00F535CA">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szCs w:val="24"/>
              </w:rPr>
              <w:pPrChange w:id="904" w:author="mananarora1571@gmail.com" w:date="2021-05-30T15:12:00Z">
                <w:pPr>
                  <w:keepNext/>
                  <w:keepLines/>
                  <w:spacing w:line="36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szCs w:val="24"/>
              </w:rPr>
              <w:lastRenderedPageBreak/>
              <w:t xml:space="preserve">Keeping in mind the target audience, the app will be designed for the generalized audience and hence will be </w:t>
            </w:r>
            <w:r w:rsidRPr="00DE39BA">
              <w:rPr>
                <w:szCs w:val="24"/>
              </w:rPr>
              <w:lastRenderedPageBreak/>
              <w:t>easy to use. The application will be developed keep in mind the YAGNI principles.</w:t>
            </w:r>
          </w:p>
        </w:tc>
      </w:tr>
    </w:tbl>
    <w:p w14:paraId="754C31EA" w14:textId="44D8286A" w:rsidR="00AD0926" w:rsidRPr="00DE39BA" w:rsidRDefault="00AD0926" w:rsidP="00F535CA">
      <w:pPr>
        <w:pStyle w:val="Caption"/>
        <w:widowControl w:val="0"/>
        <w:spacing w:line="360" w:lineRule="auto"/>
        <w:jc w:val="center"/>
        <w:rPr>
          <w:b/>
          <w:i w:val="0"/>
          <w:color w:val="auto"/>
          <w:sz w:val="24"/>
          <w:szCs w:val="24"/>
        </w:rPr>
        <w:pPrChange w:id="905" w:author="mananarora1571@gmail.com" w:date="2021-05-30T15:12:00Z">
          <w:pPr>
            <w:pStyle w:val="Caption"/>
            <w:keepNext/>
            <w:keepLines/>
            <w:spacing w:line="360" w:lineRule="auto"/>
            <w:jc w:val="center"/>
          </w:pPr>
        </w:pPrChange>
      </w:pPr>
      <w:bookmarkStart w:id="906" w:name="_Toc480445366"/>
      <w:r w:rsidRPr="00DE39BA">
        <w:rPr>
          <w:b/>
          <w:i w:val="0"/>
          <w:color w:val="auto"/>
          <w:sz w:val="24"/>
          <w:szCs w:val="24"/>
        </w:rPr>
        <w:lastRenderedPageBreak/>
        <w:t xml:space="preserve">Table </w:t>
      </w:r>
      <w:r w:rsidR="00706C01">
        <w:rPr>
          <w:b/>
          <w:i w:val="0"/>
          <w:color w:val="auto"/>
          <w:sz w:val="24"/>
          <w:szCs w:val="24"/>
        </w:rPr>
        <w:t>1.</w:t>
      </w:r>
      <w:r w:rsidRPr="00DE39BA">
        <w:rPr>
          <w:b/>
          <w:i w:val="0"/>
          <w:color w:val="auto"/>
          <w:sz w:val="24"/>
          <w:szCs w:val="24"/>
        </w:rPr>
        <w:fldChar w:fldCharType="begin"/>
      </w:r>
      <w:r w:rsidRPr="00DE39BA">
        <w:rPr>
          <w:b/>
          <w:i w:val="0"/>
          <w:color w:val="auto"/>
          <w:sz w:val="24"/>
          <w:szCs w:val="24"/>
        </w:rPr>
        <w:instrText xml:space="preserve"> SEQ Table \* ARABIC </w:instrText>
      </w:r>
      <w:r w:rsidRPr="00DE39BA">
        <w:rPr>
          <w:b/>
          <w:i w:val="0"/>
          <w:color w:val="auto"/>
          <w:sz w:val="24"/>
          <w:szCs w:val="24"/>
        </w:rPr>
        <w:fldChar w:fldCharType="separate"/>
      </w:r>
      <w:r w:rsidR="00356A75">
        <w:rPr>
          <w:b/>
          <w:i w:val="0"/>
          <w:noProof/>
          <w:color w:val="auto"/>
          <w:sz w:val="24"/>
          <w:szCs w:val="24"/>
        </w:rPr>
        <w:t>2</w:t>
      </w:r>
      <w:r w:rsidRPr="00DE39BA">
        <w:rPr>
          <w:b/>
          <w:i w:val="0"/>
          <w:color w:val="auto"/>
          <w:sz w:val="24"/>
          <w:szCs w:val="24"/>
        </w:rPr>
        <w:fldChar w:fldCharType="end"/>
      </w:r>
      <w:r w:rsidRPr="00DE39BA">
        <w:rPr>
          <w:b/>
          <w:i w:val="0"/>
          <w:color w:val="auto"/>
          <w:sz w:val="24"/>
          <w:szCs w:val="24"/>
        </w:rPr>
        <w:t>: Intangible Benefits</w:t>
      </w:r>
      <w:bookmarkEnd w:id="906"/>
    </w:p>
    <w:p w14:paraId="1872ECC7" w14:textId="77777777" w:rsidR="00C3497A" w:rsidRPr="00DE39BA" w:rsidRDefault="00C3497A" w:rsidP="00F535CA">
      <w:pPr>
        <w:widowControl w:val="0"/>
        <w:jc w:val="center"/>
        <w:rPr>
          <w:szCs w:val="24"/>
        </w:rPr>
        <w:pPrChange w:id="907" w:author="mananarora1571@gmail.com" w:date="2021-05-30T15:12:00Z">
          <w:pPr>
            <w:jc w:val="center"/>
          </w:pPr>
        </w:pPrChange>
      </w:pPr>
    </w:p>
    <w:p w14:paraId="4375A507" w14:textId="77777777" w:rsidR="00C3497A" w:rsidRPr="00DE39BA" w:rsidRDefault="00C3497A" w:rsidP="00F535CA">
      <w:pPr>
        <w:pStyle w:val="Heading2"/>
        <w:keepNext w:val="0"/>
        <w:keepLines w:val="0"/>
        <w:widowControl w:val="0"/>
        <w:rPr>
          <w:rFonts w:cs="Times New Roman"/>
          <w:color w:val="auto"/>
          <w:szCs w:val="24"/>
        </w:rPr>
        <w:pPrChange w:id="908" w:author="mananarora1571@gmail.com" w:date="2021-05-30T15:12:00Z">
          <w:pPr>
            <w:pStyle w:val="Heading2"/>
          </w:pPr>
        </w:pPrChange>
      </w:pPr>
    </w:p>
    <w:p w14:paraId="1AE09112" w14:textId="280BA6A0" w:rsidR="00CC7A46" w:rsidRPr="00DE39BA" w:rsidRDefault="00CC7A46" w:rsidP="00F535CA">
      <w:pPr>
        <w:pStyle w:val="Heading2"/>
        <w:keepNext w:val="0"/>
        <w:keepLines w:val="0"/>
        <w:widowControl w:val="0"/>
        <w:numPr>
          <w:ilvl w:val="1"/>
          <w:numId w:val="1"/>
        </w:numPr>
        <w:rPr>
          <w:rFonts w:cs="Times New Roman"/>
          <w:b w:val="0"/>
          <w:color w:val="auto"/>
        </w:rPr>
        <w:pPrChange w:id="909" w:author="mananarora1571@gmail.com" w:date="2021-05-30T15:12:00Z">
          <w:pPr>
            <w:pStyle w:val="Heading2"/>
            <w:numPr>
              <w:ilvl w:val="1"/>
              <w:numId w:val="1"/>
            </w:numPr>
            <w:ind w:left="720" w:hanging="720"/>
          </w:pPr>
        </w:pPrChange>
      </w:pPr>
      <w:r w:rsidRPr="00DE39BA">
        <w:rPr>
          <w:rFonts w:cs="Times New Roman"/>
          <w:color w:val="auto"/>
        </w:rPr>
        <w:t>Objectives of the System</w:t>
      </w:r>
    </w:p>
    <w:p w14:paraId="342A3243" w14:textId="77777777" w:rsidR="00CC7A46" w:rsidRPr="00DE39BA" w:rsidRDefault="00CC7A46" w:rsidP="00F535CA">
      <w:pPr>
        <w:pStyle w:val="Heading3"/>
        <w:keepNext w:val="0"/>
        <w:keepLines w:val="0"/>
        <w:widowControl w:val="0"/>
        <w:numPr>
          <w:ilvl w:val="2"/>
          <w:numId w:val="1"/>
        </w:numPr>
        <w:spacing w:before="40" w:line="360" w:lineRule="auto"/>
        <w:rPr>
          <w:rFonts w:ascii="Times New Roman" w:hAnsi="Times New Roman" w:cs="Times New Roman"/>
          <w:b w:val="0"/>
          <w:color w:val="auto"/>
        </w:rPr>
        <w:pPrChange w:id="910" w:author="mananarora1571@gmail.com" w:date="2021-05-30T15:12:00Z">
          <w:pPr>
            <w:pStyle w:val="Heading3"/>
            <w:numPr>
              <w:ilvl w:val="2"/>
              <w:numId w:val="1"/>
            </w:numPr>
            <w:spacing w:before="40" w:line="360" w:lineRule="auto"/>
            <w:ind w:left="720" w:hanging="720"/>
          </w:pPr>
        </w:pPrChange>
      </w:pPr>
      <w:r w:rsidRPr="00DE39BA">
        <w:rPr>
          <w:rFonts w:ascii="Times New Roman" w:hAnsi="Times New Roman" w:cs="Times New Roman"/>
          <w:color w:val="auto"/>
        </w:rPr>
        <w:t>Project Objectives</w:t>
      </w:r>
    </w:p>
    <w:p w14:paraId="06CA60EE" w14:textId="3C1A4150" w:rsidR="003F3B51" w:rsidRPr="00DE39BA" w:rsidRDefault="006A6D33" w:rsidP="00F535CA">
      <w:pPr>
        <w:widowControl w:val="0"/>
        <w:spacing w:line="360" w:lineRule="auto"/>
        <w:ind w:left="360"/>
        <w:jc w:val="both"/>
        <w:rPr>
          <w:color w:val="000000"/>
          <w:szCs w:val="24"/>
        </w:rPr>
        <w:pPrChange w:id="911" w:author="mananarora1571@gmail.com" w:date="2021-05-30T15:12:00Z">
          <w:pPr>
            <w:spacing w:line="360" w:lineRule="auto"/>
            <w:ind w:left="360"/>
            <w:jc w:val="both"/>
          </w:pPr>
        </w:pPrChange>
      </w:pPr>
      <w:r w:rsidRPr="00DE39BA">
        <w:t>T</w:t>
      </w:r>
      <w:r w:rsidR="00C3497A" w:rsidRPr="00DE39BA">
        <w:t>he aim of current system is to provide safety to general public by the means of digitization and ease of access so that an end-user can easily determine any crowded zones or corona hotspots from their device itself. In order to achieve this our team has devised the following objectives</w:t>
      </w:r>
      <w:r w:rsidR="003F3B51" w:rsidRPr="00DE39BA">
        <w:t>:</w:t>
      </w:r>
    </w:p>
    <w:p w14:paraId="0BFFED34" w14:textId="3959C09A" w:rsidR="003F3B51" w:rsidRPr="00DE39BA" w:rsidRDefault="00C3497A" w:rsidP="00F535CA">
      <w:pPr>
        <w:pStyle w:val="ListParagraph"/>
        <w:widowControl w:val="0"/>
        <w:numPr>
          <w:ilvl w:val="0"/>
          <w:numId w:val="2"/>
        </w:numPr>
        <w:spacing w:line="360" w:lineRule="auto"/>
        <w:jc w:val="both"/>
        <w:pPrChange w:id="912" w:author="mananarora1571@gmail.com" w:date="2021-05-30T15:12:00Z">
          <w:pPr>
            <w:pStyle w:val="ListParagraph"/>
            <w:numPr>
              <w:numId w:val="2"/>
            </w:numPr>
            <w:spacing w:line="360" w:lineRule="auto"/>
            <w:ind w:hanging="360"/>
            <w:jc w:val="both"/>
          </w:pPr>
        </w:pPrChange>
      </w:pPr>
      <w:r w:rsidRPr="00DE39BA">
        <w:t>Since this application is crossplatform and keeping in mind most of the users</w:t>
      </w:r>
      <w:r w:rsidR="001518A0" w:rsidRPr="00DE39BA">
        <w:t>, we have prioritize the development of android application, IOS application and then to a progressive webapp</w:t>
      </w:r>
      <w:r w:rsidR="003F3B51" w:rsidRPr="00DE39BA">
        <w:t>.</w:t>
      </w:r>
    </w:p>
    <w:p w14:paraId="5B3F7B84" w14:textId="7CB581E4" w:rsidR="003F3B51" w:rsidRPr="00DE39BA" w:rsidRDefault="001518A0" w:rsidP="00F535CA">
      <w:pPr>
        <w:pStyle w:val="ListParagraph"/>
        <w:widowControl w:val="0"/>
        <w:numPr>
          <w:ilvl w:val="0"/>
          <w:numId w:val="2"/>
        </w:numPr>
        <w:spacing w:line="360" w:lineRule="auto"/>
        <w:jc w:val="both"/>
        <w:pPrChange w:id="913" w:author="mananarora1571@gmail.com" w:date="2021-05-30T15:12:00Z">
          <w:pPr>
            <w:pStyle w:val="ListParagraph"/>
            <w:numPr>
              <w:numId w:val="2"/>
            </w:numPr>
            <w:spacing w:line="360" w:lineRule="auto"/>
            <w:ind w:hanging="360"/>
            <w:jc w:val="both"/>
          </w:pPr>
        </w:pPrChange>
      </w:pPr>
      <w:r w:rsidRPr="00DE39BA">
        <w:t>Since the user needs to determine nearby hotspot we have to implement Geo-locations services</w:t>
      </w:r>
      <w:r w:rsidR="003F3B51" w:rsidRPr="00DE39BA">
        <w:t>.</w:t>
      </w:r>
    </w:p>
    <w:p w14:paraId="580C7F83" w14:textId="32AD8CD5" w:rsidR="003F3B51" w:rsidRPr="00DE39BA" w:rsidRDefault="001518A0" w:rsidP="00F535CA">
      <w:pPr>
        <w:pStyle w:val="ListParagraph"/>
        <w:widowControl w:val="0"/>
        <w:numPr>
          <w:ilvl w:val="0"/>
          <w:numId w:val="2"/>
        </w:numPr>
        <w:spacing w:line="360" w:lineRule="auto"/>
        <w:jc w:val="both"/>
        <w:pPrChange w:id="914" w:author="mananarora1571@gmail.com" w:date="2021-05-30T15:12:00Z">
          <w:pPr>
            <w:pStyle w:val="ListParagraph"/>
            <w:numPr>
              <w:numId w:val="2"/>
            </w:numPr>
            <w:spacing w:line="360" w:lineRule="auto"/>
            <w:ind w:hanging="360"/>
            <w:jc w:val="both"/>
          </w:pPr>
        </w:pPrChange>
      </w:pPr>
      <w:r w:rsidRPr="00DE39BA">
        <w:t>The system also needs to notify users regarding any crowded zones.</w:t>
      </w:r>
    </w:p>
    <w:p w14:paraId="6D917BB1" w14:textId="7A08631F" w:rsidR="00CC7A46" w:rsidRPr="00DE39BA" w:rsidRDefault="001518A0" w:rsidP="00F535CA">
      <w:pPr>
        <w:pStyle w:val="ListParagraph"/>
        <w:widowControl w:val="0"/>
        <w:numPr>
          <w:ilvl w:val="0"/>
          <w:numId w:val="2"/>
        </w:numPr>
        <w:spacing w:line="360" w:lineRule="auto"/>
        <w:jc w:val="both"/>
        <w:pPrChange w:id="915" w:author="mananarora1571@gmail.com" w:date="2021-05-30T15:12:00Z">
          <w:pPr>
            <w:pStyle w:val="ListParagraph"/>
            <w:numPr>
              <w:numId w:val="2"/>
            </w:numPr>
            <w:spacing w:line="360" w:lineRule="auto"/>
            <w:ind w:hanging="360"/>
            <w:jc w:val="both"/>
          </w:pPr>
        </w:pPrChange>
      </w:pPr>
      <w:r w:rsidRPr="00DE39BA">
        <w:t>Their is also an utter need of providing a safest path between a source and a destination.</w:t>
      </w:r>
    </w:p>
    <w:p w14:paraId="0143240D" w14:textId="1513868C" w:rsidR="00CC7A46" w:rsidRPr="00DE39BA" w:rsidRDefault="004A3751" w:rsidP="00F535CA">
      <w:pPr>
        <w:pStyle w:val="ListParagraph"/>
        <w:widowControl w:val="0"/>
        <w:numPr>
          <w:ilvl w:val="0"/>
          <w:numId w:val="2"/>
        </w:numPr>
        <w:spacing w:line="360" w:lineRule="auto"/>
        <w:jc w:val="both"/>
        <w:pPrChange w:id="916" w:author="mananarora1571@gmail.com" w:date="2021-05-30T15:12:00Z">
          <w:pPr>
            <w:pStyle w:val="ListParagraph"/>
            <w:numPr>
              <w:numId w:val="2"/>
            </w:numPr>
            <w:spacing w:line="360" w:lineRule="auto"/>
            <w:ind w:hanging="360"/>
            <w:jc w:val="both"/>
          </w:pPr>
        </w:pPrChange>
      </w:pPr>
      <w:r w:rsidRPr="00DE39BA">
        <w:t xml:space="preserve">Assume that every </w:t>
      </w:r>
      <w:r w:rsidR="001518A0" w:rsidRPr="00DE39BA">
        <w:t>8</w:t>
      </w:r>
      <w:r w:rsidR="00CC7A46" w:rsidRPr="00DE39BA">
        <w:t xml:space="preserve"> </w:t>
      </w:r>
      <w:r w:rsidR="001518A0" w:rsidRPr="00DE39BA">
        <w:t xml:space="preserve">people </w:t>
      </w:r>
      <w:r w:rsidR="00CC7A46" w:rsidRPr="00DE39BA">
        <w:t xml:space="preserve">out of 10 </w:t>
      </w:r>
      <w:r w:rsidR="001518A0" w:rsidRPr="00DE39BA">
        <w:t>have a smart device</w:t>
      </w:r>
      <w:r w:rsidR="00CC7A46" w:rsidRPr="00DE39BA">
        <w:t xml:space="preserve"> on which our application program will execute.</w:t>
      </w:r>
    </w:p>
    <w:p w14:paraId="04482B62" w14:textId="77777777" w:rsidR="004A3751" w:rsidRPr="00DE39BA" w:rsidRDefault="004A3751" w:rsidP="00F535CA">
      <w:pPr>
        <w:pStyle w:val="Heading3"/>
        <w:keepNext w:val="0"/>
        <w:keepLines w:val="0"/>
        <w:widowControl w:val="0"/>
        <w:numPr>
          <w:ilvl w:val="2"/>
          <w:numId w:val="1"/>
        </w:numPr>
        <w:spacing w:before="40" w:line="360" w:lineRule="auto"/>
        <w:rPr>
          <w:rFonts w:ascii="Times New Roman" w:hAnsi="Times New Roman" w:cs="Times New Roman"/>
          <w:b w:val="0"/>
          <w:color w:val="auto"/>
        </w:rPr>
        <w:pPrChange w:id="917" w:author="mananarora1571@gmail.com" w:date="2021-05-30T15:12:00Z">
          <w:pPr>
            <w:pStyle w:val="Heading3"/>
            <w:numPr>
              <w:ilvl w:val="2"/>
              <w:numId w:val="1"/>
            </w:numPr>
            <w:spacing w:before="40" w:line="360" w:lineRule="auto"/>
            <w:ind w:left="720" w:hanging="720"/>
          </w:pPr>
        </w:pPrChange>
      </w:pPr>
      <w:r w:rsidRPr="00DE39BA">
        <w:rPr>
          <w:rFonts w:ascii="Times New Roman" w:hAnsi="Times New Roman" w:cs="Times New Roman"/>
          <w:color w:val="auto"/>
        </w:rPr>
        <w:t>Objectives</w:t>
      </w:r>
    </w:p>
    <w:p w14:paraId="74C0243E" w14:textId="31660334" w:rsidR="003F3B51" w:rsidRPr="00DE39BA" w:rsidRDefault="003F3B51" w:rsidP="00F535CA">
      <w:pPr>
        <w:pStyle w:val="ListParagraph"/>
        <w:widowControl w:val="0"/>
        <w:spacing w:line="360" w:lineRule="auto"/>
        <w:jc w:val="both"/>
        <w:pPrChange w:id="918" w:author="mananarora1571@gmail.com" w:date="2021-05-30T15:12:00Z">
          <w:pPr>
            <w:pStyle w:val="ListParagraph"/>
            <w:spacing w:line="360" w:lineRule="auto"/>
            <w:jc w:val="both"/>
          </w:pPr>
        </w:pPrChange>
      </w:pPr>
      <w:r w:rsidRPr="00DE39BA">
        <w:t xml:space="preserve">The proposed system will allow the developer to attain relevant knowledge and concepts in specializing </w:t>
      </w:r>
      <w:r w:rsidR="006A6D33" w:rsidRPr="00DE39BA">
        <w:t>Cross-</w:t>
      </w:r>
      <w:r w:rsidRPr="00DE39BA">
        <w:t xml:space="preserve">Platform software development and Automation. The objectives are disreputably emphasized on its concepts and ideas rather than trained expertise. The developer would have to undergo various sections of software development, project management, </w:t>
      </w:r>
      <w:r w:rsidR="006A6D33" w:rsidRPr="00DE39BA">
        <w:t>human-</w:t>
      </w:r>
      <w:r w:rsidRPr="00DE39BA">
        <w:t>computer interaction, usability factors along with the mechanisms of development principles to produce highly reusable quality software on time. But the prime aim to undergo mobile computing concepts is to increase preferred output with user satisfaction within less effort and time to encounter an easy solution for checking corona hotspots nearby him/her and reduce all the efforts that are required for kn</w:t>
      </w:r>
      <w:r w:rsidR="006A6D33" w:rsidRPr="00DE39BA">
        <w:t>o</w:t>
      </w:r>
      <w:r w:rsidRPr="00DE39BA">
        <w:t xml:space="preserve">wing the current </w:t>
      </w:r>
      <w:r w:rsidRPr="00DE39BA">
        <w:lastRenderedPageBreak/>
        <w:t>details of a hotspot zone.</w:t>
      </w:r>
    </w:p>
    <w:p w14:paraId="3B47BB98" w14:textId="77777777" w:rsidR="004A3751" w:rsidRPr="00DE39BA" w:rsidRDefault="004A3751" w:rsidP="00F535CA">
      <w:pPr>
        <w:widowControl w:val="0"/>
        <w:spacing w:line="360" w:lineRule="auto"/>
        <w:ind w:left="360"/>
        <w:jc w:val="both"/>
        <w:pPrChange w:id="919" w:author="mananarora1571@gmail.com" w:date="2021-05-30T15:12:00Z">
          <w:pPr>
            <w:spacing w:line="360" w:lineRule="auto"/>
            <w:ind w:left="360"/>
            <w:jc w:val="both"/>
          </w:pPr>
        </w:pPrChange>
      </w:pPr>
      <w:r w:rsidRPr="00DE39BA">
        <w:t>The following objectives listed below are of prime importance to the developer: -</w:t>
      </w:r>
    </w:p>
    <w:p w14:paraId="49F48126" w14:textId="3195BD0B" w:rsidR="004A3751" w:rsidRPr="00DE39BA" w:rsidRDefault="004A3751" w:rsidP="00F535CA">
      <w:pPr>
        <w:pStyle w:val="NoSpacing"/>
        <w:widowControl w:val="0"/>
        <w:numPr>
          <w:ilvl w:val="0"/>
          <w:numId w:val="5"/>
        </w:numPr>
        <w:ind w:left="1080"/>
        <w:rPr>
          <w:rFonts w:cs="Times New Roman"/>
        </w:rPr>
        <w:pPrChange w:id="920" w:author="mananarora1571@gmail.com" w:date="2021-05-30T15:12:00Z">
          <w:pPr>
            <w:pStyle w:val="NoSpacing"/>
            <w:numPr>
              <w:numId w:val="5"/>
            </w:numPr>
            <w:ind w:left="1080" w:hanging="360"/>
          </w:pPr>
        </w:pPrChange>
      </w:pPr>
      <w:r w:rsidRPr="00DE39BA">
        <w:rPr>
          <w:rFonts w:cs="Times New Roman"/>
        </w:rPr>
        <w:t xml:space="preserve">Gaining knowledge of </w:t>
      </w:r>
      <w:r w:rsidR="006A6D33" w:rsidRPr="00DE39BA">
        <w:rPr>
          <w:rFonts w:cs="Times New Roman"/>
        </w:rPr>
        <w:t>web-</w:t>
      </w:r>
      <w:r w:rsidRPr="00DE39BA">
        <w:rPr>
          <w:rFonts w:cs="Times New Roman"/>
        </w:rPr>
        <w:t xml:space="preserve">based development, </w:t>
      </w:r>
      <w:r w:rsidR="00C54B2A" w:rsidRPr="00DE39BA">
        <w:rPr>
          <w:rFonts w:cs="Times New Roman"/>
          <w:color w:val="000000"/>
          <w:szCs w:val="24"/>
        </w:rPr>
        <w:t xml:space="preserve">web </w:t>
      </w:r>
      <w:r w:rsidRPr="00DE39BA">
        <w:rPr>
          <w:rFonts w:cs="Times New Roman"/>
          <w:color w:val="000000"/>
          <w:szCs w:val="24"/>
        </w:rPr>
        <w:t>technology</w:t>
      </w:r>
      <w:r w:rsidRPr="00DE39BA">
        <w:rPr>
          <w:rFonts w:cs="Times New Roman"/>
        </w:rPr>
        <w:t xml:space="preserve"> and </w:t>
      </w:r>
      <w:r w:rsidR="003F3B51" w:rsidRPr="00DE39BA">
        <w:rPr>
          <w:rFonts w:cs="Times New Roman"/>
        </w:rPr>
        <w:t>JSON</w:t>
      </w:r>
      <w:r w:rsidRPr="00DE39BA">
        <w:rPr>
          <w:rFonts w:cs="Times New Roman"/>
        </w:rPr>
        <w:t>.</w:t>
      </w:r>
    </w:p>
    <w:p w14:paraId="440B5ADB" w14:textId="58821457" w:rsidR="004A3751" w:rsidRPr="00DE39BA" w:rsidRDefault="004A3751" w:rsidP="00F535CA">
      <w:pPr>
        <w:pStyle w:val="NoSpacing"/>
        <w:widowControl w:val="0"/>
        <w:numPr>
          <w:ilvl w:val="0"/>
          <w:numId w:val="5"/>
        </w:numPr>
        <w:ind w:left="1080"/>
        <w:rPr>
          <w:rFonts w:cs="Times New Roman"/>
        </w:rPr>
        <w:pPrChange w:id="921" w:author="mananarora1571@gmail.com" w:date="2021-05-30T15:12:00Z">
          <w:pPr>
            <w:pStyle w:val="NoSpacing"/>
            <w:numPr>
              <w:numId w:val="5"/>
            </w:numPr>
            <w:ind w:left="1080" w:hanging="360"/>
          </w:pPr>
        </w:pPrChange>
      </w:pPr>
      <w:r w:rsidRPr="00DE39BA">
        <w:rPr>
          <w:rFonts w:cs="Times New Roman"/>
        </w:rPr>
        <w:t xml:space="preserve">Learning the concepts of Services such as Web Services, </w:t>
      </w:r>
      <w:r w:rsidR="006A6D33" w:rsidRPr="00DE39BA">
        <w:rPr>
          <w:rFonts w:cs="Times New Roman"/>
        </w:rPr>
        <w:t>Location-</w:t>
      </w:r>
      <w:r w:rsidRPr="00DE39BA">
        <w:rPr>
          <w:rFonts w:cs="Times New Roman"/>
        </w:rPr>
        <w:t>Based Services.</w:t>
      </w:r>
    </w:p>
    <w:p w14:paraId="02A96B6A" w14:textId="419C79D7" w:rsidR="004A3751" w:rsidRPr="00DE39BA" w:rsidRDefault="004A3751" w:rsidP="00F535CA">
      <w:pPr>
        <w:pStyle w:val="NoSpacing"/>
        <w:widowControl w:val="0"/>
        <w:numPr>
          <w:ilvl w:val="0"/>
          <w:numId w:val="5"/>
        </w:numPr>
        <w:ind w:left="1080"/>
        <w:rPr>
          <w:rFonts w:cs="Times New Roman"/>
        </w:rPr>
        <w:pPrChange w:id="922" w:author="mananarora1571@gmail.com" w:date="2021-05-30T15:12:00Z">
          <w:pPr>
            <w:pStyle w:val="NoSpacing"/>
            <w:numPr>
              <w:numId w:val="5"/>
            </w:numPr>
            <w:ind w:left="1080" w:hanging="360"/>
          </w:pPr>
        </w:pPrChange>
      </w:pPr>
      <w:r w:rsidRPr="00DE39BA">
        <w:rPr>
          <w:rFonts w:cs="Times New Roman"/>
        </w:rPr>
        <w:t xml:space="preserve">Learning how to deal with </w:t>
      </w:r>
      <w:r w:rsidR="006A6D33" w:rsidRPr="00DE39BA">
        <w:rPr>
          <w:rFonts w:cs="Times New Roman"/>
        </w:rPr>
        <w:t>web-</w:t>
      </w:r>
      <w:r w:rsidRPr="00DE39BA">
        <w:rPr>
          <w:rFonts w:cs="Times New Roman"/>
        </w:rPr>
        <w:t>based software and development along with its database management.</w:t>
      </w:r>
    </w:p>
    <w:p w14:paraId="388A6B8B" w14:textId="2AFAF843" w:rsidR="004A3751" w:rsidRPr="00DE39BA" w:rsidRDefault="004A3751" w:rsidP="00F535CA">
      <w:pPr>
        <w:pStyle w:val="NoSpacing"/>
        <w:widowControl w:val="0"/>
        <w:numPr>
          <w:ilvl w:val="0"/>
          <w:numId w:val="5"/>
        </w:numPr>
        <w:ind w:left="1080"/>
        <w:rPr>
          <w:rFonts w:cs="Times New Roman"/>
          <w:b/>
        </w:rPr>
        <w:pPrChange w:id="923" w:author="mananarora1571@gmail.com" w:date="2021-05-30T15:12:00Z">
          <w:pPr>
            <w:pStyle w:val="NoSpacing"/>
            <w:numPr>
              <w:numId w:val="5"/>
            </w:numPr>
            <w:ind w:left="1080" w:hanging="360"/>
          </w:pPr>
        </w:pPrChange>
      </w:pPr>
      <w:r w:rsidRPr="00DE39BA">
        <w:rPr>
          <w:rFonts w:cs="Times New Roman"/>
        </w:rPr>
        <w:t xml:space="preserve">Able to perceive </w:t>
      </w:r>
      <w:r w:rsidR="006A6D33" w:rsidRPr="00DE39BA">
        <w:rPr>
          <w:rFonts w:cs="Times New Roman"/>
        </w:rPr>
        <w:t>real-</w:t>
      </w:r>
      <w:r w:rsidRPr="00DE39BA">
        <w:rPr>
          <w:rFonts w:cs="Times New Roman"/>
        </w:rPr>
        <w:t>time application with their integration on</w:t>
      </w:r>
      <w:r w:rsidR="00C54B2A" w:rsidRPr="00DE39BA">
        <w:rPr>
          <w:rFonts w:cs="Times New Roman"/>
        </w:rPr>
        <w:t xml:space="preserve"> computer/laptop</w:t>
      </w:r>
      <w:r w:rsidRPr="00DE39BA">
        <w:rPr>
          <w:rFonts w:cs="Times New Roman"/>
        </w:rPr>
        <w:t>.</w:t>
      </w:r>
    </w:p>
    <w:p w14:paraId="314C8984" w14:textId="77777777" w:rsidR="004A3751" w:rsidRPr="00DE39BA" w:rsidRDefault="004A3751" w:rsidP="00F535CA">
      <w:pPr>
        <w:pStyle w:val="NoSpacing"/>
        <w:widowControl w:val="0"/>
        <w:numPr>
          <w:ilvl w:val="0"/>
          <w:numId w:val="5"/>
        </w:numPr>
        <w:ind w:left="1080"/>
        <w:rPr>
          <w:rFonts w:cs="Times New Roman"/>
          <w:b/>
        </w:rPr>
        <w:pPrChange w:id="924" w:author="mananarora1571@gmail.com" w:date="2021-05-30T15:12:00Z">
          <w:pPr>
            <w:pStyle w:val="NoSpacing"/>
            <w:numPr>
              <w:numId w:val="5"/>
            </w:numPr>
            <w:ind w:left="1080" w:hanging="360"/>
          </w:pPr>
        </w:pPrChange>
      </w:pPr>
      <w:r w:rsidRPr="00DE39BA">
        <w:rPr>
          <w:rFonts w:cs="Times New Roman"/>
        </w:rPr>
        <w:t xml:space="preserve">Implementation and integration of database services with </w:t>
      </w:r>
      <w:r w:rsidR="00C54B2A" w:rsidRPr="00DE39BA">
        <w:rPr>
          <w:rFonts w:cs="Times New Roman"/>
        </w:rPr>
        <w:t>web</w:t>
      </w:r>
      <w:r w:rsidRPr="00DE39BA">
        <w:rPr>
          <w:rFonts w:cs="Times New Roman"/>
        </w:rPr>
        <w:t xml:space="preserve"> applications.</w:t>
      </w:r>
    </w:p>
    <w:p w14:paraId="60446B83" w14:textId="115F6280" w:rsidR="004A3751" w:rsidRPr="00DE39BA" w:rsidRDefault="004A3751" w:rsidP="00F535CA">
      <w:pPr>
        <w:pStyle w:val="NoSpacing"/>
        <w:widowControl w:val="0"/>
        <w:numPr>
          <w:ilvl w:val="0"/>
          <w:numId w:val="5"/>
        </w:numPr>
        <w:ind w:left="1080"/>
        <w:rPr>
          <w:rFonts w:cs="Times New Roman"/>
          <w:b/>
        </w:rPr>
        <w:pPrChange w:id="925" w:author="mananarora1571@gmail.com" w:date="2021-05-30T15:12:00Z">
          <w:pPr>
            <w:pStyle w:val="NoSpacing"/>
            <w:numPr>
              <w:numId w:val="5"/>
            </w:numPr>
            <w:ind w:left="1080" w:hanging="360"/>
          </w:pPr>
        </w:pPrChange>
      </w:pPr>
      <w:r w:rsidRPr="00DE39BA">
        <w:rPr>
          <w:rFonts w:cs="Times New Roman"/>
        </w:rPr>
        <w:t xml:space="preserve">Understanding </w:t>
      </w:r>
      <w:r w:rsidR="007D3E13" w:rsidRPr="00DE39BA">
        <w:rPr>
          <w:rFonts w:cs="Times New Roman"/>
        </w:rPr>
        <w:t>BLOC</w:t>
      </w:r>
      <w:r w:rsidRPr="00DE39BA">
        <w:rPr>
          <w:rFonts w:cs="Times New Roman"/>
        </w:rPr>
        <w:t xml:space="preserve">- </w:t>
      </w:r>
      <w:r w:rsidR="007D3E13" w:rsidRPr="00DE39BA">
        <w:rPr>
          <w:rFonts w:cs="Times New Roman"/>
        </w:rPr>
        <w:t>For a Robust architecture</w:t>
      </w:r>
    </w:p>
    <w:p w14:paraId="3BDD6345" w14:textId="682D57C2" w:rsidR="004A3751" w:rsidRPr="00DE39BA" w:rsidRDefault="004A3751" w:rsidP="00F535CA">
      <w:pPr>
        <w:pStyle w:val="NoSpacing"/>
        <w:widowControl w:val="0"/>
        <w:numPr>
          <w:ilvl w:val="0"/>
          <w:numId w:val="5"/>
        </w:numPr>
        <w:ind w:left="1080"/>
        <w:rPr>
          <w:rFonts w:cs="Times New Roman"/>
          <w:b/>
        </w:rPr>
        <w:pPrChange w:id="926" w:author="mananarora1571@gmail.com" w:date="2021-05-30T15:12:00Z">
          <w:pPr>
            <w:pStyle w:val="NoSpacing"/>
            <w:numPr>
              <w:numId w:val="5"/>
            </w:numPr>
            <w:ind w:left="1080" w:hanging="360"/>
          </w:pPr>
        </w:pPrChange>
      </w:pPr>
      <w:r w:rsidRPr="00DE39BA">
        <w:rPr>
          <w:rFonts w:cs="Times New Roman"/>
        </w:rPr>
        <w:t xml:space="preserve">Understanding of data gathering methods and </w:t>
      </w:r>
      <w:r w:rsidR="007D3E13" w:rsidRPr="00DE39BA">
        <w:rPr>
          <w:rFonts w:cs="Times New Roman"/>
        </w:rPr>
        <w:t xml:space="preserve">indexing it into </w:t>
      </w:r>
      <w:r w:rsidR="006A6D33" w:rsidRPr="00DE39BA">
        <w:rPr>
          <w:rFonts w:cs="Times New Roman"/>
        </w:rPr>
        <w:t xml:space="preserve">the </w:t>
      </w:r>
      <w:r w:rsidR="007D3E13" w:rsidRPr="00DE39BA">
        <w:rPr>
          <w:rFonts w:cs="Times New Roman"/>
        </w:rPr>
        <w:t>database of relevant style.</w:t>
      </w:r>
    </w:p>
    <w:p w14:paraId="34EA9257" w14:textId="32D80C18" w:rsidR="004A3751" w:rsidRPr="00DE39BA" w:rsidRDefault="006A6D33" w:rsidP="00F535CA">
      <w:pPr>
        <w:pStyle w:val="NoSpacing"/>
        <w:widowControl w:val="0"/>
        <w:numPr>
          <w:ilvl w:val="0"/>
          <w:numId w:val="5"/>
        </w:numPr>
        <w:ind w:left="1080"/>
        <w:rPr>
          <w:rFonts w:cs="Times New Roman"/>
          <w:szCs w:val="24"/>
        </w:rPr>
        <w:pPrChange w:id="927" w:author="mananarora1571@gmail.com" w:date="2021-05-30T15:12:00Z">
          <w:pPr>
            <w:pStyle w:val="NoSpacing"/>
            <w:numPr>
              <w:numId w:val="5"/>
            </w:numPr>
            <w:ind w:left="1080" w:hanging="360"/>
          </w:pPr>
        </w:pPrChange>
      </w:pPr>
      <w:r w:rsidRPr="00DE39BA">
        <w:rPr>
          <w:rFonts w:cs="Times New Roman"/>
          <w:szCs w:val="24"/>
        </w:rPr>
        <w:t xml:space="preserve">A better </w:t>
      </w:r>
      <w:r w:rsidR="004A3751" w:rsidRPr="00DE39BA">
        <w:rPr>
          <w:rFonts w:cs="Times New Roman"/>
          <w:szCs w:val="24"/>
        </w:rPr>
        <w:t>understanding of project management concepts i.e. scheduling, budgeting, cost estimation, work break down structure</w:t>
      </w:r>
      <w:r w:rsidR="0090479D">
        <w:rPr>
          <w:rFonts w:cs="Times New Roman"/>
          <w:szCs w:val="24"/>
        </w:rPr>
        <w:t xml:space="preserve"> </w:t>
      </w:r>
      <w:r w:rsidR="004A3751" w:rsidRPr="00DE39BA">
        <w:rPr>
          <w:rFonts w:cs="Times New Roman"/>
          <w:szCs w:val="24"/>
        </w:rPr>
        <w:t>etc.</w:t>
      </w:r>
    </w:p>
    <w:p w14:paraId="25FCE7AD" w14:textId="11F5C8A9" w:rsidR="004A3751" w:rsidRPr="00DE39BA" w:rsidRDefault="004A3751" w:rsidP="00F535CA">
      <w:pPr>
        <w:pStyle w:val="ListParagraph"/>
        <w:widowControl w:val="0"/>
        <w:numPr>
          <w:ilvl w:val="0"/>
          <w:numId w:val="5"/>
        </w:numPr>
        <w:spacing w:after="0" w:line="360" w:lineRule="auto"/>
        <w:ind w:left="1080"/>
        <w:rPr>
          <w:szCs w:val="24"/>
        </w:rPr>
        <w:pPrChange w:id="928" w:author="mananarora1571@gmail.com" w:date="2021-05-30T15:12:00Z">
          <w:pPr>
            <w:pStyle w:val="ListParagraph"/>
            <w:numPr>
              <w:numId w:val="5"/>
            </w:numPr>
            <w:spacing w:after="0" w:line="360" w:lineRule="auto"/>
            <w:ind w:left="1080" w:hanging="360"/>
          </w:pPr>
        </w:pPrChange>
      </w:pPr>
      <w:r w:rsidRPr="00DE39BA">
        <w:rPr>
          <w:color w:val="000000"/>
          <w:szCs w:val="24"/>
        </w:rPr>
        <w:t>Learning and Practices of</w:t>
      </w:r>
      <w:r w:rsidR="00C54B2A" w:rsidRPr="00DE39BA">
        <w:rPr>
          <w:color w:val="000000"/>
          <w:szCs w:val="24"/>
        </w:rPr>
        <w:t xml:space="preserve"> </w:t>
      </w:r>
      <w:r w:rsidR="007D3E13" w:rsidRPr="00DE39BA">
        <w:rPr>
          <w:color w:val="000000"/>
          <w:szCs w:val="24"/>
        </w:rPr>
        <w:t>Docker, Kafka and PostgreSQL</w:t>
      </w:r>
      <w:r w:rsidRPr="00DE39BA">
        <w:rPr>
          <w:color w:val="000000"/>
          <w:szCs w:val="24"/>
        </w:rPr>
        <w:t>.</w:t>
      </w:r>
    </w:p>
    <w:p w14:paraId="7250AA0B" w14:textId="77777777" w:rsidR="00C54B2A" w:rsidRPr="00DE39BA" w:rsidRDefault="00C54B2A" w:rsidP="00F535CA">
      <w:pPr>
        <w:widowControl w:val="0"/>
        <w:spacing w:after="0" w:line="360" w:lineRule="auto"/>
        <w:ind w:left="360"/>
        <w:rPr>
          <w:szCs w:val="24"/>
        </w:rPr>
        <w:pPrChange w:id="929" w:author="mananarora1571@gmail.com" w:date="2021-05-30T15:12:00Z">
          <w:pPr>
            <w:spacing w:after="0" w:line="360" w:lineRule="auto"/>
            <w:ind w:left="360"/>
          </w:pPr>
        </w:pPrChange>
      </w:pPr>
    </w:p>
    <w:p w14:paraId="1B984BCE" w14:textId="77777777" w:rsidR="004A3751" w:rsidRPr="00DE39BA" w:rsidRDefault="004A3751" w:rsidP="00F535CA">
      <w:pPr>
        <w:pStyle w:val="Heading2"/>
        <w:keepNext w:val="0"/>
        <w:keepLines w:val="0"/>
        <w:widowControl w:val="0"/>
        <w:numPr>
          <w:ilvl w:val="1"/>
          <w:numId w:val="1"/>
        </w:numPr>
        <w:spacing w:line="360" w:lineRule="auto"/>
        <w:rPr>
          <w:rFonts w:cs="Times New Roman"/>
          <w:b w:val="0"/>
          <w:color w:val="auto"/>
        </w:rPr>
        <w:pPrChange w:id="930" w:author="mananarora1571@gmail.com" w:date="2021-05-30T15:12:00Z">
          <w:pPr>
            <w:pStyle w:val="Heading2"/>
            <w:numPr>
              <w:ilvl w:val="1"/>
              <w:numId w:val="1"/>
            </w:numPr>
            <w:spacing w:line="360" w:lineRule="auto"/>
            <w:ind w:left="720" w:hanging="720"/>
          </w:pPr>
        </w:pPrChange>
      </w:pPr>
      <w:r w:rsidRPr="00DE39BA">
        <w:rPr>
          <w:rFonts w:cs="Times New Roman"/>
          <w:color w:val="auto"/>
        </w:rPr>
        <w:t>Scope of the System</w:t>
      </w:r>
    </w:p>
    <w:p w14:paraId="003A3F5C" w14:textId="0F1E87D0" w:rsidR="004A3751" w:rsidRPr="00DE39BA" w:rsidRDefault="004A3751" w:rsidP="00F535CA">
      <w:pPr>
        <w:widowControl w:val="0"/>
        <w:spacing w:line="360" w:lineRule="auto"/>
        <w:ind w:left="720"/>
        <w:jc w:val="both"/>
        <w:rPr>
          <w:color w:val="000000"/>
          <w:szCs w:val="24"/>
        </w:rPr>
        <w:pPrChange w:id="931" w:author="mananarora1571@gmail.com" w:date="2021-05-30T15:12:00Z">
          <w:pPr>
            <w:spacing w:line="360" w:lineRule="auto"/>
            <w:ind w:left="720"/>
            <w:jc w:val="both"/>
          </w:pPr>
        </w:pPrChange>
      </w:pPr>
      <w:r w:rsidRPr="00DE39BA">
        <w:t xml:space="preserve">The proposed system will be beneficial in </w:t>
      </w:r>
      <w:r w:rsidR="006A6D33" w:rsidRPr="00DE39BA">
        <w:t>several</w:t>
      </w:r>
      <w:r w:rsidRPr="00DE39BA">
        <w:t xml:space="preserve"> ways.</w:t>
      </w:r>
      <w:r w:rsidR="00C54B2A" w:rsidRPr="00DE39BA">
        <w:t xml:space="preserve"> </w:t>
      </w:r>
      <w:r w:rsidRPr="00DE39BA">
        <w:rPr>
          <w:szCs w:val="24"/>
        </w:rPr>
        <w:t>The “</w:t>
      </w:r>
      <w:r w:rsidR="00C54B2A" w:rsidRPr="00DE39BA">
        <w:rPr>
          <w:b/>
          <w:szCs w:val="24"/>
        </w:rPr>
        <w:t xml:space="preserve"> </w:t>
      </w:r>
      <w:r w:rsidR="007D3E13" w:rsidRPr="00DE39BA">
        <w:rPr>
          <w:b/>
          <w:szCs w:val="24"/>
        </w:rPr>
        <w:t>Post Pandemic Crowd Safety</w:t>
      </w:r>
      <w:r w:rsidRPr="00DE39BA">
        <w:rPr>
          <w:szCs w:val="24"/>
        </w:rPr>
        <w:t xml:space="preserve">” is actually about </w:t>
      </w:r>
      <w:r w:rsidR="007D3E13" w:rsidRPr="00DE39BA">
        <w:rPr>
          <w:szCs w:val="24"/>
        </w:rPr>
        <w:t>safely letting a user know about its current surroundings by providing detailed information about the current pandemic situation around him/</w:t>
      </w:r>
      <w:r w:rsidR="006A6D33" w:rsidRPr="00DE39BA">
        <w:rPr>
          <w:szCs w:val="24"/>
        </w:rPr>
        <w:t>h</w:t>
      </w:r>
      <w:r w:rsidR="007D3E13" w:rsidRPr="00DE39BA">
        <w:rPr>
          <w:szCs w:val="24"/>
        </w:rPr>
        <w:t xml:space="preserve">er. </w:t>
      </w:r>
      <w:r w:rsidRPr="00DE39BA">
        <w:rPr>
          <w:szCs w:val="24"/>
        </w:rPr>
        <w:t xml:space="preserve">So, </w:t>
      </w:r>
      <w:r w:rsidR="007D3E13" w:rsidRPr="00DE39BA">
        <w:rPr>
          <w:szCs w:val="24"/>
        </w:rPr>
        <w:t xml:space="preserve">ultimately the user will be able to know how many corona </w:t>
      </w:r>
      <w:r w:rsidR="006A6D33" w:rsidRPr="00DE39BA">
        <w:rPr>
          <w:szCs w:val="24"/>
        </w:rPr>
        <w:t xml:space="preserve">hotspots </w:t>
      </w:r>
      <w:r w:rsidR="007D3E13" w:rsidRPr="00DE39BA">
        <w:rPr>
          <w:szCs w:val="24"/>
        </w:rPr>
        <w:t>and particularly in which region exist</w:t>
      </w:r>
      <w:r w:rsidR="006A6D33" w:rsidRPr="00DE39BA">
        <w:rPr>
          <w:szCs w:val="24"/>
        </w:rPr>
        <w:t>s</w:t>
      </w:r>
      <w:r w:rsidR="007D3E13" w:rsidRPr="00DE39BA">
        <w:rPr>
          <w:szCs w:val="24"/>
        </w:rPr>
        <w:t xml:space="preserve"> and safely avoid them</w:t>
      </w:r>
      <w:r w:rsidRPr="00DE39BA">
        <w:rPr>
          <w:szCs w:val="24"/>
        </w:rPr>
        <w:t xml:space="preserve">. </w:t>
      </w:r>
      <w:r w:rsidR="007D3E13" w:rsidRPr="00DE39BA">
        <w:rPr>
          <w:szCs w:val="24"/>
        </w:rPr>
        <w:t>This</w:t>
      </w:r>
      <w:r w:rsidR="00C54B2A" w:rsidRPr="00DE39BA">
        <w:rPr>
          <w:szCs w:val="24"/>
        </w:rPr>
        <w:t xml:space="preserve"> </w:t>
      </w:r>
      <w:r w:rsidRPr="00DE39BA">
        <w:rPr>
          <w:szCs w:val="24"/>
        </w:rPr>
        <w:t xml:space="preserve">Application </w:t>
      </w:r>
      <w:r w:rsidRPr="00DE39BA">
        <w:rPr>
          <w:color w:val="000000"/>
          <w:szCs w:val="24"/>
        </w:rPr>
        <w:t xml:space="preserve">will save a lot of </w:t>
      </w:r>
      <w:r w:rsidR="007D3E13" w:rsidRPr="00DE39BA">
        <w:rPr>
          <w:color w:val="000000"/>
          <w:szCs w:val="24"/>
        </w:rPr>
        <w:t>lives and further help in decreasing the rate of spread of coronavirus</w:t>
      </w:r>
    </w:p>
    <w:p w14:paraId="559D5FBF" w14:textId="77777777" w:rsidR="004A3751" w:rsidRPr="00DE39BA" w:rsidRDefault="004A3751" w:rsidP="00F535CA">
      <w:pPr>
        <w:pStyle w:val="Heading2"/>
        <w:keepNext w:val="0"/>
        <w:keepLines w:val="0"/>
        <w:widowControl w:val="0"/>
        <w:numPr>
          <w:ilvl w:val="1"/>
          <w:numId w:val="1"/>
        </w:numPr>
        <w:spacing w:line="360" w:lineRule="auto"/>
        <w:rPr>
          <w:rFonts w:cs="Times New Roman"/>
          <w:b w:val="0"/>
          <w:color w:val="auto"/>
        </w:rPr>
        <w:pPrChange w:id="932" w:author="mananarora1571@gmail.com" w:date="2021-05-30T15:12:00Z">
          <w:pPr>
            <w:pStyle w:val="Heading2"/>
            <w:numPr>
              <w:ilvl w:val="1"/>
              <w:numId w:val="1"/>
            </w:numPr>
            <w:spacing w:line="360" w:lineRule="auto"/>
            <w:ind w:left="720" w:hanging="720"/>
          </w:pPr>
        </w:pPrChange>
      </w:pPr>
      <w:r w:rsidRPr="00DE39BA">
        <w:rPr>
          <w:rFonts w:cs="Times New Roman"/>
          <w:color w:val="auto"/>
        </w:rPr>
        <w:t>Limitation of the System</w:t>
      </w:r>
    </w:p>
    <w:p w14:paraId="116F0C7D" w14:textId="77777777" w:rsidR="004A3751" w:rsidRPr="00DE39BA" w:rsidRDefault="004A3751" w:rsidP="00F535CA">
      <w:pPr>
        <w:widowControl w:val="0"/>
        <w:spacing w:line="360" w:lineRule="auto"/>
        <w:ind w:left="360"/>
        <w:rPr>
          <w:rFonts w:eastAsia="Calibri"/>
          <w:szCs w:val="24"/>
        </w:rPr>
        <w:pPrChange w:id="933" w:author="mananarora1571@gmail.com" w:date="2021-05-30T15:12:00Z">
          <w:pPr>
            <w:spacing w:line="360" w:lineRule="auto"/>
            <w:ind w:left="360"/>
          </w:pPr>
        </w:pPrChange>
      </w:pPr>
      <w:r w:rsidRPr="00DE39BA">
        <w:t xml:space="preserve">Limitations are always a part of every project. </w:t>
      </w:r>
      <w:r w:rsidRPr="00DE39BA">
        <w:rPr>
          <w:rFonts w:eastAsia="Calibri"/>
          <w:szCs w:val="24"/>
        </w:rPr>
        <w:t>The project scope is limited to a confined boundary as listed below:</w:t>
      </w:r>
    </w:p>
    <w:p w14:paraId="7EB2DFE3" w14:textId="019BABF7" w:rsidR="00C54B2A" w:rsidRPr="00DE39BA" w:rsidRDefault="001518A0" w:rsidP="00F535CA">
      <w:pPr>
        <w:pStyle w:val="ListParagraph"/>
        <w:widowControl w:val="0"/>
        <w:numPr>
          <w:ilvl w:val="0"/>
          <w:numId w:val="7"/>
        </w:numPr>
        <w:spacing w:line="360" w:lineRule="auto"/>
        <w:ind w:left="1080"/>
        <w:jc w:val="both"/>
        <w:rPr>
          <w:rFonts w:eastAsia="Calibri"/>
          <w:szCs w:val="24"/>
        </w:rPr>
        <w:pPrChange w:id="934" w:author="mananarora1571@gmail.com" w:date="2021-05-30T15:12:00Z">
          <w:pPr>
            <w:pStyle w:val="ListParagraph"/>
            <w:numPr>
              <w:numId w:val="7"/>
            </w:numPr>
            <w:spacing w:line="360" w:lineRule="auto"/>
            <w:ind w:left="1080" w:hanging="360"/>
            <w:jc w:val="both"/>
          </w:pPr>
        </w:pPrChange>
      </w:pPr>
      <w:r w:rsidRPr="00DE39BA">
        <w:t>The user needs an internet connection.</w:t>
      </w:r>
    </w:p>
    <w:p w14:paraId="2F4405CC" w14:textId="3633CD04" w:rsidR="00A65439" w:rsidRPr="00DE39BA" w:rsidRDefault="001518A0" w:rsidP="00F535CA">
      <w:pPr>
        <w:pStyle w:val="ListParagraph"/>
        <w:widowControl w:val="0"/>
        <w:numPr>
          <w:ilvl w:val="0"/>
          <w:numId w:val="7"/>
        </w:numPr>
        <w:spacing w:line="360" w:lineRule="auto"/>
        <w:ind w:left="1080"/>
        <w:jc w:val="both"/>
        <w:rPr>
          <w:rFonts w:eastAsia="Calibri"/>
          <w:szCs w:val="24"/>
        </w:rPr>
        <w:pPrChange w:id="935" w:author="mananarora1571@gmail.com" w:date="2021-05-30T15:12:00Z">
          <w:pPr>
            <w:pStyle w:val="ListParagraph"/>
            <w:numPr>
              <w:numId w:val="7"/>
            </w:numPr>
            <w:spacing w:line="360" w:lineRule="auto"/>
            <w:ind w:left="1080" w:hanging="360"/>
            <w:jc w:val="both"/>
          </w:pPr>
        </w:pPrChange>
      </w:pPr>
      <w:r w:rsidRPr="00DE39BA">
        <w:rPr>
          <w:rFonts w:eastAsia="Calibri"/>
          <w:szCs w:val="24"/>
        </w:rPr>
        <w:t>The user also needs to allow global postioning system services on his/her smart device.</w:t>
      </w:r>
    </w:p>
    <w:p w14:paraId="458E8270" w14:textId="77777777" w:rsidR="001518A0" w:rsidRPr="00DE39BA" w:rsidRDefault="001518A0" w:rsidP="00F535CA">
      <w:pPr>
        <w:pStyle w:val="ListParagraph"/>
        <w:widowControl w:val="0"/>
        <w:numPr>
          <w:ilvl w:val="0"/>
          <w:numId w:val="7"/>
        </w:numPr>
        <w:spacing w:line="360" w:lineRule="auto"/>
        <w:ind w:left="1080"/>
        <w:jc w:val="both"/>
        <w:rPr>
          <w:rFonts w:eastAsia="Calibri"/>
          <w:szCs w:val="24"/>
        </w:rPr>
        <w:pPrChange w:id="936" w:author="mananarora1571@gmail.com" w:date="2021-05-30T15:12:00Z">
          <w:pPr>
            <w:pStyle w:val="ListParagraph"/>
            <w:numPr>
              <w:numId w:val="7"/>
            </w:numPr>
            <w:spacing w:line="360" w:lineRule="auto"/>
            <w:ind w:left="1080" w:hanging="360"/>
            <w:jc w:val="both"/>
          </w:pPr>
        </w:pPrChange>
      </w:pPr>
      <w:r w:rsidRPr="00DE39BA">
        <w:t>The user needs to be validated using email address and password.</w:t>
      </w:r>
    </w:p>
    <w:p w14:paraId="4065CF25" w14:textId="77777777" w:rsidR="001518A0" w:rsidRPr="00DE39BA" w:rsidRDefault="001518A0" w:rsidP="00F535CA">
      <w:pPr>
        <w:pStyle w:val="ListParagraph"/>
        <w:widowControl w:val="0"/>
        <w:numPr>
          <w:ilvl w:val="0"/>
          <w:numId w:val="7"/>
        </w:numPr>
        <w:spacing w:line="360" w:lineRule="auto"/>
        <w:ind w:left="1080"/>
        <w:jc w:val="both"/>
        <w:rPr>
          <w:rFonts w:eastAsia="Calibri"/>
          <w:szCs w:val="24"/>
        </w:rPr>
        <w:pPrChange w:id="937" w:author="mananarora1571@gmail.com" w:date="2021-05-30T15:12:00Z">
          <w:pPr>
            <w:pStyle w:val="ListParagraph"/>
            <w:numPr>
              <w:numId w:val="7"/>
            </w:numPr>
            <w:spacing w:line="360" w:lineRule="auto"/>
            <w:ind w:left="1080" w:hanging="360"/>
            <w:jc w:val="both"/>
          </w:pPr>
        </w:pPrChange>
      </w:pPr>
      <w:r w:rsidRPr="00DE39BA">
        <w:t>Minimum Android version is lollipop ( SDK 21)</w:t>
      </w:r>
    </w:p>
    <w:p w14:paraId="514EEF45" w14:textId="77777777" w:rsidR="001518A0" w:rsidRPr="00DE39BA" w:rsidRDefault="001518A0" w:rsidP="00F535CA">
      <w:pPr>
        <w:pStyle w:val="ListParagraph"/>
        <w:widowControl w:val="0"/>
        <w:spacing w:line="360" w:lineRule="auto"/>
        <w:ind w:left="1080"/>
        <w:jc w:val="both"/>
        <w:rPr>
          <w:rFonts w:eastAsia="Calibri"/>
          <w:szCs w:val="24"/>
        </w:rPr>
        <w:pPrChange w:id="938" w:author="mananarora1571@gmail.com" w:date="2021-05-30T15:12:00Z">
          <w:pPr>
            <w:pStyle w:val="ListParagraph"/>
            <w:spacing w:line="360" w:lineRule="auto"/>
            <w:ind w:left="1080"/>
            <w:jc w:val="both"/>
          </w:pPr>
        </w:pPrChange>
      </w:pPr>
    </w:p>
    <w:p w14:paraId="5F9F202D" w14:textId="77777777" w:rsidR="00A65439" w:rsidRPr="00DE39BA" w:rsidRDefault="00A65439" w:rsidP="00F535CA">
      <w:pPr>
        <w:widowControl w:val="0"/>
        <w:spacing w:line="360" w:lineRule="auto"/>
        <w:jc w:val="both"/>
        <w:rPr>
          <w:rFonts w:eastAsia="Calibri"/>
          <w:szCs w:val="24"/>
        </w:rPr>
        <w:pPrChange w:id="939" w:author="mananarora1571@gmail.com" w:date="2021-05-30T15:12:00Z">
          <w:pPr>
            <w:spacing w:line="360" w:lineRule="auto"/>
            <w:jc w:val="both"/>
          </w:pPr>
        </w:pPrChange>
      </w:pPr>
    </w:p>
    <w:p w14:paraId="76A2399B" w14:textId="77777777" w:rsidR="00C54B2A" w:rsidRPr="00DE39BA" w:rsidRDefault="00C54B2A" w:rsidP="00F535CA">
      <w:pPr>
        <w:pStyle w:val="Heading2"/>
        <w:keepNext w:val="0"/>
        <w:keepLines w:val="0"/>
        <w:widowControl w:val="0"/>
        <w:numPr>
          <w:ilvl w:val="1"/>
          <w:numId w:val="1"/>
        </w:numPr>
        <w:spacing w:line="360" w:lineRule="auto"/>
        <w:rPr>
          <w:rFonts w:cs="Times New Roman"/>
          <w:b w:val="0"/>
          <w:color w:val="auto"/>
        </w:rPr>
        <w:pPrChange w:id="940" w:author="mananarora1571@gmail.com" w:date="2021-05-30T15:12:00Z">
          <w:pPr>
            <w:pStyle w:val="Heading2"/>
            <w:numPr>
              <w:ilvl w:val="1"/>
              <w:numId w:val="1"/>
            </w:numPr>
            <w:spacing w:line="360" w:lineRule="auto"/>
            <w:ind w:left="720" w:hanging="720"/>
          </w:pPr>
        </w:pPrChange>
      </w:pPr>
      <w:r w:rsidRPr="00DE39BA">
        <w:rPr>
          <w:rFonts w:cs="Times New Roman"/>
          <w:color w:val="auto"/>
        </w:rPr>
        <w:t>Assumptions Made</w:t>
      </w:r>
    </w:p>
    <w:p w14:paraId="49B7F68F" w14:textId="2D261586" w:rsidR="00A65439" w:rsidRPr="00DE39BA" w:rsidRDefault="00C54B2A" w:rsidP="00F535CA">
      <w:pPr>
        <w:widowControl w:val="0"/>
        <w:spacing w:line="360" w:lineRule="auto"/>
        <w:ind w:left="720"/>
        <w:jc w:val="both"/>
        <w:rPr>
          <w:szCs w:val="24"/>
        </w:rPr>
        <w:pPrChange w:id="941" w:author="mananarora1571@gmail.com" w:date="2021-05-30T15:12:00Z">
          <w:pPr>
            <w:spacing w:line="360" w:lineRule="auto"/>
            <w:ind w:left="720"/>
            <w:jc w:val="both"/>
          </w:pPr>
        </w:pPrChange>
      </w:pPr>
      <w:r w:rsidRPr="00DE39BA">
        <w:rPr>
          <w:szCs w:val="24"/>
        </w:rPr>
        <w:t xml:space="preserve">This system is although easy to use in terms of its functionalities but even then, </w:t>
      </w:r>
      <w:r w:rsidR="006A6D33" w:rsidRPr="00DE39BA">
        <w:rPr>
          <w:szCs w:val="24"/>
        </w:rPr>
        <w:t>some assumptions</w:t>
      </w:r>
      <w:r w:rsidRPr="00DE39BA">
        <w:rPr>
          <w:szCs w:val="24"/>
        </w:rPr>
        <w:t xml:space="preserve"> need to be made before the development of the system:</w:t>
      </w:r>
    </w:p>
    <w:p w14:paraId="1C568D18" w14:textId="014126AF" w:rsidR="00AD0926" w:rsidRPr="00DE39BA" w:rsidRDefault="00AD0926" w:rsidP="00F535CA">
      <w:pPr>
        <w:pStyle w:val="ListParagraph"/>
        <w:widowControl w:val="0"/>
        <w:numPr>
          <w:ilvl w:val="0"/>
          <w:numId w:val="7"/>
        </w:numPr>
        <w:spacing w:line="360" w:lineRule="auto"/>
        <w:ind w:left="1080"/>
        <w:jc w:val="both"/>
        <w:rPr>
          <w:rFonts w:eastAsia="Calibri"/>
          <w:szCs w:val="24"/>
        </w:rPr>
        <w:pPrChange w:id="942" w:author="mananarora1571@gmail.com" w:date="2021-05-30T15:12:00Z">
          <w:pPr>
            <w:pStyle w:val="ListParagraph"/>
            <w:numPr>
              <w:numId w:val="7"/>
            </w:numPr>
            <w:spacing w:line="360" w:lineRule="auto"/>
            <w:ind w:left="1080" w:hanging="360"/>
            <w:jc w:val="both"/>
          </w:pPr>
        </w:pPrChange>
      </w:pPr>
      <w:r w:rsidRPr="00DE39BA">
        <w:t>The user should have internet connection.</w:t>
      </w:r>
    </w:p>
    <w:p w14:paraId="3F6F9707" w14:textId="77777777" w:rsidR="00AD0926" w:rsidRPr="00DE39BA" w:rsidRDefault="00AD0926" w:rsidP="00F535CA">
      <w:pPr>
        <w:pStyle w:val="ListParagraph"/>
        <w:widowControl w:val="0"/>
        <w:numPr>
          <w:ilvl w:val="0"/>
          <w:numId w:val="7"/>
        </w:numPr>
        <w:spacing w:line="360" w:lineRule="auto"/>
        <w:ind w:left="1080"/>
        <w:jc w:val="both"/>
        <w:rPr>
          <w:rFonts w:eastAsia="Calibri"/>
          <w:szCs w:val="24"/>
        </w:rPr>
        <w:pPrChange w:id="943" w:author="mananarora1571@gmail.com" w:date="2021-05-30T15:12:00Z">
          <w:pPr>
            <w:pStyle w:val="ListParagraph"/>
            <w:numPr>
              <w:numId w:val="7"/>
            </w:numPr>
            <w:spacing w:line="360" w:lineRule="auto"/>
            <w:ind w:left="1080" w:hanging="360"/>
            <w:jc w:val="both"/>
          </w:pPr>
        </w:pPrChange>
      </w:pPr>
      <w:r w:rsidRPr="00DE39BA">
        <w:rPr>
          <w:rFonts w:eastAsia="Calibri"/>
          <w:szCs w:val="24"/>
        </w:rPr>
        <w:t>The user also needs to allow global postioning system services on his/her smart device.</w:t>
      </w:r>
    </w:p>
    <w:p w14:paraId="597E7D1C" w14:textId="5C44EC27" w:rsidR="00AD0926" w:rsidRPr="00DE39BA" w:rsidRDefault="00AD0926" w:rsidP="00F535CA">
      <w:pPr>
        <w:pStyle w:val="ListParagraph"/>
        <w:widowControl w:val="0"/>
        <w:numPr>
          <w:ilvl w:val="0"/>
          <w:numId w:val="7"/>
        </w:numPr>
        <w:spacing w:line="360" w:lineRule="auto"/>
        <w:ind w:left="1080"/>
        <w:jc w:val="both"/>
        <w:rPr>
          <w:rFonts w:eastAsia="Calibri"/>
          <w:szCs w:val="24"/>
        </w:rPr>
        <w:pPrChange w:id="944" w:author="mananarora1571@gmail.com" w:date="2021-05-30T15:12:00Z">
          <w:pPr>
            <w:pStyle w:val="ListParagraph"/>
            <w:numPr>
              <w:numId w:val="7"/>
            </w:numPr>
            <w:spacing w:line="360" w:lineRule="auto"/>
            <w:ind w:left="1080" w:hanging="360"/>
            <w:jc w:val="both"/>
          </w:pPr>
        </w:pPrChange>
      </w:pPr>
      <w:r w:rsidRPr="00DE39BA">
        <w:t>Minimum Android version is lollipop ( SDK 21)</w:t>
      </w:r>
    </w:p>
    <w:p w14:paraId="4725B1CA" w14:textId="77777777" w:rsidR="00A65439" w:rsidRPr="00DE39BA" w:rsidRDefault="00A65439" w:rsidP="00F535CA">
      <w:pPr>
        <w:widowControl w:val="0"/>
        <w:spacing w:line="360" w:lineRule="auto"/>
        <w:ind w:left="360"/>
        <w:jc w:val="both"/>
        <w:rPr>
          <w:szCs w:val="24"/>
        </w:rPr>
        <w:pPrChange w:id="945" w:author="mananarora1571@gmail.com" w:date="2021-05-30T15:12:00Z">
          <w:pPr>
            <w:spacing w:line="360" w:lineRule="auto"/>
            <w:ind w:left="360"/>
            <w:jc w:val="both"/>
          </w:pPr>
        </w:pPrChange>
      </w:pPr>
    </w:p>
    <w:p w14:paraId="0C2268EE" w14:textId="77777777" w:rsidR="00C54B2A" w:rsidRPr="00DE39BA" w:rsidRDefault="00C54B2A" w:rsidP="00F535CA">
      <w:pPr>
        <w:pStyle w:val="Heading2"/>
        <w:keepNext w:val="0"/>
        <w:keepLines w:val="0"/>
        <w:widowControl w:val="0"/>
        <w:numPr>
          <w:ilvl w:val="1"/>
          <w:numId w:val="1"/>
        </w:numPr>
        <w:spacing w:line="360" w:lineRule="auto"/>
        <w:rPr>
          <w:rFonts w:cs="Times New Roman"/>
          <w:b w:val="0"/>
          <w:color w:val="auto"/>
        </w:rPr>
        <w:pPrChange w:id="946" w:author="mananarora1571@gmail.com" w:date="2021-05-30T15:12:00Z">
          <w:pPr>
            <w:pStyle w:val="Heading2"/>
            <w:numPr>
              <w:ilvl w:val="1"/>
              <w:numId w:val="1"/>
            </w:numPr>
            <w:spacing w:line="360" w:lineRule="auto"/>
            <w:ind w:left="720" w:hanging="720"/>
          </w:pPr>
        </w:pPrChange>
      </w:pPr>
      <w:r w:rsidRPr="00DE39BA">
        <w:rPr>
          <w:rFonts w:cs="Times New Roman"/>
          <w:color w:val="auto"/>
        </w:rPr>
        <w:t>Success Criteria</w:t>
      </w:r>
    </w:p>
    <w:p w14:paraId="1F201E12" w14:textId="1C0D6BAB" w:rsidR="00C54B2A" w:rsidRPr="00DE39BA" w:rsidRDefault="007F7EF5" w:rsidP="00F535CA">
      <w:pPr>
        <w:widowControl w:val="0"/>
        <w:spacing w:line="360" w:lineRule="auto"/>
        <w:ind w:left="720" w:right="-46"/>
        <w:jc w:val="both"/>
        <w:rPr>
          <w:szCs w:val="24"/>
        </w:rPr>
        <w:pPrChange w:id="947" w:author="mananarora1571@gmail.com" w:date="2021-05-30T15:12:00Z">
          <w:pPr>
            <w:spacing w:line="360" w:lineRule="auto"/>
            <w:ind w:left="720" w:right="-46"/>
            <w:jc w:val="both"/>
          </w:pPr>
        </w:pPrChange>
      </w:pPr>
      <w:r w:rsidRPr="007F7EF5">
        <w:rPr>
          <w:szCs w:val="24"/>
        </w:rPr>
        <w:t>Elements of Success depends on the depth of understanding and experience gained from the apps under review and how the developer effectively cracked the application-based problems that led to the creation of that app.</w:t>
      </w:r>
    </w:p>
    <w:p w14:paraId="2711D296" w14:textId="77777777" w:rsidR="007F7EF5" w:rsidRDefault="007F7EF5" w:rsidP="00F535CA">
      <w:pPr>
        <w:pStyle w:val="NoSpacing"/>
        <w:widowControl w:val="0"/>
        <w:numPr>
          <w:ilvl w:val="0"/>
          <w:numId w:val="8"/>
        </w:numPr>
        <w:rPr>
          <w:rFonts w:cs="Times New Roman"/>
        </w:rPr>
        <w:pPrChange w:id="948" w:author="mananarora1571@gmail.com" w:date="2021-05-30T15:12:00Z">
          <w:pPr>
            <w:pStyle w:val="NoSpacing"/>
            <w:numPr>
              <w:numId w:val="8"/>
            </w:numPr>
            <w:ind w:left="720" w:hanging="360"/>
          </w:pPr>
        </w:pPrChange>
      </w:pPr>
      <w:r w:rsidRPr="007F7EF5">
        <w:rPr>
          <w:rFonts w:cs="Times New Roman"/>
        </w:rPr>
        <w:t>The app works well and is compatible with the specified browser. The app will be useless if it cannot work properly on a mobile device. There should be no undesirable or false performance while operating on the material.</w:t>
      </w:r>
    </w:p>
    <w:p w14:paraId="4A3D144E" w14:textId="79F61694" w:rsidR="007F7EF5" w:rsidRDefault="007F7EF5" w:rsidP="00F535CA">
      <w:pPr>
        <w:pStyle w:val="NoSpacing"/>
        <w:widowControl w:val="0"/>
        <w:numPr>
          <w:ilvl w:val="0"/>
          <w:numId w:val="8"/>
        </w:numPr>
        <w:rPr>
          <w:rFonts w:cs="Times New Roman"/>
        </w:rPr>
        <w:pPrChange w:id="949" w:author="mananarora1571@gmail.com" w:date="2021-05-30T15:12:00Z">
          <w:pPr>
            <w:pStyle w:val="NoSpacing"/>
            <w:numPr>
              <w:numId w:val="8"/>
            </w:numPr>
            <w:ind w:left="720" w:hanging="360"/>
          </w:pPr>
        </w:pPrChange>
      </w:pPr>
      <w:r w:rsidRPr="007F7EF5">
        <w:rPr>
          <w:rFonts w:cs="Times New Roman"/>
        </w:rPr>
        <w:t>The plan meets all the requirements of the proposed solution. If the app provides the desired functions and produces the expected result i.e. if you meet the user's requirements, pass the test cases above. The application must meet the system requirements and enhancements mentioned above</w:t>
      </w:r>
    </w:p>
    <w:p w14:paraId="7483359A" w14:textId="1980B5D3" w:rsidR="007F7EF5" w:rsidRPr="007F7EF5" w:rsidRDefault="007F7EF5" w:rsidP="00F535CA">
      <w:pPr>
        <w:pStyle w:val="NoSpacing"/>
        <w:widowControl w:val="0"/>
        <w:numPr>
          <w:ilvl w:val="0"/>
          <w:numId w:val="8"/>
        </w:numPr>
        <w:rPr>
          <w:rFonts w:cs="Times New Roman"/>
        </w:rPr>
        <w:pPrChange w:id="950" w:author="mananarora1571@gmail.com" w:date="2021-05-30T15:12:00Z">
          <w:pPr>
            <w:pStyle w:val="NoSpacing"/>
            <w:numPr>
              <w:numId w:val="8"/>
            </w:numPr>
            <w:ind w:left="720" w:hanging="360"/>
          </w:pPr>
        </w:pPrChange>
      </w:pPr>
      <w:r w:rsidRPr="007F7EF5">
        <w:rPr>
          <w:rFonts w:cs="Times New Roman"/>
        </w:rPr>
        <w:t>The project will be considered constructive if it is a proper performance analysis. The developer will be able to provide a successful implementation of the web application in terms of interoperability, efficiency and effectiveness.</w:t>
      </w:r>
    </w:p>
    <w:p w14:paraId="5129E304" w14:textId="77777777" w:rsidR="00C54B2A" w:rsidRPr="00DE39BA" w:rsidRDefault="00C54B2A" w:rsidP="00F535CA">
      <w:pPr>
        <w:pStyle w:val="Heading2"/>
        <w:keepNext w:val="0"/>
        <w:keepLines w:val="0"/>
        <w:widowControl w:val="0"/>
        <w:numPr>
          <w:ilvl w:val="1"/>
          <w:numId w:val="1"/>
        </w:numPr>
        <w:spacing w:line="360" w:lineRule="auto"/>
        <w:jc w:val="both"/>
        <w:rPr>
          <w:rFonts w:cs="Times New Roman"/>
          <w:b w:val="0"/>
          <w:color w:val="auto"/>
          <w:szCs w:val="24"/>
        </w:rPr>
        <w:pPrChange w:id="951" w:author="mananarora1571@gmail.com" w:date="2021-05-30T15:12:00Z">
          <w:pPr>
            <w:pStyle w:val="Heading2"/>
            <w:numPr>
              <w:ilvl w:val="1"/>
              <w:numId w:val="1"/>
            </w:numPr>
            <w:spacing w:line="360" w:lineRule="auto"/>
            <w:ind w:left="720" w:hanging="720"/>
            <w:jc w:val="both"/>
          </w:pPr>
        </w:pPrChange>
      </w:pPr>
      <w:r w:rsidRPr="00DE39BA">
        <w:rPr>
          <w:rFonts w:cs="Times New Roman"/>
          <w:color w:val="auto"/>
          <w:szCs w:val="24"/>
        </w:rPr>
        <w:t>Functionalities of the System</w:t>
      </w:r>
    </w:p>
    <w:p w14:paraId="4EF6EC8A" w14:textId="4642E670" w:rsidR="00A65439" w:rsidRPr="00DE39BA" w:rsidRDefault="00C54B2A" w:rsidP="00F535CA">
      <w:pPr>
        <w:widowControl w:val="0"/>
        <w:spacing w:line="360" w:lineRule="auto"/>
        <w:ind w:left="720"/>
        <w:jc w:val="both"/>
        <w:rPr>
          <w:szCs w:val="24"/>
        </w:rPr>
        <w:pPrChange w:id="952" w:author="mananarora1571@gmail.com" w:date="2021-05-30T15:12:00Z">
          <w:pPr>
            <w:spacing w:line="360" w:lineRule="auto"/>
            <w:ind w:left="720"/>
            <w:jc w:val="both"/>
          </w:pPr>
        </w:pPrChange>
      </w:pPr>
      <w:r w:rsidRPr="00DE39BA">
        <w:rPr>
          <w:szCs w:val="24"/>
        </w:rPr>
        <w:t>The proposed system having some core enhanced and some special functionality. So, let’s know</w:t>
      </w:r>
      <w:r w:rsidR="0087141C" w:rsidRPr="00DE39BA">
        <w:rPr>
          <w:szCs w:val="24"/>
        </w:rPr>
        <w:t xml:space="preserve"> </w:t>
      </w:r>
      <w:r w:rsidRPr="00DE39BA">
        <w:rPr>
          <w:szCs w:val="24"/>
        </w:rPr>
        <w:t>them one by one and use of this functionality in this system.</w:t>
      </w:r>
    </w:p>
    <w:p w14:paraId="1669522F" w14:textId="7AAB0E10" w:rsidR="00244420" w:rsidRPr="00DE39BA" w:rsidRDefault="00244420" w:rsidP="00F535CA">
      <w:pPr>
        <w:widowControl w:val="0"/>
        <w:spacing w:line="360" w:lineRule="auto"/>
        <w:ind w:left="720"/>
        <w:jc w:val="both"/>
        <w:rPr>
          <w:szCs w:val="24"/>
        </w:rPr>
        <w:pPrChange w:id="953" w:author="mananarora1571@gmail.com" w:date="2021-05-30T15:12:00Z">
          <w:pPr>
            <w:spacing w:line="360" w:lineRule="auto"/>
            <w:ind w:left="720"/>
            <w:jc w:val="both"/>
          </w:pPr>
        </w:pPrChange>
      </w:pPr>
    </w:p>
    <w:p w14:paraId="0F476E62" w14:textId="30F01B31" w:rsidR="00244420" w:rsidRDefault="00244420" w:rsidP="00F535CA">
      <w:pPr>
        <w:widowControl w:val="0"/>
        <w:spacing w:line="360" w:lineRule="auto"/>
        <w:ind w:left="720"/>
        <w:jc w:val="both"/>
        <w:rPr>
          <w:ins w:id="954" w:author="mananarora1571@gmail.com" w:date="2021-05-30T15:16:00Z"/>
          <w:szCs w:val="24"/>
        </w:rPr>
        <w:pPrChange w:id="955" w:author="mananarora1571@gmail.com" w:date="2021-05-30T15:12:00Z">
          <w:pPr>
            <w:spacing w:line="360" w:lineRule="auto"/>
            <w:ind w:left="720"/>
            <w:jc w:val="both"/>
          </w:pPr>
        </w:pPrChange>
      </w:pPr>
    </w:p>
    <w:p w14:paraId="064FEB10" w14:textId="66938D1D" w:rsidR="00F535CA" w:rsidRDefault="00F535CA" w:rsidP="00F535CA">
      <w:pPr>
        <w:widowControl w:val="0"/>
        <w:spacing w:line="360" w:lineRule="auto"/>
        <w:ind w:left="720"/>
        <w:jc w:val="both"/>
        <w:rPr>
          <w:ins w:id="956" w:author="mananarora1571@gmail.com" w:date="2021-05-30T15:16:00Z"/>
          <w:szCs w:val="24"/>
        </w:rPr>
        <w:pPrChange w:id="957" w:author="mananarora1571@gmail.com" w:date="2021-05-30T15:12:00Z">
          <w:pPr>
            <w:spacing w:line="360" w:lineRule="auto"/>
            <w:ind w:left="720"/>
            <w:jc w:val="both"/>
          </w:pPr>
        </w:pPrChange>
      </w:pPr>
    </w:p>
    <w:p w14:paraId="45999017" w14:textId="77777777" w:rsidR="00F535CA" w:rsidRPr="00DE39BA" w:rsidRDefault="00F535CA" w:rsidP="00F535CA">
      <w:pPr>
        <w:widowControl w:val="0"/>
        <w:spacing w:line="360" w:lineRule="auto"/>
        <w:ind w:left="720"/>
        <w:jc w:val="both"/>
        <w:rPr>
          <w:szCs w:val="24"/>
        </w:rPr>
        <w:pPrChange w:id="958" w:author="mananarora1571@gmail.com" w:date="2021-05-30T15:12:00Z">
          <w:pPr>
            <w:spacing w:line="360" w:lineRule="auto"/>
            <w:ind w:left="720"/>
            <w:jc w:val="both"/>
          </w:pPr>
        </w:pPrChange>
      </w:pPr>
    </w:p>
    <w:p w14:paraId="71DD4D09" w14:textId="77777777" w:rsidR="0087141C" w:rsidRPr="00DE39BA" w:rsidRDefault="00C54B2A" w:rsidP="00F535CA">
      <w:pPr>
        <w:pStyle w:val="Heading3"/>
        <w:keepNext w:val="0"/>
        <w:keepLines w:val="0"/>
        <w:widowControl w:val="0"/>
        <w:numPr>
          <w:ilvl w:val="2"/>
          <w:numId w:val="1"/>
        </w:numPr>
        <w:spacing w:before="40"/>
        <w:rPr>
          <w:rFonts w:ascii="Times New Roman" w:hAnsi="Times New Roman" w:cs="Times New Roman"/>
          <w:color w:val="auto"/>
        </w:rPr>
        <w:pPrChange w:id="959" w:author="mananarora1571@gmail.com" w:date="2021-05-30T15:12:00Z">
          <w:pPr>
            <w:pStyle w:val="Heading3"/>
            <w:numPr>
              <w:ilvl w:val="2"/>
              <w:numId w:val="1"/>
            </w:numPr>
            <w:spacing w:before="40"/>
            <w:ind w:left="720" w:hanging="720"/>
          </w:pPr>
        </w:pPrChange>
      </w:pPr>
      <w:r w:rsidRPr="00DE39BA">
        <w:rPr>
          <w:rFonts w:ascii="Times New Roman" w:hAnsi="Times New Roman" w:cs="Times New Roman"/>
          <w:color w:val="auto"/>
        </w:rPr>
        <w:t>Core Features</w:t>
      </w:r>
    </w:p>
    <w:p w14:paraId="0C88F999" w14:textId="266D92D0" w:rsidR="00244420" w:rsidRPr="00DE39BA" w:rsidRDefault="00244420" w:rsidP="00F535CA">
      <w:pPr>
        <w:widowControl w:val="0"/>
        <w:pPrChange w:id="960" w:author="mananarora1571@gmail.com" w:date="2021-05-30T15:12:00Z">
          <w:pPr/>
        </w:pPrChange>
      </w:pPr>
    </w:p>
    <w:tbl>
      <w:tblPr>
        <w:tblStyle w:val="GridTable4"/>
        <w:tblW w:w="0" w:type="auto"/>
        <w:tblLook w:val="04A0" w:firstRow="1" w:lastRow="0" w:firstColumn="1" w:lastColumn="0" w:noHBand="0" w:noVBand="1"/>
      </w:tblPr>
      <w:tblGrid>
        <w:gridCol w:w="3116"/>
        <w:gridCol w:w="3117"/>
        <w:gridCol w:w="3117"/>
      </w:tblGrid>
      <w:tr w:rsidR="00AD0926" w:rsidRPr="00DE39BA" w14:paraId="6D044F7F"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A5FBEB" w14:textId="1AD33387" w:rsidR="00AD0926" w:rsidRPr="00DE39BA" w:rsidRDefault="00AD0926" w:rsidP="00F535CA">
            <w:pPr>
              <w:widowControl w:val="0"/>
              <w:jc w:val="center"/>
              <w:rPr>
                <w:b w:val="0"/>
                <w:u w:val="single"/>
              </w:rPr>
              <w:pPrChange w:id="961" w:author="mananarora1571@gmail.com" w:date="2021-05-30T15:12:00Z">
                <w:pPr>
                  <w:jc w:val="center"/>
                </w:pPr>
              </w:pPrChange>
            </w:pPr>
            <w:r w:rsidRPr="00DE39BA">
              <w:rPr>
                <w:b w:val="0"/>
                <w:u w:val="single"/>
              </w:rPr>
              <w:t>Funtionality</w:t>
            </w:r>
          </w:p>
        </w:tc>
        <w:tc>
          <w:tcPr>
            <w:tcW w:w="3117" w:type="dxa"/>
          </w:tcPr>
          <w:p w14:paraId="0FBE325A" w14:textId="07E6F501" w:rsidR="00AD0926" w:rsidRPr="00DE39BA" w:rsidRDefault="00AD0926" w:rsidP="00F535CA">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Change w:id="962" w:author="mananarora1571@gmail.com" w:date="2021-05-30T15:12:00Z">
                <w:pPr>
                  <w:jc w:val="center"/>
                  <w:cnfStyle w:val="100000000000" w:firstRow="1" w:lastRow="0" w:firstColumn="0" w:lastColumn="0" w:oddVBand="0" w:evenVBand="0" w:oddHBand="0" w:evenHBand="0" w:firstRowFirstColumn="0" w:firstRowLastColumn="0" w:lastRowFirstColumn="0" w:lastRowLastColumn="0"/>
                </w:pPr>
              </w:pPrChange>
            </w:pPr>
            <w:r w:rsidRPr="00DE39BA">
              <w:rPr>
                <w:b w:val="0"/>
                <w:u w:val="single"/>
              </w:rPr>
              <w:t>Description</w:t>
            </w:r>
          </w:p>
        </w:tc>
        <w:tc>
          <w:tcPr>
            <w:tcW w:w="3117" w:type="dxa"/>
          </w:tcPr>
          <w:p w14:paraId="0E9E6138" w14:textId="58BF57AA" w:rsidR="00AD0926" w:rsidRPr="00DE39BA" w:rsidRDefault="00AD0926" w:rsidP="00F535CA">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Change w:id="963" w:author="mananarora1571@gmail.com" w:date="2021-05-30T15:12:00Z">
                <w:pPr>
                  <w:jc w:val="center"/>
                  <w:cnfStyle w:val="100000000000" w:firstRow="1" w:lastRow="0" w:firstColumn="0" w:lastColumn="0" w:oddVBand="0" w:evenVBand="0" w:oddHBand="0" w:evenHBand="0" w:firstRowFirstColumn="0" w:firstRowLastColumn="0" w:lastRowFirstColumn="0" w:lastRowLastColumn="0"/>
                </w:pPr>
              </w:pPrChange>
            </w:pPr>
            <w:r w:rsidRPr="00DE39BA">
              <w:rPr>
                <w:b w:val="0"/>
                <w:u w:val="single"/>
              </w:rPr>
              <w:t>Done By</w:t>
            </w:r>
          </w:p>
        </w:tc>
      </w:tr>
      <w:tr w:rsidR="00AD0926" w:rsidRPr="00DE39BA" w14:paraId="29E8BAFD"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6AB724" w14:textId="23E99A51" w:rsidR="00AD0926" w:rsidRPr="00DE39BA" w:rsidRDefault="00AD0926" w:rsidP="00F535CA">
            <w:pPr>
              <w:widowControl w:val="0"/>
              <w:jc w:val="center"/>
              <w:pPrChange w:id="964" w:author="mananarora1571@gmail.com" w:date="2021-05-30T15:12:00Z">
                <w:pPr>
                  <w:jc w:val="center"/>
                </w:pPr>
              </w:pPrChange>
            </w:pPr>
            <w:r w:rsidRPr="00DE39BA">
              <w:t>Data Collection</w:t>
            </w:r>
          </w:p>
        </w:tc>
        <w:tc>
          <w:tcPr>
            <w:tcW w:w="3117" w:type="dxa"/>
          </w:tcPr>
          <w:p w14:paraId="6E00D198" w14:textId="5FB319A2" w:rsidR="00AD0926"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965"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Every user that installs the app will provide the geo-location data which will be send to the server to be analyzed.</w:t>
            </w:r>
          </w:p>
        </w:tc>
        <w:tc>
          <w:tcPr>
            <w:tcW w:w="3117" w:type="dxa"/>
          </w:tcPr>
          <w:p w14:paraId="3075952D" w14:textId="30EA9388" w:rsidR="00AD0926"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966"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Pranav</w:t>
            </w:r>
          </w:p>
        </w:tc>
      </w:tr>
      <w:tr w:rsidR="00AD0926" w:rsidRPr="00DE39BA" w14:paraId="56E9FFBD"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605A3501" w14:textId="470E1FCC" w:rsidR="00AD0926" w:rsidRPr="00DE39BA" w:rsidRDefault="00AD0926" w:rsidP="00F535CA">
            <w:pPr>
              <w:widowControl w:val="0"/>
              <w:jc w:val="center"/>
              <w:pPrChange w:id="967" w:author="mananarora1571@gmail.com" w:date="2021-05-30T15:12:00Z">
                <w:pPr>
                  <w:jc w:val="center"/>
                </w:pPr>
              </w:pPrChange>
            </w:pPr>
            <w:r w:rsidRPr="00DE39BA">
              <w:t>Organising Data for efficient processing</w:t>
            </w:r>
          </w:p>
        </w:tc>
        <w:tc>
          <w:tcPr>
            <w:tcW w:w="3117" w:type="dxa"/>
          </w:tcPr>
          <w:p w14:paraId="7FB050EF" w14:textId="02F1AB9D" w:rsidR="00AD0926" w:rsidRPr="00DE39BA" w:rsidRDefault="00244420" w:rsidP="00F535CA">
            <w:pPr>
              <w:widowControl w:val="0"/>
              <w:jc w:val="center"/>
              <w:cnfStyle w:val="000000000000" w:firstRow="0" w:lastRow="0" w:firstColumn="0" w:lastColumn="0" w:oddVBand="0" w:evenVBand="0" w:oddHBand="0" w:evenHBand="0" w:firstRowFirstColumn="0" w:firstRowLastColumn="0" w:lastRowFirstColumn="0" w:lastRowLastColumn="0"/>
              <w:pPrChange w:id="968" w:author="mananarora1571@gmail.com" w:date="2021-05-30T15:12:00Z">
                <w:pPr>
                  <w:jc w:val="center"/>
                  <w:cnfStyle w:val="000000000000" w:firstRow="0" w:lastRow="0" w:firstColumn="0" w:lastColumn="0" w:oddVBand="0" w:evenVBand="0" w:oddHBand="0" w:evenHBand="0" w:firstRowFirstColumn="0" w:firstRowLastColumn="0" w:lastRowFirstColumn="0" w:lastRowLastColumn="0"/>
                </w:pPr>
              </w:pPrChange>
            </w:pPr>
            <w:r w:rsidRPr="00DE39BA">
              <w:t>Entire location data will be stored in the “DATA WAREHOUSE” to make it easier for the efficient retrieval of the data.</w:t>
            </w:r>
          </w:p>
        </w:tc>
        <w:tc>
          <w:tcPr>
            <w:tcW w:w="3117" w:type="dxa"/>
          </w:tcPr>
          <w:p w14:paraId="2A1DDE68" w14:textId="21C62E2D" w:rsidR="00AD0926" w:rsidRPr="00DE39BA" w:rsidRDefault="00244420" w:rsidP="00F535CA">
            <w:pPr>
              <w:widowControl w:val="0"/>
              <w:jc w:val="center"/>
              <w:cnfStyle w:val="000000000000" w:firstRow="0" w:lastRow="0" w:firstColumn="0" w:lastColumn="0" w:oddVBand="0" w:evenVBand="0" w:oddHBand="0" w:evenHBand="0" w:firstRowFirstColumn="0" w:firstRowLastColumn="0" w:lastRowFirstColumn="0" w:lastRowLastColumn="0"/>
              <w:pPrChange w:id="969" w:author="mananarora1571@gmail.com" w:date="2021-05-30T15:12:00Z">
                <w:pPr>
                  <w:jc w:val="center"/>
                  <w:cnfStyle w:val="000000000000" w:firstRow="0" w:lastRow="0" w:firstColumn="0" w:lastColumn="0" w:oddVBand="0" w:evenVBand="0" w:oddHBand="0" w:evenHBand="0" w:firstRowFirstColumn="0" w:firstRowLastColumn="0" w:lastRowFirstColumn="0" w:lastRowLastColumn="0"/>
                </w:pPr>
              </w:pPrChange>
            </w:pPr>
            <w:r w:rsidRPr="00DE39BA">
              <w:t>Manan &amp; Abhay</w:t>
            </w:r>
          </w:p>
        </w:tc>
      </w:tr>
      <w:tr w:rsidR="00AD0926" w:rsidRPr="00DE39BA" w14:paraId="200D46C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A04EC32" w14:textId="63A1C064" w:rsidR="00AD0926" w:rsidRPr="00DE39BA" w:rsidRDefault="00AD0926" w:rsidP="00F535CA">
            <w:pPr>
              <w:widowControl w:val="0"/>
              <w:jc w:val="center"/>
              <w:pPrChange w:id="970" w:author="mananarora1571@gmail.com" w:date="2021-05-30T15:12:00Z">
                <w:pPr>
                  <w:jc w:val="center"/>
                </w:pPr>
              </w:pPrChange>
            </w:pPr>
            <w:r w:rsidRPr="00DE39BA">
              <w:t>Detecting Crowded Zones</w:t>
            </w:r>
          </w:p>
        </w:tc>
        <w:tc>
          <w:tcPr>
            <w:tcW w:w="3117" w:type="dxa"/>
          </w:tcPr>
          <w:p w14:paraId="59E621A4" w14:textId="1FEA2E25" w:rsidR="00AD0926"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971"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The organised data is further retrieved and algorithmically analyzed for detecting the hazardous zones.</w:t>
            </w:r>
          </w:p>
        </w:tc>
        <w:tc>
          <w:tcPr>
            <w:tcW w:w="3117" w:type="dxa"/>
          </w:tcPr>
          <w:p w14:paraId="6CA5647F" w14:textId="514851BF" w:rsidR="00AD0926"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972"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Manan</w:t>
            </w:r>
          </w:p>
        </w:tc>
      </w:tr>
    </w:tbl>
    <w:p w14:paraId="341710CB" w14:textId="653B7280" w:rsidR="00AD0926" w:rsidRPr="00DE39BA" w:rsidRDefault="00706C01" w:rsidP="00F535CA">
      <w:pPr>
        <w:pStyle w:val="Caption"/>
        <w:widowControl w:val="0"/>
        <w:spacing w:line="360" w:lineRule="auto"/>
        <w:jc w:val="center"/>
        <w:pPrChange w:id="973" w:author="mananarora1571@gmail.com" w:date="2021-05-30T15:12:00Z">
          <w:pPr>
            <w:pStyle w:val="Caption"/>
            <w:spacing w:line="360" w:lineRule="auto"/>
            <w:jc w:val="center"/>
          </w:pPr>
        </w:pPrChange>
      </w:pPr>
      <w:r w:rsidRPr="00DE39BA">
        <w:rPr>
          <w:b/>
          <w:i w:val="0"/>
          <w:color w:val="auto"/>
          <w:sz w:val="24"/>
          <w:szCs w:val="24"/>
        </w:rPr>
        <w:t xml:space="preserve">Table </w:t>
      </w:r>
      <w:r>
        <w:rPr>
          <w:b/>
          <w:i w:val="0"/>
          <w:color w:val="auto"/>
          <w:sz w:val="24"/>
          <w:szCs w:val="24"/>
        </w:rPr>
        <w:t>1.3</w:t>
      </w:r>
      <w:r w:rsidRPr="00DE39BA">
        <w:rPr>
          <w:b/>
          <w:i w:val="0"/>
          <w:color w:val="auto"/>
          <w:sz w:val="24"/>
          <w:szCs w:val="24"/>
        </w:rPr>
        <w:t xml:space="preserve">: </w:t>
      </w:r>
      <w:r>
        <w:rPr>
          <w:b/>
          <w:i w:val="0"/>
          <w:color w:val="auto"/>
          <w:sz w:val="24"/>
          <w:szCs w:val="24"/>
        </w:rPr>
        <w:t>Core Features</w:t>
      </w:r>
    </w:p>
    <w:p w14:paraId="315B9CA3" w14:textId="77777777" w:rsidR="00244420" w:rsidRPr="00DE39BA" w:rsidRDefault="00244420" w:rsidP="00F535CA">
      <w:pPr>
        <w:widowControl w:val="0"/>
        <w:jc w:val="center"/>
        <w:pPrChange w:id="974" w:author="mananarora1571@gmail.com" w:date="2021-05-30T15:12:00Z">
          <w:pPr>
            <w:jc w:val="center"/>
          </w:pPr>
        </w:pPrChange>
      </w:pPr>
    </w:p>
    <w:p w14:paraId="24B4EB31" w14:textId="66C000EE" w:rsidR="00244420" w:rsidRPr="00DE39BA" w:rsidRDefault="00244420" w:rsidP="00F535CA">
      <w:pPr>
        <w:pStyle w:val="Heading3"/>
        <w:keepNext w:val="0"/>
        <w:keepLines w:val="0"/>
        <w:widowControl w:val="0"/>
        <w:numPr>
          <w:ilvl w:val="2"/>
          <w:numId w:val="1"/>
        </w:numPr>
        <w:spacing w:before="40"/>
        <w:rPr>
          <w:rFonts w:ascii="Times New Roman" w:hAnsi="Times New Roman" w:cs="Times New Roman"/>
          <w:color w:val="auto"/>
        </w:rPr>
        <w:pPrChange w:id="975" w:author="mananarora1571@gmail.com" w:date="2021-05-30T15:12:00Z">
          <w:pPr>
            <w:pStyle w:val="Heading3"/>
            <w:numPr>
              <w:ilvl w:val="2"/>
              <w:numId w:val="1"/>
            </w:numPr>
            <w:spacing w:before="40"/>
            <w:ind w:left="720" w:hanging="720"/>
          </w:pPr>
        </w:pPrChange>
      </w:pPr>
      <w:r w:rsidRPr="00DE39BA">
        <w:rPr>
          <w:rFonts w:ascii="Times New Roman" w:hAnsi="Times New Roman" w:cs="Times New Roman"/>
          <w:color w:val="auto"/>
        </w:rPr>
        <w:t>Enhanced Features</w:t>
      </w:r>
    </w:p>
    <w:p w14:paraId="74432716" w14:textId="20F034CA" w:rsidR="00244420" w:rsidRPr="00DE39BA" w:rsidRDefault="00244420" w:rsidP="00F535CA">
      <w:pPr>
        <w:widowControl w:val="0"/>
        <w:jc w:val="center"/>
        <w:pPrChange w:id="976" w:author="mananarora1571@gmail.com" w:date="2021-05-30T15:12:00Z">
          <w:pPr>
            <w:jc w:val="center"/>
          </w:pPr>
        </w:pPrChange>
      </w:pPr>
    </w:p>
    <w:tbl>
      <w:tblPr>
        <w:tblStyle w:val="GridTable4"/>
        <w:tblW w:w="0" w:type="auto"/>
        <w:tblLook w:val="04A0" w:firstRow="1" w:lastRow="0" w:firstColumn="1" w:lastColumn="0" w:noHBand="0" w:noVBand="1"/>
      </w:tblPr>
      <w:tblGrid>
        <w:gridCol w:w="3116"/>
        <w:gridCol w:w="3117"/>
        <w:gridCol w:w="3117"/>
      </w:tblGrid>
      <w:tr w:rsidR="00244420" w:rsidRPr="00DE39BA" w14:paraId="010E0313" w14:textId="77777777" w:rsidTr="00DE3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A6E885" w14:textId="4FA596B6" w:rsidR="00244420" w:rsidRPr="00DE39BA" w:rsidRDefault="00244420" w:rsidP="00F535CA">
            <w:pPr>
              <w:widowControl w:val="0"/>
              <w:jc w:val="center"/>
              <w:rPr>
                <w:b w:val="0"/>
                <w:u w:val="single"/>
              </w:rPr>
              <w:pPrChange w:id="977" w:author="mananarora1571@gmail.com" w:date="2021-05-30T15:12:00Z">
                <w:pPr>
                  <w:jc w:val="center"/>
                </w:pPr>
              </w:pPrChange>
            </w:pPr>
            <w:r w:rsidRPr="00DE39BA">
              <w:rPr>
                <w:b w:val="0"/>
                <w:u w:val="single"/>
              </w:rPr>
              <w:t>Funtionality</w:t>
            </w:r>
          </w:p>
        </w:tc>
        <w:tc>
          <w:tcPr>
            <w:tcW w:w="3117" w:type="dxa"/>
          </w:tcPr>
          <w:p w14:paraId="21331EB2" w14:textId="1E939E1C" w:rsidR="00244420" w:rsidRPr="00DE39BA" w:rsidRDefault="00244420" w:rsidP="00F535CA">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Change w:id="978" w:author="mananarora1571@gmail.com" w:date="2021-05-30T15:12:00Z">
                <w:pPr>
                  <w:jc w:val="center"/>
                  <w:cnfStyle w:val="100000000000" w:firstRow="1" w:lastRow="0" w:firstColumn="0" w:lastColumn="0" w:oddVBand="0" w:evenVBand="0" w:oddHBand="0" w:evenHBand="0" w:firstRowFirstColumn="0" w:firstRowLastColumn="0" w:lastRowFirstColumn="0" w:lastRowLastColumn="0"/>
                </w:pPr>
              </w:pPrChange>
            </w:pPr>
            <w:r w:rsidRPr="00DE39BA">
              <w:rPr>
                <w:b w:val="0"/>
                <w:u w:val="single"/>
              </w:rPr>
              <w:t>Description</w:t>
            </w:r>
          </w:p>
        </w:tc>
        <w:tc>
          <w:tcPr>
            <w:tcW w:w="3117" w:type="dxa"/>
          </w:tcPr>
          <w:p w14:paraId="412D471D" w14:textId="2025516B" w:rsidR="00244420" w:rsidRPr="00DE39BA" w:rsidRDefault="00244420" w:rsidP="00F535CA">
            <w:pPr>
              <w:widowControl w:val="0"/>
              <w:jc w:val="center"/>
              <w:cnfStyle w:val="100000000000" w:firstRow="1" w:lastRow="0" w:firstColumn="0" w:lastColumn="0" w:oddVBand="0" w:evenVBand="0" w:oddHBand="0" w:evenHBand="0" w:firstRowFirstColumn="0" w:firstRowLastColumn="0" w:lastRowFirstColumn="0" w:lastRowLastColumn="0"/>
              <w:rPr>
                <w:b w:val="0"/>
                <w:u w:val="single"/>
              </w:rPr>
              <w:pPrChange w:id="979" w:author="mananarora1571@gmail.com" w:date="2021-05-30T15:12:00Z">
                <w:pPr>
                  <w:jc w:val="center"/>
                  <w:cnfStyle w:val="100000000000" w:firstRow="1" w:lastRow="0" w:firstColumn="0" w:lastColumn="0" w:oddVBand="0" w:evenVBand="0" w:oddHBand="0" w:evenHBand="0" w:firstRowFirstColumn="0" w:firstRowLastColumn="0" w:lastRowFirstColumn="0" w:lastRowLastColumn="0"/>
                </w:pPr>
              </w:pPrChange>
            </w:pPr>
            <w:r w:rsidRPr="00DE39BA">
              <w:rPr>
                <w:b w:val="0"/>
                <w:u w:val="single"/>
              </w:rPr>
              <w:t>Done By</w:t>
            </w:r>
          </w:p>
        </w:tc>
      </w:tr>
      <w:tr w:rsidR="00244420" w:rsidRPr="00DE39BA" w14:paraId="732AF643"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893B9" w14:textId="7F996FBB" w:rsidR="00244420" w:rsidRPr="00DE39BA" w:rsidRDefault="00244420" w:rsidP="00F535CA">
            <w:pPr>
              <w:widowControl w:val="0"/>
              <w:jc w:val="center"/>
              <w:pPrChange w:id="980" w:author="mananarora1571@gmail.com" w:date="2021-05-30T15:12:00Z">
                <w:pPr>
                  <w:jc w:val="center"/>
                </w:pPr>
              </w:pPrChange>
            </w:pPr>
            <w:r w:rsidRPr="00DE39BA">
              <w:t>Minimal User Interface</w:t>
            </w:r>
          </w:p>
        </w:tc>
        <w:tc>
          <w:tcPr>
            <w:tcW w:w="3117" w:type="dxa"/>
          </w:tcPr>
          <w:p w14:paraId="2567CCF1" w14:textId="654CF932" w:rsidR="00244420"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981"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The user should not be bogged with plethora of options but what he wnats to see.</w:t>
            </w:r>
          </w:p>
        </w:tc>
        <w:tc>
          <w:tcPr>
            <w:tcW w:w="3117" w:type="dxa"/>
          </w:tcPr>
          <w:p w14:paraId="1A2E0964" w14:textId="0BFB0E72" w:rsidR="00244420"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982"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Pranav</w:t>
            </w:r>
          </w:p>
        </w:tc>
      </w:tr>
      <w:tr w:rsidR="00244420" w:rsidRPr="00DE39BA" w14:paraId="7808A984" w14:textId="77777777" w:rsidTr="00DE39BA">
        <w:tc>
          <w:tcPr>
            <w:cnfStyle w:val="001000000000" w:firstRow="0" w:lastRow="0" w:firstColumn="1" w:lastColumn="0" w:oddVBand="0" w:evenVBand="0" w:oddHBand="0" w:evenHBand="0" w:firstRowFirstColumn="0" w:firstRowLastColumn="0" w:lastRowFirstColumn="0" w:lastRowLastColumn="0"/>
            <w:tcW w:w="3116" w:type="dxa"/>
          </w:tcPr>
          <w:p w14:paraId="523661FC" w14:textId="6ABB50B0" w:rsidR="00244420" w:rsidRPr="00DE39BA" w:rsidRDefault="00244420" w:rsidP="00F535CA">
            <w:pPr>
              <w:widowControl w:val="0"/>
              <w:jc w:val="center"/>
              <w:pPrChange w:id="983" w:author="mananarora1571@gmail.com" w:date="2021-05-30T15:12:00Z">
                <w:pPr>
                  <w:jc w:val="center"/>
                </w:pPr>
              </w:pPrChange>
            </w:pPr>
            <w:r w:rsidRPr="00DE39BA">
              <w:t>Scalable</w:t>
            </w:r>
          </w:p>
        </w:tc>
        <w:tc>
          <w:tcPr>
            <w:tcW w:w="3117" w:type="dxa"/>
          </w:tcPr>
          <w:p w14:paraId="0B59E986" w14:textId="290C6D1A" w:rsidR="00244420" w:rsidRPr="00DE39BA" w:rsidRDefault="00244420" w:rsidP="00F535CA">
            <w:pPr>
              <w:widowControl w:val="0"/>
              <w:jc w:val="center"/>
              <w:cnfStyle w:val="000000000000" w:firstRow="0" w:lastRow="0" w:firstColumn="0" w:lastColumn="0" w:oddVBand="0" w:evenVBand="0" w:oddHBand="0" w:evenHBand="0" w:firstRowFirstColumn="0" w:firstRowLastColumn="0" w:lastRowFirstColumn="0" w:lastRowLastColumn="0"/>
              <w:pPrChange w:id="984" w:author="mananarora1571@gmail.com" w:date="2021-05-30T15:12:00Z">
                <w:pPr>
                  <w:jc w:val="center"/>
                  <w:cnfStyle w:val="000000000000" w:firstRow="0" w:lastRow="0" w:firstColumn="0" w:lastColumn="0" w:oddVBand="0" w:evenVBand="0" w:oddHBand="0" w:evenHBand="0" w:firstRowFirstColumn="0" w:firstRowLastColumn="0" w:lastRowFirstColumn="0" w:lastRowLastColumn="0"/>
                </w:pPr>
              </w:pPrChange>
            </w:pPr>
            <w:r w:rsidRPr="00DE39BA">
              <w:t>The back-end server will be extremely scalable to handle humongous amount of users.</w:t>
            </w:r>
          </w:p>
        </w:tc>
        <w:tc>
          <w:tcPr>
            <w:tcW w:w="3117" w:type="dxa"/>
          </w:tcPr>
          <w:p w14:paraId="13607F84" w14:textId="302B7CD6" w:rsidR="00244420" w:rsidRPr="00DE39BA" w:rsidRDefault="00244420" w:rsidP="00F535CA">
            <w:pPr>
              <w:widowControl w:val="0"/>
              <w:jc w:val="center"/>
              <w:cnfStyle w:val="000000000000" w:firstRow="0" w:lastRow="0" w:firstColumn="0" w:lastColumn="0" w:oddVBand="0" w:evenVBand="0" w:oddHBand="0" w:evenHBand="0" w:firstRowFirstColumn="0" w:firstRowLastColumn="0" w:lastRowFirstColumn="0" w:lastRowLastColumn="0"/>
              <w:pPrChange w:id="985" w:author="mananarora1571@gmail.com" w:date="2021-05-30T15:12:00Z">
                <w:pPr>
                  <w:jc w:val="center"/>
                  <w:cnfStyle w:val="000000000000" w:firstRow="0" w:lastRow="0" w:firstColumn="0" w:lastColumn="0" w:oddVBand="0" w:evenVBand="0" w:oddHBand="0" w:evenHBand="0" w:firstRowFirstColumn="0" w:firstRowLastColumn="0" w:lastRowFirstColumn="0" w:lastRowLastColumn="0"/>
                </w:pPr>
              </w:pPrChange>
            </w:pPr>
            <w:r w:rsidRPr="00DE39BA">
              <w:t>Manan &amp; Abhay</w:t>
            </w:r>
          </w:p>
        </w:tc>
      </w:tr>
      <w:tr w:rsidR="00244420" w:rsidRPr="00DE39BA" w14:paraId="1D681EC5" w14:textId="77777777" w:rsidTr="00DE3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5C207D" w14:textId="040C5D28" w:rsidR="00244420" w:rsidRPr="00DE39BA" w:rsidRDefault="00244420" w:rsidP="00F535CA">
            <w:pPr>
              <w:widowControl w:val="0"/>
              <w:jc w:val="center"/>
              <w:pPrChange w:id="986" w:author="mananarora1571@gmail.com" w:date="2021-05-30T15:12:00Z">
                <w:pPr>
                  <w:jc w:val="center"/>
                </w:pPr>
              </w:pPrChange>
            </w:pPr>
            <w:r w:rsidRPr="00DE39BA">
              <w:t>Cross-Platform</w:t>
            </w:r>
          </w:p>
        </w:tc>
        <w:tc>
          <w:tcPr>
            <w:tcW w:w="3117" w:type="dxa"/>
          </w:tcPr>
          <w:p w14:paraId="0C575F36" w14:textId="18FCB6E3" w:rsidR="00244420"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987"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t xml:space="preserve">By using Flutter Framework we can manage to develop our product on multiple </w:t>
            </w:r>
            <w:r w:rsidRPr="00DE39BA">
              <w:lastRenderedPageBreak/>
              <w:t>platforms with single code-based.</w:t>
            </w:r>
          </w:p>
        </w:tc>
        <w:tc>
          <w:tcPr>
            <w:tcW w:w="3117" w:type="dxa"/>
          </w:tcPr>
          <w:p w14:paraId="0EEC6194" w14:textId="52374A6E" w:rsidR="00244420" w:rsidRPr="00DE39BA" w:rsidRDefault="00244420" w:rsidP="00F535CA">
            <w:pPr>
              <w:widowControl w:val="0"/>
              <w:jc w:val="center"/>
              <w:cnfStyle w:val="000000100000" w:firstRow="0" w:lastRow="0" w:firstColumn="0" w:lastColumn="0" w:oddVBand="0" w:evenVBand="0" w:oddHBand="1" w:evenHBand="0" w:firstRowFirstColumn="0" w:firstRowLastColumn="0" w:lastRowFirstColumn="0" w:lastRowLastColumn="0"/>
              <w:pPrChange w:id="988" w:author="mananarora1571@gmail.com" w:date="2021-05-30T15:12:00Z">
                <w:pPr>
                  <w:jc w:val="center"/>
                  <w:cnfStyle w:val="000000100000" w:firstRow="0" w:lastRow="0" w:firstColumn="0" w:lastColumn="0" w:oddVBand="0" w:evenVBand="0" w:oddHBand="1" w:evenHBand="0" w:firstRowFirstColumn="0" w:firstRowLastColumn="0" w:lastRowFirstColumn="0" w:lastRowLastColumn="0"/>
                </w:pPr>
              </w:pPrChange>
            </w:pPr>
            <w:r w:rsidRPr="00DE39BA">
              <w:lastRenderedPageBreak/>
              <w:t>Pranav</w:t>
            </w:r>
          </w:p>
        </w:tc>
      </w:tr>
    </w:tbl>
    <w:p w14:paraId="272489D1" w14:textId="604D8AE1" w:rsidR="00706C01" w:rsidRPr="00DE39BA" w:rsidRDefault="00706C01" w:rsidP="00F535CA">
      <w:pPr>
        <w:pStyle w:val="Caption"/>
        <w:widowControl w:val="0"/>
        <w:spacing w:line="360" w:lineRule="auto"/>
        <w:jc w:val="center"/>
        <w:pPrChange w:id="989" w:author="mananarora1571@gmail.com" w:date="2021-05-30T15:12:00Z">
          <w:pPr>
            <w:pStyle w:val="Caption"/>
            <w:spacing w:line="360" w:lineRule="auto"/>
            <w:jc w:val="center"/>
          </w:pPr>
        </w:pPrChange>
      </w:pPr>
      <w:r w:rsidRPr="00DE39BA">
        <w:rPr>
          <w:b/>
          <w:i w:val="0"/>
          <w:color w:val="auto"/>
          <w:sz w:val="24"/>
          <w:szCs w:val="24"/>
        </w:rPr>
        <w:t xml:space="preserve">Table </w:t>
      </w:r>
      <w:r>
        <w:rPr>
          <w:b/>
          <w:i w:val="0"/>
          <w:color w:val="auto"/>
          <w:sz w:val="24"/>
          <w:szCs w:val="24"/>
        </w:rPr>
        <w:t>1.4</w:t>
      </w:r>
      <w:r w:rsidRPr="00DE39BA">
        <w:rPr>
          <w:b/>
          <w:i w:val="0"/>
          <w:color w:val="auto"/>
          <w:sz w:val="24"/>
          <w:szCs w:val="24"/>
        </w:rPr>
        <w:t>:</w:t>
      </w:r>
      <w:r>
        <w:rPr>
          <w:b/>
          <w:i w:val="0"/>
          <w:color w:val="auto"/>
          <w:sz w:val="24"/>
          <w:szCs w:val="24"/>
        </w:rPr>
        <w:t>Enhanced Features</w:t>
      </w:r>
    </w:p>
    <w:p w14:paraId="7F853CE0" w14:textId="5D045D98" w:rsidR="00C334AE" w:rsidRPr="00DE39BA" w:rsidRDefault="00C334AE" w:rsidP="00F535CA">
      <w:pPr>
        <w:pStyle w:val="Heading2"/>
        <w:keepNext w:val="0"/>
        <w:keepLines w:val="0"/>
        <w:widowControl w:val="0"/>
        <w:spacing w:line="360" w:lineRule="auto"/>
        <w:rPr>
          <w:rFonts w:cs="Times New Roman"/>
          <w:color w:val="auto"/>
        </w:rPr>
        <w:pPrChange w:id="990" w:author="mananarora1571@gmail.com" w:date="2021-05-30T15:12:00Z">
          <w:pPr>
            <w:pStyle w:val="Heading2"/>
            <w:spacing w:line="360" w:lineRule="auto"/>
          </w:pPr>
        </w:pPrChange>
      </w:pPr>
    </w:p>
    <w:p w14:paraId="357D62F9" w14:textId="77777777" w:rsidR="00C54B2A" w:rsidRPr="00DE39BA" w:rsidRDefault="00C54B2A" w:rsidP="00F535CA">
      <w:pPr>
        <w:pStyle w:val="Heading2"/>
        <w:keepNext w:val="0"/>
        <w:keepLines w:val="0"/>
        <w:widowControl w:val="0"/>
        <w:spacing w:line="360" w:lineRule="auto"/>
        <w:rPr>
          <w:rFonts w:cs="Times New Roman"/>
          <w:b w:val="0"/>
          <w:color w:val="auto"/>
        </w:rPr>
        <w:pPrChange w:id="991" w:author="mananarora1571@gmail.com" w:date="2021-05-30T15:12:00Z">
          <w:pPr>
            <w:pStyle w:val="Heading2"/>
            <w:spacing w:line="360" w:lineRule="auto"/>
          </w:pPr>
        </w:pPrChange>
      </w:pPr>
      <w:r w:rsidRPr="00DE39BA">
        <w:rPr>
          <w:rFonts w:cs="Times New Roman"/>
          <w:color w:val="auto"/>
        </w:rPr>
        <w:t>1.14</w:t>
      </w:r>
      <w:r w:rsidRPr="00DE39BA">
        <w:rPr>
          <w:rFonts w:cs="Times New Roman"/>
          <w:color w:val="auto"/>
        </w:rPr>
        <w:tab/>
        <w:t>Conclusion</w:t>
      </w:r>
    </w:p>
    <w:p w14:paraId="1C95F214" w14:textId="4B156AAB" w:rsidR="00C54B2A" w:rsidRPr="00DE39BA" w:rsidRDefault="007F7EF5" w:rsidP="00F535CA">
      <w:pPr>
        <w:widowControl w:val="0"/>
        <w:spacing w:line="360" w:lineRule="auto"/>
        <w:ind w:left="720"/>
        <w:jc w:val="both"/>
        <w:rPr>
          <w:rFonts w:eastAsia="Calibri"/>
          <w:szCs w:val="24"/>
        </w:rPr>
        <w:pPrChange w:id="992" w:author="mananarora1571@gmail.com" w:date="2021-05-30T15:12:00Z">
          <w:pPr>
            <w:spacing w:line="360" w:lineRule="auto"/>
            <w:ind w:left="720"/>
            <w:jc w:val="both"/>
          </w:pPr>
        </w:pPrChange>
      </w:pPr>
      <w:r w:rsidRPr="007F7EF5">
        <w:t>Chapter 1 includes a background study of the program. Learning the program has improved the purpose of the program and the objectives / objectives of the program. After the purpose of the program is identified, the developer then brings the benefits of the program to its intended user and how the program can benefit its users. The developer then developed the desirable features that will be used in the proposed system to solve the problems identified in the problem category. The chapter also includes submissions for the program once completed. Program limitations have also been identified which limit the scope of the proposed project.</w:t>
      </w:r>
    </w:p>
    <w:p w14:paraId="3F74A7FB" w14:textId="16246CEF" w:rsidR="00C71D56" w:rsidRDefault="00C71D56" w:rsidP="00F535CA">
      <w:pPr>
        <w:widowControl w:val="0"/>
        <w:spacing w:line="360" w:lineRule="auto"/>
        <w:jc w:val="both"/>
        <w:rPr>
          <w:rFonts w:eastAsia="Calibri"/>
          <w:szCs w:val="24"/>
        </w:rPr>
        <w:pPrChange w:id="993" w:author="mananarora1571@gmail.com" w:date="2021-05-30T15:12:00Z">
          <w:pPr>
            <w:spacing w:line="360" w:lineRule="auto"/>
            <w:jc w:val="both"/>
          </w:pPr>
        </w:pPrChange>
      </w:pPr>
    </w:p>
    <w:p w14:paraId="0E73BE81" w14:textId="77777777" w:rsidR="007F7EF5" w:rsidRPr="00DE39BA" w:rsidRDefault="007F7EF5" w:rsidP="00F535CA">
      <w:pPr>
        <w:widowControl w:val="0"/>
        <w:spacing w:line="360" w:lineRule="auto"/>
        <w:jc w:val="both"/>
        <w:rPr>
          <w:rFonts w:eastAsia="Calibri"/>
          <w:szCs w:val="24"/>
        </w:rPr>
        <w:pPrChange w:id="994" w:author="mananarora1571@gmail.com" w:date="2021-05-30T15:12:00Z">
          <w:pPr>
            <w:spacing w:line="360" w:lineRule="auto"/>
            <w:jc w:val="both"/>
          </w:pPr>
        </w:pPrChange>
      </w:pPr>
    </w:p>
    <w:p w14:paraId="795D234B" w14:textId="77777777" w:rsidR="00C71D56" w:rsidRPr="00DE39BA" w:rsidRDefault="00C71D56" w:rsidP="00F535CA">
      <w:pPr>
        <w:widowControl w:val="0"/>
        <w:spacing w:line="360" w:lineRule="auto"/>
        <w:jc w:val="both"/>
        <w:rPr>
          <w:rFonts w:eastAsia="Calibri"/>
          <w:szCs w:val="24"/>
        </w:rPr>
        <w:pPrChange w:id="995" w:author="mananarora1571@gmail.com" w:date="2021-05-30T15:12:00Z">
          <w:pPr>
            <w:spacing w:line="360" w:lineRule="auto"/>
            <w:jc w:val="both"/>
          </w:pPr>
        </w:pPrChange>
      </w:pPr>
    </w:p>
    <w:p w14:paraId="051FEFA8" w14:textId="77777777" w:rsidR="00C71D56" w:rsidRPr="00DE39BA" w:rsidRDefault="00C71D56" w:rsidP="00F535CA">
      <w:pPr>
        <w:widowControl w:val="0"/>
        <w:spacing w:line="360" w:lineRule="auto"/>
        <w:jc w:val="both"/>
        <w:rPr>
          <w:rFonts w:eastAsia="Calibri"/>
          <w:szCs w:val="24"/>
        </w:rPr>
        <w:pPrChange w:id="996" w:author="mananarora1571@gmail.com" w:date="2021-05-30T15:12:00Z">
          <w:pPr>
            <w:spacing w:line="360" w:lineRule="auto"/>
            <w:jc w:val="both"/>
          </w:pPr>
        </w:pPrChange>
      </w:pPr>
    </w:p>
    <w:p w14:paraId="3539B9CD" w14:textId="77777777" w:rsidR="000970F2" w:rsidRPr="00DE39BA" w:rsidRDefault="000970F2" w:rsidP="00F535CA">
      <w:pPr>
        <w:widowControl w:val="0"/>
        <w:spacing w:line="360" w:lineRule="auto"/>
        <w:jc w:val="both"/>
        <w:rPr>
          <w:rFonts w:eastAsia="Calibri"/>
          <w:szCs w:val="24"/>
        </w:rPr>
        <w:pPrChange w:id="997" w:author="mananarora1571@gmail.com" w:date="2021-05-30T15:12:00Z">
          <w:pPr>
            <w:spacing w:line="360" w:lineRule="auto"/>
            <w:jc w:val="both"/>
          </w:pPr>
        </w:pPrChange>
      </w:pPr>
    </w:p>
    <w:p w14:paraId="0299C90A" w14:textId="77777777" w:rsidR="00C71D56" w:rsidRPr="00DE39BA" w:rsidRDefault="00C71D56" w:rsidP="00F535CA">
      <w:pPr>
        <w:widowControl w:val="0"/>
        <w:spacing w:line="360" w:lineRule="auto"/>
        <w:jc w:val="both"/>
        <w:rPr>
          <w:rFonts w:eastAsia="Calibri"/>
          <w:szCs w:val="24"/>
        </w:rPr>
        <w:pPrChange w:id="998" w:author="mananarora1571@gmail.com" w:date="2021-05-30T15:12:00Z">
          <w:pPr>
            <w:spacing w:line="360" w:lineRule="auto"/>
            <w:jc w:val="both"/>
          </w:pPr>
        </w:pPrChange>
      </w:pPr>
    </w:p>
    <w:p w14:paraId="60C236C2" w14:textId="77777777" w:rsidR="00C71D56" w:rsidRPr="00DE39BA" w:rsidRDefault="00C71D56" w:rsidP="00F535CA">
      <w:pPr>
        <w:widowControl w:val="0"/>
        <w:spacing w:line="360" w:lineRule="auto"/>
        <w:jc w:val="both"/>
        <w:rPr>
          <w:rFonts w:eastAsia="Calibri"/>
          <w:szCs w:val="24"/>
        </w:rPr>
        <w:pPrChange w:id="999" w:author="mananarora1571@gmail.com" w:date="2021-05-30T15:12:00Z">
          <w:pPr>
            <w:spacing w:line="360" w:lineRule="auto"/>
            <w:jc w:val="both"/>
          </w:pPr>
        </w:pPrChange>
      </w:pPr>
    </w:p>
    <w:p w14:paraId="15BB9E2D" w14:textId="77777777" w:rsidR="00C334AE" w:rsidRPr="00DE39BA" w:rsidRDefault="00C334AE" w:rsidP="00F535CA">
      <w:pPr>
        <w:pStyle w:val="Heading1"/>
        <w:keepNext w:val="0"/>
        <w:keepLines w:val="0"/>
        <w:widowControl w:val="0"/>
        <w:ind w:left="720" w:firstLine="720"/>
        <w:jc w:val="center"/>
        <w:rPr>
          <w:rFonts w:cs="Times New Roman"/>
          <w:color w:val="auto"/>
          <w:u w:val="single"/>
        </w:rPr>
        <w:pPrChange w:id="1000" w:author="mananarora1571@gmail.com" w:date="2021-05-30T15:12:00Z">
          <w:pPr>
            <w:pStyle w:val="Heading1"/>
            <w:ind w:left="720" w:firstLine="720"/>
            <w:jc w:val="center"/>
          </w:pPr>
        </w:pPrChange>
      </w:pPr>
    </w:p>
    <w:p w14:paraId="709DF517" w14:textId="77777777" w:rsidR="004F7138" w:rsidRPr="00DE39BA" w:rsidRDefault="004F7138" w:rsidP="00F535CA">
      <w:pPr>
        <w:widowControl w:val="0"/>
        <w:pPrChange w:id="1001" w:author="mananarora1571@gmail.com" w:date="2021-05-30T15:12:00Z">
          <w:pPr/>
        </w:pPrChange>
      </w:pPr>
    </w:p>
    <w:p w14:paraId="2A2B5CD7" w14:textId="77777777" w:rsidR="001518A0" w:rsidRPr="00DE39BA" w:rsidRDefault="001518A0" w:rsidP="00F535CA">
      <w:pPr>
        <w:pStyle w:val="Heading1"/>
        <w:keepNext w:val="0"/>
        <w:keepLines w:val="0"/>
        <w:widowControl w:val="0"/>
        <w:jc w:val="center"/>
        <w:rPr>
          <w:rFonts w:cs="Times New Roman"/>
          <w:color w:val="auto"/>
          <w:u w:val="single"/>
        </w:rPr>
        <w:pPrChange w:id="1002" w:author="mananarora1571@gmail.com" w:date="2021-05-30T15:12:00Z">
          <w:pPr>
            <w:pStyle w:val="Heading1"/>
            <w:jc w:val="center"/>
          </w:pPr>
        </w:pPrChange>
      </w:pPr>
    </w:p>
    <w:p w14:paraId="3F8126EC" w14:textId="410886AE" w:rsidR="001518A0" w:rsidRPr="00DE39BA" w:rsidRDefault="001518A0" w:rsidP="00F535CA">
      <w:pPr>
        <w:pStyle w:val="Heading1"/>
        <w:keepNext w:val="0"/>
        <w:keepLines w:val="0"/>
        <w:widowControl w:val="0"/>
        <w:jc w:val="center"/>
        <w:rPr>
          <w:rFonts w:cs="Times New Roman"/>
          <w:color w:val="auto"/>
          <w:u w:val="single"/>
        </w:rPr>
        <w:pPrChange w:id="1003" w:author="mananarora1571@gmail.com" w:date="2021-05-30T15:12:00Z">
          <w:pPr>
            <w:pStyle w:val="Heading1"/>
            <w:jc w:val="center"/>
          </w:pPr>
        </w:pPrChange>
      </w:pPr>
    </w:p>
    <w:p w14:paraId="7F2391D5" w14:textId="6212B4C2" w:rsidR="00244420" w:rsidRPr="00DE39BA" w:rsidRDefault="00244420" w:rsidP="00F535CA">
      <w:pPr>
        <w:widowControl w:val="0"/>
        <w:pPrChange w:id="1004" w:author="mananarora1571@gmail.com" w:date="2021-05-30T15:12:00Z">
          <w:pPr/>
        </w:pPrChange>
      </w:pPr>
    </w:p>
    <w:p w14:paraId="02AD60A7" w14:textId="059D12D6" w:rsidR="00244420" w:rsidRPr="00DE39BA" w:rsidRDefault="00244420" w:rsidP="00F535CA">
      <w:pPr>
        <w:widowControl w:val="0"/>
        <w:pPrChange w:id="1005" w:author="mananarora1571@gmail.com" w:date="2021-05-30T15:12:00Z">
          <w:pPr/>
        </w:pPrChange>
      </w:pPr>
    </w:p>
    <w:p w14:paraId="75E84B9E" w14:textId="77777777" w:rsidR="00244420" w:rsidRPr="00DE39BA" w:rsidRDefault="00244420" w:rsidP="00F535CA">
      <w:pPr>
        <w:widowControl w:val="0"/>
        <w:pPrChange w:id="1006" w:author="mananarora1571@gmail.com" w:date="2021-05-30T15:12:00Z">
          <w:pPr/>
        </w:pPrChange>
      </w:pPr>
    </w:p>
    <w:p w14:paraId="31FB7213" w14:textId="0C663747" w:rsidR="001518A0" w:rsidRDefault="001518A0" w:rsidP="00F535CA">
      <w:pPr>
        <w:widowControl w:val="0"/>
        <w:rPr>
          <w:ins w:id="1007" w:author="mananarora1571@gmail.com" w:date="2021-05-30T15:16:00Z"/>
        </w:rPr>
        <w:pPrChange w:id="1008" w:author="mananarora1571@gmail.com" w:date="2021-05-30T15:12:00Z">
          <w:pPr/>
        </w:pPrChange>
      </w:pPr>
    </w:p>
    <w:p w14:paraId="48635B09" w14:textId="77777777" w:rsidR="00F535CA" w:rsidRPr="00DE39BA" w:rsidRDefault="00F535CA" w:rsidP="00F535CA">
      <w:pPr>
        <w:widowControl w:val="0"/>
        <w:pPrChange w:id="1009" w:author="mananarora1571@gmail.com" w:date="2021-05-30T15:12:00Z">
          <w:pPr/>
        </w:pPrChange>
      </w:pPr>
    </w:p>
    <w:p w14:paraId="76D0592E" w14:textId="109F04A0" w:rsidR="00C71D56" w:rsidRPr="00DE39BA" w:rsidRDefault="00C71D56" w:rsidP="00F535CA">
      <w:pPr>
        <w:pStyle w:val="Heading1"/>
        <w:keepNext w:val="0"/>
        <w:keepLines w:val="0"/>
        <w:widowControl w:val="0"/>
        <w:jc w:val="center"/>
        <w:rPr>
          <w:rFonts w:cs="Times New Roman"/>
          <w:color w:val="auto"/>
          <w:u w:val="single"/>
        </w:rPr>
        <w:pPrChange w:id="1010" w:author="mananarora1571@gmail.com" w:date="2021-05-30T15:12:00Z">
          <w:pPr>
            <w:pStyle w:val="Heading1"/>
            <w:jc w:val="center"/>
          </w:pPr>
        </w:pPrChange>
      </w:pPr>
      <w:r w:rsidRPr="00DE39BA">
        <w:rPr>
          <w:rFonts w:cs="Times New Roman"/>
          <w:color w:val="auto"/>
          <w:u w:val="single"/>
        </w:rPr>
        <w:t>CHAPTER 2: PROBLEM DESCRIPTION</w:t>
      </w:r>
    </w:p>
    <w:p w14:paraId="31FA3438" w14:textId="77777777" w:rsidR="00D96E75" w:rsidRPr="00DE39BA" w:rsidRDefault="00D96E75" w:rsidP="00F535CA">
      <w:pPr>
        <w:widowControl w:val="0"/>
        <w:pPrChange w:id="1011" w:author="mananarora1571@gmail.com" w:date="2021-05-30T15:12:00Z">
          <w:pPr/>
        </w:pPrChange>
      </w:pPr>
    </w:p>
    <w:p w14:paraId="5839A225" w14:textId="77777777" w:rsidR="001518A0" w:rsidRPr="00DE39BA" w:rsidRDefault="001518A0" w:rsidP="00F535CA">
      <w:pPr>
        <w:pStyle w:val="Heading2"/>
        <w:keepNext w:val="0"/>
        <w:keepLines w:val="0"/>
        <w:widowControl w:val="0"/>
        <w:spacing w:line="360" w:lineRule="auto"/>
        <w:rPr>
          <w:rFonts w:cs="Times New Roman"/>
          <w:b w:val="0"/>
          <w:color w:val="auto"/>
        </w:rPr>
        <w:pPrChange w:id="1012" w:author="mananarora1571@gmail.com" w:date="2021-05-30T15:12:00Z">
          <w:pPr>
            <w:pStyle w:val="Heading2"/>
            <w:spacing w:line="360" w:lineRule="auto"/>
          </w:pPr>
        </w:pPrChange>
      </w:pPr>
      <w:bookmarkStart w:id="1013" w:name="_Toc480417290"/>
      <w:r w:rsidRPr="00DE39BA">
        <w:rPr>
          <w:rFonts w:cs="Times New Roman"/>
          <w:color w:val="auto"/>
        </w:rPr>
        <w:t>2.1</w:t>
      </w:r>
      <w:r w:rsidRPr="00DE39BA">
        <w:rPr>
          <w:rFonts w:cs="Times New Roman"/>
          <w:color w:val="auto"/>
        </w:rPr>
        <w:tab/>
        <w:t>Current Problem Description</w:t>
      </w:r>
      <w:bookmarkEnd w:id="1013"/>
    </w:p>
    <w:p w14:paraId="112613FD" w14:textId="77777777" w:rsidR="007F7EF5" w:rsidRDefault="007F7EF5" w:rsidP="00F535CA">
      <w:pPr>
        <w:pStyle w:val="Heading3"/>
        <w:keepNext w:val="0"/>
        <w:keepLines w:val="0"/>
        <w:widowControl w:val="0"/>
        <w:spacing w:line="360" w:lineRule="auto"/>
        <w:ind w:left="720"/>
        <w:rPr>
          <w:rFonts w:ascii="Times New Roman" w:eastAsiaTheme="minorEastAsia" w:hAnsi="Times New Roman" w:cs="Times New Roman"/>
          <w:b w:val="0"/>
          <w:bCs w:val="0"/>
          <w:color w:val="auto"/>
          <w:szCs w:val="24"/>
        </w:rPr>
        <w:pPrChange w:id="1014" w:author="mananarora1571@gmail.com" w:date="2021-05-30T15:12:00Z">
          <w:pPr>
            <w:pStyle w:val="Heading3"/>
            <w:spacing w:line="360" w:lineRule="auto"/>
            <w:ind w:left="720"/>
          </w:pPr>
        </w:pPrChange>
      </w:pPr>
      <w:bookmarkStart w:id="1015" w:name="_Toc480417291"/>
      <w:r w:rsidRPr="007F7EF5">
        <w:rPr>
          <w:rFonts w:ascii="Times New Roman" w:eastAsiaTheme="minorEastAsia" w:hAnsi="Times New Roman" w:cs="Times New Roman"/>
          <w:b w:val="0"/>
          <w:bCs w:val="0"/>
          <w:color w:val="auto"/>
          <w:szCs w:val="24"/>
        </w:rPr>
        <w:t>After the analysis of the initial investigation, the researcher identified and identified some of the key application issues described briefly below:</w:t>
      </w:r>
    </w:p>
    <w:p w14:paraId="5AAA29D2" w14:textId="3C75E02E" w:rsidR="001518A0" w:rsidRPr="00DE39BA" w:rsidRDefault="001518A0" w:rsidP="00F535CA">
      <w:pPr>
        <w:pStyle w:val="Heading3"/>
        <w:keepNext w:val="0"/>
        <w:keepLines w:val="0"/>
        <w:widowControl w:val="0"/>
        <w:spacing w:line="360" w:lineRule="auto"/>
        <w:rPr>
          <w:rFonts w:ascii="Times New Roman" w:hAnsi="Times New Roman" w:cs="Times New Roman"/>
          <w:b w:val="0"/>
          <w:color w:val="auto"/>
        </w:rPr>
        <w:pPrChange w:id="1016" w:author="mananarora1571@gmail.com" w:date="2021-05-30T15:12:00Z">
          <w:pPr>
            <w:pStyle w:val="Heading3"/>
            <w:spacing w:line="360" w:lineRule="auto"/>
          </w:pPr>
        </w:pPrChange>
      </w:pPr>
      <w:r w:rsidRPr="00DE39BA">
        <w:rPr>
          <w:rFonts w:ascii="Times New Roman" w:hAnsi="Times New Roman" w:cs="Times New Roman"/>
          <w:color w:val="auto"/>
        </w:rPr>
        <w:t>2.1.1</w:t>
      </w:r>
      <w:r w:rsidRPr="00DE39BA">
        <w:rPr>
          <w:rFonts w:ascii="Times New Roman" w:hAnsi="Times New Roman" w:cs="Times New Roman"/>
          <w:color w:val="auto"/>
        </w:rPr>
        <w:tab/>
        <w:t>Description of Problem Area</w:t>
      </w:r>
      <w:bookmarkEnd w:id="1015"/>
    </w:p>
    <w:p w14:paraId="4D133BB3" w14:textId="77777777" w:rsidR="001518A0" w:rsidRPr="00DE39BA" w:rsidRDefault="001518A0" w:rsidP="00F535CA">
      <w:pPr>
        <w:pStyle w:val="ListParagraph"/>
        <w:widowControl w:val="0"/>
        <w:numPr>
          <w:ilvl w:val="0"/>
          <w:numId w:val="9"/>
        </w:numPr>
        <w:spacing w:after="0" w:line="360" w:lineRule="auto"/>
        <w:jc w:val="both"/>
        <w:rPr>
          <w:b/>
          <w:szCs w:val="24"/>
        </w:rPr>
        <w:pPrChange w:id="1017" w:author="mananarora1571@gmail.com" w:date="2021-05-30T15:12:00Z">
          <w:pPr>
            <w:pStyle w:val="ListParagraph"/>
            <w:numPr>
              <w:numId w:val="9"/>
            </w:numPr>
            <w:spacing w:after="0" w:line="360" w:lineRule="auto"/>
            <w:ind w:left="810" w:hanging="360"/>
            <w:jc w:val="both"/>
          </w:pPr>
        </w:pPrChange>
      </w:pPr>
      <w:r w:rsidRPr="00DE39BA">
        <w:rPr>
          <w:b/>
          <w:szCs w:val="24"/>
        </w:rPr>
        <w:t xml:space="preserve">No Information Provided: </w:t>
      </w:r>
      <w:r w:rsidRPr="00DE39BA">
        <w:rPr>
          <w:szCs w:val="24"/>
        </w:rPr>
        <w:t>Currently there is no system which is deployed which can easily tell about the nearby corona hotspot zones to a user, what is the range of spread of virus etc.</w:t>
      </w:r>
    </w:p>
    <w:p w14:paraId="75E616C5" w14:textId="77777777" w:rsidR="001518A0" w:rsidRPr="00DE39BA" w:rsidRDefault="001518A0" w:rsidP="00F535CA">
      <w:pPr>
        <w:pStyle w:val="ListParagraph"/>
        <w:widowControl w:val="0"/>
        <w:numPr>
          <w:ilvl w:val="0"/>
          <w:numId w:val="9"/>
        </w:numPr>
        <w:spacing w:after="0" w:line="360" w:lineRule="auto"/>
        <w:jc w:val="both"/>
        <w:rPr>
          <w:szCs w:val="24"/>
        </w:rPr>
        <w:pPrChange w:id="1018" w:author="mananarora1571@gmail.com" w:date="2021-05-30T15:12:00Z">
          <w:pPr>
            <w:pStyle w:val="ListParagraph"/>
            <w:numPr>
              <w:numId w:val="9"/>
            </w:numPr>
            <w:spacing w:after="0" w:line="360" w:lineRule="auto"/>
            <w:ind w:left="810" w:hanging="360"/>
            <w:jc w:val="both"/>
          </w:pPr>
        </w:pPrChange>
      </w:pPr>
      <w:r w:rsidRPr="00DE39BA">
        <w:rPr>
          <w:b/>
          <w:szCs w:val="24"/>
        </w:rPr>
        <w:t xml:space="preserve">No provision for safe travel methods: </w:t>
      </w:r>
      <w:r w:rsidRPr="00DE39BA">
        <w:rPr>
          <w:szCs w:val="24"/>
        </w:rPr>
        <w:t xml:space="preserve">Currently any user cannot get necessary information regarding a safe route to travel between a given source and destination. </w:t>
      </w:r>
    </w:p>
    <w:p w14:paraId="17046E1E" w14:textId="77777777" w:rsidR="001518A0" w:rsidRPr="00DE39BA" w:rsidRDefault="001518A0" w:rsidP="00F535CA">
      <w:pPr>
        <w:pStyle w:val="ListParagraph"/>
        <w:widowControl w:val="0"/>
        <w:numPr>
          <w:ilvl w:val="0"/>
          <w:numId w:val="9"/>
        </w:numPr>
        <w:spacing w:after="0" w:line="360" w:lineRule="auto"/>
        <w:jc w:val="both"/>
        <w:rPr>
          <w:szCs w:val="24"/>
        </w:rPr>
        <w:pPrChange w:id="1019" w:author="mananarora1571@gmail.com" w:date="2021-05-30T15:12:00Z">
          <w:pPr>
            <w:pStyle w:val="ListParagraph"/>
            <w:numPr>
              <w:numId w:val="9"/>
            </w:numPr>
            <w:spacing w:after="0" w:line="360" w:lineRule="auto"/>
            <w:ind w:left="810" w:hanging="360"/>
            <w:jc w:val="both"/>
          </w:pPr>
        </w:pPrChange>
      </w:pPr>
      <w:r w:rsidRPr="00DE39BA">
        <w:rPr>
          <w:b/>
          <w:szCs w:val="24"/>
        </w:rPr>
        <w:t xml:space="preserve">No real time crowded zone detections: </w:t>
      </w:r>
      <w:r w:rsidRPr="00DE39BA">
        <w:rPr>
          <w:szCs w:val="24"/>
        </w:rPr>
        <w:t>As of now current systems do not have any kind of live notifying or detecting any crowded zones which can be potentially termed as unsafe zones</w:t>
      </w:r>
    </w:p>
    <w:p w14:paraId="200133C4" w14:textId="77777777" w:rsidR="001518A0" w:rsidRPr="00DE39BA" w:rsidRDefault="001518A0" w:rsidP="00F535CA">
      <w:pPr>
        <w:pStyle w:val="Heading2"/>
        <w:keepNext w:val="0"/>
        <w:keepLines w:val="0"/>
        <w:widowControl w:val="0"/>
        <w:spacing w:line="360" w:lineRule="auto"/>
        <w:rPr>
          <w:rFonts w:cs="Times New Roman"/>
          <w:b w:val="0"/>
          <w:color w:val="auto"/>
        </w:rPr>
        <w:pPrChange w:id="1020" w:author="mananarora1571@gmail.com" w:date="2021-05-30T15:12:00Z">
          <w:pPr>
            <w:pStyle w:val="Heading2"/>
            <w:spacing w:line="360" w:lineRule="auto"/>
          </w:pPr>
        </w:pPrChange>
      </w:pPr>
      <w:bookmarkStart w:id="1021" w:name="_Toc480417292"/>
      <w:r w:rsidRPr="00DE39BA">
        <w:rPr>
          <w:rFonts w:cs="Times New Roman"/>
          <w:color w:val="auto"/>
        </w:rPr>
        <w:t>2.2</w:t>
      </w:r>
      <w:r w:rsidRPr="00DE39BA">
        <w:rPr>
          <w:rFonts w:cs="Times New Roman"/>
          <w:color w:val="auto"/>
        </w:rPr>
        <w:tab/>
        <w:t>Problem Importance and Justification</w:t>
      </w:r>
      <w:bookmarkEnd w:id="1021"/>
    </w:p>
    <w:p w14:paraId="692BA8E3" w14:textId="77777777" w:rsidR="001518A0" w:rsidRPr="00DE39BA" w:rsidRDefault="001518A0" w:rsidP="00F535CA">
      <w:pPr>
        <w:widowControl w:val="0"/>
        <w:spacing w:line="360" w:lineRule="auto"/>
        <w:ind w:left="720"/>
        <w:jc w:val="both"/>
        <w:rPr>
          <w:szCs w:val="24"/>
        </w:rPr>
        <w:pPrChange w:id="1022" w:author="mananarora1571@gmail.com" w:date="2021-05-30T15:12:00Z">
          <w:pPr>
            <w:spacing w:line="360" w:lineRule="auto"/>
            <w:ind w:left="720"/>
            <w:jc w:val="both"/>
          </w:pPr>
        </w:pPrChange>
      </w:pPr>
      <w:r w:rsidRPr="00DE39BA">
        <w:rPr>
          <w:szCs w:val="24"/>
        </w:rPr>
        <w:t>The solution for the current system is to develop a system which will sort out all the above problems. The proposed system will work upon the current issues and will overcome the problem that it has right now:</w:t>
      </w:r>
    </w:p>
    <w:p w14:paraId="4AFAFFA1" w14:textId="77777777" w:rsidR="001518A0" w:rsidRPr="00DE39BA" w:rsidRDefault="001518A0" w:rsidP="00F535CA">
      <w:pPr>
        <w:pStyle w:val="ListParagraph"/>
        <w:widowControl w:val="0"/>
        <w:numPr>
          <w:ilvl w:val="0"/>
          <w:numId w:val="9"/>
        </w:numPr>
        <w:spacing w:after="0" w:line="360" w:lineRule="auto"/>
        <w:jc w:val="both"/>
        <w:rPr>
          <w:szCs w:val="24"/>
        </w:rPr>
        <w:pPrChange w:id="1023" w:author="mananarora1571@gmail.com" w:date="2021-05-30T15:12:00Z">
          <w:pPr>
            <w:pStyle w:val="ListParagraph"/>
            <w:numPr>
              <w:numId w:val="9"/>
            </w:numPr>
            <w:spacing w:after="0" w:line="360" w:lineRule="auto"/>
            <w:ind w:left="810" w:hanging="360"/>
            <w:jc w:val="both"/>
          </w:pPr>
        </w:pPrChange>
      </w:pPr>
      <w:r w:rsidRPr="00DE39BA">
        <w:rPr>
          <w:b/>
          <w:szCs w:val="24"/>
        </w:rPr>
        <w:t xml:space="preserve">Accurate Information Provisioning: </w:t>
      </w:r>
      <w:r w:rsidRPr="00DE39BA">
        <w:rPr>
          <w:szCs w:val="24"/>
        </w:rPr>
        <w:t>Since the current systems can only tell a user about the state level hotspot zones the considered application will be able to provide all the relevant “nearby” hotspots to the user for providing information to him/her.</w:t>
      </w:r>
    </w:p>
    <w:p w14:paraId="1A2DA44C" w14:textId="77777777" w:rsidR="001518A0" w:rsidRPr="00DE39BA" w:rsidRDefault="001518A0" w:rsidP="00F535CA">
      <w:pPr>
        <w:pStyle w:val="ListParagraph"/>
        <w:widowControl w:val="0"/>
        <w:numPr>
          <w:ilvl w:val="0"/>
          <w:numId w:val="9"/>
        </w:numPr>
        <w:spacing w:after="0" w:line="360" w:lineRule="auto"/>
        <w:jc w:val="both"/>
        <w:rPr>
          <w:szCs w:val="24"/>
        </w:rPr>
        <w:pPrChange w:id="1024" w:author="mananarora1571@gmail.com" w:date="2021-05-30T15:12:00Z">
          <w:pPr>
            <w:pStyle w:val="ListParagraph"/>
            <w:numPr>
              <w:numId w:val="9"/>
            </w:numPr>
            <w:spacing w:after="0" w:line="360" w:lineRule="auto"/>
            <w:ind w:left="810" w:hanging="360"/>
            <w:jc w:val="both"/>
          </w:pPr>
        </w:pPrChange>
      </w:pPr>
      <w:r w:rsidRPr="00DE39BA">
        <w:rPr>
          <w:b/>
          <w:szCs w:val="24"/>
        </w:rPr>
        <w:t xml:space="preserve">Safest Route Detection: </w:t>
      </w:r>
      <w:r w:rsidRPr="00DE39BA">
        <w:rPr>
          <w:szCs w:val="24"/>
        </w:rPr>
        <w:t>User will be able to get the safest path to travel via when he/she will provide the source and destination. The path determine will try to provide the minimal/ contact free path to any hotspot zones.</w:t>
      </w:r>
    </w:p>
    <w:p w14:paraId="6404C529" w14:textId="77777777" w:rsidR="001518A0" w:rsidRPr="00DE39BA" w:rsidRDefault="001518A0" w:rsidP="00F535CA">
      <w:pPr>
        <w:pStyle w:val="ListParagraph"/>
        <w:widowControl w:val="0"/>
        <w:numPr>
          <w:ilvl w:val="0"/>
          <w:numId w:val="9"/>
        </w:numPr>
        <w:spacing w:after="0" w:line="360" w:lineRule="auto"/>
        <w:jc w:val="both"/>
        <w:rPr>
          <w:szCs w:val="24"/>
        </w:rPr>
        <w:pPrChange w:id="1025" w:author="mananarora1571@gmail.com" w:date="2021-05-30T15:12:00Z">
          <w:pPr>
            <w:pStyle w:val="ListParagraph"/>
            <w:numPr>
              <w:numId w:val="9"/>
            </w:numPr>
            <w:spacing w:after="0" w:line="360" w:lineRule="auto"/>
            <w:ind w:left="810" w:hanging="360"/>
            <w:jc w:val="both"/>
          </w:pPr>
        </w:pPrChange>
      </w:pPr>
      <w:r w:rsidRPr="00DE39BA">
        <w:rPr>
          <w:b/>
          <w:szCs w:val="24"/>
        </w:rPr>
        <w:t xml:space="preserve">Real Time crowded zone detection: </w:t>
      </w:r>
      <w:r w:rsidRPr="00DE39BA">
        <w:rPr>
          <w:szCs w:val="24"/>
        </w:rPr>
        <w:t xml:space="preserve">As the system promises, the application will provide all real time updates regarding any crowded zone which might be a risky hotspot and </w:t>
      </w:r>
      <w:r w:rsidRPr="00DE39BA">
        <w:rPr>
          <w:szCs w:val="24"/>
        </w:rPr>
        <w:lastRenderedPageBreak/>
        <w:t xml:space="preserve">contaminated region based on crowd sourced data. </w:t>
      </w:r>
    </w:p>
    <w:p w14:paraId="75EFB303" w14:textId="5236132D" w:rsidR="001518A0" w:rsidRPr="00DE39BA" w:rsidRDefault="00561C8C" w:rsidP="00F535CA">
      <w:pPr>
        <w:pStyle w:val="Heading2"/>
        <w:keepNext w:val="0"/>
        <w:keepLines w:val="0"/>
        <w:widowControl w:val="0"/>
        <w:rPr>
          <w:rFonts w:cs="Times New Roman"/>
          <w:b w:val="0"/>
          <w:color w:val="auto"/>
        </w:rPr>
        <w:pPrChange w:id="1026" w:author="mananarora1571@gmail.com" w:date="2021-05-30T15:12:00Z">
          <w:pPr>
            <w:pStyle w:val="Heading2"/>
          </w:pPr>
        </w:pPrChange>
      </w:pPr>
      <w:bookmarkStart w:id="1027" w:name="_Toc480417294"/>
      <w:r>
        <w:rPr>
          <w:rFonts w:cs="Times New Roman"/>
          <w:color w:val="auto"/>
        </w:rPr>
        <w:t>2.3</w:t>
      </w:r>
      <w:r w:rsidR="001518A0" w:rsidRPr="00DE39BA">
        <w:rPr>
          <w:rFonts w:cs="Times New Roman"/>
          <w:color w:val="auto"/>
        </w:rPr>
        <w:tab/>
        <w:t>Nature of Challenge</w:t>
      </w:r>
      <w:bookmarkEnd w:id="1027"/>
    </w:p>
    <w:p w14:paraId="07B37B58" w14:textId="4FEE1136" w:rsidR="001518A0" w:rsidRPr="00DE39BA" w:rsidRDefault="00561C8C" w:rsidP="00F535CA">
      <w:pPr>
        <w:pStyle w:val="Heading3"/>
        <w:keepNext w:val="0"/>
        <w:keepLines w:val="0"/>
        <w:widowControl w:val="0"/>
        <w:spacing w:line="360" w:lineRule="auto"/>
        <w:rPr>
          <w:rFonts w:ascii="Times New Roman" w:hAnsi="Times New Roman" w:cs="Times New Roman"/>
          <w:b w:val="0"/>
          <w:color w:val="auto"/>
        </w:rPr>
        <w:pPrChange w:id="1028" w:author="mananarora1571@gmail.com" w:date="2021-05-30T15:12:00Z">
          <w:pPr>
            <w:pStyle w:val="Heading3"/>
            <w:spacing w:line="360" w:lineRule="auto"/>
          </w:pPr>
        </w:pPrChange>
      </w:pPr>
      <w:bookmarkStart w:id="1029" w:name="_Toc480417295"/>
      <w:r>
        <w:rPr>
          <w:rFonts w:ascii="Times New Roman" w:hAnsi="Times New Roman" w:cs="Times New Roman"/>
          <w:color w:val="auto"/>
        </w:rPr>
        <w:t>2.3</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Domain Challenge</w:t>
      </w:r>
      <w:bookmarkEnd w:id="1029"/>
    </w:p>
    <w:p w14:paraId="0B8F9F30" w14:textId="77777777" w:rsidR="001518A0" w:rsidRPr="00DE39BA" w:rsidRDefault="001518A0" w:rsidP="00F535CA">
      <w:pPr>
        <w:widowControl w:val="0"/>
        <w:spacing w:line="360" w:lineRule="auto"/>
        <w:ind w:left="360"/>
        <w:jc w:val="both"/>
        <w:pPrChange w:id="1030" w:author="mananarora1571@gmail.com" w:date="2021-05-30T15:12:00Z">
          <w:pPr>
            <w:spacing w:line="360" w:lineRule="auto"/>
            <w:ind w:left="360"/>
            <w:jc w:val="both"/>
          </w:pPr>
        </w:pPrChange>
      </w:pPr>
      <w:r w:rsidRPr="00DE39BA">
        <w:t>To build this app, the researcher would have to undergo some major challenges during the development like:</w:t>
      </w:r>
    </w:p>
    <w:p w14:paraId="1FDA9B1A" w14:textId="77777777" w:rsidR="001518A0" w:rsidRPr="00DE39BA" w:rsidRDefault="001518A0" w:rsidP="00F535CA">
      <w:pPr>
        <w:pStyle w:val="NoSpacing"/>
        <w:widowControl w:val="0"/>
        <w:numPr>
          <w:ilvl w:val="0"/>
          <w:numId w:val="10"/>
        </w:numPr>
        <w:rPr>
          <w:rFonts w:cs="Times New Roman"/>
          <w:color w:val="000000"/>
          <w:lang w:val="en-SG"/>
        </w:rPr>
        <w:pPrChange w:id="1031" w:author="mananarora1571@gmail.com" w:date="2021-05-30T15:12:00Z">
          <w:pPr>
            <w:pStyle w:val="NoSpacing"/>
            <w:numPr>
              <w:numId w:val="10"/>
            </w:numPr>
            <w:ind w:left="720" w:hanging="360"/>
          </w:pPr>
        </w:pPrChange>
      </w:pPr>
      <w:r w:rsidRPr="00DE39BA">
        <w:rPr>
          <w:rFonts w:cs="Times New Roman"/>
          <w:b/>
          <w:lang w:val="en-SG"/>
        </w:rPr>
        <w:t>Mobile Commerce:</w:t>
      </w:r>
      <w:r w:rsidRPr="00DE39BA">
        <w:rPr>
          <w:rFonts w:cs="Times New Roman"/>
          <w:lang w:val="en-SG"/>
        </w:rPr>
        <w:t xml:space="preserve"> Since the major deployment of the system would bee in terms of application be it as a progressive web app or an android/iOS application so there is a challenge to learn about how application industry is driven</w:t>
      </w:r>
    </w:p>
    <w:p w14:paraId="207D03CC" w14:textId="77777777" w:rsidR="001518A0" w:rsidRPr="00DE39BA" w:rsidRDefault="001518A0" w:rsidP="00F535CA">
      <w:pPr>
        <w:pStyle w:val="NoSpacing"/>
        <w:widowControl w:val="0"/>
        <w:numPr>
          <w:ilvl w:val="0"/>
          <w:numId w:val="10"/>
        </w:numPr>
        <w:rPr>
          <w:rFonts w:cs="Times New Roman"/>
          <w:color w:val="000000"/>
          <w:lang w:val="en-SG"/>
        </w:rPr>
        <w:pPrChange w:id="1032" w:author="mananarora1571@gmail.com" w:date="2021-05-30T15:12:00Z">
          <w:pPr>
            <w:pStyle w:val="NoSpacing"/>
            <w:numPr>
              <w:numId w:val="10"/>
            </w:numPr>
            <w:ind w:left="720" w:hanging="360"/>
          </w:pPr>
        </w:pPrChange>
      </w:pPr>
      <w:r w:rsidRPr="00DE39BA">
        <w:rPr>
          <w:rFonts w:cs="Times New Roman"/>
          <w:b/>
        </w:rPr>
        <w:t>Synchronization:</w:t>
      </w:r>
      <w:r w:rsidRPr="00DE39BA">
        <w:rPr>
          <w:rFonts w:cs="Times New Roman"/>
        </w:rPr>
        <w:t xml:space="preserve"> One of the most influential features of the app would be synchronized data as per user. So, managing all the relevant data of thousands of users storing them in database and efficient fetching of it would be a task.</w:t>
      </w:r>
    </w:p>
    <w:p w14:paraId="77076A4B" w14:textId="77777777" w:rsidR="001518A0" w:rsidRPr="00DE39BA" w:rsidRDefault="001518A0" w:rsidP="00F535CA">
      <w:pPr>
        <w:pStyle w:val="NoSpacing"/>
        <w:widowControl w:val="0"/>
        <w:numPr>
          <w:ilvl w:val="0"/>
          <w:numId w:val="10"/>
        </w:numPr>
        <w:rPr>
          <w:rFonts w:cs="Times New Roman"/>
          <w:b/>
        </w:rPr>
        <w:pPrChange w:id="1033" w:author="mananarora1571@gmail.com" w:date="2021-05-30T15:12:00Z">
          <w:pPr>
            <w:pStyle w:val="NoSpacing"/>
            <w:numPr>
              <w:numId w:val="10"/>
            </w:numPr>
            <w:ind w:left="720" w:hanging="360"/>
          </w:pPr>
        </w:pPrChange>
      </w:pPr>
      <w:r w:rsidRPr="00DE39BA">
        <w:rPr>
          <w:rFonts w:cs="Times New Roman"/>
          <w:b/>
          <w:lang w:val="en-SG"/>
        </w:rPr>
        <w:t>Interaction Principles:</w:t>
      </w:r>
      <w:r w:rsidRPr="00DE39BA">
        <w:rPr>
          <w:rFonts w:cs="Times New Roman"/>
          <w:lang w:val="en-SG"/>
        </w:rPr>
        <w:t xml:space="preserve"> To understand the interaction principles between the human and the mobile devices and to develop the application keeping in mind the implementation of all those principles which will justify the successful implementation of the application.</w:t>
      </w:r>
    </w:p>
    <w:p w14:paraId="7285C07F" w14:textId="77777777" w:rsidR="001518A0" w:rsidRPr="00DE39BA" w:rsidRDefault="001518A0" w:rsidP="00F535CA">
      <w:pPr>
        <w:pStyle w:val="NoSpacing"/>
        <w:widowControl w:val="0"/>
        <w:numPr>
          <w:ilvl w:val="0"/>
          <w:numId w:val="10"/>
        </w:numPr>
        <w:rPr>
          <w:rFonts w:cs="Times New Roman"/>
          <w:b/>
          <w:lang w:val="en-SG"/>
        </w:rPr>
        <w:pPrChange w:id="1034" w:author="mananarora1571@gmail.com" w:date="2021-05-30T15:12:00Z">
          <w:pPr>
            <w:pStyle w:val="NoSpacing"/>
            <w:numPr>
              <w:numId w:val="10"/>
            </w:numPr>
            <w:ind w:left="720" w:hanging="360"/>
          </w:pPr>
        </w:pPrChange>
      </w:pPr>
      <w:r w:rsidRPr="00DE39BA">
        <w:rPr>
          <w:rFonts w:cs="Times New Roman"/>
          <w:b/>
          <w:lang w:val="en-US"/>
        </w:rPr>
        <w:t xml:space="preserve">Location Based Services: </w:t>
      </w:r>
      <w:r w:rsidRPr="00DE39BA">
        <w:rPr>
          <w:rFonts w:cs="Times New Roman"/>
          <w:lang w:val="en-SG"/>
        </w:rPr>
        <w:t>To understand the location-based services which contains GPS module to get the current location.</w:t>
      </w:r>
      <w:r w:rsidRPr="00DE39BA">
        <w:rPr>
          <w:rFonts w:cs="Times New Roman"/>
          <w:b/>
          <w:lang w:val="en-SG"/>
        </w:rPr>
        <w:t> </w:t>
      </w:r>
    </w:p>
    <w:p w14:paraId="1036AEB8" w14:textId="77777777" w:rsidR="001518A0" w:rsidRPr="00DE39BA" w:rsidRDefault="001518A0" w:rsidP="00F535CA">
      <w:pPr>
        <w:pStyle w:val="NoSpacing"/>
        <w:widowControl w:val="0"/>
        <w:numPr>
          <w:ilvl w:val="0"/>
          <w:numId w:val="10"/>
        </w:numPr>
        <w:rPr>
          <w:rFonts w:cs="Times New Roman"/>
          <w:b/>
          <w:lang w:val="en-SG"/>
        </w:rPr>
        <w:pPrChange w:id="1035" w:author="mananarora1571@gmail.com" w:date="2021-05-30T15:12:00Z">
          <w:pPr>
            <w:pStyle w:val="NoSpacing"/>
            <w:numPr>
              <w:numId w:val="10"/>
            </w:numPr>
            <w:ind w:left="720" w:hanging="360"/>
          </w:pPr>
        </w:pPrChange>
      </w:pPr>
      <w:r w:rsidRPr="00DE39BA">
        <w:rPr>
          <w:rFonts w:cs="Times New Roman"/>
          <w:b/>
          <w:lang w:val="en-US"/>
        </w:rPr>
        <w:t>Easy Interface:</w:t>
      </w:r>
      <w:r w:rsidRPr="00DE39BA">
        <w:rPr>
          <w:rFonts w:cs="Times New Roman"/>
          <w:b/>
          <w:lang w:val="en-SG"/>
        </w:rPr>
        <w:t xml:space="preserve"> </w:t>
      </w:r>
      <w:r w:rsidRPr="00DE39BA">
        <w:rPr>
          <w:rFonts w:cs="Times New Roman"/>
          <w:bCs/>
          <w:lang w:val="en-SG"/>
        </w:rPr>
        <w:t>An application in current times becomes popular which is a necessity for crowdsourcing data only when it has easy to use interface so studying about minimalism and what are the likings of an end user is also a challenge.</w:t>
      </w:r>
    </w:p>
    <w:p w14:paraId="1CD96F96" w14:textId="03D0086E" w:rsidR="001518A0" w:rsidRPr="00DE39BA" w:rsidRDefault="00561C8C" w:rsidP="00F535CA">
      <w:pPr>
        <w:pStyle w:val="Heading3"/>
        <w:keepNext w:val="0"/>
        <w:keepLines w:val="0"/>
        <w:widowControl w:val="0"/>
        <w:spacing w:line="360" w:lineRule="auto"/>
        <w:rPr>
          <w:rFonts w:ascii="Times New Roman" w:hAnsi="Times New Roman" w:cs="Times New Roman"/>
          <w:b w:val="0"/>
          <w:color w:val="auto"/>
        </w:rPr>
        <w:pPrChange w:id="1036" w:author="mananarora1571@gmail.com" w:date="2021-05-30T15:12:00Z">
          <w:pPr>
            <w:pStyle w:val="Heading3"/>
            <w:spacing w:line="360" w:lineRule="auto"/>
          </w:pPr>
        </w:pPrChange>
      </w:pPr>
      <w:bookmarkStart w:id="1037" w:name="_Toc480417296"/>
      <w:r>
        <w:rPr>
          <w:rFonts w:ascii="Times New Roman" w:hAnsi="Times New Roman" w:cs="Times New Roman"/>
          <w:color w:val="auto"/>
        </w:rPr>
        <w:t>2.3</w:t>
      </w:r>
      <w:r w:rsidR="001518A0" w:rsidRPr="00DE39BA">
        <w:rPr>
          <w:rFonts w:ascii="Times New Roman" w:hAnsi="Times New Roman" w:cs="Times New Roman"/>
          <w:color w:val="auto"/>
        </w:rPr>
        <w:t>.2</w:t>
      </w:r>
      <w:r w:rsidR="001518A0" w:rsidRPr="00DE39BA">
        <w:rPr>
          <w:rFonts w:ascii="Times New Roman" w:hAnsi="Times New Roman" w:cs="Times New Roman"/>
          <w:color w:val="auto"/>
        </w:rPr>
        <w:tab/>
        <w:t>Technical Challenge</w:t>
      </w:r>
      <w:bookmarkEnd w:id="1037"/>
    </w:p>
    <w:p w14:paraId="5C9A7D72" w14:textId="77777777" w:rsidR="001518A0" w:rsidRPr="00DE39BA" w:rsidRDefault="001518A0" w:rsidP="00F535CA">
      <w:pPr>
        <w:widowControl w:val="0"/>
        <w:spacing w:line="360" w:lineRule="auto"/>
        <w:ind w:left="360"/>
        <w:pPrChange w:id="1038" w:author="mananarora1571@gmail.com" w:date="2021-05-30T15:12:00Z">
          <w:pPr>
            <w:spacing w:line="360" w:lineRule="auto"/>
            <w:ind w:left="360"/>
          </w:pPr>
        </w:pPrChange>
      </w:pPr>
      <w:r w:rsidRPr="00DE39BA">
        <w:t>The challenges that would come on the way of the researcher while working on the technology area are as follows:</w:t>
      </w:r>
    </w:p>
    <w:p w14:paraId="2DCB61D8" w14:textId="77777777" w:rsidR="001518A0" w:rsidRPr="00DE39BA" w:rsidRDefault="001518A0" w:rsidP="00F535CA">
      <w:pPr>
        <w:pStyle w:val="NoSpacing"/>
        <w:widowControl w:val="0"/>
        <w:numPr>
          <w:ilvl w:val="0"/>
          <w:numId w:val="11"/>
        </w:numPr>
        <w:rPr>
          <w:rFonts w:cs="Times New Roman"/>
          <w:lang w:val="en-US"/>
        </w:rPr>
        <w:pPrChange w:id="1039" w:author="mananarora1571@gmail.com" w:date="2021-05-30T15:12:00Z">
          <w:pPr>
            <w:pStyle w:val="NoSpacing"/>
            <w:numPr>
              <w:numId w:val="11"/>
            </w:numPr>
            <w:ind w:left="720" w:hanging="360"/>
          </w:pPr>
        </w:pPrChange>
      </w:pPr>
      <w:r w:rsidRPr="00DE39BA">
        <w:rPr>
          <w:rFonts w:cs="Times New Roman"/>
          <w:b/>
          <w:lang w:val="en-US"/>
        </w:rPr>
        <w:t xml:space="preserve">Cross Platform Development: </w:t>
      </w:r>
      <w:r w:rsidRPr="00DE39BA">
        <w:rPr>
          <w:rFonts w:cs="Times New Roman"/>
          <w:bCs/>
          <w:lang w:val="en-US"/>
        </w:rPr>
        <w:t>The application being developed is based on Google’s new framework Flutter. Since this is a new platform with a different language to use which is Dart. It brings its own learning curve.</w:t>
      </w:r>
    </w:p>
    <w:p w14:paraId="6E7576BB" w14:textId="77777777" w:rsidR="001518A0" w:rsidRPr="00DE39BA" w:rsidRDefault="001518A0" w:rsidP="00F535CA">
      <w:pPr>
        <w:pStyle w:val="NoSpacing"/>
        <w:widowControl w:val="0"/>
        <w:numPr>
          <w:ilvl w:val="0"/>
          <w:numId w:val="11"/>
        </w:numPr>
        <w:rPr>
          <w:rFonts w:cs="Times New Roman"/>
        </w:rPr>
        <w:pPrChange w:id="1040" w:author="mananarora1571@gmail.com" w:date="2021-05-30T15:12:00Z">
          <w:pPr>
            <w:pStyle w:val="NoSpacing"/>
            <w:numPr>
              <w:numId w:val="11"/>
            </w:numPr>
            <w:ind w:left="720" w:hanging="360"/>
          </w:pPr>
        </w:pPrChange>
      </w:pPr>
      <w:r w:rsidRPr="00DE39BA">
        <w:rPr>
          <w:rFonts w:cs="Times New Roman"/>
          <w:b/>
        </w:rPr>
        <w:t>Intermittent data provisioning to the server:</w:t>
      </w:r>
      <w:r w:rsidRPr="00DE39BA">
        <w:rPr>
          <w:rFonts w:cs="Times New Roman"/>
        </w:rPr>
        <w:t xml:space="preserve"> The application needs to crowdsource data for its success so a supply of stream of location data based on changers in a user’s location is to be served to the server as well, which we have to figure out how to do efficiently otherwise it would be considered failure for an application which is jittered or doesn’t have a good experience all in all.</w:t>
      </w:r>
    </w:p>
    <w:p w14:paraId="2B58C6EA" w14:textId="77777777" w:rsidR="001518A0" w:rsidRPr="00DE39BA" w:rsidRDefault="001518A0" w:rsidP="00F535CA">
      <w:pPr>
        <w:pStyle w:val="NoSpacing"/>
        <w:widowControl w:val="0"/>
        <w:numPr>
          <w:ilvl w:val="0"/>
          <w:numId w:val="11"/>
        </w:numPr>
        <w:rPr>
          <w:rFonts w:cs="Times New Roman"/>
          <w:b/>
          <w:lang w:val="en-US"/>
        </w:rPr>
        <w:pPrChange w:id="1041" w:author="mananarora1571@gmail.com" w:date="2021-05-30T15:12:00Z">
          <w:pPr>
            <w:pStyle w:val="NoSpacing"/>
            <w:numPr>
              <w:numId w:val="11"/>
            </w:numPr>
            <w:ind w:left="720" w:hanging="360"/>
          </w:pPr>
        </w:pPrChange>
      </w:pPr>
      <w:r w:rsidRPr="00DE39BA">
        <w:rPr>
          <w:rFonts w:cs="Times New Roman"/>
          <w:b/>
          <w:lang w:val="en-US"/>
        </w:rPr>
        <w:lastRenderedPageBreak/>
        <w:t xml:space="preserve">Determining Crowded Zones with Accuracy: </w:t>
      </w:r>
      <w:r w:rsidRPr="00DE39BA">
        <w:rPr>
          <w:rFonts w:cs="Times New Roman"/>
          <w:lang w:val="en-US"/>
        </w:rPr>
        <w:t>It is quite a challenge to judge how would we determine a crowded zone after a potential n number of users have supplied their location data as an algorithm needs to be applied which will judge how near and how many people are there in a zone so as to declare it a crowded zone.</w:t>
      </w:r>
    </w:p>
    <w:p w14:paraId="07D3D6E7" w14:textId="77777777" w:rsidR="001518A0" w:rsidRPr="00DE39BA" w:rsidRDefault="001518A0" w:rsidP="00F535CA">
      <w:pPr>
        <w:pStyle w:val="NoSpacing"/>
        <w:widowControl w:val="0"/>
        <w:numPr>
          <w:ilvl w:val="0"/>
          <w:numId w:val="11"/>
        </w:numPr>
        <w:rPr>
          <w:rFonts w:cs="Times New Roman"/>
          <w:lang w:val="en-US"/>
        </w:rPr>
        <w:pPrChange w:id="1042" w:author="mananarora1571@gmail.com" w:date="2021-05-30T15:12:00Z">
          <w:pPr>
            <w:pStyle w:val="NoSpacing"/>
            <w:numPr>
              <w:numId w:val="11"/>
            </w:numPr>
            <w:ind w:left="720" w:hanging="360"/>
          </w:pPr>
        </w:pPrChange>
      </w:pPr>
      <w:r w:rsidRPr="00DE39BA">
        <w:rPr>
          <w:rFonts w:cs="Times New Roman"/>
          <w:b/>
          <w:lang w:val="en-US"/>
        </w:rPr>
        <w:t>Integrating Various Modules in one Application:</w:t>
      </w:r>
      <w:r w:rsidRPr="00DE39BA">
        <w:rPr>
          <w:rFonts w:cs="Times New Roman"/>
          <w:lang w:val="en-US"/>
        </w:rPr>
        <w:t xml:space="preserve"> It will be quite challenging to integrate various modules such as GPS location services, Web Services, Database Integration and many more at a single place. The developer will have to learn numerous API’s to implement the system.</w:t>
      </w:r>
    </w:p>
    <w:p w14:paraId="64E811DD" w14:textId="44F3CDB3" w:rsidR="001518A0" w:rsidRPr="00DE39BA" w:rsidRDefault="001518A0" w:rsidP="00F535CA">
      <w:pPr>
        <w:pStyle w:val="NoSpacing"/>
        <w:widowControl w:val="0"/>
        <w:numPr>
          <w:ilvl w:val="0"/>
          <w:numId w:val="11"/>
        </w:numPr>
        <w:rPr>
          <w:rFonts w:cs="Times New Roman"/>
          <w:lang w:val="en-US"/>
        </w:rPr>
        <w:pPrChange w:id="1043" w:author="mananarora1571@gmail.com" w:date="2021-05-30T15:12:00Z">
          <w:pPr>
            <w:pStyle w:val="NoSpacing"/>
            <w:numPr>
              <w:numId w:val="11"/>
            </w:numPr>
            <w:ind w:left="720" w:hanging="360"/>
          </w:pPr>
        </w:pPrChange>
      </w:pPr>
      <w:r w:rsidRPr="00DE39BA">
        <w:rPr>
          <w:rFonts w:cs="Times New Roman"/>
          <w:b/>
          <w:lang w:val="en-US"/>
        </w:rPr>
        <w:t>Hardware Fragmentation:</w:t>
      </w:r>
      <w:r w:rsidRPr="00DE39BA">
        <w:rPr>
          <w:rFonts w:cs="Times New Roman"/>
          <w:lang w:val="en-US"/>
        </w:rPr>
        <w:t xml:space="preserve"> </w:t>
      </w:r>
      <w:r w:rsidR="007F7EF5" w:rsidRPr="007F7EF5">
        <w:rPr>
          <w:rFonts w:cs="Times New Roman"/>
          <w:lang w:val="en-US"/>
        </w:rPr>
        <w:t>There are thousands of different devices running on the Android platform and those various devices exist with different properties such as memory, CPU speed, and click resolutions. There are also possible variations at the operating system level. A popular example is the division of Android devices with different screen sizes and resolutions. Therefore, the developer should conduct market research to determine which mobile phones are most popular with the target audience and develop the first ones.</w:t>
      </w:r>
    </w:p>
    <w:p w14:paraId="36024319" w14:textId="3F70AFCA" w:rsidR="001518A0" w:rsidRPr="00DE39BA" w:rsidRDefault="001518A0" w:rsidP="00F535CA">
      <w:pPr>
        <w:pStyle w:val="NoSpacing"/>
        <w:widowControl w:val="0"/>
        <w:numPr>
          <w:ilvl w:val="0"/>
          <w:numId w:val="11"/>
        </w:numPr>
        <w:rPr>
          <w:rFonts w:cs="Times New Roman"/>
          <w:lang w:val="en-US"/>
        </w:rPr>
        <w:pPrChange w:id="1044" w:author="mananarora1571@gmail.com" w:date="2021-05-30T15:12:00Z">
          <w:pPr>
            <w:pStyle w:val="NoSpacing"/>
            <w:numPr>
              <w:numId w:val="11"/>
            </w:numPr>
            <w:ind w:left="720" w:hanging="360"/>
          </w:pPr>
        </w:pPrChange>
      </w:pPr>
      <w:r w:rsidRPr="00DE39BA">
        <w:rPr>
          <w:rFonts w:cs="Times New Roman"/>
          <w:b/>
          <w:lang w:val="en-US"/>
        </w:rPr>
        <w:t>Software Fragmentation:</w:t>
      </w:r>
      <w:r w:rsidRPr="00DE39BA">
        <w:rPr>
          <w:rFonts w:cs="Times New Roman"/>
          <w:lang w:val="en-US"/>
        </w:rPr>
        <w:t xml:space="preserve"> </w:t>
      </w:r>
      <w:r w:rsidR="003A5456" w:rsidRPr="003A5456">
        <w:rPr>
          <w:rFonts w:cs="Times New Roman"/>
          <w:lang w:val="en-US"/>
        </w:rPr>
        <w:t>As such, there are too many Android versions available that work on devices. Therefore, I as an engineer cannot focus on one or more recent versions because it is not easy for users to upgrade their app so most users should not upgrade. Therefore, an engineer will have to learn which programs are most popular and develop them with the latest widely accepted idea in mind.</w:t>
      </w:r>
    </w:p>
    <w:p w14:paraId="2204EC37" w14:textId="77777777" w:rsidR="003A5456" w:rsidRPr="003A5456" w:rsidRDefault="001518A0" w:rsidP="00F535CA">
      <w:pPr>
        <w:pStyle w:val="NoSpacing"/>
        <w:widowControl w:val="0"/>
        <w:numPr>
          <w:ilvl w:val="0"/>
          <w:numId w:val="11"/>
        </w:numPr>
        <w:rPr>
          <w:rFonts w:cs="Times New Roman"/>
        </w:rPr>
        <w:pPrChange w:id="1045" w:author="mananarora1571@gmail.com" w:date="2021-05-30T15:12:00Z">
          <w:pPr>
            <w:pStyle w:val="NoSpacing"/>
            <w:numPr>
              <w:numId w:val="11"/>
            </w:numPr>
            <w:ind w:left="720" w:hanging="360"/>
          </w:pPr>
        </w:pPrChange>
      </w:pPr>
      <w:r w:rsidRPr="003A5456">
        <w:rPr>
          <w:rFonts w:cs="Times New Roman"/>
          <w:b/>
          <w:lang w:val="en-US"/>
        </w:rPr>
        <w:t>Web Services:</w:t>
      </w:r>
      <w:r w:rsidRPr="003A5456">
        <w:rPr>
          <w:rFonts w:cs="Times New Roman"/>
          <w:lang w:val="en-US"/>
        </w:rPr>
        <w:t xml:space="preserve"> </w:t>
      </w:r>
      <w:bookmarkStart w:id="1046" w:name="_Toc480417297"/>
      <w:r w:rsidR="003A5456" w:rsidRPr="003A5456">
        <w:rPr>
          <w:rFonts w:cs="Times New Roman"/>
          <w:lang w:val="en-US"/>
        </w:rPr>
        <w:t>As such, the app needs to connect to a remote database to sync with the app to download relevant data, so the developer should need to have in-depth knowledge of the web service as it will often be used to download data or match data to a remote site.</w:t>
      </w:r>
    </w:p>
    <w:p w14:paraId="4EA59013" w14:textId="77777777" w:rsidR="003A5456" w:rsidRDefault="003A5456" w:rsidP="00F535CA">
      <w:pPr>
        <w:pStyle w:val="NoSpacing"/>
        <w:widowControl w:val="0"/>
        <w:numPr>
          <w:ilvl w:val="0"/>
          <w:numId w:val="0"/>
        </w:numPr>
        <w:ind w:left="720"/>
        <w:rPr>
          <w:rFonts w:cs="Times New Roman"/>
          <w:b/>
          <w:lang w:val="en-US"/>
        </w:rPr>
        <w:pPrChange w:id="1047" w:author="mananarora1571@gmail.com" w:date="2021-05-30T15:12:00Z">
          <w:pPr>
            <w:pStyle w:val="NoSpacing"/>
            <w:numPr>
              <w:numId w:val="0"/>
            </w:numPr>
            <w:ind w:left="720"/>
          </w:pPr>
        </w:pPrChange>
      </w:pPr>
    </w:p>
    <w:p w14:paraId="73D1C743" w14:textId="7EC6BECB" w:rsidR="001518A0" w:rsidRPr="003A5456" w:rsidRDefault="00561C8C" w:rsidP="00F535CA">
      <w:pPr>
        <w:pStyle w:val="NoSpacing"/>
        <w:widowControl w:val="0"/>
        <w:numPr>
          <w:ilvl w:val="0"/>
          <w:numId w:val="0"/>
        </w:numPr>
        <w:ind w:left="720"/>
        <w:rPr>
          <w:rFonts w:cs="Times New Roman"/>
          <w:b/>
        </w:rPr>
        <w:pPrChange w:id="1048" w:author="mananarora1571@gmail.com" w:date="2021-05-30T15:12:00Z">
          <w:pPr>
            <w:pStyle w:val="NoSpacing"/>
            <w:numPr>
              <w:numId w:val="0"/>
            </w:numPr>
            <w:ind w:left="720"/>
          </w:pPr>
        </w:pPrChange>
      </w:pPr>
      <w:r w:rsidRPr="003A5456">
        <w:rPr>
          <w:rFonts w:cs="Times New Roman"/>
          <w:b/>
        </w:rPr>
        <w:t>2.4</w:t>
      </w:r>
      <w:r w:rsidR="003A5456">
        <w:rPr>
          <w:rFonts w:cs="Times New Roman"/>
          <w:b/>
        </w:rPr>
        <w:t xml:space="preserve"> </w:t>
      </w:r>
      <w:r w:rsidR="001518A0" w:rsidRPr="003A5456">
        <w:rPr>
          <w:rFonts w:cs="Times New Roman"/>
          <w:b/>
        </w:rPr>
        <w:t>Feasibility Study</w:t>
      </w:r>
      <w:bookmarkEnd w:id="1046"/>
    </w:p>
    <w:p w14:paraId="2455016C" w14:textId="1C103D62" w:rsidR="001518A0" w:rsidRPr="00DE39BA" w:rsidRDefault="003A5456" w:rsidP="00F535CA">
      <w:pPr>
        <w:pStyle w:val="NoSpacing"/>
        <w:widowControl w:val="0"/>
        <w:numPr>
          <w:ilvl w:val="0"/>
          <w:numId w:val="0"/>
        </w:numPr>
        <w:ind w:left="425"/>
        <w:rPr>
          <w:rFonts w:cs="Times New Roman"/>
        </w:rPr>
        <w:pPrChange w:id="1049" w:author="mananarora1571@gmail.com" w:date="2021-05-30T15:12:00Z">
          <w:pPr>
            <w:pStyle w:val="NoSpacing"/>
            <w:numPr>
              <w:numId w:val="0"/>
            </w:numPr>
            <w:ind w:left="425"/>
          </w:pPr>
        </w:pPrChange>
      </w:pPr>
      <w:r w:rsidRPr="003A5456">
        <w:rPr>
          <w:rFonts w:eastAsiaTheme="minorEastAsia" w:cs="Times New Roman"/>
          <w:lang w:val="en-US"/>
        </w:rPr>
        <w:t>A possible study of the proposed project to determine its feasibility technically, economically, timely and efficiently. A feasibility study for a proposed project to determine whether the proposed project was developed / upgraded on time, resources available, within the estimated budget. After the research is done, it is considered whether the work is continuing or not. The feasibility study can be divided into the following four categories</w:t>
      </w:r>
      <w:r w:rsidR="001518A0" w:rsidRPr="00DE39BA">
        <w:rPr>
          <w:rFonts w:cs="Times New Roman"/>
        </w:rPr>
        <w:t>Technically feasibility</w:t>
      </w:r>
      <w:r>
        <w:rPr>
          <w:rFonts w:cs="Times New Roman"/>
        </w:rPr>
        <w:t>:</w:t>
      </w:r>
      <w:r w:rsidR="001518A0" w:rsidRPr="00DE39BA">
        <w:rPr>
          <w:rFonts w:cs="Times New Roman"/>
        </w:rPr>
        <w:t xml:space="preserve"> </w:t>
      </w:r>
    </w:p>
    <w:p w14:paraId="6C245E34" w14:textId="77777777" w:rsidR="001518A0" w:rsidRPr="00DE39BA" w:rsidRDefault="001518A0" w:rsidP="00F535CA">
      <w:pPr>
        <w:pStyle w:val="NoSpacing"/>
        <w:widowControl w:val="0"/>
        <w:ind w:left="851" w:hanging="426"/>
        <w:rPr>
          <w:rFonts w:cs="Times New Roman"/>
        </w:rPr>
        <w:pPrChange w:id="1050" w:author="mananarora1571@gmail.com" w:date="2021-05-30T15:12:00Z">
          <w:pPr>
            <w:pStyle w:val="NoSpacing"/>
            <w:ind w:left="851" w:hanging="426"/>
          </w:pPr>
        </w:pPrChange>
      </w:pPr>
      <w:r w:rsidRPr="00DE39BA">
        <w:rPr>
          <w:rFonts w:cs="Times New Roman"/>
        </w:rPr>
        <w:t xml:space="preserve">Economic feasibility </w:t>
      </w:r>
    </w:p>
    <w:p w14:paraId="4A3EE627" w14:textId="77777777" w:rsidR="001518A0" w:rsidRPr="00DE39BA" w:rsidRDefault="001518A0" w:rsidP="00F535CA">
      <w:pPr>
        <w:pStyle w:val="NoSpacing"/>
        <w:widowControl w:val="0"/>
        <w:ind w:left="851" w:hanging="426"/>
        <w:rPr>
          <w:rFonts w:cs="Times New Roman"/>
        </w:rPr>
        <w:pPrChange w:id="1051" w:author="mananarora1571@gmail.com" w:date="2021-05-30T15:12:00Z">
          <w:pPr>
            <w:pStyle w:val="NoSpacing"/>
            <w:ind w:left="851" w:hanging="426"/>
          </w:pPr>
        </w:pPrChange>
      </w:pPr>
      <w:r w:rsidRPr="00DE39BA">
        <w:rPr>
          <w:rFonts w:cs="Times New Roman"/>
        </w:rPr>
        <w:t xml:space="preserve">Schedule feasibility </w:t>
      </w:r>
    </w:p>
    <w:p w14:paraId="6A104A58" w14:textId="77777777" w:rsidR="001518A0" w:rsidRPr="00DE39BA" w:rsidRDefault="001518A0" w:rsidP="00F535CA">
      <w:pPr>
        <w:pStyle w:val="NoSpacing"/>
        <w:widowControl w:val="0"/>
        <w:ind w:left="851" w:hanging="426"/>
        <w:rPr>
          <w:rFonts w:cs="Times New Roman"/>
        </w:rPr>
        <w:pPrChange w:id="1052" w:author="mananarora1571@gmail.com" w:date="2021-05-30T15:12:00Z">
          <w:pPr>
            <w:pStyle w:val="NoSpacing"/>
            <w:ind w:left="851" w:hanging="426"/>
          </w:pPr>
        </w:pPrChange>
      </w:pPr>
      <w:r w:rsidRPr="00DE39BA">
        <w:rPr>
          <w:rFonts w:cs="Times New Roman"/>
        </w:rPr>
        <w:lastRenderedPageBreak/>
        <w:t>Operational feasibility</w:t>
      </w:r>
    </w:p>
    <w:p w14:paraId="0E010C8E" w14:textId="3410AF61" w:rsidR="001518A0" w:rsidRPr="00DE39BA" w:rsidRDefault="00561C8C" w:rsidP="00F535CA">
      <w:pPr>
        <w:pStyle w:val="Heading3"/>
        <w:keepNext w:val="0"/>
        <w:keepLines w:val="0"/>
        <w:widowControl w:val="0"/>
        <w:spacing w:line="360" w:lineRule="auto"/>
        <w:rPr>
          <w:rFonts w:ascii="Times New Roman" w:hAnsi="Times New Roman" w:cs="Times New Roman"/>
          <w:b w:val="0"/>
          <w:color w:val="auto"/>
        </w:rPr>
        <w:pPrChange w:id="1053" w:author="mananarora1571@gmail.com" w:date="2021-05-30T15:12:00Z">
          <w:pPr>
            <w:pStyle w:val="Heading3"/>
            <w:spacing w:line="360" w:lineRule="auto"/>
          </w:pPr>
        </w:pPrChange>
      </w:pPr>
      <w:bookmarkStart w:id="1054" w:name="_Toc480417298"/>
      <w:r>
        <w:rPr>
          <w:rFonts w:ascii="Times New Roman" w:hAnsi="Times New Roman" w:cs="Times New Roman"/>
          <w:color w:val="auto"/>
        </w:rPr>
        <w:t>2.4</w:t>
      </w:r>
      <w:r w:rsidR="001518A0" w:rsidRPr="00DE39BA">
        <w:rPr>
          <w:rFonts w:ascii="Times New Roman" w:hAnsi="Times New Roman" w:cs="Times New Roman"/>
          <w:color w:val="auto"/>
        </w:rPr>
        <w:t>.1</w:t>
      </w:r>
      <w:r w:rsidR="001518A0" w:rsidRPr="00DE39BA">
        <w:rPr>
          <w:rFonts w:ascii="Times New Roman" w:hAnsi="Times New Roman" w:cs="Times New Roman"/>
          <w:color w:val="auto"/>
        </w:rPr>
        <w:tab/>
        <w:t>Technical Feasibility</w:t>
      </w:r>
      <w:bookmarkEnd w:id="1054"/>
    </w:p>
    <w:p w14:paraId="594B5D5B" w14:textId="4C1114B2" w:rsidR="001518A0" w:rsidRPr="00DE39BA" w:rsidRDefault="003A5456" w:rsidP="00F535CA">
      <w:pPr>
        <w:widowControl w:val="0"/>
        <w:spacing w:line="360" w:lineRule="auto"/>
        <w:ind w:left="720"/>
        <w:jc w:val="both"/>
        <w:pPrChange w:id="1055" w:author="mananarora1571@gmail.com" w:date="2021-05-30T15:12:00Z">
          <w:pPr>
            <w:spacing w:line="360" w:lineRule="auto"/>
            <w:ind w:left="720"/>
            <w:jc w:val="both"/>
          </w:pPr>
        </w:pPrChange>
      </w:pPr>
      <w:r w:rsidRPr="003A5456">
        <w:rPr>
          <w:szCs w:val="23"/>
        </w:rPr>
        <w:t>The implementation of the technology is designed to determine whether the project is likely to be developed within the available resources or not. Possible technical implementation considers the technical requirements of the project, the technical resources required for the project to complete it successfully and efficiently. Specific technical resources that will be available to complete the project successfully are provided below</w:t>
      </w:r>
      <w:r w:rsidR="001518A0" w:rsidRPr="00DE39BA">
        <w:rPr>
          <w:szCs w:val="23"/>
        </w:rPr>
        <w:t>:</w:t>
      </w:r>
    </w:p>
    <w:p w14:paraId="3B49479F" w14:textId="77777777" w:rsidR="001518A0" w:rsidRPr="00DE39BA" w:rsidRDefault="001518A0" w:rsidP="00F535CA">
      <w:pPr>
        <w:widowControl w:val="0"/>
        <w:rPr>
          <w:b/>
        </w:rPr>
        <w:pPrChange w:id="1056" w:author="mananarora1571@gmail.com" w:date="2021-05-30T15:12:00Z">
          <w:pPr/>
        </w:pPrChange>
      </w:pPr>
      <w:r w:rsidRPr="00DE39BA">
        <w:rPr>
          <w:b/>
        </w:rPr>
        <w:t>Hardware Resources</w:t>
      </w:r>
    </w:p>
    <w:tbl>
      <w:tblPr>
        <w:tblStyle w:val="TableGrid"/>
        <w:tblW w:w="9191" w:type="dxa"/>
        <w:tblInd w:w="108" w:type="dxa"/>
        <w:tblLook w:val="04A0" w:firstRow="1" w:lastRow="0" w:firstColumn="1" w:lastColumn="0" w:noHBand="0" w:noVBand="1"/>
      </w:tblPr>
      <w:tblGrid>
        <w:gridCol w:w="1402"/>
        <w:gridCol w:w="7789"/>
      </w:tblGrid>
      <w:tr w:rsidR="001518A0" w:rsidRPr="00DE39BA" w14:paraId="6DA47DC1" w14:textId="77777777" w:rsidTr="00E35AA8">
        <w:trPr>
          <w:trHeight w:val="413"/>
        </w:trPr>
        <w:tc>
          <w:tcPr>
            <w:tcW w:w="1402" w:type="dxa"/>
            <w:vAlign w:val="center"/>
          </w:tcPr>
          <w:p w14:paraId="054D7742" w14:textId="77777777" w:rsidR="001518A0" w:rsidRPr="00DE39BA" w:rsidRDefault="001518A0" w:rsidP="00F535CA">
            <w:pPr>
              <w:spacing w:line="360" w:lineRule="auto"/>
              <w:jc w:val="center"/>
              <w:rPr>
                <w:b/>
              </w:rPr>
              <w:pPrChange w:id="1057" w:author="mananarora1571@gmail.com" w:date="2021-05-30T15:12:00Z">
                <w:pPr>
                  <w:spacing w:line="360" w:lineRule="auto"/>
                  <w:jc w:val="center"/>
                </w:pPr>
              </w:pPrChange>
            </w:pPr>
            <w:r w:rsidRPr="00DE39BA">
              <w:rPr>
                <w:b/>
              </w:rPr>
              <w:t>S. No.</w:t>
            </w:r>
          </w:p>
        </w:tc>
        <w:tc>
          <w:tcPr>
            <w:tcW w:w="7789" w:type="dxa"/>
            <w:vAlign w:val="center"/>
          </w:tcPr>
          <w:p w14:paraId="07E4BFF3" w14:textId="77777777" w:rsidR="001518A0" w:rsidRPr="00DE39BA" w:rsidRDefault="001518A0" w:rsidP="00F535CA">
            <w:pPr>
              <w:spacing w:line="360" w:lineRule="auto"/>
              <w:jc w:val="center"/>
              <w:rPr>
                <w:b/>
              </w:rPr>
              <w:pPrChange w:id="1058" w:author="mananarora1571@gmail.com" w:date="2021-05-30T15:12:00Z">
                <w:pPr>
                  <w:spacing w:line="360" w:lineRule="auto"/>
                  <w:jc w:val="center"/>
                </w:pPr>
              </w:pPrChange>
            </w:pPr>
            <w:r w:rsidRPr="00DE39BA">
              <w:rPr>
                <w:b/>
              </w:rPr>
              <w:t>Hardware Resources</w:t>
            </w:r>
          </w:p>
        </w:tc>
      </w:tr>
      <w:tr w:rsidR="001518A0" w:rsidRPr="00DE39BA" w14:paraId="2626BF01" w14:textId="77777777" w:rsidTr="00E35AA8">
        <w:trPr>
          <w:trHeight w:val="428"/>
        </w:trPr>
        <w:tc>
          <w:tcPr>
            <w:tcW w:w="1402" w:type="dxa"/>
            <w:vAlign w:val="center"/>
          </w:tcPr>
          <w:p w14:paraId="5A7942F5" w14:textId="77777777" w:rsidR="001518A0" w:rsidRPr="00DE39BA" w:rsidRDefault="001518A0" w:rsidP="00F535CA">
            <w:pPr>
              <w:pStyle w:val="ListParagraph"/>
              <w:numPr>
                <w:ilvl w:val="0"/>
                <w:numId w:val="12"/>
              </w:numPr>
              <w:spacing w:after="0" w:line="360" w:lineRule="auto"/>
              <w:jc w:val="center"/>
              <w:rPr>
                <w:b/>
              </w:rPr>
              <w:pPrChange w:id="1059" w:author="mananarora1571@gmail.com" w:date="2021-05-30T15:12:00Z">
                <w:pPr>
                  <w:pStyle w:val="ListParagraph"/>
                  <w:numPr>
                    <w:numId w:val="12"/>
                  </w:numPr>
                  <w:spacing w:after="0" w:line="360" w:lineRule="auto"/>
                  <w:ind w:hanging="360"/>
                  <w:jc w:val="center"/>
                </w:pPr>
              </w:pPrChange>
            </w:pPr>
          </w:p>
        </w:tc>
        <w:tc>
          <w:tcPr>
            <w:tcW w:w="7789" w:type="dxa"/>
          </w:tcPr>
          <w:p w14:paraId="790A95EE" w14:textId="77777777" w:rsidR="001518A0" w:rsidRPr="00DE39BA" w:rsidRDefault="001518A0" w:rsidP="00F535CA">
            <w:pPr>
              <w:spacing w:line="360" w:lineRule="auto"/>
              <w:pPrChange w:id="1060" w:author="mananarora1571@gmail.com" w:date="2021-05-30T15:12:00Z">
                <w:pPr>
                  <w:spacing w:line="360" w:lineRule="auto"/>
                </w:pPr>
              </w:pPrChange>
            </w:pPr>
            <w:r w:rsidRPr="00DE39BA">
              <w:t xml:space="preserve">Processor - 3Ghz Dual Core Processor </w:t>
            </w:r>
          </w:p>
        </w:tc>
      </w:tr>
      <w:tr w:rsidR="001518A0" w:rsidRPr="00DE39BA" w14:paraId="6855E76F" w14:textId="77777777" w:rsidTr="00E35AA8">
        <w:trPr>
          <w:trHeight w:val="413"/>
        </w:trPr>
        <w:tc>
          <w:tcPr>
            <w:tcW w:w="1402" w:type="dxa"/>
            <w:vAlign w:val="center"/>
          </w:tcPr>
          <w:p w14:paraId="377A4070" w14:textId="77777777" w:rsidR="001518A0" w:rsidRPr="00DE39BA" w:rsidRDefault="001518A0" w:rsidP="00F535CA">
            <w:pPr>
              <w:pStyle w:val="ListParagraph"/>
              <w:numPr>
                <w:ilvl w:val="0"/>
                <w:numId w:val="12"/>
              </w:numPr>
              <w:spacing w:after="0" w:line="360" w:lineRule="auto"/>
              <w:jc w:val="center"/>
              <w:rPr>
                <w:b/>
              </w:rPr>
              <w:pPrChange w:id="1061" w:author="mananarora1571@gmail.com" w:date="2021-05-30T15:12:00Z">
                <w:pPr>
                  <w:pStyle w:val="ListParagraph"/>
                  <w:numPr>
                    <w:numId w:val="12"/>
                  </w:numPr>
                  <w:spacing w:after="0" w:line="360" w:lineRule="auto"/>
                  <w:ind w:hanging="360"/>
                  <w:jc w:val="center"/>
                </w:pPr>
              </w:pPrChange>
            </w:pPr>
          </w:p>
        </w:tc>
        <w:tc>
          <w:tcPr>
            <w:tcW w:w="7789" w:type="dxa"/>
          </w:tcPr>
          <w:p w14:paraId="6806CF91" w14:textId="77777777" w:rsidR="001518A0" w:rsidRPr="00DE39BA" w:rsidRDefault="001518A0" w:rsidP="00F535CA">
            <w:pPr>
              <w:spacing w:line="360" w:lineRule="auto"/>
              <w:pPrChange w:id="1062" w:author="mananarora1571@gmail.com" w:date="2021-05-30T15:12:00Z">
                <w:pPr>
                  <w:spacing w:line="360" w:lineRule="auto"/>
                </w:pPr>
              </w:pPrChange>
            </w:pPr>
            <w:r w:rsidRPr="00DE39BA">
              <w:t>RAM (Memory) - 4 GB and more</w:t>
            </w:r>
          </w:p>
        </w:tc>
      </w:tr>
      <w:tr w:rsidR="001518A0" w:rsidRPr="00DE39BA" w14:paraId="0282B790" w14:textId="77777777" w:rsidTr="00E35AA8">
        <w:trPr>
          <w:trHeight w:val="413"/>
        </w:trPr>
        <w:tc>
          <w:tcPr>
            <w:tcW w:w="1402" w:type="dxa"/>
            <w:vAlign w:val="center"/>
          </w:tcPr>
          <w:p w14:paraId="429C6D88" w14:textId="77777777" w:rsidR="001518A0" w:rsidRPr="00DE39BA" w:rsidRDefault="001518A0" w:rsidP="00F535CA">
            <w:pPr>
              <w:pStyle w:val="ListParagraph"/>
              <w:numPr>
                <w:ilvl w:val="0"/>
                <w:numId w:val="12"/>
              </w:numPr>
              <w:spacing w:after="0" w:line="360" w:lineRule="auto"/>
              <w:jc w:val="center"/>
              <w:rPr>
                <w:b/>
              </w:rPr>
              <w:pPrChange w:id="1063" w:author="mananarora1571@gmail.com" w:date="2021-05-30T15:12:00Z">
                <w:pPr>
                  <w:pStyle w:val="ListParagraph"/>
                  <w:numPr>
                    <w:numId w:val="12"/>
                  </w:numPr>
                  <w:spacing w:after="0" w:line="360" w:lineRule="auto"/>
                  <w:ind w:hanging="360"/>
                  <w:jc w:val="center"/>
                </w:pPr>
              </w:pPrChange>
            </w:pPr>
          </w:p>
        </w:tc>
        <w:tc>
          <w:tcPr>
            <w:tcW w:w="7789" w:type="dxa"/>
          </w:tcPr>
          <w:p w14:paraId="0622DCF1" w14:textId="77777777" w:rsidR="001518A0" w:rsidRPr="00DE39BA" w:rsidRDefault="001518A0" w:rsidP="00F535CA">
            <w:pPr>
              <w:spacing w:line="360" w:lineRule="auto"/>
              <w:pPrChange w:id="1064" w:author="mananarora1571@gmail.com" w:date="2021-05-30T15:12:00Z">
                <w:pPr>
                  <w:spacing w:line="360" w:lineRule="auto"/>
                </w:pPr>
              </w:pPrChange>
            </w:pPr>
            <w:r w:rsidRPr="00DE39BA">
              <w:t xml:space="preserve">Monitor – Any standard monitor </w:t>
            </w:r>
          </w:p>
        </w:tc>
      </w:tr>
      <w:tr w:rsidR="001518A0" w:rsidRPr="00DE39BA" w14:paraId="366A9D04" w14:textId="77777777" w:rsidTr="00E35AA8">
        <w:trPr>
          <w:trHeight w:val="413"/>
        </w:trPr>
        <w:tc>
          <w:tcPr>
            <w:tcW w:w="1402" w:type="dxa"/>
            <w:vAlign w:val="center"/>
          </w:tcPr>
          <w:p w14:paraId="6BC8B0A7" w14:textId="77777777" w:rsidR="001518A0" w:rsidRPr="00DE39BA" w:rsidRDefault="001518A0" w:rsidP="00F535CA">
            <w:pPr>
              <w:pStyle w:val="ListParagraph"/>
              <w:numPr>
                <w:ilvl w:val="0"/>
                <w:numId w:val="12"/>
              </w:numPr>
              <w:spacing w:after="0" w:line="360" w:lineRule="auto"/>
              <w:jc w:val="center"/>
              <w:rPr>
                <w:b/>
              </w:rPr>
              <w:pPrChange w:id="1065" w:author="mananarora1571@gmail.com" w:date="2021-05-30T15:12:00Z">
                <w:pPr>
                  <w:pStyle w:val="ListParagraph"/>
                  <w:numPr>
                    <w:numId w:val="12"/>
                  </w:numPr>
                  <w:spacing w:after="0" w:line="360" w:lineRule="auto"/>
                  <w:ind w:hanging="360"/>
                  <w:jc w:val="center"/>
                </w:pPr>
              </w:pPrChange>
            </w:pPr>
          </w:p>
        </w:tc>
        <w:tc>
          <w:tcPr>
            <w:tcW w:w="7789" w:type="dxa"/>
          </w:tcPr>
          <w:p w14:paraId="0D2DF05B" w14:textId="77777777" w:rsidR="001518A0" w:rsidRPr="00DE39BA" w:rsidRDefault="001518A0" w:rsidP="00F535CA">
            <w:pPr>
              <w:spacing w:line="360" w:lineRule="auto"/>
              <w:jc w:val="both"/>
              <w:rPr>
                <w:rFonts w:eastAsia="Times New Roman"/>
                <w:szCs w:val="24"/>
              </w:rPr>
              <w:pPrChange w:id="1066" w:author="mananarora1571@gmail.com" w:date="2021-05-30T15:12:00Z">
                <w:pPr>
                  <w:spacing w:line="360" w:lineRule="auto"/>
                  <w:jc w:val="both"/>
                </w:pPr>
              </w:pPrChange>
            </w:pPr>
            <w:r w:rsidRPr="00DE39BA">
              <w:rPr>
                <w:rFonts w:eastAsia="Times New Roman"/>
                <w:szCs w:val="24"/>
              </w:rPr>
              <w:t>Pen Drive, Mouse, Printer, Keyboard</w:t>
            </w:r>
          </w:p>
        </w:tc>
      </w:tr>
      <w:tr w:rsidR="001518A0" w:rsidRPr="00DE39BA" w14:paraId="4BB5E11B" w14:textId="77777777" w:rsidTr="00E35AA8">
        <w:trPr>
          <w:trHeight w:val="428"/>
        </w:trPr>
        <w:tc>
          <w:tcPr>
            <w:tcW w:w="1402" w:type="dxa"/>
            <w:vAlign w:val="center"/>
          </w:tcPr>
          <w:p w14:paraId="331660A5" w14:textId="77777777" w:rsidR="001518A0" w:rsidRPr="00DE39BA" w:rsidRDefault="001518A0" w:rsidP="00F535CA">
            <w:pPr>
              <w:pStyle w:val="ListParagraph"/>
              <w:numPr>
                <w:ilvl w:val="0"/>
                <w:numId w:val="12"/>
              </w:numPr>
              <w:spacing w:after="0" w:line="360" w:lineRule="auto"/>
              <w:jc w:val="center"/>
              <w:rPr>
                <w:b/>
              </w:rPr>
              <w:pPrChange w:id="1067" w:author="mananarora1571@gmail.com" w:date="2021-05-30T15:12:00Z">
                <w:pPr>
                  <w:pStyle w:val="ListParagraph"/>
                  <w:numPr>
                    <w:numId w:val="12"/>
                  </w:numPr>
                  <w:spacing w:after="0" w:line="360" w:lineRule="auto"/>
                  <w:ind w:hanging="360"/>
                  <w:jc w:val="center"/>
                </w:pPr>
              </w:pPrChange>
            </w:pPr>
          </w:p>
        </w:tc>
        <w:tc>
          <w:tcPr>
            <w:tcW w:w="7789" w:type="dxa"/>
          </w:tcPr>
          <w:p w14:paraId="7C866AA3" w14:textId="77777777" w:rsidR="001518A0" w:rsidRPr="00DE39BA" w:rsidRDefault="001518A0" w:rsidP="00F535CA">
            <w:pPr>
              <w:spacing w:line="360" w:lineRule="auto"/>
              <w:pPrChange w:id="1068" w:author="mananarora1571@gmail.com" w:date="2021-05-30T15:12:00Z">
                <w:pPr>
                  <w:spacing w:line="360" w:lineRule="auto"/>
                </w:pPr>
              </w:pPrChange>
            </w:pPr>
            <w:r w:rsidRPr="00DE39BA">
              <w:t>System Type- 64-bit OS</w:t>
            </w:r>
          </w:p>
        </w:tc>
      </w:tr>
      <w:tr w:rsidR="001518A0" w:rsidRPr="00DE39BA" w14:paraId="5707A9F6" w14:textId="77777777" w:rsidTr="00E35AA8">
        <w:trPr>
          <w:trHeight w:val="413"/>
        </w:trPr>
        <w:tc>
          <w:tcPr>
            <w:tcW w:w="1402" w:type="dxa"/>
            <w:vAlign w:val="center"/>
          </w:tcPr>
          <w:p w14:paraId="1B89A63F" w14:textId="77777777" w:rsidR="001518A0" w:rsidRPr="00DE39BA" w:rsidRDefault="001518A0" w:rsidP="00F535CA">
            <w:pPr>
              <w:pStyle w:val="ListParagraph"/>
              <w:numPr>
                <w:ilvl w:val="0"/>
                <w:numId w:val="12"/>
              </w:numPr>
              <w:spacing w:after="0" w:line="360" w:lineRule="auto"/>
              <w:jc w:val="center"/>
              <w:rPr>
                <w:b/>
              </w:rPr>
              <w:pPrChange w:id="1069" w:author="mananarora1571@gmail.com" w:date="2021-05-30T15:12:00Z">
                <w:pPr>
                  <w:pStyle w:val="ListParagraph"/>
                  <w:numPr>
                    <w:numId w:val="12"/>
                  </w:numPr>
                  <w:spacing w:after="0" w:line="360" w:lineRule="auto"/>
                  <w:ind w:hanging="360"/>
                  <w:jc w:val="center"/>
                </w:pPr>
              </w:pPrChange>
            </w:pPr>
          </w:p>
        </w:tc>
        <w:tc>
          <w:tcPr>
            <w:tcW w:w="7789" w:type="dxa"/>
          </w:tcPr>
          <w:p w14:paraId="0ABB85C6" w14:textId="77777777" w:rsidR="001518A0" w:rsidRPr="00DE39BA" w:rsidRDefault="001518A0" w:rsidP="00F535CA">
            <w:pPr>
              <w:spacing w:line="360" w:lineRule="auto"/>
              <w:pPrChange w:id="1070" w:author="mananarora1571@gmail.com" w:date="2021-05-30T15:12:00Z">
                <w:pPr>
                  <w:spacing w:line="360" w:lineRule="auto"/>
                </w:pPr>
              </w:pPrChange>
            </w:pPr>
            <w:r w:rsidRPr="00DE39BA">
              <w:t xml:space="preserve">Hard Drive– </w:t>
            </w:r>
            <w:r w:rsidRPr="00DE39BA">
              <w:rPr>
                <w:color w:val="000000"/>
              </w:rPr>
              <w:t>More than 80 GB</w:t>
            </w:r>
          </w:p>
        </w:tc>
      </w:tr>
      <w:tr w:rsidR="001518A0" w:rsidRPr="00DE39BA" w14:paraId="3539FC32" w14:textId="77777777" w:rsidTr="00E35AA8">
        <w:trPr>
          <w:trHeight w:val="413"/>
        </w:trPr>
        <w:tc>
          <w:tcPr>
            <w:tcW w:w="1402" w:type="dxa"/>
            <w:vAlign w:val="center"/>
          </w:tcPr>
          <w:p w14:paraId="5C102293" w14:textId="77777777" w:rsidR="001518A0" w:rsidRPr="00DE39BA" w:rsidRDefault="001518A0" w:rsidP="00F535CA">
            <w:pPr>
              <w:pStyle w:val="ListParagraph"/>
              <w:numPr>
                <w:ilvl w:val="0"/>
                <w:numId w:val="12"/>
              </w:numPr>
              <w:spacing w:after="0" w:line="360" w:lineRule="auto"/>
              <w:jc w:val="center"/>
              <w:rPr>
                <w:b/>
              </w:rPr>
              <w:pPrChange w:id="1071" w:author="mananarora1571@gmail.com" w:date="2021-05-30T15:12:00Z">
                <w:pPr>
                  <w:pStyle w:val="ListParagraph"/>
                  <w:numPr>
                    <w:numId w:val="12"/>
                  </w:numPr>
                  <w:spacing w:after="0" w:line="360" w:lineRule="auto"/>
                  <w:ind w:hanging="360"/>
                  <w:jc w:val="center"/>
                </w:pPr>
              </w:pPrChange>
            </w:pPr>
          </w:p>
        </w:tc>
        <w:tc>
          <w:tcPr>
            <w:tcW w:w="7789" w:type="dxa"/>
          </w:tcPr>
          <w:p w14:paraId="720B43EE" w14:textId="77777777" w:rsidR="001518A0" w:rsidRPr="00DE39BA" w:rsidRDefault="001518A0" w:rsidP="00F535CA">
            <w:pPr>
              <w:spacing w:line="360" w:lineRule="auto"/>
              <w:pPrChange w:id="1072" w:author="mananarora1571@gmail.com" w:date="2021-05-30T15:12:00Z">
                <w:pPr>
                  <w:spacing w:line="360" w:lineRule="auto"/>
                </w:pPr>
              </w:pPrChange>
            </w:pPr>
            <w:r w:rsidRPr="00DE39BA">
              <w:t>Accessories – Internet connection.</w:t>
            </w:r>
          </w:p>
        </w:tc>
      </w:tr>
      <w:tr w:rsidR="001518A0" w:rsidRPr="00DE39BA" w14:paraId="748408E6" w14:textId="77777777" w:rsidTr="00E35AA8">
        <w:trPr>
          <w:trHeight w:val="842"/>
        </w:trPr>
        <w:tc>
          <w:tcPr>
            <w:tcW w:w="1402" w:type="dxa"/>
            <w:vAlign w:val="center"/>
          </w:tcPr>
          <w:p w14:paraId="0C8CD206" w14:textId="77777777" w:rsidR="001518A0" w:rsidRPr="00DE39BA" w:rsidRDefault="001518A0" w:rsidP="00F535CA">
            <w:pPr>
              <w:pStyle w:val="ListParagraph"/>
              <w:numPr>
                <w:ilvl w:val="0"/>
                <w:numId w:val="12"/>
              </w:numPr>
              <w:spacing w:after="0" w:line="360" w:lineRule="auto"/>
              <w:jc w:val="center"/>
              <w:rPr>
                <w:b/>
              </w:rPr>
              <w:pPrChange w:id="1073" w:author="mananarora1571@gmail.com" w:date="2021-05-30T15:12:00Z">
                <w:pPr>
                  <w:pStyle w:val="ListParagraph"/>
                  <w:numPr>
                    <w:numId w:val="12"/>
                  </w:numPr>
                  <w:spacing w:after="0" w:line="360" w:lineRule="auto"/>
                  <w:ind w:hanging="360"/>
                  <w:jc w:val="center"/>
                </w:pPr>
              </w:pPrChange>
            </w:pPr>
          </w:p>
        </w:tc>
        <w:tc>
          <w:tcPr>
            <w:tcW w:w="7789" w:type="dxa"/>
          </w:tcPr>
          <w:p w14:paraId="1161EB14" w14:textId="77777777" w:rsidR="001518A0" w:rsidRPr="00DE39BA" w:rsidRDefault="001518A0" w:rsidP="00F535CA">
            <w:pPr>
              <w:spacing w:line="360" w:lineRule="auto"/>
              <w:rPr>
                <w:szCs w:val="24"/>
              </w:rPr>
              <w:pPrChange w:id="1074" w:author="mananarora1571@gmail.com" w:date="2021-05-30T15:12:00Z">
                <w:pPr>
                  <w:keepNext/>
                  <w:spacing w:line="360" w:lineRule="auto"/>
                </w:pPr>
              </w:pPrChange>
            </w:pPr>
            <w:r w:rsidRPr="00DE39BA">
              <w:t xml:space="preserve">Windows </w:t>
            </w:r>
            <w:r w:rsidRPr="00DE39BA">
              <w:rPr>
                <w:szCs w:val="24"/>
              </w:rPr>
              <w:t>USB driver for Windows: To connect an Android-powered device with the development environment over USB for USB Debugging.</w:t>
            </w:r>
          </w:p>
        </w:tc>
      </w:tr>
      <w:tr w:rsidR="001518A0" w:rsidRPr="00DE39BA" w14:paraId="4D0B0C62" w14:textId="77777777" w:rsidTr="00E35AA8">
        <w:trPr>
          <w:trHeight w:val="368"/>
        </w:trPr>
        <w:tc>
          <w:tcPr>
            <w:tcW w:w="1402" w:type="dxa"/>
            <w:vAlign w:val="center"/>
          </w:tcPr>
          <w:p w14:paraId="085646F6" w14:textId="77777777" w:rsidR="001518A0" w:rsidRPr="00DE39BA" w:rsidRDefault="001518A0" w:rsidP="00F535CA">
            <w:pPr>
              <w:pStyle w:val="ListParagraph"/>
              <w:numPr>
                <w:ilvl w:val="0"/>
                <w:numId w:val="12"/>
              </w:numPr>
              <w:spacing w:after="0" w:line="360" w:lineRule="auto"/>
              <w:jc w:val="center"/>
              <w:rPr>
                <w:b/>
              </w:rPr>
              <w:pPrChange w:id="1075" w:author="mananarora1571@gmail.com" w:date="2021-05-30T15:12:00Z">
                <w:pPr>
                  <w:pStyle w:val="ListParagraph"/>
                  <w:numPr>
                    <w:numId w:val="12"/>
                  </w:numPr>
                  <w:spacing w:after="0" w:line="360" w:lineRule="auto"/>
                  <w:ind w:hanging="360"/>
                  <w:jc w:val="center"/>
                </w:pPr>
              </w:pPrChange>
            </w:pPr>
          </w:p>
        </w:tc>
        <w:tc>
          <w:tcPr>
            <w:tcW w:w="7789" w:type="dxa"/>
          </w:tcPr>
          <w:p w14:paraId="70ECF1F4" w14:textId="77777777" w:rsidR="001518A0" w:rsidRPr="00DE39BA" w:rsidRDefault="001518A0" w:rsidP="00F535CA">
            <w:pPr>
              <w:spacing w:line="360" w:lineRule="auto"/>
              <w:pPrChange w:id="1076" w:author="mananarora1571@gmail.com" w:date="2021-05-30T15:12:00Z">
                <w:pPr>
                  <w:keepNext/>
                  <w:spacing w:line="360" w:lineRule="auto"/>
                </w:pPr>
              </w:pPrChange>
            </w:pPr>
            <w:r w:rsidRPr="00DE39BA">
              <w:t>Android Device for testing real device integration</w:t>
            </w:r>
          </w:p>
        </w:tc>
      </w:tr>
    </w:tbl>
    <w:p w14:paraId="3BE6F76D" w14:textId="1412301E" w:rsidR="001518A0" w:rsidRPr="00DE39BA" w:rsidRDefault="001518A0" w:rsidP="00F535CA">
      <w:pPr>
        <w:pStyle w:val="Caption"/>
        <w:widowControl w:val="0"/>
        <w:jc w:val="center"/>
        <w:rPr>
          <w:b/>
          <w:i w:val="0"/>
          <w:color w:val="auto"/>
          <w:sz w:val="36"/>
        </w:rPr>
        <w:pPrChange w:id="1077" w:author="mananarora1571@gmail.com" w:date="2021-05-30T15:12:00Z">
          <w:pPr>
            <w:pStyle w:val="Caption"/>
            <w:jc w:val="center"/>
          </w:pPr>
        </w:pPrChange>
      </w:pPr>
      <w:r w:rsidRPr="00DE39BA">
        <w:rPr>
          <w:b/>
          <w:i w:val="0"/>
          <w:color w:val="auto"/>
          <w:sz w:val="24"/>
        </w:rPr>
        <w:t xml:space="preserve">Table </w:t>
      </w:r>
      <w:r w:rsidR="00B96460">
        <w:rPr>
          <w:b/>
          <w:i w:val="0"/>
          <w:color w:val="auto"/>
          <w:sz w:val="24"/>
        </w:rPr>
        <w:t>2.1</w:t>
      </w:r>
      <w:r w:rsidRPr="00DE39BA">
        <w:rPr>
          <w:b/>
          <w:i w:val="0"/>
          <w:color w:val="auto"/>
          <w:sz w:val="24"/>
        </w:rPr>
        <w:t>: Hardware Resources</w:t>
      </w:r>
    </w:p>
    <w:p w14:paraId="26AED2B0" w14:textId="77777777" w:rsidR="001518A0" w:rsidRPr="00DE39BA" w:rsidRDefault="001518A0" w:rsidP="00F535CA">
      <w:pPr>
        <w:widowControl w:val="0"/>
        <w:rPr>
          <w:b/>
        </w:rPr>
        <w:pPrChange w:id="1078" w:author="mananarora1571@gmail.com" w:date="2021-05-30T15:12:00Z">
          <w:pPr/>
        </w:pPrChange>
      </w:pPr>
      <w:r w:rsidRPr="00DE39BA">
        <w:rPr>
          <w:b/>
        </w:rPr>
        <w:t>Software Resources</w:t>
      </w:r>
    </w:p>
    <w:tbl>
      <w:tblPr>
        <w:tblStyle w:val="TableGrid"/>
        <w:tblW w:w="9072" w:type="dxa"/>
        <w:tblInd w:w="108" w:type="dxa"/>
        <w:tblLook w:val="04A0" w:firstRow="1" w:lastRow="0" w:firstColumn="1" w:lastColumn="0" w:noHBand="0" w:noVBand="1"/>
      </w:tblPr>
      <w:tblGrid>
        <w:gridCol w:w="1384"/>
        <w:gridCol w:w="7688"/>
      </w:tblGrid>
      <w:tr w:rsidR="001518A0" w:rsidRPr="00DE39BA" w14:paraId="238FFF83" w14:textId="77777777" w:rsidTr="00E35AA8">
        <w:tc>
          <w:tcPr>
            <w:tcW w:w="1384" w:type="dxa"/>
            <w:vAlign w:val="center"/>
          </w:tcPr>
          <w:p w14:paraId="1BD5655C" w14:textId="77777777" w:rsidR="001518A0" w:rsidRPr="00DE39BA" w:rsidRDefault="001518A0" w:rsidP="00F535CA">
            <w:pPr>
              <w:spacing w:line="360" w:lineRule="auto"/>
              <w:jc w:val="center"/>
              <w:rPr>
                <w:b/>
              </w:rPr>
              <w:pPrChange w:id="1079" w:author="mananarora1571@gmail.com" w:date="2021-05-30T15:12:00Z">
                <w:pPr>
                  <w:spacing w:line="360" w:lineRule="auto"/>
                  <w:jc w:val="center"/>
                </w:pPr>
              </w:pPrChange>
            </w:pPr>
            <w:r w:rsidRPr="00DE39BA">
              <w:rPr>
                <w:b/>
              </w:rPr>
              <w:t>S. No.</w:t>
            </w:r>
          </w:p>
        </w:tc>
        <w:tc>
          <w:tcPr>
            <w:tcW w:w="7688" w:type="dxa"/>
            <w:vAlign w:val="center"/>
          </w:tcPr>
          <w:p w14:paraId="649E2F78" w14:textId="77777777" w:rsidR="001518A0" w:rsidRPr="00DE39BA" w:rsidRDefault="001518A0" w:rsidP="00F535CA">
            <w:pPr>
              <w:spacing w:line="360" w:lineRule="auto"/>
              <w:jc w:val="center"/>
              <w:rPr>
                <w:b/>
              </w:rPr>
              <w:pPrChange w:id="1080" w:author="mananarora1571@gmail.com" w:date="2021-05-30T15:12:00Z">
                <w:pPr>
                  <w:spacing w:line="360" w:lineRule="auto"/>
                  <w:jc w:val="center"/>
                </w:pPr>
              </w:pPrChange>
            </w:pPr>
            <w:r w:rsidRPr="00DE39BA">
              <w:rPr>
                <w:b/>
              </w:rPr>
              <w:t>Software Resources</w:t>
            </w:r>
          </w:p>
        </w:tc>
      </w:tr>
      <w:tr w:rsidR="001518A0" w:rsidRPr="00DE39BA" w14:paraId="34E0FC39" w14:textId="77777777" w:rsidTr="00E35AA8">
        <w:tc>
          <w:tcPr>
            <w:tcW w:w="1384" w:type="dxa"/>
            <w:vAlign w:val="center"/>
          </w:tcPr>
          <w:p w14:paraId="664A1429" w14:textId="77777777" w:rsidR="001518A0" w:rsidRPr="00DE39BA" w:rsidRDefault="001518A0" w:rsidP="00F535CA">
            <w:pPr>
              <w:pStyle w:val="ListParagraph"/>
              <w:numPr>
                <w:ilvl w:val="0"/>
                <w:numId w:val="13"/>
              </w:numPr>
              <w:spacing w:after="0" w:line="360" w:lineRule="auto"/>
              <w:jc w:val="center"/>
              <w:rPr>
                <w:b/>
              </w:rPr>
              <w:pPrChange w:id="1081" w:author="mananarora1571@gmail.com" w:date="2021-05-30T15:12:00Z">
                <w:pPr>
                  <w:pStyle w:val="ListParagraph"/>
                  <w:numPr>
                    <w:numId w:val="13"/>
                  </w:numPr>
                  <w:spacing w:after="0" w:line="360" w:lineRule="auto"/>
                  <w:ind w:hanging="360"/>
                  <w:jc w:val="center"/>
                </w:pPr>
              </w:pPrChange>
            </w:pPr>
          </w:p>
        </w:tc>
        <w:tc>
          <w:tcPr>
            <w:tcW w:w="7688" w:type="dxa"/>
          </w:tcPr>
          <w:p w14:paraId="42F4655A" w14:textId="77777777" w:rsidR="001518A0" w:rsidRPr="00DE39BA" w:rsidRDefault="001518A0" w:rsidP="00F535CA">
            <w:pPr>
              <w:spacing w:line="360" w:lineRule="auto"/>
              <w:pPrChange w:id="1082" w:author="mananarora1571@gmail.com" w:date="2021-05-30T15:12:00Z">
                <w:pPr>
                  <w:spacing w:line="360" w:lineRule="auto"/>
                </w:pPr>
              </w:pPrChange>
            </w:pPr>
            <w:r w:rsidRPr="00DE39BA">
              <w:t>Android Studio, Flutter Framework, Visual Studio Code</w:t>
            </w:r>
          </w:p>
        </w:tc>
      </w:tr>
      <w:tr w:rsidR="001518A0" w:rsidRPr="00DE39BA" w14:paraId="5C5D1AA8" w14:textId="77777777" w:rsidTr="00E35AA8">
        <w:tc>
          <w:tcPr>
            <w:tcW w:w="1384" w:type="dxa"/>
            <w:vAlign w:val="center"/>
          </w:tcPr>
          <w:p w14:paraId="3638D7F8" w14:textId="77777777" w:rsidR="001518A0" w:rsidRPr="00DE39BA" w:rsidRDefault="001518A0" w:rsidP="00F535CA">
            <w:pPr>
              <w:pStyle w:val="ListParagraph"/>
              <w:numPr>
                <w:ilvl w:val="0"/>
                <w:numId w:val="13"/>
              </w:numPr>
              <w:spacing w:after="0" w:line="360" w:lineRule="auto"/>
              <w:jc w:val="center"/>
              <w:rPr>
                <w:b/>
              </w:rPr>
              <w:pPrChange w:id="1083" w:author="mananarora1571@gmail.com" w:date="2021-05-30T15:12:00Z">
                <w:pPr>
                  <w:pStyle w:val="ListParagraph"/>
                  <w:numPr>
                    <w:numId w:val="13"/>
                  </w:numPr>
                  <w:spacing w:after="0" w:line="360" w:lineRule="auto"/>
                  <w:ind w:hanging="360"/>
                  <w:jc w:val="center"/>
                </w:pPr>
              </w:pPrChange>
            </w:pPr>
          </w:p>
        </w:tc>
        <w:tc>
          <w:tcPr>
            <w:tcW w:w="7688" w:type="dxa"/>
          </w:tcPr>
          <w:p w14:paraId="3DC226F3" w14:textId="77777777" w:rsidR="001518A0" w:rsidRPr="00DE39BA" w:rsidRDefault="001518A0" w:rsidP="00F535CA">
            <w:pPr>
              <w:spacing w:line="360" w:lineRule="auto"/>
              <w:pPrChange w:id="1084" w:author="mananarora1571@gmail.com" w:date="2021-05-30T15:12:00Z">
                <w:pPr>
                  <w:spacing w:line="360" w:lineRule="auto"/>
                </w:pPr>
              </w:pPrChange>
            </w:pPr>
            <w:r w:rsidRPr="00DE39BA">
              <w:t>Languages – Dart, Python</w:t>
            </w:r>
          </w:p>
        </w:tc>
      </w:tr>
      <w:tr w:rsidR="001518A0" w:rsidRPr="00DE39BA" w14:paraId="28DBBD61" w14:textId="77777777" w:rsidTr="00E35AA8">
        <w:tc>
          <w:tcPr>
            <w:tcW w:w="1384" w:type="dxa"/>
            <w:vAlign w:val="center"/>
          </w:tcPr>
          <w:p w14:paraId="7AD48BD3" w14:textId="77777777" w:rsidR="001518A0" w:rsidRPr="00DE39BA" w:rsidRDefault="001518A0" w:rsidP="00F535CA">
            <w:pPr>
              <w:pStyle w:val="ListParagraph"/>
              <w:numPr>
                <w:ilvl w:val="0"/>
                <w:numId w:val="13"/>
              </w:numPr>
              <w:spacing w:after="0" w:line="360" w:lineRule="auto"/>
              <w:jc w:val="center"/>
              <w:rPr>
                <w:b/>
              </w:rPr>
              <w:pPrChange w:id="1085" w:author="mananarora1571@gmail.com" w:date="2021-05-30T15:12:00Z">
                <w:pPr>
                  <w:pStyle w:val="ListParagraph"/>
                  <w:numPr>
                    <w:numId w:val="13"/>
                  </w:numPr>
                  <w:spacing w:after="0" w:line="360" w:lineRule="auto"/>
                  <w:ind w:hanging="360"/>
                  <w:jc w:val="center"/>
                </w:pPr>
              </w:pPrChange>
            </w:pPr>
          </w:p>
        </w:tc>
        <w:tc>
          <w:tcPr>
            <w:tcW w:w="7688" w:type="dxa"/>
          </w:tcPr>
          <w:p w14:paraId="470513F7" w14:textId="77777777" w:rsidR="001518A0" w:rsidRPr="00DE39BA" w:rsidRDefault="001518A0" w:rsidP="00F535CA">
            <w:pPr>
              <w:spacing w:line="360" w:lineRule="auto"/>
              <w:pPrChange w:id="1086" w:author="mananarora1571@gmail.com" w:date="2021-05-30T15:12:00Z">
                <w:pPr>
                  <w:spacing w:line="360" w:lineRule="auto"/>
                </w:pPr>
              </w:pPrChange>
            </w:pPr>
            <w:r w:rsidRPr="00DE39BA">
              <w:t>Plug-In - JDK 6.0 or later (JRE alone is not sufficient),</w:t>
            </w:r>
          </w:p>
        </w:tc>
      </w:tr>
      <w:tr w:rsidR="001518A0" w:rsidRPr="00DE39BA" w14:paraId="73C20EFC" w14:textId="77777777" w:rsidTr="00E35AA8">
        <w:tc>
          <w:tcPr>
            <w:tcW w:w="1384" w:type="dxa"/>
            <w:vAlign w:val="center"/>
          </w:tcPr>
          <w:p w14:paraId="10FCF321" w14:textId="77777777" w:rsidR="001518A0" w:rsidRPr="00DE39BA" w:rsidRDefault="001518A0" w:rsidP="00F535CA">
            <w:pPr>
              <w:pStyle w:val="ListParagraph"/>
              <w:numPr>
                <w:ilvl w:val="0"/>
                <w:numId w:val="13"/>
              </w:numPr>
              <w:spacing w:after="0" w:line="360" w:lineRule="auto"/>
              <w:jc w:val="center"/>
              <w:rPr>
                <w:b/>
              </w:rPr>
              <w:pPrChange w:id="1087" w:author="mananarora1571@gmail.com" w:date="2021-05-30T15:12:00Z">
                <w:pPr>
                  <w:pStyle w:val="ListParagraph"/>
                  <w:numPr>
                    <w:numId w:val="13"/>
                  </w:numPr>
                  <w:spacing w:after="0" w:line="360" w:lineRule="auto"/>
                  <w:ind w:hanging="360"/>
                  <w:jc w:val="center"/>
                </w:pPr>
              </w:pPrChange>
            </w:pPr>
          </w:p>
        </w:tc>
        <w:tc>
          <w:tcPr>
            <w:tcW w:w="7688" w:type="dxa"/>
          </w:tcPr>
          <w:p w14:paraId="5307F801" w14:textId="77777777" w:rsidR="001518A0" w:rsidRPr="00DE39BA" w:rsidRDefault="001518A0" w:rsidP="00F535CA">
            <w:pPr>
              <w:spacing w:line="360" w:lineRule="auto"/>
              <w:pPrChange w:id="1088" w:author="mananarora1571@gmail.com" w:date="2021-05-30T15:12:00Z">
                <w:pPr>
                  <w:spacing w:line="360" w:lineRule="auto"/>
                </w:pPr>
              </w:pPrChange>
            </w:pPr>
            <w:r w:rsidRPr="00DE39BA">
              <w:t>SDK – Android SDK with API level More than 8 and later</w:t>
            </w:r>
          </w:p>
        </w:tc>
      </w:tr>
      <w:tr w:rsidR="001518A0" w:rsidRPr="00DE39BA" w14:paraId="0914ABA0" w14:textId="77777777" w:rsidTr="00E35AA8">
        <w:tc>
          <w:tcPr>
            <w:tcW w:w="1384" w:type="dxa"/>
            <w:vAlign w:val="center"/>
          </w:tcPr>
          <w:p w14:paraId="76C5C477" w14:textId="77777777" w:rsidR="001518A0" w:rsidRPr="00DE39BA" w:rsidRDefault="001518A0" w:rsidP="00F535CA">
            <w:pPr>
              <w:pStyle w:val="ListParagraph"/>
              <w:numPr>
                <w:ilvl w:val="0"/>
                <w:numId w:val="13"/>
              </w:numPr>
              <w:spacing w:after="0" w:line="360" w:lineRule="auto"/>
              <w:jc w:val="center"/>
              <w:rPr>
                <w:b/>
              </w:rPr>
              <w:pPrChange w:id="1089" w:author="mananarora1571@gmail.com" w:date="2021-05-30T15:12:00Z">
                <w:pPr>
                  <w:pStyle w:val="ListParagraph"/>
                  <w:numPr>
                    <w:numId w:val="13"/>
                  </w:numPr>
                  <w:spacing w:after="0" w:line="360" w:lineRule="auto"/>
                  <w:ind w:hanging="360"/>
                  <w:jc w:val="center"/>
                </w:pPr>
              </w:pPrChange>
            </w:pPr>
          </w:p>
        </w:tc>
        <w:tc>
          <w:tcPr>
            <w:tcW w:w="7688" w:type="dxa"/>
          </w:tcPr>
          <w:p w14:paraId="1C0F113A" w14:textId="77777777" w:rsidR="001518A0" w:rsidRPr="00DE39BA" w:rsidRDefault="001518A0" w:rsidP="00F535CA">
            <w:pPr>
              <w:spacing w:line="360" w:lineRule="auto"/>
              <w:pPrChange w:id="1090" w:author="mananarora1571@gmail.com" w:date="2021-05-30T15:12:00Z">
                <w:pPr>
                  <w:spacing w:line="360" w:lineRule="auto"/>
                </w:pPr>
              </w:pPrChange>
            </w:pPr>
            <w:r w:rsidRPr="00DE39BA">
              <w:t>Web Service – AWS</w:t>
            </w:r>
          </w:p>
        </w:tc>
      </w:tr>
      <w:tr w:rsidR="001518A0" w:rsidRPr="00DE39BA" w14:paraId="176A79FA" w14:textId="77777777" w:rsidTr="00E35AA8">
        <w:tc>
          <w:tcPr>
            <w:tcW w:w="1384" w:type="dxa"/>
            <w:vAlign w:val="center"/>
          </w:tcPr>
          <w:p w14:paraId="7908CC86" w14:textId="77777777" w:rsidR="001518A0" w:rsidRPr="00DE39BA" w:rsidRDefault="001518A0" w:rsidP="00F535CA">
            <w:pPr>
              <w:pStyle w:val="ListParagraph"/>
              <w:numPr>
                <w:ilvl w:val="0"/>
                <w:numId w:val="13"/>
              </w:numPr>
              <w:spacing w:after="0" w:line="360" w:lineRule="auto"/>
              <w:jc w:val="center"/>
              <w:rPr>
                <w:b/>
              </w:rPr>
              <w:pPrChange w:id="1091" w:author="mananarora1571@gmail.com" w:date="2021-05-30T15:12:00Z">
                <w:pPr>
                  <w:pStyle w:val="ListParagraph"/>
                  <w:numPr>
                    <w:numId w:val="13"/>
                  </w:numPr>
                  <w:spacing w:after="0" w:line="360" w:lineRule="auto"/>
                  <w:ind w:hanging="360"/>
                  <w:jc w:val="center"/>
                </w:pPr>
              </w:pPrChange>
            </w:pPr>
          </w:p>
        </w:tc>
        <w:tc>
          <w:tcPr>
            <w:tcW w:w="7688" w:type="dxa"/>
          </w:tcPr>
          <w:p w14:paraId="619B21BF" w14:textId="77777777" w:rsidR="001518A0" w:rsidRPr="00DE39BA" w:rsidRDefault="001518A0" w:rsidP="00F535CA">
            <w:pPr>
              <w:spacing w:line="360" w:lineRule="auto"/>
              <w:pPrChange w:id="1092" w:author="mananarora1571@gmail.com" w:date="2021-05-30T15:12:00Z">
                <w:pPr>
                  <w:spacing w:line="360" w:lineRule="auto"/>
                </w:pPr>
              </w:pPrChange>
            </w:pPr>
            <w:r w:rsidRPr="00DE39BA">
              <w:t>Database Technology –PostgreSQL</w:t>
            </w:r>
          </w:p>
        </w:tc>
      </w:tr>
      <w:tr w:rsidR="001518A0" w:rsidRPr="00DE39BA" w14:paraId="465484F2" w14:textId="77777777" w:rsidTr="00E35AA8">
        <w:tc>
          <w:tcPr>
            <w:tcW w:w="1384" w:type="dxa"/>
            <w:vAlign w:val="center"/>
          </w:tcPr>
          <w:p w14:paraId="6AD61A46" w14:textId="77777777" w:rsidR="001518A0" w:rsidRPr="00DE39BA" w:rsidRDefault="001518A0" w:rsidP="00F535CA">
            <w:pPr>
              <w:pStyle w:val="ListParagraph"/>
              <w:numPr>
                <w:ilvl w:val="0"/>
                <w:numId w:val="13"/>
              </w:numPr>
              <w:spacing w:after="0" w:line="360" w:lineRule="auto"/>
              <w:jc w:val="center"/>
              <w:rPr>
                <w:b/>
              </w:rPr>
              <w:pPrChange w:id="1093" w:author="mananarora1571@gmail.com" w:date="2021-05-30T15:12:00Z">
                <w:pPr>
                  <w:pStyle w:val="ListParagraph"/>
                  <w:numPr>
                    <w:numId w:val="13"/>
                  </w:numPr>
                  <w:spacing w:after="0" w:line="360" w:lineRule="auto"/>
                  <w:ind w:hanging="360"/>
                  <w:jc w:val="center"/>
                </w:pPr>
              </w:pPrChange>
            </w:pPr>
          </w:p>
        </w:tc>
        <w:tc>
          <w:tcPr>
            <w:tcW w:w="7688" w:type="dxa"/>
          </w:tcPr>
          <w:p w14:paraId="32BAE0F2" w14:textId="77777777" w:rsidR="001518A0" w:rsidRPr="00DE39BA" w:rsidRDefault="001518A0" w:rsidP="00F535CA">
            <w:pPr>
              <w:spacing w:line="360" w:lineRule="auto"/>
              <w:pPrChange w:id="1094" w:author="mananarora1571@gmail.com" w:date="2021-05-30T15:12:00Z">
                <w:pPr>
                  <w:spacing w:line="360" w:lineRule="auto"/>
                </w:pPr>
              </w:pPrChange>
            </w:pPr>
            <w:r w:rsidRPr="00DE39BA">
              <w:t>Operating System (PC) - Windows 10</w:t>
            </w:r>
          </w:p>
        </w:tc>
      </w:tr>
      <w:tr w:rsidR="001518A0" w:rsidRPr="00DE39BA" w14:paraId="26C38BD6" w14:textId="77777777" w:rsidTr="00E35AA8">
        <w:tc>
          <w:tcPr>
            <w:tcW w:w="1384" w:type="dxa"/>
            <w:vAlign w:val="center"/>
          </w:tcPr>
          <w:p w14:paraId="337D1A5F" w14:textId="77777777" w:rsidR="001518A0" w:rsidRPr="00DE39BA" w:rsidRDefault="001518A0" w:rsidP="00F535CA">
            <w:pPr>
              <w:pStyle w:val="ListParagraph"/>
              <w:numPr>
                <w:ilvl w:val="0"/>
                <w:numId w:val="13"/>
              </w:numPr>
              <w:spacing w:after="0" w:line="360" w:lineRule="auto"/>
              <w:jc w:val="center"/>
              <w:rPr>
                <w:b/>
              </w:rPr>
              <w:pPrChange w:id="1095" w:author="mananarora1571@gmail.com" w:date="2021-05-30T15:12:00Z">
                <w:pPr>
                  <w:pStyle w:val="ListParagraph"/>
                  <w:numPr>
                    <w:numId w:val="13"/>
                  </w:numPr>
                  <w:spacing w:after="0" w:line="360" w:lineRule="auto"/>
                  <w:ind w:hanging="360"/>
                  <w:jc w:val="center"/>
                </w:pPr>
              </w:pPrChange>
            </w:pPr>
          </w:p>
        </w:tc>
        <w:tc>
          <w:tcPr>
            <w:tcW w:w="7688" w:type="dxa"/>
          </w:tcPr>
          <w:p w14:paraId="61697BE9" w14:textId="77777777" w:rsidR="001518A0" w:rsidRPr="00DE39BA" w:rsidRDefault="001518A0" w:rsidP="00F535CA">
            <w:pPr>
              <w:spacing w:line="360" w:lineRule="auto"/>
              <w:pPrChange w:id="1096" w:author="mananarora1571@gmail.com" w:date="2021-05-30T15:12:00Z">
                <w:pPr>
                  <w:spacing w:line="360" w:lineRule="auto"/>
                </w:pPr>
              </w:pPrChange>
            </w:pPr>
            <w:r w:rsidRPr="00DE39BA">
              <w:t>Operating System (Mobile Phone) – Android OS/iOS</w:t>
            </w:r>
          </w:p>
        </w:tc>
      </w:tr>
      <w:tr w:rsidR="001518A0" w:rsidRPr="00DE39BA" w14:paraId="794D2EEB" w14:textId="77777777" w:rsidTr="00E35AA8">
        <w:tc>
          <w:tcPr>
            <w:tcW w:w="1384" w:type="dxa"/>
            <w:vAlign w:val="center"/>
          </w:tcPr>
          <w:p w14:paraId="36D863B0" w14:textId="77777777" w:rsidR="001518A0" w:rsidRPr="00DE39BA" w:rsidRDefault="001518A0" w:rsidP="00F535CA">
            <w:pPr>
              <w:pStyle w:val="ListParagraph"/>
              <w:numPr>
                <w:ilvl w:val="0"/>
                <w:numId w:val="13"/>
              </w:numPr>
              <w:spacing w:after="0" w:line="360" w:lineRule="auto"/>
              <w:jc w:val="center"/>
              <w:rPr>
                <w:b/>
              </w:rPr>
              <w:pPrChange w:id="1097" w:author="mananarora1571@gmail.com" w:date="2021-05-30T15:12:00Z">
                <w:pPr>
                  <w:pStyle w:val="ListParagraph"/>
                  <w:numPr>
                    <w:numId w:val="13"/>
                  </w:numPr>
                  <w:spacing w:after="0" w:line="360" w:lineRule="auto"/>
                  <w:ind w:hanging="360"/>
                  <w:jc w:val="center"/>
                </w:pPr>
              </w:pPrChange>
            </w:pPr>
          </w:p>
        </w:tc>
        <w:tc>
          <w:tcPr>
            <w:tcW w:w="7688" w:type="dxa"/>
          </w:tcPr>
          <w:p w14:paraId="267533B3" w14:textId="77777777" w:rsidR="001518A0" w:rsidRPr="00DE39BA" w:rsidRDefault="001518A0" w:rsidP="00F535CA">
            <w:pPr>
              <w:spacing w:line="360" w:lineRule="auto"/>
              <w:pPrChange w:id="1098" w:author="mananarora1571@gmail.com" w:date="2021-05-30T15:12:00Z">
                <w:pPr>
                  <w:spacing w:line="360" w:lineRule="auto"/>
                </w:pPr>
              </w:pPrChange>
            </w:pPr>
            <w:r w:rsidRPr="00DE39BA">
              <w:t>Case Tools - Microsoft Project, Microsoft Visio and Star UML</w:t>
            </w:r>
          </w:p>
        </w:tc>
      </w:tr>
      <w:tr w:rsidR="001518A0" w:rsidRPr="00DE39BA" w14:paraId="5382018D" w14:textId="77777777" w:rsidTr="00E35AA8">
        <w:tc>
          <w:tcPr>
            <w:tcW w:w="1384" w:type="dxa"/>
            <w:vAlign w:val="center"/>
          </w:tcPr>
          <w:p w14:paraId="210DE5DC" w14:textId="77777777" w:rsidR="001518A0" w:rsidRPr="00DE39BA" w:rsidRDefault="001518A0" w:rsidP="00F535CA">
            <w:pPr>
              <w:pStyle w:val="ListParagraph"/>
              <w:numPr>
                <w:ilvl w:val="0"/>
                <w:numId w:val="13"/>
              </w:numPr>
              <w:spacing w:after="0" w:line="360" w:lineRule="auto"/>
              <w:jc w:val="center"/>
              <w:rPr>
                <w:b/>
              </w:rPr>
              <w:pPrChange w:id="1099" w:author="mananarora1571@gmail.com" w:date="2021-05-30T15:12:00Z">
                <w:pPr>
                  <w:pStyle w:val="ListParagraph"/>
                  <w:numPr>
                    <w:numId w:val="13"/>
                  </w:numPr>
                  <w:spacing w:after="0" w:line="360" w:lineRule="auto"/>
                  <w:ind w:hanging="360"/>
                  <w:jc w:val="center"/>
                </w:pPr>
              </w:pPrChange>
            </w:pPr>
          </w:p>
        </w:tc>
        <w:tc>
          <w:tcPr>
            <w:tcW w:w="7688" w:type="dxa"/>
          </w:tcPr>
          <w:p w14:paraId="2D37DF65" w14:textId="77777777" w:rsidR="001518A0" w:rsidRPr="00DE39BA" w:rsidRDefault="001518A0" w:rsidP="00F535CA">
            <w:pPr>
              <w:spacing w:line="360" w:lineRule="auto"/>
              <w:pPrChange w:id="1100" w:author="mananarora1571@gmail.com" w:date="2021-05-30T15:12:00Z">
                <w:pPr>
                  <w:keepNext/>
                  <w:spacing w:line="360" w:lineRule="auto"/>
                </w:pPr>
              </w:pPrChange>
            </w:pPr>
            <w:r w:rsidRPr="00DE39BA">
              <w:t>Documentation and Presentation tool - Microsoft Office 2010</w:t>
            </w:r>
          </w:p>
        </w:tc>
      </w:tr>
      <w:tr w:rsidR="001518A0" w:rsidRPr="00DE39BA" w14:paraId="5D7DEEBB" w14:textId="77777777" w:rsidTr="00E35AA8">
        <w:tc>
          <w:tcPr>
            <w:tcW w:w="1384" w:type="dxa"/>
            <w:vAlign w:val="center"/>
          </w:tcPr>
          <w:p w14:paraId="3D827296" w14:textId="77777777" w:rsidR="001518A0" w:rsidRPr="00DE39BA" w:rsidRDefault="001518A0" w:rsidP="00F535CA">
            <w:pPr>
              <w:pStyle w:val="ListParagraph"/>
              <w:numPr>
                <w:ilvl w:val="0"/>
                <w:numId w:val="13"/>
              </w:numPr>
              <w:spacing w:after="0" w:line="360" w:lineRule="auto"/>
              <w:jc w:val="center"/>
              <w:rPr>
                <w:b/>
              </w:rPr>
              <w:pPrChange w:id="1101" w:author="mananarora1571@gmail.com" w:date="2021-05-30T15:12:00Z">
                <w:pPr>
                  <w:pStyle w:val="ListParagraph"/>
                  <w:numPr>
                    <w:numId w:val="13"/>
                  </w:numPr>
                  <w:spacing w:after="0" w:line="360" w:lineRule="auto"/>
                  <w:ind w:hanging="360"/>
                  <w:jc w:val="center"/>
                </w:pPr>
              </w:pPrChange>
            </w:pPr>
          </w:p>
        </w:tc>
        <w:tc>
          <w:tcPr>
            <w:tcW w:w="7688" w:type="dxa"/>
          </w:tcPr>
          <w:p w14:paraId="5072C1B4" w14:textId="77777777" w:rsidR="001518A0" w:rsidRPr="00DE39BA" w:rsidRDefault="001518A0" w:rsidP="00F535CA">
            <w:pPr>
              <w:spacing w:line="360" w:lineRule="auto"/>
              <w:pPrChange w:id="1102" w:author="mananarora1571@gmail.com" w:date="2021-05-30T15:12:00Z">
                <w:pPr>
                  <w:keepNext/>
                  <w:spacing w:line="360" w:lineRule="auto"/>
                </w:pPr>
              </w:pPrChange>
            </w:pPr>
            <w:r w:rsidRPr="00DE39BA">
              <w:t>Environment Sync Management - Docker</w:t>
            </w:r>
          </w:p>
        </w:tc>
      </w:tr>
    </w:tbl>
    <w:p w14:paraId="433C5BB1" w14:textId="7DF7E5ED" w:rsidR="001518A0" w:rsidRPr="00DE39BA" w:rsidRDefault="001518A0" w:rsidP="00F535CA">
      <w:pPr>
        <w:pStyle w:val="Caption"/>
        <w:widowControl w:val="0"/>
        <w:jc w:val="center"/>
        <w:rPr>
          <w:b/>
          <w:i w:val="0"/>
          <w:color w:val="auto"/>
          <w:sz w:val="36"/>
        </w:rPr>
        <w:pPrChange w:id="1103" w:author="mananarora1571@gmail.com" w:date="2021-05-30T15:12:00Z">
          <w:pPr>
            <w:pStyle w:val="Caption"/>
            <w:jc w:val="center"/>
          </w:pPr>
        </w:pPrChange>
      </w:pPr>
      <w:r w:rsidRPr="00DE39BA">
        <w:rPr>
          <w:b/>
          <w:i w:val="0"/>
          <w:color w:val="auto"/>
          <w:sz w:val="24"/>
        </w:rPr>
        <w:t xml:space="preserve">Table </w:t>
      </w:r>
      <w:r w:rsidR="00B96460">
        <w:rPr>
          <w:b/>
          <w:i w:val="0"/>
          <w:color w:val="auto"/>
          <w:sz w:val="24"/>
        </w:rPr>
        <w:t>2.2</w:t>
      </w:r>
      <w:r w:rsidRPr="00DE39BA">
        <w:rPr>
          <w:b/>
          <w:i w:val="0"/>
          <w:color w:val="auto"/>
          <w:sz w:val="24"/>
        </w:rPr>
        <w:t>: Software Resources</w:t>
      </w:r>
    </w:p>
    <w:p w14:paraId="7D967462" w14:textId="77777777" w:rsidR="001518A0" w:rsidRPr="00DE39BA" w:rsidRDefault="001518A0" w:rsidP="00F535CA">
      <w:pPr>
        <w:widowControl w:val="0"/>
        <w:tabs>
          <w:tab w:val="right" w:pos="9360"/>
        </w:tabs>
        <w:rPr>
          <w:b/>
        </w:rPr>
        <w:pPrChange w:id="1104" w:author="mananarora1571@gmail.com" w:date="2021-05-30T15:12:00Z">
          <w:pPr>
            <w:tabs>
              <w:tab w:val="right" w:pos="9360"/>
            </w:tabs>
          </w:pPr>
        </w:pPrChange>
      </w:pPr>
      <w:r w:rsidRPr="00DE39BA">
        <w:rPr>
          <w:b/>
        </w:rPr>
        <w:t>Resources of Execution</w:t>
      </w:r>
      <w:r w:rsidRPr="00DE39BA">
        <w:rPr>
          <w:b/>
        </w:rPr>
        <w:tab/>
      </w:r>
    </w:p>
    <w:tbl>
      <w:tblPr>
        <w:tblStyle w:val="TableGrid"/>
        <w:tblW w:w="9072" w:type="dxa"/>
        <w:tblInd w:w="108" w:type="dxa"/>
        <w:tblLook w:val="04A0" w:firstRow="1" w:lastRow="0" w:firstColumn="1" w:lastColumn="0" w:noHBand="0" w:noVBand="1"/>
      </w:tblPr>
      <w:tblGrid>
        <w:gridCol w:w="1384"/>
        <w:gridCol w:w="7688"/>
      </w:tblGrid>
      <w:tr w:rsidR="001518A0" w:rsidRPr="00DE39BA" w14:paraId="027B7580" w14:textId="77777777" w:rsidTr="00E35AA8">
        <w:tc>
          <w:tcPr>
            <w:tcW w:w="1384" w:type="dxa"/>
            <w:vAlign w:val="center"/>
          </w:tcPr>
          <w:p w14:paraId="0FFBC0B3" w14:textId="77777777" w:rsidR="001518A0" w:rsidRPr="00DE39BA" w:rsidRDefault="001518A0" w:rsidP="00F535CA">
            <w:pPr>
              <w:spacing w:line="360" w:lineRule="auto"/>
              <w:jc w:val="center"/>
              <w:rPr>
                <w:b/>
              </w:rPr>
              <w:pPrChange w:id="1105" w:author="mananarora1571@gmail.com" w:date="2021-05-30T15:12:00Z">
                <w:pPr>
                  <w:spacing w:line="360" w:lineRule="auto"/>
                  <w:jc w:val="center"/>
                </w:pPr>
              </w:pPrChange>
            </w:pPr>
            <w:r w:rsidRPr="00DE39BA">
              <w:rPr>
                <w:b/>
              </w:rPr>
              <w:t>S. No.</w:t>
            </w:r>
          </w:p>
        </w:tc>
        <w:tc>
          <w:tcPr>
            <w:tcW w:w="7688" w:type="dxa"/>
            <w:vAlign w:val="center"/>
          </w:tcPr>
          <w:p w14:paraId="481C587C" w14:textId="77777777" w:rsidR="001518A0" w:rsidRPr="00DE39BA" w:rsidRDefault="001518A0" w:rsidP="00F535CA">
            <w:pPr>
              <w:spacing w:line="360" w:lineRule="auto"/>
              <w:jc w:val="center"/>
              <w:rPr>
                <w:b/>
              </w:rPr>
              <w:pPrChange w:id="1106" w:author="mananarora1571@gmail.com" w:date="2021-05-30T15:12:00Z">
                <w:pPr>
                  <w:spacing w:line="360" w:lineRule="auto"/>
                  <w:jc w:val="center"/>
                </w:pPr>
              </w:pPrChange>
            </w:pPr>
            <w:r w:rsidRPr="00DE39BA">
              <w:rPr>
                <w:b/>
              </w:rPr>
              <w:t>Resources for Execution</w:t>
            </w:r>
          </w:p>
        </w:tc>
      </w:tr>
      <w:tr w:rsidR="001518A0" w:rsidRPr="00DE39BA" w14:paraId="3F31C494" w14:textId="77777777" w:rsidTr="00E35AA8">
        <w:tc>
          <w:tcPr>
            <w:tcW w:w="1384" w:type="dxa"/>
            <w:vAlign w:val="center"/>
          </w:tcPr>
          <w:p w14:paraId="55576AEB" w14:textId="77777777" w:rsidR="001518A0" w:rsidRPr="00DE39BA" w:rsidRDefault="001518A0" w:rsidP="00F535CA">
            <w:pPr>
              <w:pStyle w:val="ListParagraph"/>
              <w:numPr>
                <w:ilvl w:val="0"/>
                <w:numId w:val="14"/>
              </w:numPr>
              <w:spacing w:after="0" w:line="360" w:lineRule="auto"/>
              <w:jc w:val="center"/>
              <w:rPr>
                <w:b/>
              </w:rPr>
              <w:pPrChange w:id="1107" w:author="mananarora1571@gmail.com" w:date="2021-05-30T15:12:00Z">
                <w:pPr>
                  <w:pStyle w:val="ListParagraph"/>
                  <w:numPr>
                    <w:numId w:val="14"/>
                  </w:numPr>
                  <w:spacing w:after="0" w:line="360" w:lineRule="auto"/>
                  <w:ind w:hanging="360"/>
                  <w:jc w:val="center"/>
                </w:pPr>
              </w:pPrChange>
            </w:pPr>
          </w:p>
        </w:tc>
        <w:tc>
          <w:tcPr>
            <w:tcW w:w="7688" w:type="dxa"/>
          </w:tcPr>
          <w:p w14:paraId="15AD94CA" w14:textId="77777777" w:rsidR="001518A0" w:rsidRPr="00DE39BA" w:rsidRDefault="001518A0" w:rsidP="00F535CA">
            <w:pPr>
              <w:spacing w:line="360" w:lineRule="auto"/>
              <w:pPrChange w:id="1108" w:author="mananarora1571@gmail.com" w:date="2021-05-30T15:12:00Z">
                <w:pPr>
                  <w:spacing w:line="360" w:lineRule="auto"/>
                </w:pPr>
              </w:pPrChange>
            </w:pPr>
            <w:r w:rsidRPr="00DE39BA">
              <w:t>Operating system - Android 7.0 and later</w:t>
            </w:r>
          </w:p>
        </w:tc>
      </w:tr>
      <w:tr w:rsidR="001518A0" w:rsidRPr="00DE39BA" w14:paraId="3ABA10C8" w14:textId="77777777" w:rsidTr="00E35AA8">
        <w:tc>
          <w:tcPr>
            <w:tcW w:w="1384" w:type="dxa"/>
            <w:vAlign w:val="center"/>
          </w:tcPr>
          <w:p w14:paraId="734F2845" w14:textId="77777777" w:rsidR="001518A0" w:rsidRPr="00DE39BA" w:rsidRDefault="001518A0" w:rsidP="00F535CA">
            <w:pPr>
              <w:pStyle w:val="ListParagraph"/>
              <w:numPr>
                <w:ilvl w:val="0"/>
                <w:numId w:val="14"/>
              </w:numPr>
              <w:spacing w:after="0" w:line="360" w:lineRule="auto"/>
              <w:jc w:val="center"/>
              <w:rPr>
                <w:b/>
              </w:rPr>
              <w:pPrChange w:id="1109" w:author="mananarora1571@gmail.com" w:date="2021-05-30T15:12:00Z">
                <w:pPr>
                  <w:pStyle w:val="ListParagraph"/>
                  <w:numPr>
                    <w:numId w:val="14"/>
                  </w:numPr>
                  <w:spacing w:after="0" w:line="360" w:lineRule="auto"/>
                  <w:ind w:hanging="360"/>
                  <w:jc w:val="center"/>
                </w:pPr>
              </w:pPrChange>
            </w:pPr>
          </w:p>
        </w:tc>
        <w:tc>
          <w:tcPr>
            <w:tcW w:w="7688" w:type="dxa"/>
          </w:tcPr>
          <w:p w14:paraId="3EC8DC59" w14:textId="77777777" w:rsidR="001518A0" w:rsidRPr="00DE39BA" w:rsidRDefault="001518A0" w:rsidP="00F535CA">
            <w:pPr>
              <w:spacing w:line="360" w:lineRule="auto"/>
              <w:pPrChange w:id="1110" w:author="mananarora1571@gmail.com" w:date="2021-05-30T15:12:00Z">
                <w:pPr>
                  <w:spacing w:line="360" w:lineRule="auto"/>
                </w:pPr>
              </w:pPrChange>
            </w:pPr>
            <w:r w:rsidRPr="00DE39BA">
              <w:t>Android Smartphone - GPS enabled mobile phone, Internet services like Mobile Data.</w:t>
            </w:r>
          </w:p>
        </w:tc>
      </w:tr>
      <w:tr w:rsidR="001518A0" w:rsidRPr="00DE39BA" w14:paraId="34C689A4" w14:textId="77777777" w:rsidTr="00E35AA8">
        <w:tc>
          <w:tcPr>
            <w:tcW w:w="1384" w:type="dxa"/>
            <w:vAlign w:val="center"/>
          </w:tcPr>
          <w:p w14:paraId="0F22A951" w14:textId="77777777" w:rsidR="001518A0" w:rsidRPr="00DE39BA" w:rsidRDefault="001518A0" w:rsidP="00F535CA">
            <w:pPr>
              <w:pStyle w:val="ListParagraph"/>
              <w:numPr>
                <w:ilvl w:val="0"/>
                <w:numId w:val="14"/>
              </w:numPr>
              <w:spacing w:after="0" w:line="360" w:lineRule="auto"/>
              <w:jc w:val="center"/>
              <w:rPr>
                <w:b/>
              </w:rPr>
              <w:pPrChange w:id="1111" w:author="mananarora1571@gmail.com" w:date="2021-05-30T15:12:00Z">
                <w:pPr>
                  <w:pStyle w:val="ListParagraph"/>
                  <w:numPr>
                    <w:numId w:val="14"/>
                  </w:numPr>
                  <w:spacing w:after="0" w:line="360" w:lineRule="auto"/>
                  <w:ind w:hanging="360"/>
                  <w:jc w:val="center"/>
                </w:pPr>
              </w:pPrChange>
            </w:pPr>
          </w:p>
        </w:tc>
        <w:tc>
          <w:tcPr>
            <w:tcW w:w="7688" w:type="dxa"/>
          </w:tcPr>
          <w:p w14:paraId="3FC6480A" w14:textId="77777777" w:rsidR="001518A0" w:rsidRPr="00DE39BA" w:rsidRDefault="001518A0" w:rsidP="00F535CA">
            <w:pPr>
              <w:spacing w:line="360" w:lineRule="auto"/>
              <w:pPrChange w:id="1112" w:author="mananarora1571@gmail.com" w:date="2021-05-30T15:12:00Z">
                <w:pPr>
                  <w:spacing w:line="360" w:lineRule="auto"/>
                </w:pPr>
              </w:pPrChange>
            </w:pPr>
            <w:r w:rsidRPr="00DE39BA">
              <w:t>CPU: 600 MHZ</w:t>
            </w:r>
          </w:p>
        </w:tc>
      </w:tr>
      <w:tr w:rsidR="001518A0" w:rsidRPr="00DE39BA" w14:paraId="3D6D7111" w14:textId="77777777" w:rsidTr="00E35AA8">
        <w:tc>
          <w:tcPr>
            <w:tcW w:w="1384" w:type="dxa"/>
            <w:vAlign w:val="center"/>
          </w:tcPr>
          <w:p w14:paraId="3F9B2288" w14:textId="77777777" w:rsidR="001518A0" w:rsidRPr="00DE39BA" w:rsidRDefault="001518A0" w:rsidP="00F535CA">
            <w:pPr>
              <w:pStyle w:val="ListParagraph"/>
              <w:numPr>
                <w:ilvl w:val="0"/>
                <w:numId w:val="14"/>
              </w:numPr>
              <w:spacing w:after="0" w:line="360" w:lineRule="auto"/>
              <w:jc w:val="center"/>
              <w:rPr>
                <w:b/>
              </w:rPr>
              <w:pPrChange w:id="1113" w:author="mananarora1571@gmail.com" w:date="2021-05-30T15:12:00Z">
                <w:pPr>
                  <w:pStyle w:val="ListParagraph"/>
                  <w:numPr>
                    <w:numId w:val="14"/>
                  </w:numPr>
                  <w:spacing w:after="0" w:line="360" w:lineRule="auto"/>
                  <w:ind w:hanging="360"/>
                  <w:jc w:val="center"/>
                </w:pPr>
              </w:pPrChange>
            </w:pPr>
          </w:p>
        </w:tc>
        <w:tc>
          <w:tcPr>
            <w:tcW w:w="7688" w:type="dxa"/>
          </w:tcPr>
          <w:p w14:paraId="3D889FF6" w14:textId="77777777" w:rsidR="001518A0" w:rsidRPr="00DE39BA" w:rsidRDefault="001518A0" w:rsidP="00F535CA">
            <w:pPr>
              <w:spacing w:line="360" w:lineRule="auto"/>
              <w:pPrChange w:id="1114" w:author="mananarora1571@gmail.com" w:date="2021-05-30T15:12:00Z">
                <w:pPr>
                  <w:spacing w:line="360" w:lineRule="auto"/>
                </w:pPr>
              </w:pPrChange>
            </w:pPr>
            <w:r w:rsidRPr="00DE39BA">
              <w:t>RAM: 50 MB (estimated)</w:t>
            </w:r>
          </w:p>
        </w:tc>
      </w:tr>
      <w:tr w:rsidR="001518A0" w:rsidRPr="00DE39BA" w14:paraId="341ACDE6" w14:textId="77777777" w:rsidTr="00E35AA8">
        <w:tc>
          <w:tcPr>
            <w:tcW w:w="1384" w:type="dxa"/>
            <w:vAlign w:val="center"/>
          </w:tcPr>
          <w:p w14:paraId="2A9764B5" w14:textId="77777777" w:rsidR="001518A0" w:rsidRPr="00DE39BA" w:rsidRDefault="001518A0" w:rsidP="00F535CA">
            <w:pPr>
              <w:pStyle w:val="ListParagraph"/>
              <w:numPr>
                <w:ilvl w:val="0"/>
                <w:numId w:val="14"/>
              </w:numPr>
              <w:spacing w:after="0" w:line="360" w:lineRule="auto"/>
              <w:jc w:val="center"/>
              <w:rPr>
                <w:b/>
              </w:rPr>
              <w:pPrChange w:id="1115" w:author="mananarora1571@gmail.com" w:date="2021-05-30T15:12:00Z">
                <w:pPr>
                  <w:pStyle w:val="ListParagraph"/>
                  <w:numPr>
                    <w:numId w:val="14"/>
                  </w:numPr>
                  <w:spacing w:after="0" w:line="360" w:lineRule="auto"/>
                  <w:ind w:hanging="360"/>
                  <w:jc w:val="center"/>
                </w:pPr>
              </w:pPrChange>
            </w:pPr>
          </w:p>
        </w:tc>
        <w:tc>
          <w:tcPr>
            <w:tcW w:w="7688" w:type="dxa"/>
          </w:tcPr>
          <w:p w14:paraId="0CFF2AD4" w14:textId="77777777" w:rsidR="001518A0" w:rsidRPr="00DE39BA" w:rsidRDefault="001518A0" w:rsidP="00F535CA">
            <w:pPr>
              <w:spacing w:line="360" w:lineRule="auto"/>
              <w:pPrChange w:id="1116" w:author="mananarora1571@gmail.com" w:date="2021-05-30T15:12:00Z">
                <w:pPr>
                  <w:spacing w:line="360" w:lineRule="auto"/>
                </w:pPr>
              </w:pPrChange>
            </w:pPr>
            <w:r w:rsidRPr="00DE39BA">
              <w:t>Disk space: 100 MB (estimated)</w:t>
            </w:r>
          </w:p>
        </w:tc>
      </w:tr>
      <w:tr w:rsidR="001518A0" w:rsidRPr="00DE39BA" w14:paraId="30747494" w14:textId="77777777" w:rsidTr="00E35AA8">
        <w:tc>
          <w:tcPr>
            <w:tcW w:w="1384" w:type="dxa"/>
            <w:vAlign w:val="center"/>
          </w:tcPr>
          <w:p w14:paraId="0359C3F4" w14:textId="77777777" w:rsidR="001518A0" w:rsidRPr="00DE39BA" w:rsidRDefault="001518A0" w:rsidP="00F535CA">
            <w:pPr>
              <w:pStyle w:val="ListParagraph"/>
              <w:numPr>
                <w:ilvl w:val="0"/>
                <w:numId w:val="14"/>
              </w:numPr>
              <w:spacing w:after="0" w:line="360" w:lineRule="auto"/>
              <w:jc w:val="center"/>
              <w:rPr>
                <w:b/>
              </w:rPr>
              <w:pPrChange w:id="1117" w:author="mananarora1571@gmail.com" w:date="2021-05-30T15:12:00Z">
                <w:pPr>
                  <w:pStyle w:val="ListParagraph"/>
                  <w:numPr>
                    <w:numId w:val="14"/>
                  </w:numPr>
                  <w:spacing w:after="0" w:line="360" w:lineRule="auto"/>
                  <w:ind w:hanging="360"/>
                  <w:jc w:val="center"/>
                </w:pPr>
              </w:pPrChange>
            </w:pPr>
          </w:p>
        </w:tc>
        <w:tc>
          <w:tcPr>
            <w:tcW w:w="7688" w:type="dxa"/>
          </w:tcPr>
          <w:p w14:paraId="25BF217D" w14:textId="77777777" w:rsidR="001518A0" w:rsidRPr="00DE39BA" w:rsidRDefault="001518A0" w:rsidP="00F535CA">
            <w:pPr>
              <w:spacing w:line="360" w:lineRule="auto"/>
              <w:pPrChange w:id="1118" w:author="mananarora1571@gmail.com" w:date="2021-05-30T15:12:00Z">
                <w:pPr>
                  <w:keepNext/>
                  <w:spacing w:line="360" w:lineRule="auto"/>
                </w:pPr>
              </w:pPrChange>
            </w:pPr>
            <w:r w:rsidRPr="00DE39BA">
              <w:t>A good data/internet connection for customers</w:t>
            </w:r>
          </w:p>
        </w:tc>
      </w:tr>
    </w:tbl>
    <w:p w14:paraId="7EA92622" w14:textId="27E3C078" w:rsidR="001518A0" w:rsidRPr="00B96460" w:rsidRDefault="001518A0" w:rsidP="00F535CA">
      <w:pPr>
        <w:pStyle w:val="Caption"/>
        <w:widowControl w:val="0"/>
        <w:jc w:val="center"/>
        <w:rPr>
          <w:b/>
          <w:i w:val="0"/>
          <w:color w:val="auto"/>
          <w:sz w:val="24"/>
        </w:rPr>
        <w:pPrChange w:id="1119" w:author="mananarora1571@gmail.com" w:date="2021-05-30T15:12:00Z">
          <w:pPr>
            <w:pStyle w:val="Caption"/>
            <w:jc w:val="center"/>
          </w:pPr>
        </w:pPrChange>
      </w:pPr>
      <w:r w:rsidRPr="00DE39BA">
        <w:rPr>
          <w:b/>
          <w:i w:val="0"/>
          <w:color w:val="auto"/>
          <w:sz w:val="24"/>
        </w:rPr>
        <w:t xml:space="preserve">Table </w:t>
      </w:r>
      <w:r w:rsidR="00B96460">
        <w:rPr>
          <w:b/>
          <w:i w:val="0"/>
          <w:color w:val="auto"/>
          <w:sz w:val="24"/>
        </w:rPr>
        <w:t>2.3</w:t>
      </w:r>
      <w:r w:rsidRPr="00DE39BA">
        <w:rPr>
          <w:b/>
          <w:i w:val="0"/>
          <w:color w:val="auto"/>
          <w:sz w:val="24"/>
        </w:rPr>
        <w:t>: Resources for Execution</w:t>
      </w:r>
    </w:p>
    <w:p w14:paraId="3A28D46C" w14:textId="497E7073" w:rsidR="001518A0" w:rsidRPr="00DE39BA" w:rsidRDefault="001518A0" w:rsidP="00F535CA">
      <w:pPr>
        <w:pStyle w:val="Heading3"/>
        <w:keepNext w:val="0"/>
        <w:keepLines w:val="0"/>
        <w:widowControl w:val="0"/>
        <w:spacing w:line="360" w:lineRule="auto"/>
        <w:rPr>
          <w:rFonts w:ascii="Times New Roman" w:hAnsi="Times New Roman" w:cs="Times New Roman"/>
          <w:b w:val="0"/>
          <w:color w:val="auto"/>
        </w:rPr>
        <w:pPrChange w:id="1120" w:author="mananarora1571@gmail.com" w:date="2021-05-30T15:12:00Z">
          <w:pPr>
            <w:pStyle w:val="Heading3"/>
            <w:spacing w:line="360" w:lineRule="auto"/>
          </w:pPr>
        </w:pPrChange>
      </w:pPr>
      <w:bookmarkStart w:id="1121" w:name="_Toc480417299"/>
      <w:r w:rsidRPr="00DE39BA">
        <w:rPr>
          <w:rFonts w:ascii="Times New Roman" w:hAnsi="Times New Roman" w:cs="Times New Roman"/>
          <w:color w:val="auto"/>
        </w:rPr>
        <w:t>2.</w:t>
      </w:r>
      <w:r w:rsidR="00561C8C">
        <w:rPr>
          <w:rFonts w:ascii="Times New Roman" w:hAnsi="Times New Roman" w:cs="Times New Roman"/>
          <w:color w:val="auto"/>
        </w:rPr>
        <w:t>4</w:t>
      </w:r>
      <w:r w:rsidRPr="00DE39BA">
        <w:rPr>
          <w:rFonts w:ascii="Times New Roman" w:hAnsi="Times New Roman" w:cs="Times New Roman"/>
          <w:color w:val="auto"/>
        </w:rPr>
        <w:t>.2</w:t>
      </w:r>
      <w:r w:rsidRPr="00DE39BA">
        <w:rPr>
          <w:rFonts w:ascii="Times New Roman" w:hAnsi="Times New Roman" w:cs="Times New Roman"/>
          <w:color w:val="auto"/>
        </w:rPr>
        <w:tab/>
        <w:t>Economic Feasibility</w:t>
      </w:r>
      <w:bookmarkEnd w:id="1121"/>
    </w:p>
    <w:p w14:paraId="3687437A" w14:textId="77777777" w:rsidR="003A5456" w:rsidRDefault="003A5456" w:rsidP="00F535CA">
      <w:pPr>
        <w:pStyle w:val="Heading3"/>
        <w:keepNext w:val="0"/>
        <w:keepLines w:val="0"/>
        <w:widowControl w:val="0"/>
        <w:spacing w:line="360" w:lineRule="auto"/>
        <w:ind w:left="720"/>
        <w:rPr>
          <w:rFonts w:ascii="Times New Roman" w:eastAsiaTheme="minorEastAsia" w:hAnsi="Times New Roman" w:cs="Times New Roman"/>
          <w:b w:val="0"/>
          <w:bCs w:val="0"/>
          <w:color w:val="auto"/>
        </w:rPr>
        <w:pPrChange w:id="1122" w:author="mananarora1571@gmail.com" w:date="2021-05-30T15:12:00Z">
          <w:pPr>
            <w:pStyle w:val="Heading3"/>
            <w:spacing w:line="360" w:lineRule="auto"/>
            <w:ind w:left="720"/>
          </w:pPr>
        </w:pPrChange>
      </w:pPr>
      <w:bookmarkStart w:id="1123" w:name="_Toc480417300"/>
      <w:r w:rsidRPr="003A5456">
        <w:rPr>
          <w:rFonts w:ascii="Times New Roman" w:eastAsiaTheme="minorEastAsia" w:hAnsi="Times New Roman" w:cs="Times New Roman"/>
          <w:b w:val="0"/>
          <w:bCs w:val="0"/>
          <w:color w:val="auto"/>
        </w:rPr>
        <w:t xml:space="preserve">The main purpose of economic viability is to identify the financial benefits and costs associated with project construction. In the case of any plan if the estimated benefits are equal to or exceed the expected cost calculated by the plan then the project will be </w:t>
      </w:r>
      <w:r w:rsidRPr="003A5456">
        <w:rPr>
          <w:rFonts w:ascii="Times New Roman" w:eastAsiaTheme="minorEastAsia" w:hAnsi="Times New Roman" w:cs="Times New Roman"/>
          <w:b w:val="0"/>
          <w:bCs w:val="0"/>
          <w:color w:val="auto"/>
        </w:rPr>
        <w:lastRenderedPageBreak/>
        <w:t>economically viable. As the proposed location of the program is based on android which is an open source platform, so there is little investment in the development component. And any software or software program needs to be screened for potential applications. Only the required investment can be a tangible tool to evaluate the system.</w:t>
      </w:r>
    </w:p>
    <w:p w14:paraId="3D8D2EB2" w14:textId="58CC73E7" w:rsidR="001518A0" w:rsidRPr="00DE39BA" w:rsidRDefault="00561C8C" w:rsidP="00F535CA">
      <w:pPr>
        <w:pStyle w:val="Heading3"/>
        <w:keepNext w:val="0"/>
        <w:keepLines w:val="0"/>
        <w:widowControl w:val="0"/>
        <w:spacing w:line="360" w:lineRule="auto"/>
        <w:rPr>
          <w:rFonts w:ascii="Times New Roman" w:hAnsi="Times New Roman" w:cs="Times New Roman"/>
          <w:b w:val="0"/>
          <w:color w:val="auto"/>
        </w:rPr>
        <w:pPrChange w:id="1124" w:author="mananarora1571@gmail.com" w:date="2021-05-30T15:12:00Z">
          <w:pPr>
            <w:pStyle w:val="Heading3"/>
            <w:spacing w:line="360" w:lineRule="auto"/>
          </w:pPr>
        </w:pPrChange>
      </w:pPr>
      <w:r>
        <w:rPr>
          <w:rFonts w:ascii="Times New Roman" w:hAnsi="Times New Roman" w:cs="Times New Roman"/>
          <w:color w:val="auto"/>
        </w:rPr>
        <w:t>2.4</w:t>
      </w:r>
      <w:r w:rsidR="001518A0" w:rsidRPr="00DE39BA">
        <w:rPr>
          <w:rFonts w:ascii="Times New Roman" w:hAnsi="Times New Roman" w:cs="Times New Roman"/>
          <w:color w:val="auto"/>
        </w:rPr>
        <w:t>.3</w:t>
      </w:r>
      <w:r w:rsidR="001518A0" w:rsidRPr="00DE39BA">
        <w:rPr>
          <w:rFonts w:ascii="Times New Roman" w:hAnsi="Times New Roman" w:cs="Times New Roman"/>
          <w:color w:val="auto"/>
        </w:rPr>
        <w:tab/>
        <w:t>Schedule Feasibility</w:t>
      </w:r>
      <w:bookmarkEnd w:id="1123"/>
    </w:p>
    <w:p w14:paraId="387C6389" w14:textId="21887318" w:rsidR="001518A0" w:rsidRPr="00DE39BA" w:rsidRDefault="003A5456" w:rsidP="00F535CA">
      <w:pPr>
        <w:widowControl w:val="0"/>
        <w:spacing w:line="360" w:lineRule="auto"/>
        <w:ind w:left="720"/>
        <w:jc w:val="both"/>
        <w:rPr>
          <w:b/>
        </w:rPr>
        <w:pPrChange w:id="1125" w:author="mananarora1571@gmail.com" w:date="2021-05-30T15:12:00Z">
          <w:pPr>
            <w:spacing w:line="360" w:lineRule="auto"/>
            <w:ind w:left="720"/>
            <w:jc w:val="both"/>
          </w:pPr>
        </w:pPrChange>
      </w:pPr>
      <w:r w:rsidRPr="003A5456">
        <w:t>Project planning is done to ensure that the project can be completed in a timely manner or not as determined by the Gantt chart. Dates are set for each stage throughout the project and it must be ensured that the project is able to complete within the set dates and plan. If a project can be completed within a schedule, it is likely that planning is possible. The Gantt Chart is a project management tool that can be used to measure project performance. The proposed timeline for the application will take approximately 25 weeks and the time management of each project is best done with a Gantt chart</w:t>
      </w:r>
      <w:r w:rsidR="001518A0" w:rsidRPr="00DE39BA">
        <w:t>.</w:t>
      </w:r>
    </w:p>
    <w:p w14:paraId="170346A1" w14:textId="145080B3" w:rsidR="001518A0" w:rsidRPr="00DE39BA" w:rsidRDefault="00561C8C" w:rsidP="00F535CA">
      <w:pPr>
        <w:widowControl w:val="0"/>
        <w:rPr>
          <w:b/>
        </w:rPr>
        <w:pPrChange w:id="1126" w:author="mananarora1571@gmail.com" w:date="2021-05-30T15:12:00Z">
          <w:pPr/>
        </w:pPrChange>
      </w:pPr>
      <w:r>
        <w:rPr>
          <w:b/>
        </w:rPr>
        <w:t>2.4</w:t>
      </w:r>
      <w:r w:rsidR="001518A0" w:rsidRPr="00DE39BA">
        <w:rPr>
          <w:b/>
        </w:rPr>
        <w:t>.4</w:t>
      </w:r>
      <w:r w:rsidR="001518A0" w:rsidRPr="00DE39BA">
        <w:rPr>
          <w:b/>
        </w:rPr>
        <w:tab/>
        <w:t>Operational Feasibility</w:t>
      </w:r>
    </w:p>
    <w:p w14:paraId="5FDC4776" w14:textId="77777777" w:rsidR="003A5456" w:rsidRDefault="003A5456" w:rsidP="00F535CA">
      <w:pPr>
        <w:widowControl w:val="0"/>
        <w:spacing w:line="360" w:lineRule="auto"/>
        <w:ind w:left="720"/>
        <w:jc w:val="both"/>
        <w:rPr>
          <w:szCs w:val="24"/>
        </w:rPr>
        <w:pPrChange w:id="1127" w:author="mananarora1571@gmail.com" w:date="2021-05-30T15:12:00Z">
          <w:pPr>
            <w:spacing w:line="360" w:lineRule="auto"/>
            <w:ind w:left="720"/>
            <w:jc w:val="both"/>
          </w:pPr>
        </w:pPrChange>
      </w:pPr>
      <w:r w:rsidRPr="003A5456">
        <w:rPr>
          <w:szCs w:val="24"/>
        </w:rPr>
        <w:t>Acquisition measures in which the proposed plan resolves issues identified in the first phase of the project; how the project aims to meet the identified needs during the definition of scope and how the system utilizes the opportunities identified while defining the scope. The project will work inevitably as the main goal is to solve the problems of those who are facing problems in the current situation facing many people.</w:t>
      </w:r>
    </w:p>
    <w:p w14:paraId="628BC028" w14:textId="77777777" w:rsidR="003A5456" w:rsidRDefault="00561C8C" w:rsidP="00F535CA">
      <w:pPr>
        <w:widowControl w:val="0"/>
        <w:spacing w:line="360" w:lineRule="auto"/>
        <w:jc w:val="both"/>
        <w:rPr>
          <w:b/>
        </w:rPr>
        <w:pPrChange w:id="1128" w:author="mananarora1571@gmail.com" w:date="2021-05-30T15:12:00Z">
          <w:pPr>
            <w:spacing w:line="360" w:lineRule="auto"/>
            <w:jc w:val="both"/>
          </w:pPr>
        </w:pPrChange>
      </w:pPr>
      <w:r>
        <w:rPr>
          <w:b/>
        </w:rPr>
        <w:t>2.4</w:t>
      </w:r>
      <w:r w:rsidR="001518A0" w:rsidRPr="00DE39BA">
        <w:rPr>
          <w:b/>
        </w:rPr>
        <w:t>.5</w:t>
      </w:r>
      <w:r w:rsidR="001518A0" w:rsidRPr="00DE39BA">
        <w:rPr>
          <w:b/>
        </w:rPr>
        <w:tab/>
        <w:t>Conclusion of Feasibility Study</w:t>
      </w:r>
      <w:bookmarkStart w:id="1129" w:name="_Toc480417301"/>
    </w:p>
    <w:p w14:paraId="616DEF08" w14:textId="3B8B1AB1" w:rsidR="003A5456" w:rsidRPr="003A5456" w:rsidRDefault="003A5456" w:rsidP="00F535CA">
      <w:pPr>
        <w:widowControl w:val="0"/>
        <w:spacing w:line="360" w:lineRule="auto"/>
        <w:ind w:left="720"/>
        <w:jc w:val="both"/>
        <w:rPr>
          <w:b/>
        </w:rPr>
        <w:pPrChange w:id="1130" w:author="mananarora1571@gmail.com" w:date="2021-05-30T15:12:00Z">
          <w:pPr>
            <w:spacing w:line="360" w:lineRule="auto"/>
            <w:ind w:left="720"/>
            <w:jc w:val="both"/>
          </w:pPr>
        </w:pPrChange>
      </w:pPr>
      <w:r w:rsidRPr="003A5456">
        <w:rPr>
          <w:szCs w:val="23"/>
        </w:rPr>
        <w:t>This project is technically feasible because the hardware, software and equipment needed to create the system are ready. After considering the costs and benefits incurred in this program, it is concluded that the project is economically viable. The project will be completed on time and will follow the deadlines as set out in the Gantt chart. The program will be publicly accepted and will meet the needs of the users.</w:t>
      </w:r>
    </w:p>
    <w:p w14:paraId="0D6F615F" w14:textId="4AA61B30" w:rsidR="001518A0" w:rsidRPr="00DE39BA" w:rsidRDefault="00561C8C" w:rsidP="00F535CA">
      <w:pPr>
        <w:pStyle w:val="Heading2"/>
        <w:keepNext w:val="0"/>
        <w:keepLines w:val="0"/>
        <w:widowControl w:val="0"/>
        <w:spacing w:line="360" w:lineRule="auto"/>
        <w:rPr>
          <w:rFonts w:cs="Times New Roman"/>
          <w:b w:val="0"/>
          <w:color w:val="auto"/>
        </w:rPr>
        <w:pPrChange w:id="1131" w:author="mananarora1571@gmail.com" w:date="2021-05-30T15:12:00Z">
          <w:pPr>
            <w:pStyle w:val="Heading2"/>
            <w:spacing w:line="360" w:lineRule="auto"/>
          </w:pPr>
        </w:pPrChange>
      </w:pPr>
      <w:r>
        <w:rPr>
          <w:rFonts w:cs="Times New Roman"/>
          <w:color w:val="auto"/>
        </w:rPr>
        <w:t>2.5</w:t>
      </w:r>
      <w:r w:rsidR="001518A0" w:rsidRPr="00DE39BA">
        <w:rPr>
          <w:rFonts w:cs="Times New Roman"/>
          <w:color w:val="auto"/>
        </w:rPr>
        <w:tab/>
        <w:t>Conclusion</w:t>
      </w:r>
      <w:bookmarkEnd w:id="1129"/>
    </w:p>
    <w:p w14:paraId="04F73DC6" w14:textId="44029A40" w:rsidR="001518A0" w:rsidRPr="00DE39BA" w:rsidRDefault="003A5456" w:rsidP="00F535CA">
      <w:pPr>
        <w:widowControl w:val="0"/>
        <w:spacing w:line="360" w:lineRule="auto"/>
        <w:ind w:left="720"/>
        <w:jc w:val="both"/>
        <w:pPrChange w:id="1132" w:author="mananarora1571@gmail.com" w:date="2021-05-30T15:12:00Z">
          <w:pPr>
            <w:spacing w:line="360" w:lineRule="auto"/>
            <w:ind w:left="720"/>
            <w:jc w:val="both"/>
          </w:pPr>
        </w:pPrChange>
      </w:pPr>
      <w:r w:rsidRPr="003A5456">
        <w:t xml:space="preserve">Chapter 2 deals with the problems identified in the current study area i.e. problems in the </w:t>
      </w:r>
      <w:r w:rsidR="009C4778">
        <w:t>application</w:t>
      </w:r>
      <w:r w:rsidRPr="003A5456">
        <w:t xml:space="preserve"> area. The developer has identified all the problems typically faced by the average user. Problems are listed along with reasons for each problem. After all the problems were identified, the next job of the engineer was to provide appropriate solutions </w:t>
      </w:r>
      <w:r w:rsidRPr="003A5456">
        <w:lastRenderedPageBreak/>
        <w:t>to the problems. For the same purpose, a solution corresponding to each problem is written along with the reason. A feasibility study was conducted on the feasibility of ensuring that the proposed system is technically, operational, and economical and can be completed within a specified time. Research into the potential for success, however, paved the way for further engineering</w:t>
      </w:r>
      <w:r w:rsidR="001518A0" w:rsidRPr="00DE39BA">
        <w:t>.</w:t>
      </w:r>
    </w:p>
    <w:p w14:paraId="1C099A9E" w14:textId="77777777" w:rsidR="001518A0" w:rsidRPr="00DE39BA" w:rsidRDefault="001518A0" w:rsidP="00F535CA">
      <w:pPr>
        <w:widowControl w:val="0"/>
        <w:pPrChange w:id="1133" w:author="mananarora1571@gmail.com" w:date="2021-05-30T15:12:00Z">
          <w:pPr/>
        </w:pPrChange>
      </w:pPr>
    </w:p>
    <w:p w14:paraId="741D7045" w14:textId="46CFFC44" w:rsidR="00024252" w:rsidRDefault="00024252" w:rsidP="00F535CA">
      <w:pPr>
        <w:widowControl w:val="0"/>
        <w:spacing w:line="360" w:lineRule="auto"/>
        <w:jc w:val="both"/>
        <w:pPrChange w:id="1134" w:author="mananarora1571@gmail.com" w:date="2021-05-30T15:12:00Z">
          <w:pPr>
            <w:spacing w:line="360" w:lineRule="auto"/>
            <w:jc w:val="both"/>
          </w:pPr>
        </w:pPrChange>
      </w:pPr>
    </w:p>
    <w:p w14:paraId="340D8695" w14:textId="175199A6" w:rsidR="00561C8C" w:rsidRDefault="00561C8C" w:rsidP="00F535CA">
      <w:pPr>
        <w:widowControl w:val="0"/>
        <w:spacing w:line="360" w:lineRule="auto"/>
        <w:jc w:val="both"/>
        <w:pPrChange w:id="1135" w:author="mananarora1571@gmail.com" w:date="2021-05-30T15:12:00Z">
          <w:pPr>
            <w:spacing w:line="360" w:lineRule="auto"/>
            <w:jc w:val="both"/>
          </w:pPr>
        </w:pPrChange>
      </w:pPr>
    </w:p>
    <w:p w14:paraId="308025DC" w14:textId="5792688B" w:rsidR="00561C8C" w:rsidRDefault="00561C8C" w:rsidP="00F535CA">
      <w:pPr>
        <w:widowControl w:val="0"/>
        <w:spacing w:line="360" w:lineRule="auto"/>
        <w:jc w:val="both"/>
        <w:pPrChange w:id="1136" w:author="mananarora1571@gmail.com" w:date="2021-05-30T15:12:00Z">
          <w:pPr>
            <w:spacing w:line="360" w:lineRule="auto"/>
            <w:jc w:val="both"/>
          </w:pPr>
        </w:pPrChange>
      </w:pPr>
    </w:p>
    <w:p w14:paraId="26C16FD1" w14:textId="20E8AA87" w:rsidR="00561C8C" w:rsidRDefault="00561C8C" w:rsidP="00F535CA">
      <w:pPr>
        <w:widowControl w:val="0"/>
        <w:spacing w:line="360" w:lineRule="auto"/>
        <w:jc w:val="both"/>
        <w:pPrChange w:id="1137" w:author="mananarora1571@gmail.com" w:date="2021-05-30T15:12:00Z">
          <w:pPr>
            <w:spacing w:line="360" w:lineRule="auto"/>
            <w:jc w:val="both"/>
          </w:pPr>
        </w:pPrChange>
      </w:pPr>
    </w:p>
    <w:p w14:paraId="18E2C760" w14:textId="632B4859" w:rsidR="00561C8C" w:rsidRDefault="00561C8C" w:rsidP="00F535CA">
      <w:pPr>
        <w:widowControl w:val="0"/>
        <w:spacing w:line="360" w:lineRule="auto"/>
        <w:jc w:val="both"/>
        <w:pPrChange w:id="1138" w:author="mananarora1571@gmail.com" w:date="2021-05-30T15:12:00Z">
          <w:pPr>
            <w:spacing w:line="360" w:lineRule="auto"/>
            <w:jc w:val="both"/>
          </w:pPr>
        </w:pPrChange>
      </w:pPr>
    </w:p>
    <w:p w14:paraId="0E835F11" w14:textId="63A8AEAC" w:rsidR="00561C8C" w:rsidRDefault="00561C8C" w:rsidP="00F535CA">
      <w:pPr>
        <w:widowControl w:val="0"/>
        <w:spacing w:line="360" w:lineRule="auto"/>
        <w:jc w:val="both"/>
        <w:pPrChange w:id="1139" w:author="mananarora1571@gmail.com" w:date="2021-05-30T15:12:00Z">
          <w:pPr>
            <w:spacing w:line="360" w:lineRule="auto"/>
            <w:jc w:val="both"/>
          </w:pPr>
        </w:pPrChange>
      </w:pPr>
    </w:p>
    <w:p w14:paraId="5941EF20" w14:textId="026A10B1" w:rsidR="00561C8C" w:rsidRDefault="00561C8C" w:rsidP="00F535CA">
      <w:pPr>
        <w:widowControl w:val="0"/>
        <w:spacing w:line="360" w:lineRule="auto"/>
        <w:jc w:val="both"/>
        <w:pPrChange w:id="1140" w:author="mananarora1571@gmail.com" w:date="2021-05-30T15:12:00Z">
          <w:pPr>
            <w:spacing w:line="360" w:lineRule="auto"/>
            <w:jc w:val="both"/>
          </w:pPr>
        </w:pPrChange>
      </w:pPr>
    </w:p>
    <w:p w14:paraId="3A0F0369" w14:textId="7A5FE7AA" w:rsidR="00561C8C" w:rsidRDefault="00561C8C" w:rsidP="00F535CA">
      <w:pPr>
        <w:widowControl w:val="0"/>
        <w:spacing w:line="360" w:lineRule="auto"/>
        <w:jc w:val="both"/>
        <w:pPrChange w:id="1141" w:author="mananarora1571@gmail.com" w:date="2021-05-30T15:12:00Z">
          <w:pPr>
            <w:spacing w:line="360" w:lineRule="auto"/>
            <w:jc w:val="both"/>
          </w:pPr>
        </w:pPrChange>
      </w:pPr>
    </w:p>
    <w:p w14:paraId="4C475A05" w14:textId="52D91E44" w:rsidR="00561C8C" w:rsidRDefault="00561C8C" w:rsidP="00F535CA">
      <w:pPr>
        <w:widowControl w:val="0"/>
        <w:spacing w:line="360" w:lineRule="auto"/>
        <w:jc w:val="both"/>
        <w:pPrChange w:id="1142" w:author="mananarora1571@gmail.com" w:date="2021-05-30T15:12:00Z">
          <w:pPr>
            <w:spacing w:line="360" w:lineRule="auto"/>
            <w:jc w:val="both"/>
          </w:pPr>
        </w:pPrChange>
      </w:pPr>
    </w:p>
    <w:p w14:paraId="6E6AF9D5" w14:textId="7A052BD4" w:rsidR="00561C8C" w:rsidRDefault="00561C8C" w:rsidP="00F535CA">
      <w:pPr>
        <w:widowControl w:val="0"/>
        <w:spacing w:line="360" w:lineRule="auto"/>
        <w:jc w:val="both"/>
        <w:pPrChange w:id="1143" w:author="mananarora1571@gmail.com" w:date="2021-05-30T15:12:00Z">
          <w:pPr>
            <w:spacing w:line="360" w:lineRule="auto"/>
            <w:jc w:val="both"/>
          </w:pPr>
        </w:pPrChange>
      </w:pPr>
    </w:p>
    <w:p w14:paraId="336F51B6" w14:textId="7F213CF9" w:rsidR="00561C8C" w:rsidRDefault="00561C8C" w:rsidP="00F535CA">
      <w:pPr>
        <w:widowControl w:val="0"/>
        <w:spacing w:line="360" w:lineRule="auto"/>
        <w:jc w:val="both"/>
        <w:rPr>
          <w:ins w:id="1144" w:author="mananarora1571@gmail.com" w:date="2021-05-30T15:16:00Z"/>
        </w:rPr>
        <w:pPrChange w:id="1145" w:author="mananarora1571@gmail.com" w:date="2021-05-30T15:12:00Z">
          <w:pPr>
            <w:spacing w:line="360" w:lineRule="auto"/>
            <w:jc w:val="both"/>
          </w:pPr>
        </w:pPrChange>
      </w:pPr>
    </w:p>
    <w:p w14:paraId="392D2102" w14:textId="781BA9FA" w:rsidR="00F535CA" w:rsidRDefault="00F535CA" w:rsidP="00F535CA">
      <w:pPr>
        <w:widowControl w:val="0"/>
        <w:spacing w:line="360" w:lineRule="auto"/>
        <w:jc w:val="both"/>
        <w:rPr>
          <w:ins w:id="1146" w:author="mananarora1571@gmail.com" w:date="2021-05-30T15:16:00Z"/>
        </w:rPr>
        <w:pPrChange w:id="1147" w:author="mananarora1571@gmail.com" w:date="2021-05-30T15:12:00Z">
          <w:pPr>
            <w:spacing w:line="360" w:lineRule="auto"/>
            <w:jc w:val="both"/>
          </w:pPr>
        </w:pPrChange>
      </w:pPr>
    </w:p>
    <w:p w14:paraId="5854D846" w14:textId="270BCF73" w:rsidR="00F535CA" w:rsidRDefault="00F535CA" w:rsidP="00F535CA">
      <w:pPr>
        <w:widowControl w:val="0"/>
        <w:spacing w:line="360" w:lineRule="auto"/>
        <w:jc w:val="both"/>
        <w:rPr>
          <w:ins w:id="1148" w:author="mananarora1571@gmail.com" w:date="2021-05-30T15:16:00Z"/>
        </w:rPr>
        <w:pPrChange w:id="1149" w:author="mananarora1571@gmail.com" w:date="2021-05-30T15:12:00Z">
          <w:pPr>
            <w:spacing w:line="360" w:lineRule="auto"/>
            <w:jc w:val="both"/>
          </w:pPr>
        </w:pPrChange>
      </w:pPr>
    </w:p>
    <w:p w14:paraId="0B224519" w14:textId="2A355FAF" w:rsidR="00F535CA" w:rsidRDefault="00F535CA" w:rsidP="00F535CA">
      <w:pPr>
        <w:widowControl w:val="0"/>
        <w:spacing w:line="360" w:lineRule="auto"/>
        <w:jc w:val="both"/>
        <w:rPr>
          <w:ins w:id="1150" w:author="mananarora1571@gmail.com" w:date="2021-05-30T15:16:00Z"/>
        </w:rPr>
        <w:pPrChange w:id="1151" w:author="mananarora1571@gmail.com" w:date="2021-05-30T15:12:00Z">
          <w:pPr>
            <w:spacing w:line="360" w:lineRule="auto"/>
            <w:jc w:val="both"/>
          </w:pPr>
        </w:pPrChange>
      </w:pPr>
    </w:p>
    <w:p w14:paraId="5CA48DB8" w14:textId="6CD4DE49" w:rsidR="00F535CA" w:rsidRDefault="00F535CA" w:rsidP="00F535CA">
      <w:pPr>
        <w:widowControl w:val="0"/>
        <w:spacing w:line="360" w:lineRule="auto"/>
        <w:jc w:val="both"/>
        <w:rPr>
          <w:ins w:id="1152" w:author="mananarora1571@gmail.com" w:date="2021-05-30T15:16:00Z"/>
        </w:rPr>
        <w:pPrChange w:id="1153" w:author="mananarora1571@gmail.com" w:date="2021-05-30T15:12:00Z">
          <w:pPr>
            <w:spacing w:line="360" w:lineRule="auto"/>
            <w:jc w:val="both"/>
          </w:pPr>
        </w:pPrChange>
      </w:pPr>
    </w:p>
    <w:p w14:paraId="3D6094C6" w14:textId="65189184" w:rsidR="00F535CA" w:rsidRDefault="00F535CA" w:rsidP="00F535CA">
      <w:pPr>
        <w:widowControl w:val="0"/>
        <w:spacing w:line="360" w:lineRule="auto"/>
        <w:jc w:val="both"/>
        <w:rPr>
          <w:ins w:id="1154" w:author="mananarora1571@gmail.com" w:date="2021-05-30T15:16:00Z"/>
        </w:rPr>
        <w:pPrChange w:id="1155" w:author="mananarora1571@gmail.com" w:date="2021-05-30T15:12:00Z">
          <w:pPr>
            <w:spacing w:line="360" w:lineRule="auto"/>
            <w:jc w:val="both"/>
          </w:pPr>
        </w:pPrChange>
      </w:pPr>
    </w:p>
    <w:p w14:paraId="7A9352C3" w14:textId="2E22A4BA" w:rsidR="00F535CA" w:rsidRDefault="00F535CA" w:rsidP="00F535CA">
      <w:pPr>
        <w:widowControl w:val="0"/>
        <w:spacing w:line="360" w:lineRule="auto"/>
        <w:jc w:val="both"/>
        <w:rPr>
          <w:ins w:id="1156" w:author="mananarora1571@gmail.com" w:date="2021-05-30T15:16:00Z"/>
        </w:rPr>
        <w:pPrChange w:id="1157" w:author="mananarora1571@gmail.com" w:date="2021-05-30T15:12:00Z">
          <w:pPr>
            <w:spacing w:line="360" w:lineRule="auto"/>
            <w:jc w:val="both"/>
          </w:pPr>
        </w:pPrChange>
      </w:pPr>
    </w:p>
    <w:p w14:paraId="021634E9" w14:textId="19630FB0" w:rsidR="00F535CA" w:rsidRDefault="00F535CA" w:rsidP="00F535CA">
      <w:pPr>
        <w:widowControl w:val="0"/>
        <w:spacing w:line="360" w:lineRule="auto"/>
        <w:jc w:val="both"/>
        <w:rPr>
          <w:ins w:id="1158" w:author="mananarora1571@gmail.com" w:date="2021-05-30T15:16:00Z"/>
        </w:rPr>
        <w:pPrChange w:id="1159" w:author="mananarora1571@gmail.com" w:date="2021-05-30T15:12:00Z">
          <w:pPr>
            <w:spacing w:line="360" w:lineRule="auto"/>
            <w:jc w:val="both"/>
          </w:pPr>
        </w:pPrChange>
      </w:pPr>
    </w:p>
    <w:p w14:paraId="085D976D" w14:textId="77777777" w:rsidR="00F535CA" w:rsidRPr="00DE39BA" w:rsidRDefault="00F535CA" w:rsidP="00F535CA">
      <w:pPr>
        <w:widowControl w:val="0"/>
        <w:spacing w:line="360" w:lineRule="auto"/>
        <w:jc w:val="both"/>
        <w:pPrChange w:id="1160" w:author="mananarora1571@gmail.com" w:date="2021-05-30T15:12:00Z">
          <w:pPr>
            <w:spacing w:line="360" w:lineRule="auto"/>
            <w:jc w:val="both"/>
          </w:pPr>
        </w:pPrChange>
      </w:pPr>
    </w:p>
    <w:p w14:paraId="4EC745E2" w14:textId="64ED0674" w:rsidR="00343530" w:rsidRPr="00DE39BA" w:rsidRDefault="00343530" w:rsidP="00F535CA">
      <w:pPr>
        <w:pStyle w:val="Heading1"/>
        <w:keepNext w:val="0"/>
        <w:keepLines w:val="0"/>
        <w:widowControl w:val="0"/>
        <w:ind w:left="1843"/>
        <w:rPr>
          <w:rFonts w:cs="Times New Roman"/>
          <w:bCs/>
          <w:color w:val="auto"/>
          <w:u w:val="single"/>
        </w:rPr>
        <w:pPrChange w:id="1161" w:author="mananarora1571@gmail.com" w:date="2021-05-30T15:12:00Z">
          <w:pPr>
            <w:pStyle w:val="Heading1"/>
            <w:ind w:left="1843"/>
          </w:pPr>
        </w:pPrChange>
      </w:pPr>
      <w:r w:rsidRPr="00DE39BA">
        <w:rPr>
          <w:rFonts w:cs="Times New Roman"/>
          <w:bCs/>
          <w:color w:val="auto"/>
          <w:u w:val="single"/>
        </w:rPr>
        <w:t>CHAPTER 3: LITERATURE REVIEW</w:t>
      </w:r>
    </w:p>
    <w:p w14:paraId="4DD0CE43" w14:textId="77777777" w:rsidR="004236CE" w:rsidRPr="00DE39BA" w:rsidRDefault="004236CE" w:rsidP="00F535CA">
      <w:pPr>
        <w:pStyle w:val="Heading2"/>
        <w:keepNext w:val="0"/>
        <w:keepLines w:val="0"/>
        <w:widowControl w:val="0"/>
        <w:numPr>
          <w:ilvl w:val="1"/>
          <w:numId w:val="0"/>
        </w:numPr>
        <w:spacing w:line="360" w:lineRule="auto"/>
        <w:jc w:val="both"/>
        <w:rPr>
          <w:rFonts w:cs="Times New Roman"/>
          <w:color w:val="auto"/>
        </w:rPr>
        <w:pPrChange w:id="1162" w:author="mananarora1571@gmail.com" w:date="2021-05-30T15:12:00Z">
          <w:pPr>
            <w:pStyle w:val="Heading2"/>
            <w:numPr>
              <w:ilvl w:val="1"/>
            </w:numPr>
            <w:spacing w:line="360" w:lineRule="auto"/>
            <w:jc w:val="both"/>
          </w:pPr>
        </w:pPrChange>
      </w:pPr>
    </w:p>
    <w:p w14:paraId="1D283414" w14:textId="77777777" w:rsidR="001450B9" w:rsidRPr="00DE39BA" w:rsidRDefault="001450B9" w:rsidP="00F535CA">
      <w:pPr>
        <w:pStyle w:val="Heading2"/>
        <w:keepNext w:val="0"/>
        <w:keepLines w:val="0"/>
        <w:widowControl w:val="0"/>
        <w:spacing w:line="360" w:lineRule="auto"/>
        <w:jc w:val="both"/>
        <w:rPr>
          <w:rFonts w:cs="Times New Roman"/>
          <w:b w:val="0"/>
          <w:color w:val="auto"/>
          <w:szCs w:val="24"/>
        </w:rPr>
        <w:pPrChange w:id="1163" w:author="mananarora1571@gmail.com" w:date="2021-05-30T15:12:00Z">
          <w:pPr>
            <w:pStyle w:val="Heading2"/>
            <w:spacing w:line="360" w:lineRule="auto"/>
            <w:jc w:val="both"/>
          </w:pPr>
        </w:pPrChange>
      </w:pPr>
      <w:bookmarkStart w:id="1164" w:name="_Toc480417303"/>
      <w:r w:rsidRPr="00DE39BA">
        <w:rPr>
          <w:rFonts w:cs="Times New Roman"/>
          <w:color w:val="auto"/>
        </w:rPr>
        <w:t>3.1</w:t>
      </w:r>
      <w:r w:rsidRPr="00DE39BA">
        <w:rPr>
          <w:rFonts w:cs="Times New Roman"/>
          <w:color w:val="auto"/>
        </w:rPr>
        <w:tab/>
      </w:r>
      <w:r w:rsidRPr="00DE39BA">
        <w:rPr>
          <w:rFonts w:cs="Times New Roman"/>
          <w:color w:val="auto"/>
          <w:szCs w:val="24"/>
        </w:rPr>
        <w:t>Introduction to Literature Review</w:t>
      </w:r>
      <w:bookmarkEnd w:id="1164"/>
    </w:p>
    <w:p w14:paraId="2A62B4F0" w14:textId="42E34B67" w:rsidR="001450B9" w:rsidRPr="00DE39BA" w:rsidRDefault="003A5456" w:rsidP="00F535CA">
      <w:pPr>
        <w:widowControl w:val="0"/>
        <w:spacing w:line="360" w:lineRule="auto"/>
        <w:ind w:left="426"/>
        <w:jc w:val="both"/>
        <w:rPr>
          <w:szCs w:val="24"/>
        </w:rPr>
        <w:pPrChange w:id="1165" w:author="mananarora1571@gmail.com" w:date="2021-05-30T15:12:00Z">
          <w:pPr>
            <w:spacing w:line="360" w:lineRule="auto"/>
            <w:ind w:left="426"/>
            <w:jc w:val="both"/>
          </w:pPr>
        </w:pPrChange>
      </w:pPr>
      <w:r w:rsidRPr="003A5456">
        <w:rPr>
          <w:szCs w:val="24"/>
        </w:rPr>
        <w:t>A literature review is a description of what work other researchers have done related to the current topic. It is done using published books, journals and other research papers and is the basis of current research. The following is the purpose of the book review</w:t>
      </w:r>
      <w:r w:rsidR="001450B9" w:rsidRPr="00DE39BA">
        <w:rPr>
          <w:szCs w:val="24"/>
        </w:rPr>
        <w:t xml:space="preserve">: </w:t>
      </w:r>
    </w:p>
    <w:p w14:paraId="27C43494" w14:textId="394DE5C2" w:rsidR="001450B9" w:rsidRPr="00DE39BA" w:rsidRDefault="003A5456" w:rsidP="00F535CA">
      <w:pPr>
        <w:pStyle w:val="NoSpacing"/>
        <w:widowControl w:val="0"/>
        <w:numPr>
          <w:ilvl w:val="1"/>
          <w:numId w:val="6"/>
        </w:numPr>
        <w:rPr>
          <w:rFonts w:cs="Times New Roman"/>
          <w:szCs w:val="24"/>
        </w:rPr>
        <w:pPrChange w:id="1166" w:author="mananarora1571@gmail.com" w:date="2021-05-30T15:12:00Z">
          <w:pPr>
            <w:pStyle w:val="NoSpacing"/>
            <w:numPr>
              <w:ilvl w:val="1"/>
            </w:numPr>
            <w:ind w:left="1080" w:hanging="360"/>
          </w:pPr>
        </w:pPrChange>
      </w:pPr>
      <w:r w:rsidRPr="003A5456">
        <w:rPr>
          <w:rFonts w:cs="Times New Roman"/>
          <w:szCs w:val="24"/>
        </w:rPr>
        <w:t>Perform Carrying out critical research of the research you have done to find out their ideas, strengths, weaknesses and methods.</w:t>
      </w:r>
      <w:r w:rsidR="001450B9" w:rsidRPr="00DE39BA">
        <w:rPr>
          <w:rFonts w:cs="Times New Roman"/>
          <w:szCs w:val="24"/>
        </w:rPr>
        <w:t xml:space="preserve"> </w:t>
      </w:r>
    </w:p>
    <w:p w14:paraId="2D21DFFE" w14:textId="5494B941" w:rsidR="001450B9" w:rsidRPr="00DE39BA" w:rsidRDefault="003A5456" w:rsidP="00F535CA">
      <w:pPr>
        <w:pStyle w:val="NoSpacing"/>
        <w:widowControl w:val="0"/>
        <w:numPr>
          <w:ilvl w:val="1"/>
          <w:numId w:val="6"/>
        </w:numPr>
        <w:rPr>
          <w:rFonts w:cs="Times New Roman"/>
          <w:szCs w:val="24"/>
        </w:rPr>
        <w:pPrChange w:id="1167" w:author="mananarora1571@gmail.com" w:date="2021-05-30T15:12:00Z">
          <w:pPr>
            <w:pStyle w:val="NoSpacing"/>
            <w:numPr>
              <w:ilvl w:val="1"/>
            </w:numPr>
            <w:ind w:left="1080" w:hanging="360"/>
          </w:pPr>
        </w:pPrChange>
      </w:pPr>
      <w:r w:rsidRPr="003A5456">
        <w:rPr>
          <w:rFonts w:cs="Times New Roman"/>
          <w:szCs w:val="24"/>
        </w:rPr>
        <w:t>To revise existing suggestions related to the topic, review the findings and opinions of others</w:t>
      </w:r>
      <w:r w:rsidR="001450B9" w:rsidRPr="00DE39BA">
        <w:rPr>
          <w:rFonts w:cs="Times New Roman"/>
          <w:szCs w:val="24"/>
        </w:rPr>
        <w:t xml:space="preserve">. </w:t>
      </w:r>
    </w:p>
    <w:p w14:paraId="079ADF08" w14:textId="6131721A" w:rsidR="001450B9" w:rsidRPr="00DE39BA" w:rsidRDefault="001450B9" w:rsidP="00F535CA">
      <w:pPr>
        <w:pStyle w:val="NoSpacing"/>
        <w:widowControl w:val="0"/>
        <w:numPr>
          <w:ilvl w:val="1"/>
          <w:numId w:val="6"/>
        </w:numPr>
        <w:rPr>
          <w:rFonts w:cs="Times New Roman"/>
          <w:szCs w:val="24"/>
        </w:rPr>
        <w:pPrChange w:id="1168" w:author="mananarora1571@gmail.com" w:date="2021-05-30T15:12:00Z">
          <w:pPr>
            <w:pStyle w:val="NoSpacing"/>
            <w:numPr>
              <w:ilvl w:val="1"/>
            </w:numPr>
            <w:ind w:left="1080" w:hanging="360"/>
          </w:pPr>
        </w:pPrChange>
      </w:pPr>
      <w:r w:rsidRPr="00DE39BA">
        <w:rPr>
          <w:rFonts w:cs="Times New Roman"/>
          <w:szCs w:val="24"/>
        </w:rPr>
        <w:t>T</w:t>
      </w:r>
      <w:r w:rsidR="003A5456" w:rsidRPr="003A5456">
        <w:t xml:space="preserve"> </w:t>
      </w:r>
      <w:r w:rsidR="003A5456" w:rsidRPr="003A5456">
        <w:rPr>
          <w:rFonts w:cs="Times New Roman"/>
          <w:szCs w:val="24"/>
        </w:rPr>
        <w:t>Answer Answering certain questions and removing confusion related to the current topic.</w:t>
      </w:r>
      <w:r w:rsidRPr="00DE39BA">
        <w:rPr>
          <w:rFonts w:cs="Times New Roman"/>
          <w:szCs w:val="24"/>
        </w:rPr>
        <w:t xml:space="preserve"> </w:t>
      </w:r>
    </w:p>
    <w:p w14:paraId="5B6ADB85" w14:textId="77777777" w:rsidR="001450B9" w:rsidRPr="00DE39BA" w:rsidRDefault="001450B9" w:rsidP="00F535CA">
      <w:pPr>
        <w:pStyle w:val="Heading2"/>
        <w:keepNext w:val="0"/>
        <w:keepLines w:val="0"/>
        <w:widowControl w:val="0"/>
        <w:spacing w:line="360" w:lineRule="auto"/>
        <w:rPr>
          <w:rFonts w:cs="Times New Roman"/>
          <w:b w:val="0"/>
          <w:color w:val="auto"/>
          <w:szCs w:val="24"/>
        </w:rPr>
        <w:pPrChange w:id="1169" w:author="mananarora1571@gmail.com" w:date="2021-05-30T15:12:00Z">
          <w:pPr>
            <w:pStyle w:val="Heading2"/>
            <w:spacing w:line="360" w:lineRule="auto"/>
          </w:pPr>
        </w:pPrChange>
      </w:pPr>
      <w:bookmarkStart w:id="1170" w:name="_Toc480417304"/>
      <w:r w:rsidRPr="00DE39BA">
        <w:rPr>
          <w:rFonts w:cs="Times New Roman"/>
          <w:color w:val="auto"/>
          <w:szCs w:val="24"/>
        </w:rPr>
        <w:t>3.2</w:t>
      </w:r>
      <w:r w:rsidRPr="00DE39BA">
        <w:rPr>
          <w:rFonts w:cs="Times New Roman"/>
          <w:color w:val="auto"/>
          <w:szCs w:val="24"/>
        </w:rPr>
        <w:tab/>
        <w:t>Advanced Preliminary Research</w:t>
      </w:r>
      <w:bookmarkEnd w:id="1170"/>
    </w:p>
    <w:p w14:paraId="2D745E33" w14:textId="360D2C44" w:rsidR="001450B9" w:rsidRDefault="001450B9" w:rsidP="00F535CA">
      <w:pPr>
        <w:widowControl w:val="0"/>
        <w:spacing w:line="360" w:lineRule="auto"/>
        <w:ind w:left="720"/>
        <w:jc w:val="both"/>
        <w:rPr>
          <w:ins w:id="1171" w:author="mananarora1571@gmail.com" w:date="2021-05-30T15:16:00Z"/>
          <w:szCs w:val="24"/>
        </w:rPr>
        <w:pPrChange w:id="1172" w:author="mananarora1571@gmail.com" w:date="2021-05-30T15:12:00Z">
          <w:pPr>
            <w:spacing w:line="360" w:lineRule="auto"/>
            <w:ind w:left="720"/>
            <w:jc w:val="both"/>
          </w:pPr>
        </w:pPrChange>
      </w:pPr>
      <w:bookmarkStart w:id="1173" w:name="_Toc480417305"/>
      <w:r w:rsidRPr="00DE39BA">
        <w:rPr>
          <w:szCs w:val="24"/>
        </w:rPr>
        <w:t xml:space="preserve">The developer had a mindset in order to make the lives of the people easier and safe in a way that they can go to the desired place without any COVID-19 fear. This idea is actually really important implement in order to increase the number of Employee going to the workplace by making sure of their safety from COVID-19. Similar kind of idea is being implemented by the professors of MIT (Massachusetts Institute of Technology is a private research university in Cambridge, Massachusetts). The level/scale of the system is much higher than it appears in the first look. We are facing COVID-19 (Coronavirus Disease 2019) together but handling it without a nominal vaccine seems next to impossible. This situation is leading to downfall in economic growth and resources which are directly or indirectly affecting our lives. One of the major reasons for the same is various sectors (like corporate, education, government) not being at its pace. We can’t really wait for the vaccine to be up for us in such short span. Thus, one conceivable way of making these sectors work again is to make the necessary physical appearances possible in the offices taking proportional securities. This paper validates a system that is capable of controlling the spread of Corona Virus using Safest Path Detecting Algorithm. This system receives Geo locations from end users and provided the Safest Route. </w:t>
      </w:r>
    </w:p>
    <w:p w14:paraId="32680678" w14:textId="77777777" w:rsidR="00F535CA" w:rsidRPr="00DE39BA" w:rsidRDefault="00F535CA" w:rsidP="00F535CA">
      <w:pPr>
        <w:widowControl w:val="0"/>
        <w:spacing w:line="360" w:lineRule="auto"/>
        <w:ind w:left="720"/>
        <w:jc w:val="both"/>
        <w:rPr>
          <w:szCs w:val="24"/>
        </w:rPr>
        <w:pPrChange w:id="1174" w:author="mananarora1571@gmail.com" w:date="2021-05-30T15:12:00Z">
          <w:pPr>
            <w:spacing w:line="360" w:lineRule="auto"/>
            <w:ind w:left="720"/>
            <w:jc w:val="both"/>
          </w:pPr>
        </w:pPrChange>
      </w:pPr>
    </w:p>
    <w:p w14:paraId="644E9F0B" w14:textId="77777777" w:rsidR="001450B9" w:rsidRPr="00DE39BA" w:rsidRDefault="001450B9" w:rsidP="00F535CA">
      <w:pPr>
        <w:pStyle w:val="Heading2"/>
        <w:keepNext w:val="0"/>
        <w:keepLines w:val="0"/>
        <w:widowControl w:val="0"/>
        <w:spacing w:line="360" w:lineRule="auto"/>
        <w:jc w:val="both"/>
        <w:rPr>
          <w:rFonts w:cs="Times New Roman"/>
          <w:b w:val="0"/>
          <w:color w:val="auto"/>
          <w:szCs w:val="24"/>
        </w:rPr>
        <w:pPrChange w:id="1175" w:author="mananarora1571@gmail.com" w:date="2021-05-30T15:12:00Z">
          <w:pPr>
            <w:pStyle w:val="Heading2"/>
            <w:spacing w:line="360" w:lineRule="auto"/>
            <w:jc w:val="both"/>
          </w:pPr>
        </w:pPrChange>
      </w:pPr>
      <w:r w:rsidRPr="00DE39BA">
        <w:rPr>
          <w:rFonts w:cs="Times New Roman"/>
          <w:color w:val="auto"/>
          <w:szCs w:val="24"/>
        </w:rPr>
        <w:t>3.3</w:t>
      </w:r>
      <w:r w:rsidRPr="00DE39BA">
        <w:rPr>
          <w:rFonts w:cs="Times New Roman"/>
          <w:color w:val="auto"/>
          <w:szCs w:val="24"/>
        </w:rPr>
        <w:tab/>
        <w:t>Academic Research</w:t>
      </w:r>
      <w:bookmarkEnd w:id="1173"/>
    </w:p>
    <w:p w14:paraId="2A7FEFED" w14:textId="77777777" w:rsidR="00671653" w:rsidRDefault="00671653" w:rsidP="00F535CA">
      <w:pPr>
        <w:pStyle w:val="Heading3"/>
        <w:keepNext w:val="0"/>
        <w:keepLines w:val="0"/>
        <w:widowControl w:val="0"/>
        <w:spacing w:line="360" w:lineRule="auto"/>
        <w:ind w:left="720"/>
        <w:jc w:val="both"/>
        <w:rPr>
          <w:rFonts w:ascii="Times New Roman" w:eastAsiaTheme="minorEastAsia" w:hAnsi="Times New Roman" w:cs="Times New Roman"/>
          <w:b w:val="0"/>
          <w:bCs w:val="0"/>
          <w:color w:val="auto"/>
          <w:szCs w:val="24"/>
        </w:rPr>
        <w:pPrChange w:id="1176" w:author="mananarora1571@gmail.com" w:date="2021-05-30T15:12:00Z">
          <w:pPr>
            <w:pStyle w:val="Heading3"/>
            <w:spacing w:line="360" w:lineRule="auto"/>
            <w:ind w:left="720"/>
            <w:jc w:val="both"/>
          </w:pPr>
        </w:pPrChange>
      </w:pPr>
      <w:bookmarkStart w:id="1177" w:name="_Toc480417306"/>
      <w:r w:rsidRPr="00671653">
        <w:rPr>
          <w:rFonts w:ascii="Times New Roman" w:eastAsiaTheme="minorEastAsia" w:hAnsi="Times New Roman" w:cs="Times New Roman"/>
          <w:b w:val="0"/>
          <w:bCs w:val="0"/>
          <w:color w:val="auto"/>
          <w:szCs w:val="24"/>
        </w:rPr>
        <w:t xml:space="preserve">Prior to developing the proposed program, the engineer undertook course studies by reading research papers, journals etc. to understand the real need for </w:t>
      </w:r>
      <w:r w:rsidRPr="00671653">
        <w:rPr>
          <w:rFonts w:ascii="Times New Roman" w:eastAsiaTheme="minorEastAsia" w:hAnsi="Times New Roman" w:cs="Times New Roman"/>
          <w:bCs w:val="0"/>
          <w:color w:val="auto"/>
          <w:szCs w:val="24"/>
        </w:rPr>
        <w:t>Post Pandemic Crowd Safety</w:t>
      </w:r>
      <w:r w:rsidRPr="00671653">
        <w:rPr>
          <w:rFonts w:ascii="Times New Roman" w:eastAsiaTheme="minorEastAsia" w:hAnsi="Times New Roman" w:cs="Times New Roman"/>
          <w:b w:val="0"/>
          <w:bCs w:val="0"/>
          <w:color w:val="auto"/>
          <w:szCs w:val="24"/>
        </w:rPr>
        <w:t>. How useful it will be for users. It will also help the engineer to refine the functionality that should be included in the system.</w:t>
      </w:r>
    </w:p>
    <w:p w14:paraId="0987A272" w14:textId="2AA8D855" w:rsidR="001450B9" w:rsidRPr="00DE39BA" w:rsidRDefault="001450B9" w:rsidP="00F535CA">
      <w:pPr>
        <w:pStyle w:val="Heading3"/>
        <w:keepNext w:val="0"/>
        <w:keepLines w:val="0"/>
        <w:widowControl w:val="0"/>
        <w:spacing w:line="360" w:lineRule="auto"/>
        <w:jc w:val="both"/>
        <w:rPr>
          <w:rFonts w:ascii="Times New Roman" w:hAnsi="Times New Roman" w:cs="Times New Roman"/>
          <w:b w:val="0"/>
          <w:color w:val="auto"/>
          <w:szCs w:val="24"/>
        </w:rPr>
        <w:pPrChange w:id="1178" w:author="mananarora1571@gmail.com" w:date="2021-05-30T15:12:00Z">
          <w:pPr>
            <w:pStyle w:val="Heading3"/>
            <w:spacing w:line="360" w:lineRule="auto"/>
            <w:jc w:val="both"/>
          </w:pPr>
        </w:pPrChange>
      </w:pPr>
      <w:r w:rsidRPr="00DE39BA">
        <w:rPr>
          <w:rFonts w:ascii="Times New Roman" w:hAnsi="Times New Roman" w:cs="Times New Roman"/>
          <w:color w:val="auto"/>
          <w:szCs w:val="24"/>
        </w:rPr>
        <w:t>3.3.1</w:t>
      </w:r>
      <w:r w:rsidRPr="00DE39BA">
        <w:rPr>
          <w:rFonts w:ascii="Times New Roman" w:hAnsi="Times New Roman" w:cs="Times New Roman"/>
          <w:color w:val="auto"/>
          <w:szCs w:val="24"/>
        </w:rPr>
        <w:tab/>
        <w:t>Crowd Sourcing Technology</w:t>
      </w:r>
      <w:bookmarkEnd w:id="1177"/>
    </w:p>
    <w:p w14:paraId="336FA30A" w14:textId="77777777" w:rsidR="001450B9" w:rsidRPr="00DE39BA" w:rsidRDefault="001450B9" w:rsidP="00F535CA">
      <w:pPr>
        <w:widowControl w:val="0"/>
        <w:spacing w:line="360" w:lineRule="auto"/>
        <w:ind w:left="720"/>
        <w:jc w:val="both"/>
        <w:rPr>
          <w:szCs w:val="24"/>
          <w:lang w:val="en-SG"/>
        </w:rPr>
        <w:pPrChange w:id="1179" w:author="mananarora1571@gmail.com" w:date="2021-05-30T15:12:00Z">
          <w:pPr>
            <w:spacing w:line="360" w:lineRule="auto"/>
            <w:ind w:left="720"/>
            <w:jc w:val="both"/>
          </w:pPr>
        </w:pPrChange>
      </w:pPr>
      <w:r w:rsidRPr="00DE39BA">
        <w:rPr>
          <w:szCs w:val="24"/>
        </w:rPr>
        <w:t xml:space="preserve">Since the system heavily depends upon crowd-source the data where it is a real challenge to synchronously process the data received </w:t>
      </w:r>
      <w:r w:rsidRPr="00DE39BA">
        <w:rPr>
          <w:szCs w:val="24"/>
          <w:lang w:val="en-SG"/>
        </w:rPr>
        <w:t>.</w:t>
      </w:r>
    </w:p>
    <w:p w14:paraId="5CCE963D" w14:textId="77777777" w:rsidR="001450B9" w:rsidRPr="00DE39BA" w:rsidRDefault="001450B9" w:rsidP="00F535CA">
      <w:pPr>
        <w:pStyle w:val="Heading3"/>
        <w:keepNext w:val="0"/>
        <w:keepLines w:val="0"/>
        <w:widowControl w:val="0"/>
        <w:spacing w:line="360" w:lineRule="auto"/>
        <w:jc w:val="both"/>
        <w:rPr>
          <w:rFonts w:ascii="Times New Roman" w:hAnsi="Times New Roman" w:cs="Times New Roman"/>
          <w:b w:val="0"/>
          <w:color w:val="auto"/>
          <w:szCs w:val="24"/>
        </w:rPr>
        <w:pPrChange w:id="1180" w:author="mananarora1571@gmail.com" w:date="2021-05-30T15:12:00Z">
          <w:pPr>
            <w:pStyle w:val="Heading3"/>
            <w:spacing w:line="360" w:lineRule="auto"/>
            <w:jc w:val="both"/>
          </w:pPr>
        </w:pPrChange>
      </w:pPr>
      <w:bookmarkStart w:id="1181" w:name="_Toc480417307"/>
      <w:r w:rsidRPr="00DE39BA">
        <w:rPr>
          <w:rFonts w:ascii="Times New Roman" w:hAnsi="Times New Roman" w:cs="Times New Roman"/>
          <w:color w:val="auto"/>
          <w:szCs w:val="24"/>
        </w:rPr>
        <w:t>3.3.2</w:t>
      </w:r>
      <w:r w:rsidRPr="00DE39BA">
        <w:rPr>
          <w:rFonts w:ascii="Times New Roman" w:hAnsi="Times New Roman" w:cs="Times New Roman"/>
          <w:color w:val="auto"/>
          <w:szCs w:val="24"/>
        </w:rPr>
        <w:tab/>
      </w:r>
      <w:bookmarkEnd w:id="1181"/>
      <w:r w:rsidRPr="00DE39BA">
        <w:rPr>
          <w:rFonts w:ascii="Times New Roman" w:hAnsi="Times New Roman" w:cs="Times New Roman"/>
          <w:color w:val="auto"/>
          <w:szCs w:val="24"/>
        </w:rPr>
        <w:t>Detecting Hotspot</w:t>
      </w:r>
    </w:p>
    <w:p w14:paraId="7C6699AB" w14:textId="77777777" w:rsidR="001450B9" w:rsidRPr="00DE39BA" w:rsidRDefault="001450B9" w:rsidP="00F535CA">
      <w:pPr>
        <w:widowControl w:val="0"/>
        <w:spacing w:line="360" w:lineRule="auto"/>
        <w:ind w:left="720"/>
        <w:jc w:val="both"/>
        <w:rPr>
          <w:szCs w:val="24"/>
        </w:rPr>
        <w:pPrChange w:id="1182" w:author="mananarora1571@gmail.com" w:date="2021-05-30T15:12:00Z">
          <w:pPr>
            <w:spacing w:line="360" w:lineRule="auto"/>
            <w:ind w:left="720"/>
            <w:jc w:val="both"/>
          </w:pPr>
        </w:pPrChange>
      </w:pPr>
      <w:r w:rsidRPr="00DE39BA">
        <w:rPr>
          <w:szCs w:val="24"/>
        </w:rPr>
        <w:t>So after receiving the Geo Locations of the users, the system detect the crowd hotspot by using K-Nearest Neighbours Machine Learning algorithm.</w:t>
      </w:r>
    </w:p>
    <w:p w14:paraId="07222A76" w14:textId="77777777" w:rsidR="001450B9" w:rsidRPr="00DE39BA" w:rsidRDefault="001450B9" w:rsidP="00F535CA">
      <w:pPr>
        <w:widowControl w:val="0"/>
        <w:spacing w:line="360" w:lineRule="auto"/>
        <w:jc w:val="both"/>
        <w:rPr>
          <w:b/>
          <w:szCs w:val="24"/>
        </w:rPr>
        <w:pPrChange w:id="1183" w:author="mananarora1571@gmail.com" w:date="2021-05-30T15:12:00Z">
          <w:pPr>
            <w:spacing w:line="360" w:lineRule="auto"/>
            <w:jc w:val="both"/>
          </w:pPr>
        </w:pPrChange>
      </w:pPr>
      <w:r w:rsidRPr="00DE39BA">
        <w:rPr>
          <w:b/>
          <w:szCs w:val="24"/>
        </w:rPr>
        <w:t xml:space="preserve">3.3.3 </w:t>
      </w:r>
      <w:r w:rsidRPr="00DE39BA">
        <w:rPr>
          <w:b/>
          <w:szCs w:val="24"/>
        </w:rPr>
        <w:tab/>
        <w:t>Safest Route Detection</w:t>
      </w:r>
    </w:p>
    <w:p w14:paraId="44C3B5BA" w14:textId="77777777" w:rsidR="001450B9" w:rsidRPr="00DE39BA" w:rsidRDefault="001450B9" w:rsidP="00F535CA">
      <w:pPr>
        <w:widowControl w:val="0"/>
        <w:spacing w:line="360" w:lineRule="auto"/>
        <w:ind w:left="720"/>
        <w:jc w:val="both"/>
        <w:rPr>
          <w:szCs w:val="24"/>
        </w:rPr>
        <w:pPrChange w:id="1184" w:author="mananarora1571@gmail.com" w:date="2021-05-30T15:12:00Z">
          <w:pPr>
            <w:spacing w:line="360" w:lineRule="auto"/>
            <w:ind w:left="720"/>
            <w:jc w:val="both"/>
          </w:pPr>
        </w:pPrChange>
      </w:pPr>
      <w:r w:rsidRPr="00DE39BA">
        <w:rPr>
          <w:szCs w:val="24"/>
        </w:rPr>
        <w:t>The system also provision the safest route detection in order to successfully implement this we firstly deduced all possible routes and filter the safest route based on the minimum hotspot coverage.</w:t>
      </w:r>
    </w:p>
    <w:p w14:paraId="231F77A4" w14:textId="77777777" w:rsidR="001450B9" w:rsidRPr="00DE39BA" w:rsidRDefault="001450B9" w:rsidP="00F535CA">
      <w:pPr>
        <w:pStyle w:val="Heading3"/>
        <w:keepNext w:val="0"/>
        <w:keepLines w:val="0"/>
        <w:widowControl w:val="0"/>
        <w:spacing w:line="360" w:lineRule="auto"/>
        <w:rPr>
          <w:rFonts w:ascii="Times New Roman" w:hAnsi="Times New Roman" w:cs="Times New Roman"/>
          <w:b w:val="0"/>
          <w:color w:val="auto"/>
          <w:szCs w:val="24"/>
        </w:rPr>
        <w:pPrChange w:id="1185" w:author="mananarora1571@gmail.com" w:date="2021-05-30T15:12:00Z">
          <w:pPr>
            <w:pStyle w:val="Heading3"/>
            <w:spacing w:line="360" w:lineRule="auto"/>
          </w:pPr>
        </w:pPrChange>
      </w:pPr>
      <w:bookmarkStart w:id="1186" w:name="_Toc480417308"/>
      <w:r w:rsidRPr="00DE39BA">
        <w:rPr>
          <w:rFonts w:ascii="Times New Roman" w:hAnsi="Times New Roman" w:cs="Times New Roman"/>
          <w:color w:val="auto"/>
          <w:szCs w:val="24"/>
        </w:rPr>
        <w:t>3.3.4</w:t>
      </w:r>
      <w:r w:rsidRPr="00DE39BA">
        <w:rPr>
          <w:rFonts w:ascii="Times New Roman" w:hAnsi="Times New Roman" w:cs="Times New Roman"/>
          <w:color w:val="auto"/>
          <w:szCs w:val="24"/>
        </w:rPr>
        <w:tab/>
        <w:t>Human Computer Interaction Principles</w:t>
      </w:r>
      <w:bookmarkEnd w:id="1186"/>
    </w:p>
    <w:p w14:paraId="3527B23C" w14:textId="77777777" w:rsidR="00671653" w:rsidRDefault="00671653" w:rsidP="00F535CA">
      <w:pPr>
        <w:widowControl w:val="0"/>
        <w:spacing w:line="360" w:lineRule="auto"/>
        <w:ind w:left="720"/>
        <w:jc w:val="both"/>
        <w:rPr>
          <w:color w:val="000000"/>
          <w:szCs w:val="24"/>
        </w:rPr>
        <w:pPrChange w:id="1187" w:author="mananarora1571@gmail.com" w:date="2021-05-30T15:12:00Z">
          <w:pPr>
            <w:spacing w:line="360" w:lineRule="auto"/>
            <w:ind w:left="720"/>
            <w:jc w:val="both"/>
          </w:pPr>
        </w:pPrChange>
      </w:pPr>
      <w:r w:rsidRPr="00671653">
        <w:rPr>
          <w:color w:val="000000"/>
          <w:szCs w:val="24"/>
        </w:rPr>
        <w:t>It requires good design, testing, usable interface etc. easy to use visually, payment power etc. The developer must be clear about the terms of communication between the person and the mobile devices so that the application can be developed keeping in mind the implementation of all those terms that will ensure the successful installation of the application.</w:t>
      </w:r>
      <w:bookmarkStart w:id="1188" w:name="_Toc480417310"/>
    </w:p>
    <w:p w14:paraId="14C67940" w14:textId="77777777" w:rsidR="00671653" w:rsidRDefault="00671653" w:rsidP="00F535CA">
      <w:pPr>
        <w:widowControl w:val="0"/>
        <w:spacing w:line="360" w:lineRule="auto"/>
        <w:jc w:val="both"/>
        <w:rPr>
          <w:b/>
          <w:szCs w:val="24"/>
        </w:rPr>
        <w:pPrChange w:id="1189" w:author="mananarora1571@gmail.com" w:date="2021-05-30T15:12:00Z">
          <w:pPr>
            <w:spacing w:line="360" w:lineRule="auto"/>
            <w:jc w:val="both"/>
          </w:pPr>
        </w:pPrChange>
      </w:pPr>
      <w:r w:rsidRPr="00671653">
        <w:rPr>
          <w:b/>
          <w:color w:val="000000"/>
          <w:szCs w:val="24"/>
        </w:rPr>
        <w:t xml:space="preserve">3.4 </w:t>
      </w:r>
      <w:r w:rsidR="001450B9" w:rsidRPr="00671653">
        <w:rPr>
          <w:b/>
          <w:szCs w:val="24"/>
        </w:rPr>
        <w:t>Domain Research</w:t>
      </w:r>
      <w:bookmarkStart w:id="1190" w:name="_Toc480417311"/>
      <w:bookmarkEnd w:id="1188"/>
    </w:p>
    <w:p w14:paraId="7A6B07E6" w14:textId="2E372656" w:rsidR="00671653" w:rsidRDefault="00671653" w:rsidP="00F535CA">
      <w:pPr>
        <w:widowControl w:val="0"/>
        <w:spacing w:line="360" w:lineRule="auto"/>
        <w:ind w:left="720"/>
        <w:jc w:val="both"/>
        <w:rPr>
          <w:szCs w:val="24"/>
        </w:rPr>
        <w:pPrChange w:id="1191" w:author="mananarora1571@gmail.com" w:date="2021-05-30T15:12:00Z">
          <w:pPr>
            <w:spacing w:line="360" w:lineRule="auto"/>
            <w:ind w:left="720"/>
            <w:jc w:val="both"/>
          </w:pPr>
        </w:pPrChange>
      </w:pPr>
      <w:r w:rsidRPr="00671653">
        <w:rPr>
          <w:szCs w:val="24"/>
        </w:rPr>
        <w:t>Domain research is required as the project environment varies in different contexts and once this is completed a specific module, then we can work on the analysis and design of that particular module provides easy use. During the research stages, the researcher acknowledged that there are enough problems that a user experiences in their daily lives.</w:t>
      </w:r>
    </w:p>
    <w:p w14:paraId="07DC4569" w14:textId="785BF24A" w:rsidR="00671653" w:rsidRPr="00671653" w:rsidRDefault="00671653" w:rsidP="00F535CA">
      <w:pPr>
        <w:widowControl w:val="0"/>
        <w:spacing w:line="360" w:lineRule="auto"/>
        <w:ind w:left="720"/>
        <w:jc w:val="both"/>
        <w:rPr>
          <w:b/>
          <w:szCs w:val="24"/>
          <w:lang w:val="en-SG"/>
        </w:rPr>
        <w:pPrChange w:id="1192" w:author="mananarora1571@gmail.com" w:date="2021-05-30T15:12:00Z">
          <w:pPr>
            <w:spacing w:line="360" w:lineRule="auto"/>
            <w:ind w:left="720"/>
            <w:jc w:val="both"/>
          </w:pPr>
        </w:pPrChange>
      </w:pPr>
      <w:r w:rsidRPr="00671653">
        <w:rPr>
          <w:szCs w:val="24"/>
        </w:rPr>
        <w:lastRenderedPageBreak/>
        <w:t>The domain domain application focuses on the use of the cross platform and portable computer. In order to have an in-depth knowledge of the user's needs and key features of the system, the researcher must use technology to reduce the risks faced by the user as a result of this epidemic.</w:t>
      </w:r>
    </w:p>
    <w:p w14:paraId="64FBB8D2" w14:textId="70CD1CF1" w:rsidR="001450B9" w:rsidRPr="00DE39BA" w:rsidRDefault="001450B9" w:rsidP="00F535CA">
      <w:pPr>
        <w:pStyle w:val="Heading3"/>
        <w:keepNext w:val="0"/>
        <w:keepLines w:val="0"/>
        <w:widowControl w:val="0"/>
        <w:spacing w:line="360" w:lineRule="auto"/>
        <w:rPr>
          <w:rFonts w:ascii="Times New Roman" w:hAnsi="Times New Roman" w:cs="Times New Roman"/>
          <w:b w:val="0"/>
          <w:color w:val="auto"/>
          <w:szCs w:val="24"/>
        </w:rPr>
        <w:pPrChange w:id="1193" w:author="mananarora1571@gmail.com" w:date="2021-05-30T15:12:00Z">
          <w:pPr>
            <w:pStyle w:val="Heading3"/>
            <w:spacing w:line="360" w:lineRule="auto"/>
          </w:pPr>
        </w:pPrChange>
      </w:pPr>
      <w:r w:rsidRPr="00DE39BA">
        <w:rPr>
          <w:rFonts w:ascii="Times New Roman" w:hAnsi="Times New Roman" w:cs="Times New Roman"/>
          <w:color w:val="auto"/>
          <w:szCs w:val="24"/>
        </w:rPr>
        <w:t>3.4.1</w:t>
      </w:r>
      <w:r w:rsidRPr="00DE39BA">
        <w:rPr>
          <w:rFonts w:ascii="Times New Roman" w:hAnsi="Times New Roman" w:cs="Times New Roman"/>
          <w:color w:val="auto"/>
          <w:szCs w:val="24"/>
        </w:rPr>
        <w:tab/>
        <w:t>Android</w:t>
      </w:r>
      <w:bookmarkEnd w:id="1190"/>
    </w:p>
    <w:p w14:paraId="27EE4687" w14:textId="77777777" w:rsidR="001450B9" w:rsidRPr="00DE39BA" w:rsidRDefault="001450B9" w:rsidP="00F535CA">
      <w:pPr>
        <w:widowControl w:val="0"/>
        <w:spacing w:line="360" w:lineRule="auto"/>
        <w:ind w:left="720"/>
        <w:jc w:val="both"/>
        <w:rPr>
          <w:szCs w:val="24"/>
        </w:rPr>
        <w:pPrChange w:id="1194" w:author="mananarora1571@gmail.com" w:date="2021-05-30T15:12:00Z">
          <w:pPr>
            <w:spacing w:line="360" w:lineRule="auto"/>
            <w:ind w:left="720"/>
            <w:jc w:val="both"/>
          </w:pPr>
        </w:pPrChange>
      </w:pPr>
      <w:r w:rsidRPr="00DE39BA">
        <w:rPr>
          <w:szCs w:val="24"/>
        </w:rPr>
        <w:t>Android is a Linux based operating system and is more of a software stack for mobile phones which chiefly comprises of an operating system, middleware and key applications. Android OS is an open source operating system for mobile devices having a kernel based on Linux kernel. Its middleware, libraries and APIs are written in core C while the applications are developed for android using java with android class extension.</w:t>
      </w:r>
    </w:p>
    <w:p w14:paraId="7B1474A4" w14:textId="77777777" w:rsidR="001450B9" w:rsidRPr="00DE39BA" w:rsidRDefault="001450B9" w:rsidP="00F535CA">
      <w:pPr>
        <w:widowControl w:val="0"/>
        <w:spacing w:line="360" w:lineRule="auto"/>
        <w:ind w:left="720"/>
        <w:jc w:val="both"/>
        <w:rPr>
          <w:szCs w:val="24"/>
        </w:rPr>
        <w:pPrChange w:id="1195" w:author="mananarora1571@gmail.com" w:date="2021-05-30T15:12:00Z">
          <w:pPr>
            <w:spacing w:line="360" w:lineRule="auto"/>
            <w:ind w:left="720"/>
            <w:jc w:val="both"/>
          </w:pPr>
        </w:pPrChange>
      </w:pPr>
      <w:r w:rsidRPr="00DE39BA">
        <w:rPr>
          <w:szCs w:val="24"/>
        </w:rPr>
        <w:t>Here in figure different android OS versions is shown:</w:t>
      </w:r>
    </w:p>
    <w:p w14:paraId="5ACBC258" w14:textId="77777777" w:rsidR="001450B9" w:rsidRPr="00DE39BA" w:rsidRDefault="001450B9" w:rsidP="00F535CA">
      <w:pPr>
        <w:widowControl w:val="0"/>
        <w:spacing w:line="360" w:lineRule="auto"/>
        <w:jc w:val="center"/>
        <w:rPr>
          <w:szCs w:val="24"/>
        </w:rPr>
        <w:pPrChange w:id="1196" w:author="mananarora1571@gmail.com" w:date="2021-05-30T15:12:00Z">
          <w:pPr>
            <w:keepNext/>
            <w:spacing w:line="360" w:lineRule="auto"/>
            <w:jc w:val="center"/>
          </w:pPr>
        </w:pPrChange>
      </w:pPr>
      <w:r w:rsidRPr="00DE39BA">
        <w:rPr>
          <w:noProof/>
          <w:szCs w:val="24"/>
          <w:lang w:val="en-IN" w:eastAsia="en-IN"/>
        </w:rPr>
        <w:drawing>
          <wp:inline distT="0" distB="0" distL="0" distR="0" wp14:anchorId="5F13B366" wp14:editId="11D642A0">
            <wp:extent cx="5943600" cy="2762250"/>
            <wp:effectExtent l="0" t="0" r="0" b="0"/>
            <wp:docPr id="9" name="Picture 9" descr="E:\android-f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android-fea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4840" b="5448"/>
                    <a:stretch/>
                  </pic:blipFill>
                  <pic:spPr bwMode="auto">
                    <a:xfrm>
                      <a:off x="0" y="0"/>
                      <a:ext cx="594360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55EB9318" w14:textId="7A5DAA33" w:rsidR="001450B9" w:rsidRPr="00DE39BA" w:rsidRDefault="00C27AB6" w:rsidP="00F535CA">
      <w:pPr>
        <w:pStyle w:val="Caption"/>
        <w:widowControl w:val="0"/>
        <w:jc w:val="center"/>
        <w:rPr>
          <w:b/>
          <w:i w:val="0"/>
          <w:color w:val="auto"/>
          <w:sz w:val="24"/>
          <w:szCs w:val="24"/>
        </w:rPr>
        <w:pPrChange w:id="1197" w:author="mananarora1571@gmail.com" w:date="2021-05-30T15:12:00Z">
          <w:pPr>
            <w:pStyle w:val="Caption"/>
            <w:jc w:val="center"/>
          </w:pPr>
        </w:pPrChange>
      </w:pPr>
      <w:bookmarkStart w:id="1198" w:name="_Toc480417566"/>
      <w:r w:rsidRPr="00DE39BA">
        <w:rPr>
          <w:b/>
          <w:i w:val="0"/>
          <w:color w:val="auto"/>
          <w:sz w:val="24"/>
        </w:rPr>
        <w:t>Fig</w:t>
      </w:r>
      <w:r>
        <w:rPr>
          <w:b/>
          <w:i w:val="0"/>
          <w:color w:val="auto"/>
          <w:sz w:val="24"/>
        </w:rPr>
        <w:t xml:space="preserve"> 3</w:t>
      </w:r>
      <w:r w:rsidRPr="00DE39BA">
        <w:rPr>
          <w:b/>
          <w:i w:val="0"/>
          <w:color w:val="auto"/>
          <w:sz w:val="24"/>
        </w:rPr>
        <w:t>.1</w:t>
      </w:r>
      <w:r w:rsidR="001450B9" w:rsidRPr="00DE39BA">
        <w:rPr>
          <w:b/>
          <w:i w:val="0"/>
          <w:color w:val="auto"/>
          <w:sz w:val="24"/>
          <w:szCs w:val="24"/>
        </w:rPr>
        <w:t>: Android Version</w:t>
      </w:r>
      <w:bookmarkEnd w:id="1198"/>
    </w:p>
    <w:p w14:paraId="4976D37D"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1199" w:author="mananarora1571@gmail.com" w:date="2021-05-30T15:12:00Z">
          <w:pPr>
            <w:pStyle w:val="Heading3"/>
          </w:pPr>
        </w:pPrChange>
      </w:pPr>
      <w:bookmarkStart w:id="1200" w:name="_Toc480417312"/>
    </w:p>
    <w:p w14:paraId="6E9C3F18"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1201" w:author="mananarora1571@gmail.com" w:date="2021-05-30T15:12:00Z">
          <w:pPr>
            <w:pStyle w:val="Heading3"/>
          </w:pPr>
        </w:pPrChange>
      </w:pPr>
    </w:p>
    <w:p w14:paraId="7B2D7001"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1202" w:author="mananarora1571@gmail.com" w:date="2021-05-30T15:12:00Z">
          <w:pPr>
            <w:pStyle w:val="Heading3"/>
          </w:pPr>
        </w:pPrChange>
      </w:pPr>
    </w:p>
    <w:p w14:paraId="192ED2F9"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1203" w:author="mananarora1571@gmail.com" w:date="2021-05-30T15:12:00Z">
          <w:pPr>
            <w:pStyle w:val="Heading3"/>
          </w:pPr>
        </w:pPrChange>
      </w:pPr>
    </w:p>
    <w:p w14:paraId="346050A2" w14:textId="77777777" w:rsidR="001450B9" w:rsidRPr="00DE39BA" w:rsidRDefault="001450B9" w:rsidP="00F535CA">
      <w:pPr>
        <w:widowControl w:val="0"/>
        <w:rPr>
          <w:szCs w:val="24"/>
        </w:rPr>
        <w:pPrChange w:id="1204" w:author="mananarora1571@gmail.com" w:date="2021-05-30T15:12:00Z">
          <w:pPr/>
        </w:pPrChange>
      </w:pPr>
    </w:p>
    <w:p w14:paraId="6E0216D6"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1205" w:author="mananarora1571@gmail.com" w:date="2021-05-30T15:12:00Z">
          <w:pPr>
            <w:pStyle w:val="Heading3"/>
          </w:pPr>
        </w:pPrChange>
      </w:pPr>
    </w:p>
    <w:p w14:paraId="61331497" w14:textId="77777777" w:rsidR="001450B9" w:rsidRPr="00DE39BA" w:rsidRDefault="001450B9" w:rsidP="00F535CA">
      <w:pPr>
        <w:pStyle w:val="Heading3"/>
        <w:keepNext w:val="0"/>
        <w:keepLines w:val="0"/>
        <w:widowControl w:val="0"/>
        <w:rPr>
          <w:rFonts w:ascii="Times New Roman" w:hAnsi="Times New Roman" w:cs="Times New Roman"/>
          <w:color w:val="auto"/>
          <w:szCs w:val="24"/>
        </w:rPr>
        <w:pPrChange w:id="1206" w:author="mananarora1571@gmail.com" w:date="2021-05-30T15:12:00Z">
          <w:pPr>
            <w:pStyle w:val="Heading3"/>
          </w:pPr>
        </w:pPrChange>
      </w:pPr>
    </w:p>
    <w:p w14:paraId="7FA9C0A4" w14:textId="77777777" w:rsidR="001450B9" w:rsidRPr="00DE39BA" w:rsidRDefault="001450B9" w:rsidP="00F535CA">
      <w:pPr>
        <w:pStyle w:val="Heading3"/>
        <w:keepNext w:val="0"/>
        <w:keepLines w:val="0"/>
        <w:widowControl w:val="0"/>
        <w:rPr>
          <w:rFonts w:ascii="Times New Roman" w:hAnsi="Times New Roman" w:cs="Times New Roman"/>
          <w:b w:val="0"/>
          <w:color w:val="auto"/>
          <w:szCs w:val="24"/>
        </w:rPr>
        <w:pPrChange w:id="1207" w:author="mananarora1571@gmail.com" w:date="2021-05-30T15:12:00Z">
          <w:pPr>
            <w:pStyle w:val="Heading3"/>
          </w:pPr>
        </w:pPrChange>
      </w:pPr>
      <w:r w:rsidRPr="00DE39BA">
        <w:rPr>
          <w:rFonts w:ascii="Times New Roman" w:hAnsi="Times New Roman" w:cs="Times New Roman"/>
          <w:color w:val="auto"/>
          <w:szCs w:val="24"/>
        </w:rPr>
        <w:t>3.4.2</w:t>
      </w:r>
      <w:r w:rsidRPr="00DE39BA">
        <w:rPr>
          <w:rFonts w:ascii="Times New Roman" w:hAnsi="Times New Roman" w:cs="Times New Roman"/>
          <w:color w:val="auto"/>
          <w:szCs w:val="24"/>
        </w:rPr>
        <w:tab/>
        <w:t>Flutter Architecture</w:t>
      </w:r>
      <w:bookmarkEnd w:id="1200"/>
    </w:p>
    <w:p w14:paraId="2E5040FA" w14:textId="77777777" w:rsidR="001450B9" w:rsidRPr="00DE39BA" w:rsidRDefault="001450B9" w:rsidP="00F535CA">
      <w:pPr>
        <w:widowControl w:val="0"/>
        <w:rPr>
          <w:szCs w:val="24"/>
        </w:rPr>
        <w:pPrChange w:id="1208" w:author="mananarora1571@gmail.com" w:date="2021-05-30T15:12:00Z">
          <w:pPr/>
        </w:pPrChange>
      </w:pPr>
    </w:p>
    <w:p w14:paraId="57D971CA" w14:textId="77777777" w:rsidR="001450B9" w:rsidRPr="00DE39BA" w:rsidRDefault="001450B9" w:rsidP="00F535CA">
      <w:pPr>
        <w:widowControl w:val="0"/>
        <w:rPr>
          <w:szCs w:val="24"/>
        </w:rPr>
        <w:pPrChange w:id="1209" w:author="mananarora1571@gmail.com" w:date="2021-05-30T15:12:00Z">
          <w:pPr>
            <w:keepNext/>
          </w:pPr>
        </w:pPrChange>
      </w:pPr>
      <w:r w:rsidRPr="00DE39BA">
        <w:rPr>
          <w:noProof/>
          <w:szCs w:val="24"/>
          <w:lang w:val="en-IN" w:eastAsia="en-IN"/>
        </w:rPr>
        <w:drawing>
          <wp:inline distT="0" distB="0" distL="0" distR="0" wp14:anchorId="63C69D2F" wp14:editId="55890298">
            <wp:extent cx="5943600" cy="3333750"/>
            <wp:effectExtent l="0" t="0" r="0" b="0"/>
            <wp:docPr id="10" name="Picture 10" descr="E:\5ef09355e0aae4af3454e106_bqEP6zM0XXJ2nJ_0awzo09EQpZsEQQsVHaA3oRM2bSKqmWOgbYz5Jtz_WW2L8yd_DfEFt39gjhM7Nrv8vZwZzO1Bp_aL_l37zcZRACefrBHwK2J19zLZvzYRRDPeVzB984Jw1gs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5ef09355e0aae4af3454e106_bqEP6zM0XXJ2nJ_0awzo09EQpZsEQQsVHaA3oRM2bSKqmWOgbYz5Jtz_WW2L8yd_DfEFt39gjhM7Nrv8vZwZzO1Bp_aL_l37zcZRACefrBHwK2J19zLZvzYRRDPeVzB984Jw1gsF.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F2A59" w14:textId="3F26EAB9" w:rsidR="001450B9" w:rsidRPr="00DE39BA" w:rsidRDefault="00C27AB6" w:rsidP="00F535CA">
      <w:pPr>
        <w:pStyle w:val="Caption"/>
        <w:widowControl w:val="0"/>
        <w:jc w:val="center"/>
        <w:rPr>
          <w:b/>
          <w:i w:val="0"/>
          <w:color w:val="auto"/>
          <w:sz w:val="24"/>
          <w:szCs w:val="24"/>
        </w:rPr>
        <w:pPrChange w:id="1210" w:author="mananarora1571@gmail.com" w:date="2021-05-30T15:12:00Z">
          <w:pPr>
            <w:pStyle w:val="Caption"/>
            <w:jc w:val="center"/>
          </w:pPr>
        </w:pPrChange>
      </w:pPr>
      <w:bookmarkStart w:id="1211" w:name="_Toc480417567"/>
      <w:r w:rsidRPr="00DE39BA">
        <w:rPr>
          <w:b/>
          <w:i w:val="0"/>
          <w:color w:val="auto"/>
          <w:sz w:val="24"/>
        </w:rPr>
        <w:t>Fig</w:t>
      </w:r>
      <w:r>
        <w:rPr>
          <w:b/>
          <w:i w:val="0"/>
          <w:color w:val="auto"/>
          <w:sz w:val="24"/>
        </w:rPr>
        <w:t xml:space="preserve"> 3</w:t>
      </w:r>
      <w:r w:rsidRPr="00DE39BA">
        <w:rPr>
          <w:b/>
          <w:i w:val="0"/>
          <w:color w:val="auto"/>
          <w:sz w:val="24"/>
        </w:rPr>
        <w:t>.</w:t>
      </w:r>
      <w:r>
        <w:rPr>
          <w:b/>
          <w:i w:val="0"/>
          <w:color w:val="auto"/>
          <w:sz w:val="24"/>
        </w:rPr>
        <w:t>2</w:t>
      </w:r>
      <w:r w:rsidRPr="00DE39BA">
        <w:rPr>
          <w:b/>
          <w:i w:val="0"/>
          <w:color w:val="auto"/>
          <w:sz w:val="24"/>
          <w:szCs w:val="24"/>
        </w:rPr>
        <w:t xml:space="preserve">: </w:t>
      </w:r>
      <w:r w:rsidR="001450B9" w:rsidRPr="00DE39BA">
        <w:rPr>
          <w:b/>
          <w:i w:val="0"/>
          <w:color w:val="auto"/>
          <w:sz w:val="24"/>
          <w:szCs w:val="24"/>
        </w:rPr>
        <w:t>Flutter Architecture</w:t>
      </w:r>
      <w:bookmarkEnd w:id="1211"/>
    </w:p>
    <w:p w14:paraId="31387B9D" w14:textId="77777777" w:rsidR="001450B9" w:rsidRPr="00DE39BA" w:rsidRDefault="001450B9" w:rsidP="00F535CA">
      <w:pPr>
        <w:widowControl w:val="0"/>
        <w:rPr>
          <w:szCs w:val="24"/>
        </w:rPr>
        <w:pPrChange w:id="1212" w:author="mananarora1571@gmail.com" w:date="2021-05-30T15:12:00Z">
          <w:pPr/>
        </w:pPrChange>
      </w:pPr>
    </w:p>
    <w:p w14:paraId="5EEB035C" w14:textId="77777777" w:rsidR="001450B9" w:rsidRPr="00DE39BA" w:rsidRDefault="001450B9" w:rsidP="00F535CA">
      <w:pPr>
        <w:pStyle w:val="NoSpacing"/>
        <w:widowControl w:val="0"/>
        <w:numPr>
          <w:ilvl w:val="0"/>
          <w:numId w:val="0"/>
        </w:numPr>
        <w:ind w:left="720"/>
        <w:rPr>
          <w:rFonts w:cs="Times New Roman"/>
          <w:szCs w:val="24"/>
          <w:shd w:val="clear" w:color="auto" w:fill="FFFFFF"/>
        </w:rPr>
        <w:pPrChange w:id="1213" w:author="mananarora1571@gmail.com" w:date="2021-05-30T15:12:00Z">
          <w:pPr>
            <w:pStyle w:val="NoSpacing"/>
            <w:numPr>
              <w:numId w:val="0"/>
            </w:numPr>
            <w:ind w:left="720"/>
          </w:pPr>
        </w:pPrChange>
      </w:pPr>
      <w:r w:rsidRPr="00DE39BA">
        <w:rPr>
          <w:rFonts w:cs="Times New Roman"/>
          <w:szCs w:val="24"/>
          <w:shd w:val="clear" w:color="auto" w:fill="FFFFFF"/>
        </w:rPr>
        <w:t>In addition to the key concepts we discussed earlier, Flutter brings basic layouts that you can use in your app and manage its status easily. The formulation used in Flutter is called the Business Logic Component (BLOC). Basically, it is an event-based approach that allows you to launch events and manage state changes based on them. BLOC is a great way to separate your business logic from the user interface and manage key logic points by testing. The key ideas used in the construction of the BLOC are simple, fast, and experimental, and all these objectives are definitely achieved within the BLOC structures. But this is a different topic that we can look at later.</w:t>
      </w:r>
    </w:p>
    <w:p w14:paraId="7062774E" w14:textId="77777777" w:rsidR="00671653" w:rsidRDefault="001450B9" w:rsidP="00F535CA">
      <w:pPr>
        <w:pStyle w:val="NoSpacing"/>
        <w:widowControl w:val="0"/>
        <w:numPr>
          <w:ilvl w:val="0"/>
          <w:numId w:val="0"/>
        </w:numPr>
        <w:rPr>
          <w:rFonts w:cs="Times New Roman"/>
          <w:szCs w:val="24"/>
        </w:rPr>
        <w:pPrChange w:id="1214" w:author="mananarora1571@gmail.com" w:date="2021-05-30T15:12:00Z">
          <w:pPr>
            <w:pStyle w:val="NoSpacing"/>
            <w:numPr>
              <w:numId w:val="0"/>
            </w:numPr>
          </w:pPr>
        </w:pPrChange>
      </w:pPr>
      <w:r w:rsidRPr="00DE39BA">
        <w:rPr>
          <w:rFonts w:cs="Times New Roman"/>
          <w:b/>
          <w:szCs w:val="24"/>
        </w:rPr>
        <w:t xml:space="preserve">Application Framework: </w:t>
      </w:r>
      <w:bookmarkStart w:id="1215" w:name="_Toc480417313"/>
      <w:r w:rsidR="00671653">
        <w:rPr>
          <w:rFonts w:cs="Times New Roman"/>
          <w:b/>
          <w:szCs w:val="24"/>
        </w:rPr>
        <w:t xml:space="preserve"> </w:t>
      </w:r>
      <w:r w:rsidR="00671653" w:rsidRPr="00671653">
        <w:rPr>
          <w:rFonts w:cs="Times New Roman"/>
          <w:szCs w:val="24"/>
        </w:rPr>
        <w:t xml:space="preserve">Displays a variety of Android OS capabilities to app developers so that they can use them in their applications by providing an open development platform, Android gives developers the ability to build more rich and new apps. Developers are free to take advantage of the hardware of the device, access location information, use background services, set alarms, add notifications to the status bar, and much more. This will help the developer to improve the </w:t>
      </w:r>
      <w:r w:rsidR="00671653" w:rsidRPr="00671653">
        <w:rPr>
          <w:rFonts w:cs="Times New Roman"/>
          <w:szCs w:val="24"/>
        </w:rPr>
        <w:lastRenderedPageBreak/>
        <w:t>application.</w:t>
      </w:r>
    </w:p>
    <w:p w14:paraId="2F4D5002" w14:textId="62CD1318" w:rsidR="001450B9" w:rsidRPr="00671653" w:rsidRDefault="001450B9" w:rsidP="00F535CA">
      <w:pPr>
        <w:pStyle w:val="NoSpacing"/>
        <w:widowControl w:val="0"/>
        <w:numPr>
          <w:ilvl w:val="0"/>
          <w:numId w:val="0"/>
        </w:numPr>
        <w:rPr>
          <w:rFonts w:cs="Times New Roman"/>
          <w:b/>
          <w:szCs w:val="24"/>
        </w:rPr>
        <w:pPrChange w:id="1216" w:author="mananarora1571@gmail.com" w:date="2021-05-30T15:12:00Z">
          <w:pPr>
            <w:pStyle w:val="NoSpacing"/>
            <w:numPr>
              <w:numId w:val="0"/>
            </w:numPr>
          </w:pPr>
        </w:pPrChange>
      </w:pPr>
      <w:r w:rsidRPr="00671653">
        <w:rPr>
          <w:rFonts w:cs="Times New Roman"/>
          <w:b/>
          <w:szCs w:val="24"/>
        </w:rPr>
        <w:t>3.4.3</w:t>
      </w:r>
      <w:r w:rsidRPr="00671653">
        <w:rPr>
          <w:rFonts w:cs="Times New Roman"/>
          <w:b/>
          <w:szCs w:val="24"/>
        </w:rPr>
        <w:tab/>
        <w:t>Security and Permissions</w:t>
      </w:r>
      <w:bookmarkEnd w:id="1215"/>
    </w:p>
    <w:p w14:paraId="4726EB01" w14:textId="77777777" w:rsidR="00671653" w:rsidRDefault="00671653" w:rsidP="00F535CA">
      <w:pPr>
        <w:pStyle w:val="Heading2"/>
        <w:keepNext w:val="0"/>
        <w:keepLines w:val="0"/>
        <w:widowControl w:val="0"/>
        <w:spacing w:line="360" w:lineRule="auto"/>
        <w:ind w:left="720"/>
        <w:jc w:val="both"/>
        <w:rPr>
          <w:rFonts w:eastAsiaTheme="minorEastAsia" w:cs="Times New Roman"/>
          <w:b w:val="0"/>
          <w:color w:val="auto"/>
          <w:szCs w:val="24"/>
        </w:rPr>
        <w:pPrChange w:id="1217" w:author="mananarora1571@gmail.com" w:date="2021-05-30T15:12:00Z">
          <w:pPr>
            <w:pStyle w:val="Heading2"/>
            <w:spacing w:line="360" w:lineRule="auto"/>
            <w:ind w:left="720"/>
            <w:jc w:val="both"/>
          </w:pPr>
        </w:pPrChange>
      </w:pPr>
      <w:bookmarkStart w:id="1218" w:name="_Toc480417318"/>
      <w:r w:rsidRPr="00671653">
        <w:rPr>
          <w:rFonts w:eastAsiaTheme="minorEastAsia" w:cs="Times New Roman"/>
          <w:b w:val="0"/>
          <w:color w:val="auto"/>
          <w:szCs w:val="24"/>
        </w:rPr>
        <w:t>All Android apps use their own process and security where these apps are used with the help of Linux installation. Android has a security mechanism that prevents processes from performing various tasks. Depending on the permissions the process can access data from other applications or other applications. This concept will help the developer maintain the security of the application and gain access to all application permissions. For example, an engineer might specify access to a device's Bluetooth function through a program</w:t>
      </w:r>
    </w:p>
    <w:p w14:paraId="4AB8A5B1" w14:textId="28C5CBC4" w:rsidR="001450B9" w:rsidRPr="00DE39BA" w:rsidRDefault="001450B9" w:rsidP="00F535CA">
      <w:pPr>
        <w:pStyle w:val="Heading2"/>
        <w:keepNext w:val="0"/>
        <w:keepLines w:val="0"/>
        <w:widowControl w:val="0"/>
        <w:spacing w:line="360" w:lineRule="auto"/>
        <w:jc w:val="both"/>
        <w:rPr>
          <w:rFonts w:cs="Times New Roman"/>
          <w:b w:val="0"/>
          <w:color w:val="auto"/>
          <w:szCs w:val="24"/>
        </w:rPr>
        <w:pPrChange w:id="1219" w:author="mananarora1571@gmail.com" w:date="2021-05-30T15:12:00Z">
          <w:pPr>
            <w:pStyle w:val="Heading2"/>
            <w:spacing w:line="360" w:lineRule="auto"/>
            <w:jc w:val="both"/>
          </w:pPr>
        </w:pPrChange>
      </w:pPr>
      <w:r w:rsidRPr="00DE39BA">
        <w:rPr>
          <w:rFonts w:cs="Times New Roman"/>
          <w:color w:val="auto"/>
          <w:szCs w:val="24"/>
        </w:rPr>
        <w:t>3.5</w:t>
      </w:r>
      <w:r w:rsidRPr="00DE39BA">
        <w:rPr>
          <w:rFonts w:cs="Times New Roman"/>
          <w:color w:val="auto"/>
          <w:szCs w:val="24"/>
        </w:rPr>
        <w:tab/>
        <w:t>Critical Evaluation of Literature Review</w:t>
      </w:r>
      <w:bookmarkEnd w:id="1218"/>
    </w:p>
    <w:p w14:paraId="6067B5DA" w14:textId="77777777" w:rsidR="00671653" w:rsidRPr="00671653" w:rsidRDefault="00671653" w:rsidP="00F535CA">
      <w:pPr>
        <w:pStyle w:val="Heading2"/>
        <w:keepNext w:val="0"/>
        <w:keepLines w:val="0"/>
        <w:widowControl w:val="0"/>
        <w:spacing w:line="360" w:lineRule="auto"/>
        <w:ind w:left="720"/>
        <w:jc w:val="both"/>
        <w:rPr>
          <w:rFonts w:eastAsiaTheme="minorEastAsia" w:cs="Times New Roman"/>
          <w:b w:val="0"/>
          <w:color w:val="auto"/>
          <w:szCs w:val="24"/>
        </w:rPr>
        <w:pPrChange w:id="1220" w:author="mananarora1571@gmail.com" w:date="2021-05-30T15:12:00Z">
          <w:pPr>
            <w:pStyle w:val="Heading2"/>
            <w:spacing w:line="360" w:lineRule="auto"/>
            <w:ind w:left="720"/>
            <w:jc w:val="both"/>
          </w:pPr>
        </w:pPrChange>
      </w:pPr>
      <w:bookmarkStart w:id="1221" w:name="_Toc480417319"/>
      <w:r w:rsidRPr="00671653">
        <w:rPr>
          <w:rFonts w:eastAsiaTheme="minorEastAsia" w:cs="Times New Roman"/>
          <w:b w:val="0"/>
          <w:color w:val="auto"/>
          <w:szCs w:val="24"/>
        </w:rPr>
        <w:t>The development of the proposed user application is researched to come to the conclusion that all the features required by the end user to maximize office space. The literature review forms the basis for further research that provides insight into the proposed system. Systems such as the proposed plan have been researched to form the basis of the plan; what problems a builder may face, what features cannot be used at all.</w:t>
      </w:r>
    </w:p>
    <w:p w14:paraId="7DDB68D5" w14:textId="77777777" w:rsidR="00671653" w:rsidRDefault="00671653" w:rsidP="00F535CA">
      <w:pPr>
        <w:pStyle w:val="Heading2"/>
        <w:keepNext w:val="0"/>
        <w:keepLines w:val="0"/>
        <w:widowControl w:val="0"/>
        <w:spacing w:line="360" w:lineRule="auto"/>
        <w:ind w:left="720"/>
        <w:jc w:val="both"/>
        <w:rPr>
          <w:rFonts w:eastAsiaTheme="minorEastAsia" w:cs="Times New Roman"/>
          <w:b w:val="0"/>
          <w:color w:val="auto"/>
          <w:szCs w:val="24"/>
        </w:rPr>
        <w:pPrChange w:id="1222" w:author="mananarora1571@gmail.com" w:date="2021-05-30T15:12:00Z">
          <w:pPr>
            <w:pStyle w:val="Heading2"/>
            <w:spacing w:line="360" w:lineRule="auto"/>
            <w:ind w:left="720"/>
            <w:jc w:val="both"/>
          </w:pPr>
        </w:pPrChange>
      </w:pPr>
      <w:r w:rsidRPr="00671653">
        <w:rPr>
          <w:rFonts w:eastAsiaTheme="minorEastAsia" w:cs="Times New Roman"/>
          <w:b w:val="0"/>
          <w:color w:val="auto"/>
          <w:szCs w:val="24"/>
        </w:rPr>
        <w:t>During the review of the documentation, the background, technical and academic research was conducted to obtain in-depth information on the features to be used in the proposed system and to evaluate the technologies to be used to design the system. Therefore, a second study was conducted under review of the literature by studying the work of another lead engineer in developing the proposed system.</w:t>
      </w:r>
    </w:p>
    <w:p w14:paraId="5E93BE56" w14:textId="3E2860C5" w:rsidR="001450B9" w:rsidRPr="00DE39BA" w:rsidRDefault="00671653" w:rsidP="00F535CA">
      <w:pPr>
        <w:pStyle w:val="Heading2"/>
        <w:keepNext w:val="0"/>
        <w:keepLines w:val="0"/>
        <w:widowControl w:val="0"/>
        <w:spacing w:line="360" w:lineRule="auto"/>
        <w:jc w:val="both"/>
        <w:rPr>
          <w:rFonts w:cs="Times New Roman"/>
          <w:b w:val="0"/>
          <w:color w:val="auto"/>
          <w:szCs w:val="24"/>
        </w:rPr>
        <w:pPrChange w:id="1223" w:author="mananarora1571@gmail.com" w:date="2021-05-30T15:12:00Z">
          <w:pPr>
            <w:pStyle w:val="Heading2"/>
            <w:spacing w:line="360" w:lineRule="auto"/>
            <w:jc w:val="both"/>
          </w:pPr>
        </w:pPrChange>
      </w:pPr>
      <w:bookmarkStart w:id="1224" w:name="_Toc480417321"/>
      <w:bookmarkEnd w:id="1221"/>
      <w:r>
        <w:rPr>
          <w:rFonts w:cs="Times New Roman"/>
          <w:color w:val="auto"/>
          <w:szCs w:val="24"/>
        </w:rPr>
        <w:t>3.6</w:t>
      </w:r>
      <w:r w:rsidR="001450B9" w:rsidRPr="00DE39BA">
        <w:rPr>
          <w:rFonts w:cs="Times New Roman"/>
          <w:color w:val="auto"/>
          <w:szCs w:val="24"/>
        </w:rPr>
        <w:tab/>
        <w:t>Conclusion</w:t>
      </w:r>
      <w:bookmarkEnd w:id="1224"/>
    </w:p>
    <w:p w14:paraId="197F4E92" w14:textId="0B49F451" w:rsidR="000D5C54" w:rsidRPr="00DE39BA" w:rsidRDefault="00671653" w:rsidP="00F535CA">
      <w:pPr>
        <w:widowControl w:val="0"/>
        <w:spacing w:line="360" w:lineRule="auto"/>
        <w:ind w:left="720"/>
        <w:jc w:val="both"/>
        <w:rPr>
          <w:rFonts w:eastAsia="Calibri"/>
          <w:szCs w:val="24"/>
        </w:rPr>
        <w:pPrChange w:id="1225" w:author="mananarora1571@gmail.com" w:date="2021-05-30T15:12:00Z">
          <w:pPr>
            <w:spacing w:line="360" w:lineRule="auto"/>
            <w:ind w:left="720"/>
            <w:jc w:val="both"/>
          </w:pPr>
        </w:pPrChange>
      </w:pPr>
      <w:r w:rsidRPr="00671653">
        <w:rPr>
          <w:szCs w:val="24"/>
        </w:rPr>
        <w:t>Chapter 3 includes reviewing past documents to find the basis for a proposed project. Under the literature review, existing programs have been studied to gather information in the research area; what new features in the market and what features a developer can incorporate into his new system. The chapter includes details and resources that form part of the literature review and which are lessons or future lessons to gather information and information about the study environment.</w:t>
      </w:r>
    </w:p>
    <w:p w14:paraId="43F604BD" w14:textId="77777777" w:rsidR="000D5C54" w:rsidRPr="00DE39BA" w:rsidRDefault="000D5C54" w:rsidP="00F535CA">
      <w:pPr>
        <w:widowControl w:val="0"/>
        <w:spacing w:line="360" w:lineRule="auto"/>
        <w:ind w:left="720"/>
        <w:jc w:val="both"/>
        <w:rPr>
          <w:rFonts w:eastAsia="Calibri"/>
          <w:szCs w:val="24"/>
        </w:rPr>
        <w:pPrChange w:id="1226" w:author="mananarora1571@gmail.com" w:date="2021-05-30T15:12:00Z">
          <w:pPr>
            <w:spacing w:line="360" w:lineRule="auto"/>
            <w:ind w:left="720"/>
            <w:jc w:val="both"/>
          </w:pPr>
        </w:pPrChange>
      </w:pPr>
    </w:p>
    <w:p w14:paraId="28694A3F" w14:textId="631781E5" w:rsidR="00671653" w:rsidRDefault="00671653" w:rsidP="00F535CA">
      <w:pPr>
        <w:pStyle w:val="Heading1"/>
        <w:keepNext w:val="0"/>
        <w:keepLines w:val="0"/>
        <w:widowControl w:val="0"/>
        <w:rPr>
          <w:ins w:id="1227" w:author="mananarora1571@gmail.com" w:date="2021-05-30T15:16:00Z"/>
          <w:rFonts w:eastAsia="Calibri" w:cs="Times New Roman"/>
          <w:b w:val="0"/>
          <w:color w:val="auto"/>
          <w:sz w:val="24"/>
          <w:szCs w:val="24"/>
        </w:rPr>
        <w:pPrChange w:id="1228" w:author="mananarora1571@gmail.com" w:date="2021-05-30T15:12:00Z">
          <w:pPr>
            <w:pStyle w:val="Heading1"/>
          </w:pPr>
        </w:pPrChange>
      </w:pPr>
    </w:p>
    <w:p w14:paraId="17DF0988" w14:textId="4B9C4E12" w:rsidR="00F535CA" w:rsidRDefault="00F535CA" w:rsidP="00F535CA">
      <w:pPr>
        <w:rPr>
          <w:ins w:id="1229" w:author="mananarora1571@gmail.com" w:date="2021-05-30T15:16:00Z"/>
        </w:rPr>
        <w:pPrChange w:id="1230" w:author="mananarora1571@gmail.com" w:date="2021-05-30T15:16:00Z">
          <w:pPr>
            <w:pStyle w:val="Heading1"/>
          </w:pPr>
        </w:pPrChange>
      </w:pPr>
    </w:p>
    <w:p w14:paraId="466BF7A8" w14:textId="77777777" w:rsidR="00F535CA" w:rsidRPr="00F535CA" w:rsidRDefault="00F535CA" w:rsidP="00F535CA">
      <w:pPr>
        <w:rPr>
          <w:rPrChange w:id="1231" w:author="mananarora1571@gmail.com" w:date="2021-05-30T15:16:00Z">
            <w:rPr>
              <w:rFonts w:eastAsia="Calibri" w:cs="Times New Roman"/>
              <w:b w:val="0"/>
              <w:color w:val="auto"/>
              <w:sz w:val="24"/>
              <w:szCs w:val="24"/>
            </w:rPr>
          </w:rPrChange>
        </w:rPr>
        <w:pPrChange w:id="1232" w:author="mananarora1571@gmail.com" w:date="2021-05-30T15:16:00Z">
          <w:pPr>
            <w:pStyle w:val="Heading1"/>
          </w:pPr>
        </w:pPrChange>
      </w:pPr>
    </w:p>
    <w:p w14:paraId="0FDA539D" w14:textId="1494B826" w:rsidR="00753DF6" w:rsidRPr="00DE39BA" w:rsidRDefault="00753DF6" w:rsidP="00F535CA">
      <w:pPr>
        <w:pStyle w:val="Heading1"/>
        <w:keepNext w:val="0"/>
        <w:keepLines w:val="0"/>
        <w:widowControl w:val="0"/>
        <w:jc w:val="center"/>
        <w:rPr>
          <w:rFonts w:cs="Times New Roman"/>
          <w:bCs/>
          <w:color w:val="auto"/>
          <w:u w:val="single"/>
        </w:rPr>
        <w:pPrChange w:id="1233" w:author="mananarora1571@gmail.com" w:date="2021-05-30T15:12:00Z">
          <w:pPr>
            <w:pStyle w:val="Heading1"/>
            <w:jc w:val="center"/>
          </w:pPr>
        </w:pPrChange>
      </w:pPr>
      <w:r w:rsidRPr="00DE39BA">
        <w:rPr>
          <w:rFonts w:cs="Times New Roman"/>
          <w:bCs/>
          <w:color w:val="auto"/>
          <w:u w:val="single"/>
        </w:rPr>
        <w:lastRenderedPageBreak/>
        <w:t>CHAPTER 4: RESEARCH METHODS</w:t>
      </w:r>
    </w:p>
    <w:p w14:paraId="45C67A76" w14:textId="77777777" w:rsidR="00753DF6" w:rsidRPr="00DE39BA" w:rsidRDefault="00753DF6" w:rsidP="00F535CA">
      <w:pPr>
        <w:widowControl w:val="0"/>
        <w:pPrChange w:id="1234" w:author="mananarora1571@gmail.com" w:date="2021-05-30T15:12:00Z">
          <w:pPr/>
        </w:pPrChange>
      </w:pPr>
    </w:p>
    <w:p w14:paraId="6A54E532" w14:textId="77777777" w:rsidR="00753DF6" w:rsidRPr="00DE39BA" w:rsidRDefault="00753DF6" w:rsidP="00F535CA">
      <w:pPr>
        <w:pStyle w:val="Heading2"/>
        <w:keepNext w:val="0"/>
        <w:keepLines w:val="0"/>
        <w:widowControl w:val="0"/>
        <w:numPr>
          <w:ilvl w:val="2"/>
          <w:numId w:val="15"/>
        </w:numPr>
        <w:spacing w:line="360" w:lineRule="auto"/>
        <w:rPr>
          <w:rFonts w:cs="Times New Roman"/>
          <w:color w:val="auto"/>
        </w:rPr>
        <w:pPrChange w:id="1235" w:author="mananarora1571@gmail.com" w:date="2021-05-30T15:12:00Z">
          <w:pPr>
            <w:pStyle w:val="Heading2"/>
            <w:numPr>
              <w:ilvl w:val="2"/>
              <w:numId w:val="15"/>
            </w:numPr>
            <w:spacing w:line="360" w:lineRule="auto"/>
            <w:ind w:left="720" w:hanging="720"/>
          </w:pPr>
        </w:pPrChange>
      </w:pPr>
      <w:r w:rsidRPr="00DE39BA">
        <w:rPr>
          <w:rFonts w:cs="Times New Roman"/>
          <w:color w:val="auto"/>
        </w:rPr>
        <w:t>Primary Research</w:t>
      </w:r>
    </w:p>
    <w:p w14:paraId="3E3652AC" w14:textId="77777777" w:rsidR="0063146F" w:rsidRDefault="0063146F" w:rsidP="00F535CA">
      <w:pPr>
        <w:pStyle w:val="Heading2"/>
        <w:keepNext w:val="0"/>
        <w:keepLines w:val="0"/>
        <w:widowControl w:val="0"/>
        <w:spacing w:line="360" w:lineRule="auto"/>
        <w:ind w:left="720"/>
        <w:rPr>
          <w:rFonts w:eastAsiaTheme="minorEastAsia" w:cs="Times New Roman"/>
          <w:b w:val="0"/>
          <w:color w:val="auto"/>
          <w:szCs w:val="22"/>
        </w:rPr>
        <w:pPrChange w:id="1236" w:author="mananarora1571@gmail.com" w:date="2021-05-30T15:12:00Z">
          <w:pPr>
            <w:pStyle w:val="Heading2"/>
            <w:spacing w:line="360" w:lineRule="auto"/>
            <w:ind w:left="720"/>
          </w:pPr>
        </w:pPrChange>
      </w:pPr>
      <w:bookmarkStart w:id="1237" w:name="_Toc436045144"/>
      <w:r w:rsidRPr="0063146F">
        <w:rPr>
          <w:rFonts w:eastAsiaTheme="minorEastAsia" w:cs="Times New Roman"/>
          <w:b w:val="0"/>
          <w:color w:val="auto"/>
          <w:szCs w:val="22"/>
        </w:rPr>
        <w:t>Primary research is defined as collecting data or information about the research domain from the real world, for the first time in a given case from the real world. It is designed to remove the confusion and ambiguity that has come to the minds of engineers after conducting a second survey by asking those questions directly to forum users and looking at their suggestions. The developer can use this research to move forward in project development. The main research methods used by the engineer contain the questions and tests described below:</w:t>
      </w:r>
    </w:p>
    <w:p w14:paraId="7C78CEAD" w14:textId="3D82AC94" w:rsidR="00753DF6" w:rsidRPr="0063146F" w:rsidRDefault="0063146F" w:rsidP="00F535CA">
      <w:pPr>
        <w:pStyle w:val="Heading2"/>
        <w:keepNext w:val="0"/>
        <w:keepLines w:val="0"/>
        <w:widowControl w:val="0"/>
        <w:spacing w:line="360" w:lineRule="auto"/>
        <w:rPr>
          <w:rFonts w:cs="Times New Roman"/>
          <w:color w:val="auto"/>
        </w:rPr>
        <w:pPrChange w:id="1238" w:author="mananarora1571@gmail.com" w:date="2021-05-30T15:12:00Z">
          <w:pPr>
            <w:pStyle w:val="Heading2"/>
            <w:spacing w:line="360" w:lineRule="auto"/>
          </w:pPr>
        </w:pPrChange>
      </w:pPr>
      <w:r w:rsidRPr="0063146F">
        <w:rPr>
          <w:rFonts w:eastAsiaTheme="minorEastAsia" w:cs="Times New Roman"/>
          <w:color w:val="auto"/>
          <w:szCs w:val="22"/>
        </w:rPr>
        <w:t>4.1.2</w:t>
      </w:r>
      <w:r>
        <w:rPr>
          <w:rFonts w:eastAsiaTheme="minorEastAsia" w:cs="Times New Roman"/>
          <w:color w:val="auto"/>
          <w:szCs w:val="22"/>
        </w:rPr>
        <w:t xml:space="preserve">   </w:t>
      </w:r>
      <w:r w:rsidRPr="0063146F">
        <w:rPr>
          <w:rFonts w:eastAsiaTheme="minorEastAsia" w:cs="Times New Roman"/>
          <w:color w:val="auto"/>
          <w:szCs w:val="22"/>
        </w:rPr>
        <w:t xml:space="preserve"> </w:t>
      </w:r>
      <w:r w:rsidR="00753DF6" w:rsidRPr="0063146F">
        <w:rPr>
          <w:rFonts w:cs="Times New Roman"/>
          <w:color w:val="auto"/>
        </w:rPr>
        <w:t>Questionnaire</w:t>
      </w:r>
      <w:bookmarkEnd w:id="1237"/>
    </w:p>
    <w:p w14:paraId="419DC586" w14:textId="218BCE2A" w:rsidR="00753DF6" w:rsidRPr="00DE39BA" w:rsidRDefault="0063146F" w:rsidP="00F535CA">
      <w:pPr>
        <w:widowControl w:val="0"/>
        <w:spacing w:line="360" w:lineRule="auto"/>
        <w:ind w:left="720"/>
        <w:jc w:val="both"/>
        <w:rPr>
          <w:szCs w:val="24"/>
        </w:rPr>
        <w:pPrChange w:id="1239" w:author="mananarora1571@gmail.com" w:date="2021-05-30T15:12:00Z">
          <w:pPr>
            <w:spacing w:line="360" w:lineRule="auto"/>
            <w:ind w:left="720"/>
            <w:jc w:val="both"/>
          </w:pPr>
        </w:pPrChange>
      </w:pPr>
      <w:r w:rsidRPr="0063146F">
        <w:rPr>
          <w:szCs w:val="24"/>
        </w:rPr>
        <w:t>The questionnaire consists of several questions printed on a piece of paper in a clear sequence to obtain the necessary information for the targeted users in a short period of time. A questionnaire is provided for respondents who are expected to read and understand the questions and write down the answer in the space provided. As a user the types of users of the proposed system; the engineer will distribute a list of questions between them.</w:t>
      </w:r>
    </w:p>
    <w:p w14:paraId="5CAF7720" w14:textId="77777777" w:rsidR="00753DF6" w:rsidRPr="00DE39BA" w:rsidRDefault="00753DF6" w:rsidP="00F535CA">
      <w:pPr>
        <w:widowControl w:val="0"/>
        <w:rPr>
          <w:b/>
        </w:rPr>
        <w:pPrChange w:id="1240" w:author="mananarora1571@gmail.com" w:date="2021-05-30T15:12:00Z">
          <w:pPr/>
        </w:pPrChange>
      </w:pPr>
      <w:r w:rsidRPr="00DE39BA">
        <w:rPr>
          <w:b/>
        </w:rPr>
        <w:t>Justification for Conducting Questionnaire</w:t>
      </w:r>
    </w:p>
    <w:p w14:paraId="5279F179" w14:textId="35589867" w:rsidR="00753DF6" w:rsidRPr="00DE39BA" w:rsidRDefault="00753DF6" w:rsidP="00F535CA">
      <w:pPr>
        <w:widowControl w:val="0"/>
        <w:spacing w:line="360" w:lineRule="auto"/>
        <w:ind w:left="360"/>
        <w:jc w:val="both"/>
        <w:pPrChange w:id="1241" w:author="mananarora1571@gmail.com" w:date="2021-05-30T15:12:00Z">
          <w:pPr>
            <w:spacing w:line="360" w:lineRule="auto"/>
            <w:ind w:left="360"/>
            <w:jc w:val="both"/>
          </w:pPr>
        </w:pPrChange>
      </w:pPr>
      <w:r w:rsidRPr="00DE39BA">
        <w:t xml:space="preserve">The reason for choosing </w:t>
      </w:r>
      <w:r w:rsidR="006A6D33" w:rsidRPr="00DE39BA">
        <w:t xml:space="preserve">a </w:t>
      </w:r>
      <w:r w:rsidRPr="00DE39BA">
        <w:t xml:space="preserve">questionnaire as a primary data gathering method is described below: </w:t>
      </w:r>
    </w:p>
    <w:p w14:paraId="79FCB2CB" w14:textId="77777777" w:rsidR="0063146F" w:rsidRDefault="0063146F" w:rsidP="00F535CA">
      <w:pPr>
        <w:pStyle w:val="NoSpacing"/>
        <w:widowControl w:val="0"/>
        <w:numPr>
          <w:ilvl w:val="0"/>
          <w:numId w:val="16"/>
        </w:numPr>
        <w:rPr>
          <w:rFonts w:cs="Times New Roman"/>
          <w:szCs w:val="24"/>
        </w:rPr>
        <w:pPrChange w:id="1242" w:author="mananarora1571@gmail.com" w:date="2021-05-30T15:12:00Z">
          <w:pPr>
            <w:pStyle w:val="NoSpacing"/>
            <w:numPr>
              <w:numId w:val="16"/>
            </w:numPr>
            <w:ind w:left="720" w:hanging="360"/>
          </w:pPr>
        </w:pPrChange>
      </w:pPr>
      <w:r w:rsidRPr="0063146F">
        <w:rPr>
          <w:rFonts w:cs="Times New Roman"/>
          <w:szCs w:val="24"/>
        </w:rPr>
        <w:t>Since the intended users of the program are quite numerous, it is impossible to reach them individually to collect their needs and suggestions.</w:t>
      </w:r>
    </w:p>
    <w:p w14:paraId="29930CCE" w14:textId="77777777" w:rsidR="0063146F" w:rsidRDefault="0063146F" w:rsidP="00F535CA">
      <w:pPr>
        <w:pStyle w:val="NoSpacing"/>
        <w:widowControl w:val="0"/>
        <w:numPr>
          <w:ilvl w:val="0"/>
          <w:numId w:val="16"/>
        </w:numPr>
        <w:rPr>
          <w:rFonts w:cs="Times New Roman"/>
          <w:szCs w:val="24"/>
        </w:rPr>
        <w:pPrChange w:id="1243" w:author="mananarora1571@gmail.com" w:date="2021-05-30T15:12:00Z">
          <w:pPr>
            <w:pStyle w:val="NoSpacing"/>
            <w:numPr>
              <w:numId w:val="16"/>
            </w:numPr>
            <w:ind w:left="720" w:hanging="360"/>
          </w:pPr>
        </w:pPrChange>
      </w:pPr>
      <w:r w:rsidRPr="0063146F">
        <w:rPr>
          <w:rFonts w:cs="Times New Roman"/>
          <w:szCs w:val="24"/>
        </w:rPr>
        <w:t>In the case of questionnaires, it is possible to reach as many people as possible at one time, regardless of their geographical location.</w:t>
      </w:r>
    </w:p>
    <w:p w14:paraId="1BFBD49F" w14:textId="77777777" w:rsidR="0063146F" w:rsidRDefault="0063146F" w:rsidP="00F535CA">
      <w:pPr>
        <w:pStyle w:val="NoSpacing"/>
        <w:widowControl w:val="0"/>
        <w:numPr>
          <w:ilvl w:val="0"/>
          <w:numId w:val="16"/>
        </w:numPr>
        <w:rPr>
          <w:rFonts w:cs="Times New Roman"/>
          <w:szCs w:val="24"/>
        </w:rPr>
        <w:pPrChange w:id="1244" w:author="mananarora1571@gmail.com" w:date="2021-05-30T15:12:00Z">
          <w:pPr>
            <w:pStyle w:val="NoSpacing"/>
            <w:numPr>
              <w:numId w:val="16"/>
            </w:numPr>
            <w:ind w:left="720" w:hanging="360"/>
          </w:pPr>
        </w:pPrChange>
      </w:pPr>
      <w:r w:rsidRPr="0063146F">
        <w:rPr>
          <w:rFonts w:cs="Times New Roman"/>
          <w:szCs w:val="24"/>
        </w:rPr>
        <w:t>Since mathematical methods can be used in the analysis of the questionnaire it is effective in terms of graphs and charts more accurate.</w:t>
      </w:r>
    </w:p>
    <w:p w14:paraId="42FF0B38" w14:textId="38227914" w:rsidR="0063146F" w:rsidRDefault="0063146F" w:rsidP="00F535CA">
      <w:pPr>
        <w:pStyle w:val="NoSpacing"/>
        <w:widowControl w:val="0"/>
        <w:numPr>
          <w:ilvl w:val="0"/>
          <w:numId w:val="16"/>
        </w:numPr>
        <w:rPr>
          <w:rFonts w:cs="Times New Roman"/>
          <w:szCs w:val="24"/>
        </w:rPr>
        <w:pPrChange w:id="1245" w:author="mananarora1571@gmail.com" w:date="2021-05-30T15:12:00Z">
          <w:pPr>
            <w:pStyle w:val="NoSpacing"/>
            <w:numPr>
              <w:numId w:val="16"/>
            </w:numPr>
            <w:ind w:left="720" w:hanging="360"/>
          </w:pPr>
        </w:pPrChange>
      </w:pPr>
      <w:r w:rsidRPr="0063146F">
        <w:rPr>
          <w:rFonts w:cs="Times New Roman"/>
          <w:szCs w:val="24"/>
        </w:rPr>
        <w:t>Users are free to answer questions anonymously, so there are plenty of opportunities to find specific needs.</w:t>
      </w:r>
    </w:p>
    <w:p w14:paraId="1A2AE6B4" w14:textId="0CEE9F13" w:rsidR="00753DF6" w:rsidRPr="0063146F" w:rsidRDefault="0063146F" w:rsidP="00F535CA">
      <w:pPr>
        <w:pStyle w:val="NoSpacing"/>
        <w:widowControl w:val="0"/>
        <w:numPr>
          <w:ilvl w:val="0"/>
          <w:numId w:val="16"/>
        </w:numPr>
        <w:rPr>
          <w:rFonts w:cs="Times New Roman"/>
          <w:szCs w:val="24"/>
        </w:rPr>
        <w:pPrChange w:id="1246" w:author="mananarora1571@gmail.com" w:date="2021-05-30T15:12:00Z">
          <w:pPr>
            <w:pStyle w:val="NoSpacing"/>
            <w:numPr>
              <w:numId w:val="16"/>
            </w:numPr>
            <w:ind w:left="720" w:hanging="360"/>
          </w:pPr>
        </w:pPrChange>
      </w:pPr>
      <w:r w:rsidRPr="0063146F">
        <w:rPr>
          <w:rFonts w:cs="Times New Roman"/>
          <w:szCs w:val="24"/>
        </w:rPr>
        <w:t>It is an inexpensive method, as it can be emailed to participants or distributed as a paper-based questionnaire.</w:t>
      </w:r>
    </w:p>
    <w:p w14:paraId="7AE13D09" w14:textId="77777777" w:rsidR="00753DF6" w:rsidRPr="00DE39BA" w:rsidRDefault="00753DF6" w:rsidP="00F535CA">
      <w:pPr>
        <w:widowControl w:val="0"/>
        <w:rPr>
          <w:b/>
          <w:sz w:val="28"/>
          <w:szCs w:val="28"/>
        </w:rPr>
        <w:pPrChange w:id="1247" w:author="mananarora1571@gmail.com" w:date="2021-05-30T15:12:00Z">
          <w:pPr/>
        </w:pPrChange>
      </w:pPr>
      <w:r w:rsidRPr="00DE39BA">
        <w:rPr>
          <w:b/>
          <w:sz w:val="28"/>
          <w:szCs w:val="28"/>
        </w:rPr>
        <w:t>Questionnaire for Customer</w:t>
      </w:r>
    </w:p>
    <w:tbl>
      <w:tblPr>
        <w:tblStyle w:val="TableGrid"/>
        <w:tblW w:w="0" w:type="auto"/>
        <w:tblLook w:val="04A0" w:firstRow="1" w:lastRow="0" w:firstColumn="1" w:lastColumn="0" w:noHBand="0" w:noVBand="1"/>
      </w:tblPr>
      <w:tblGrid>
        <w:gridCol w:w="9350"/>
      </w:tblGrid>
      <w:tr w:rsidR="00753DF6" w:rsidRPr="00DE39BA" w14:paraId="58BDAA15" w14:textId="77777777" w:rsidTr="00753DF6">
        <w:tc>
          <w:tcPr>
            <w:tcW w:w="9350" w:type="dxa"/>
            <w:tcBorders>
              <w:top w:val="single" w:sz="4" w:space="0" w:color="auto"/>
              <w:left w:val="single" w:sz="4" w:space="0" w:color="auto"/>
              <w:bottom w:val="single" w:sz="4" w:space="0" w:color="auto"/>
              <w:right w:val="single" w:sz="4" w:space="0" w:color="auto"/>
            </w:tcBorders>
          </w:tcPr>
          <w:p w14:paraId="2DEF8492" w14:textId="77777777" w:rsidR="00753DF6" w:rsidRPr="00DE39BA" w:rsidRDefault="00753DF6" w:rsidP="00F535CA">
            <w:pPr>
              <w:spacing w:after="0" w:line="240" w:lineRule="auto"/>
              <w:rPr>
                <w:b/>
                <w:sz w:val="22"/>
              </w:rPr>
              <w:pPrChange w:id="1248" w:author="mananarora1571@gmail.com" w:date="2021-05-30T15:12:00Z">
                <w:pPr>
                  <w:spacing w:after="0" w:line="240" w:lineRule="auto"/>
                </w:pPr>
              </w:pPrChange>
            </w:pPr>
          </w:p>
        </w:tc>
      </w:tr>
      <w:tr w:rsidR="00753DF6" w:rsidRPr="00DE39BA" w14:paraId="2407C730" w14:textId="77777777" w:rsidTr="00753DF6">
        <w:tc>
          <w:tcPr>
            <w:tcW w:w="9350" w:type="dxa"/>
            <w:tcBorders>
              <w:top w:val="single" w:sz="4" w:space="0" w:color="auto"/>
              <w:left w:val="single" w:sz="4" w:space="0" w:color="auto"/>
              <w:bottom w:val="single" w:sz="4" w:space="0" w:color="auto"/>
              <w:right w:val="single" w:sz="4" w:space="0" w:color="auto"/>
            </w:tcBorders>
          </w:tcPr>
          <w:p w14:paraId="7F32C7AF" w14:textId="77777777" w:rsidR="00753DF6" w:rsidRPr="00DE39BA" w:rsidRDefault="00753DF6" w:rsidP="00F535CA">
            <w:pPr>
              <w:pBdr>
                <w:top w:val="single" w:sz="4" w:space="1" w:color="auto"/>
                <w:left w:val="single" w:sz="4" w:space="4" w:color="auto"/>
                <w:bottom w:val="single" w:sz="4" w:space="1" w:color="auto"/>
                <w:right w:val="single" w:sz="4" w:space="4" w:color="auto"/>
              </w:pBdr>
              <w:spacing w:after="0" w:line="240" w:lineRule="auto"/>
              <w:jc w:val="center"/>
              <w:rPr>
                <w:b/>
                <w:sz w:val="28"/>
                <w:szCs w:val="28"/>
              </w:rPr>
              <w:pPrChange w:id="1249" w:author="mananarora1571@gmail.com" w:date="2021-05-30T15:12:00Z">
                <w:pPr>
                  <w:pBdr>
                    <w:top w:val="single" w:sz="4" w:space="1" w:color="auto"/>
                    <w:left w:val="single" w:sz="4" w:space="4" w:color="auto"/>
                    <w:bottom w:val="single" w:sz="4" w:space="1" w:color="auto"/>
                    <w:right w:val="single" w:sz="4" w:space="4" w:color="auto"/>
                  </w:pBdr>
                  <w:spacing w:after="0" w:line="240" w:lineRule="auto"/>
                  <w:jc w:val="center"/>
                </w:pPr>
              </w:pPrChange>
            </w:pPr>
            <w:r w:rsidRPr="00DE39BA">
              <w:rPr>
                <w:b/>
                <w:sz w:val="28"/>
                <w:szCs w:val="28"/>
              </w:rPr>
              <w:t>QUESTIONNAIRE</w:t>
            </w:r>
          </w:p>
          <w:p w14:paraId="5A237F88" w14:textId="77777777" w:rsidR="00753DF6" w:rsidRPr="00DE39BA" w:rsidRDefault="00753DF6" w:rsidP="00F535CA">
            <w:pPr>
              <w:pBdr>
                <w:top w:val="single" w:sz="4" w:space="1" w:color="auto"/>
                <w:left w:val="single" w:sz="4" w:space="4" w:color="auto"/>
                <w:bottom w:val="single" w:sz="4" w:space="1" w:color="auto"/>
                <w:right w:val="single" w:sz="4" w:space="4" w:color="auto"/>
              </w:pBdr>
              <w:spacing w:after="0" w:line="240" w:lineRule="auto"/>
              <w:jc w:val="center"/>
              <w:rPr>
                <w:b/>
                <w:sz w:val="22"/>
              </w:rPr>
              <w:pPrChange w:id="1250" w:author="mananarora1571@gmail.com" w:date="2021-05-30T15:12:00Z">
                <w:pPr>
                  <w:pBdr>
                    <w:top w:val="single" w:sz="4" w:space="1" w:color="auto"/>
                    <w:left w:val="single" w:sz="4" w:space="4" w:color="auto"/>
                    <w:bottom w:val="single" w:sz="4" w:space="1" w:color="auto"/>
                    <w:right w:val="single" w:sz="4" w:space="4" w:color="auto"/>
                  </w:pBdr>
                  <w:spacing w:after="0" w:line="240" w:lineRule="auto"/>
                  <w:jc w:val="center"/>
                </w:pPr>
              </w:pPrChange>
            </w:pPr>
          </w:p>
          <w:p w14:paraId="20F9A3A5" w14:textId="201AE927" w:rsidR="00753DF6" w:rsidRPr="00DE39BA" w:rsidRDefault="00753DF6" w:rsidP="00F535CA">
            <w:pPr>
              <w:pBdr>
                <w:top w:val="single" w:sz="4" w:space="1" w:color="auto"/>
                <w:left w:val="single" w:sz="4" w:space="4" w:color="auto"/>
                <w:bottom w:val="single" w:sz="4" w:space="1" w:color="auto"/>
                <w:right w:val="single" w:sz="4" w:space="4" w:color="auto"/>
              </w:pBdr>
              <w:spacing w:after="0" w:line="360" w:lineRule="auto"/>
              <w:jc w:val="center"/>
              <w:rPr>
                <w:b/>
              </w:rPr>
              <w:pPrChange w:id="1251" w:author="mananarora1571@gmail.com" w:date="2021-05-30T15:12:00Z">
                <w:pPr>
                  <w:pBdr>
                    <w:top w:val="single" w:sz="4" w:space="1" w:color="auto"/>
                    <w:left w:val="single" w:sz="4" w:space="4" w:color="auto"/>
                    <w:bottom w:val="single" w:sz="4" w:space="1" w:color="auto"/>
                    <w:right w:val="single" w:sz="4" w:space="4" w:color="auto"/>
                  </w:pBdr>
                  <w:spacing w:after="0" w:line="360" w:lineRule="auto"/>
                  <w:jc w:val="center"/>
                </w:pPr>
              </w:pPrChange>
            </w:pPr>
            <w:r w:rsidRPr="00DE39BA">
              <w:rPr>
                <w:b/>
              </w:rPr>
              <w:t xml:space="preserve">A SURVEY TO FIND THE </w:t>
            </w:r>
            <w:r w:rsidR="006A6D33" w:rsidRPr="00DE39BA">
              <w:rPr>
                <w:b/>
              </w:rPr>
              <w:t>RESPONSE OF PEOPLE FOR A CROWD SAFETY SYSTEM</w:t>
            </w:r>
          </w:p>
        </w:tc>
      </w:tr>
    </w:tbl>
    <w:p w14:paraId="59713289" w14:textId="77777777" w:rsidR="00753DF6" w:rsidRPr="00DE39BA" w:rsidRDefault="00753DF6" w:rsidP="00F535CA">
      <w:pPr>
        <w:widowControl w:val="0"/>
        <w:rPr>
          <w:b/>
          <w:sz w:val="22"/>
        </w:rPr>
        <w:pPrChange w:id="1252" w:author="mananarora1571@gmail.com" w:date="2021-05-30T15:12:00Z">
          <w:pPr/>
        </w:pPrChange>
      </w:pPr>
    </w:p>
    <w:p w14:paraId="054967C7" w14:textId="548A7DFD" w:rsidR="00753DF6" w:rsidRPr="00DE39BA" w:rsidRDefault="00753DF6" w:rsidP="00F535CA">
      <w:pPr>
        <w:widowControl w:val="0"/>
        <w:spacing w:line="360" w:lineRule="auto"/>
        <w:jc w:val="both"/>
        <w:pPrChange w:id="1253" w:author="mananarora1571@gmail.com" w:date="2021-05-30T15:12:00Z">
          <w:pPr>
            <w:spacing w:line="360" w:lineRule="auto"/>
            <w:jc w:val="both"/>
          </w:pPr>
        </w:pPrChange>
      </w:pPr>
      <w:r w:rsidRPr="00DE39BA">
        <w:rPr>
          <w:b/>
          <w:bCs/>
          <w:szCs w:val="24"/>
        </w:rPr>
        <w:t>Respected Sir/Mam,</w:t>
      </w:r>
    </w:p>
    <w:p w14:paraId="63B9E230" w14:textId="77777777" w:rsidR="0063146F" w:rsidRPr="0063146F" w:rsidRDefault="0063146F" w:rsidP="00F535CA">
      <w:pPr>
        <w:widowControl w:val="0"/>
        <w:spacing w:line="360" w:lineRule="auto"/>
        <w:jc w:val="both"/>
        <w:rPr>
          <w:color w:val="000000" w:themeColor="text1"/>
          <w:szCs w:val="24"/>
        </w:rPr>
        <w:pPrChange w:id="1254" w:author="mananarora1571@gmail.com" w:date="2021-05-30T15:12:00Z">
          <w:pPr>
            <w:spacing w:line="360" w:lineRule="auto"/>
            <w:jc w:val="both"/>
          </w:pPr>
        </w:pPrChange>
      </w:pPr>
      <w:r w:rsidRPr="0063146F">
        <w:rPr>
          <w:color w:val="000000" w:themeColor="text1"/>
          <w:szCs w:val="24"/>
        </w:rPr>
        <w:t>The researcher is a finalist at the Panipat Institute of Engineering and Technology, Panipat pursues a B Tech in Computer Science broadcasting. For basic research and data collection work is done research for the final year project. The researcher kindly requests that you take a few minutes to answer the questions and help us complete this survey by completing the questions below. The questions were carefully designed to follow all the ethical guidelines of Kurukshetra University's research work. The title of the project is “</w:t>
      </w:r>
      <w:r w:rsidRPr="0063146F">
        <w:rPr>
          <w:b/>
          <w:color w:val="000000" w:themeColor="text1"/>
          <w:szCs w:val="24"/>
        </w:rPr>
        <w:t>POST PANDEMIC CROWD SAFETY SYSTEM</w:t>
      </w:r>
      <w:r w:rsidRPr="0063146F">
        <w:rPr>
          <w:color w:val="000000" w:themeColor="text1"/>
          <w:szCs w:val="24"/>
        </w:rPr>
        <w:t>”. The purpose of this study is to find out how people know about their surroundings and the need to travel safely to an epidemic.</w:t>
      </w:r>
    </w:p>
    <w:p w14:paraId="0472E5E6" w14:textId="77777777" w:rsidR="0063146F" w:rsidRDefault="0063146F" w:rsidP="00F535CA">
      <w:pPr>
        <w:widowControl w:val="0"/>
        <w:spacing w:line="360" w:lineRule="auto"/>
        <w:jc w:val="both"/>
        <w:rPr>
          <w:color w:val="000000" w:themeColor="text1"/>
          <w:szCs w:val="24"/>
        </w:rPr>
        <w:pPrChange w:id="1255" w:author="mananarora1571@gmail.com" w:date="2021-05-30T15:12:00Z">
          <w:pPr>
            <w:spacing w:line="360" w:lineRule="auto"/>
            <w:jc w:val="both"/>
          </w:pPr>
        </w:pPrChange>
      </w:pPr>
      <w:r w:rsidRPr="0063146F">
        <w:rPr>
          <w:color w:val="000000" w:themeColor="text1"/>
          <w:szCs w:val="24"/>
        </w:rPr>
        <w:t>This survey will help the developer to identify the various preferences of the user and modify the current system. The results of this test will be very helpful in obtaining the information needed to build the system.</w:t>
      </w:r>
    </w:p>
    <w:p w14:paraId="2B5C4E84" w14:textId="7790AE12" w:rsidR="00753DF6" w:rsidRPr="00DE39BA" w:rsidRDefault="00753DF6" w:rsidP="00F535CA">
      <w:pPr>
        <w:widowControl w:val="0"/>
        <w:spacing w:line="360" w:lineRule="auto"/>
        <w:jc w:val="both"/>
        <w:rPr>
          <w:b/>
          <w:color w:val="000000" w:themeColor="text1"/>
          <w:szCs w:val="24"/>
        </w:rPr>
        <w:pPrChange w:id="1256" w:author="mananarora1571@gmail.com" w:date="2021-05-30T15:12:00Z">
          <w:pPr>
            <w:spacing w:line="360" w:lineRule="auto"/>
            <w:jc w:val="both"/>
          </w:pPr>
        </w:pPrChange>
      </w:pPr>
      <w:r w:rsidRPr="00DE39BA">
        <w:rPr>
          <w:b/>
          <w:color w:val="000000" w:themeColor="text1"/>
          <w:szCs w:val="24"/>
        </w:rPr>
        <w:t>Instruction</w:t>
      </w:r>
    </w:p>
    <w:p w14:paraId="0F3CDB53" w14:textId="02FD6FD6" w:rsidR="00753DF6" w:rsidRPr="00DE39BA" w:rsidRDefault="00753DF6" w:rsidP="00F535CA">
      <w:pPr>
        <w:widowControl w:val="0"/>
        <w:spacing w:line="360" w:lineRule="auto"/>
        <w:ind w:left="720"/>
        <w:jc w:val="both"/>
        <w:rPr>
          <w:color w:val="000000" w:themeColor="text1"/>
          <w:szCs w:val="24"/>
        </w:rPr>
        <w:pPrChange w:id="1257" w:author="mananarora1571@gmail.com" w:date="2021-05-30T15:12:00Z">
          <w:pPr>
            <w:spacing w:line="360" w:lineRule="auto"/>
            <w:ind w:left="720"/>
            <w:jc w:val="both"/>
          </w:pPr>
        </w:pPrChange>
      </w:pPr>
      <w:r w:rsidRPr="00DE39BA">
        <w:rPr>
          <w:color w:val="000000" w:themeColor="text1"/>
          <w:szCs w:val="24"/>
        </w:rPr>
        <w:t xml:space="preserve">This questionnaire sections will help the researcher to estimate the project research deliverables. </w:t>
      </w:r>
      <w:r w:rsidR="006A6D33" w:rsidRPr="00DE39BA">
        <w:rPr>
          <w:color w:val="000000" w:themeColor="text1"/>
          <w:szCs w:val="24"/>
        </w:rPr>
        <w:t>You must</w:t>
      </w:r>
      <w:r w:rsidRPr="00DE39BA">
        <w:rPr>
          <w:color w:val="000000" w:themeColor="text1"/>
          <w:szCs w:val="24"/>
        </w:rPr>
        <w:t xml:space="preserve"> answer all applicable questions thoroughly. </w:t>
      </w:r>
    </w:p>
    <w:p w14:paraId="2CB6A990" w14:textId="77777777" w:rsidR="00753DF6" w:rsidRPr="00DE39BA" w:rsidRDefault="00753DF6" w:rsidP="00F535CA">
      <w:pPr>
        <w:widowControl w:val="0"/>
        <w:spacing w:line="360" w:lineRule="auto"/>
        <w:jc w:val="both"/>
        <w:rPr>
          <w:rFonts w:eastAsia="Times New Roman"/>
          <w:szCs w:val="24"/>
        </w:rPr>
        <w:pPrChange w:id="1258" w:author="mananarora1571@gmail.com" w:date="2021-05-30T15:12:00Z">
          <w:pPr>
            <w:spacing w:line="360" w:lineRule="auto"/>
            <w:jc w:val="both"/>
          </w:pPr>
        </w:pPrChange>
      </w:pPr>
      <w:r w:rsidRPr="00DE39BA">
        <w:rPr>
          <w:rFonts w:eastAsia="Times New Roman"/>
          <w:b/>
          <w:szCs w:val="24"/>
        </w:rPr>
        <w:t xml:space="preserve">Section A: - </w:t>
      </w:r>
      <w:r w:rsidRPr="00DE39BA">
        <w:rPr>
          <w:rFonts w:eastAsia="Times New Roman"/>
          <w:bCs/>
          <w:szCs w:val="24"/>
        </w:rPr>
        <w:t>This</w:t>
      </w:r>
      <w:r w:rsidRPr="00DE39BA">
        <w:rPr>
          <w:rFonts w:eastAsia="Times New Roman"/>
          <w:szCs w:val="24"/>
        </w:rPr>
        <w:t xml:space="preserve"> section is optional and comprises of your personal and professional details.</w:t>
      </w:r>
    </w:p>
    <w:p w14:paraId="1EFE9D84" w14:textId="4FB8239B" w:rsidR="00F85CD0" w:rsidRPr="00DE39BA" w:rsidRDefault="00753DF6" w:rsidP="00F535CA">
      <w:pPr>
        <w:widowControl w:val="0"/>
        <w:spacing w:line="360" w:lineRule="auto"/>
        <w:ind w:left="1350" w:hanging="1350"/>
        <w:jc w:val="both"/>
        <w:rPr>
          <w:b/>
          <w:color w:val="000000" w:themeColor="text1"/>
          <w:szCs w:val="24"/>
        </w:rPr>
        <w:pPrChange w:id="1259" w:author="mananarora1571@gmail.com" w:date="2021-05-30T15:12:00Z">
          <w:pPr>
            <w:spacing w:line="360" w:lineRule="auto"/>
            <w:ind w:left="1350" w:hanging="1350"/>
            <w:jc w:val="both"/>
          </w:pPr>
        </w:pPrChange>
      </w:pPr>
      <w:r w:rsidRPr="00DE39BA">
        <w:rPr>
          <w:rFonts w:eastAsia="Times New Roman"/>
          <w:b/>
          <w:szCs w:val="24"/>
        </w:rPr>
        <w:t xml:space="preserve">Section B: - </w:t>
      </w:r>
      <w:r w:rsidRPr="00DE39BA">
        <w:rPr>
          <w:rFonts w:eastAsia="Times New Roman"/>
          <w:bCs/>
          <w:szCs w:val="24"/>
        </w:rPr>
        <w:t>Check</w:t>
      </w:r>
      <w:r w:rsidRPr="00DE39BA">
        <w:rPr>
          <w:rFonts w:eastAsia="Times New Roman"/>
          <w:szCs w:val="24"/>
        </w:rPr>
        <w:t xml:space="preserve"> the most suitable options from the questions below and answer all the short and long answer questions according to your point of view.</w:t>
      </w:r>
    </w:p>
    <w:p w14:paraId="28ED9836" w14:textId="77777777" w:rsidR="00753DF6" w:rsidRPr="00DE39BA" w:rsidRDefault="00753DF6" w:rsidP="00F535CA">
      <w:pPr>
        <w:widowControl w:val="0"/>
        <w:spacing w:line="360" w:lineRule="auto"/>
        <w:jc w:val="both"/>
        <w:rPr>
          <w:rFonts w:eastAsiaTheme="minorHAnsi"/>
          <w:b/>
          <w:color w:val="000000" w:themeColor="text1"/>
          <w:szCs w:val="24"/>
        </w:rPr>
        <w:pPrChange w:id="1260" w:author="mananarora1571@gmail.com" w:date="2021-05-30T15:12:00Z">
          <w:pPr>
            <w:spacing w:line="360" w:lineRule="auto"/>
            <w:jc w:val="both"/>
          </w:pPr>
        </w:pPrChange>
      </w:pPr>
      <w:r w:rsidRPr="00DE39BA">
        <w:rPr>
          <w:b/>
          <w:color w:val="000000" w:themeColor="text1"/>
          <w:szCs w:val="24"/>
        </w:rPr>
        <w:t>Disclaimer</w:t>
      </w:r>
    </w:p>
    <w:p w14:paraId="303B492D" w14:textId="4BBDE643" w:rsidR="006A6D33" w:rsidRDefault="00753DF6" w:rsidP="00F535CA">
      <w:pPr>
        <w:widowControl w:val="0"/>
        <w:spacing w:line="360" w:lineRule="auto"/>
        <w:jc w:val="both"/>
        <w:rPr>
          <w:ins w:id="1261" w:author="mananarora1571@gmail.com" w:date="2021-05-30T15:17:00Z"/>
          <w:szCs w:val="24"/>
        </w:rPr>
        <w:pPrChange w:id="1262" w:author="mananarora1571@gmail.com" w:date="2021-05-30T15:12:00Z">
          <w:pPr>
            <w:spacing w:line="360" w:lineRule="auto"/>
            <w:jc w:val="both"/>
          </w:pPr>
        </w:pPrChange>
      </w:pPr>
      <w:r w:rsidRPr="00DE39BA">
        <w:rPr>
          <w:szCs w:val="24"/>
        </w:rPr>
        <w:t>Your response to this survey or any particular question is completely confidential. Your identity will not be revealed and the data here obtained will only be used for statistical purposes.</w:t>
      </w:r>
      <w:r w:rsidR="006A6D33" w:rsidRPr="00DE39BA">
        <w:rPr>
          <w:szCs w:val="24"/>
        </w:rPr>
        <w:t xml:space="preserve"> </w:t>
      </w:r>
    </w:p>
    <w:p w14:paraId="4F376777" w14:textId="77777777" w:rsidR="00EB6EFA" w:rsidRPr="00DE39BA" w:rsidRDefault="00EB6EFA" w:rsidP="00F535CA">
      <w:pPr>
        <w:widowControl w:val="0"/>
        <w:spacing w:line="360" w:lineRule="auto"/>
        <w:jc w:val="both"/>
        <w:rPr>
          <w:szCs w:val="24"/>
        </w:rPr>
        <w:pPrChange w:id="1263" w:author="mananarora1571@gmail.com" w:date="2021-05-30T15:12:00Z">
          <w:pPr>
            <w:spacing w:line="360" w:lineRule="auto"/>
            <w:jc w:val="both"/>
          </w:pPr>
        </w:pPrChange>
      </w:pPr>
    </w:p>
    <w:tbl>
      <w:tblPr>
        <w:tblStyle w:val="TableGrid"/>
        <w:tblW w:w="9519" w:type="dxa"/>
        <w:tblInd w:w="-5" w:type="dxa"/>
        <w:tblLook w:val="04A0" w:firstRow="1" w:lastRow="0" w:firstColumn="1" w:lastColumn="0" w:noHBand="0" w:noVBand="1"/>
      </w:tblPr>
      <w:tblGrid>
        <w:gridCol w:w="1620"/>
        <w:gridCol w:w="7899"/>
      </w:tblGrid>
      <w:tr w:rsidR="006A6D33" w:rsidRPr="00DE39BA" w14:paraId="708A7644" w14:textId="77777777" w:rsidTr="00704955">
        <w:trPr>
          <w:trHeight w:val="350"/>
        </w:trPr>
        <w:tc>
          <w:tcPr>
            <w:tcW w:w="9519" w:type="dxa"/>
            <w:gridSpan w:val="2"/>
          </w:tcPr>
          <w:p w14:paraId="6D7304C2" w14:textId="77777777" w:rsidR="006A6D33" w:rsidRPr="00DE39BA" w:rsidRDefault="006A6D33" w:rsidP="00F535CA">
            <w:pPr>
              <w:spacing w:line="360" w:lineRule="auto"/>
              <w:jc w:val="center"/>
              <w:rPr>
                <w:b/>
              </w:rPr>
              <w:pPrChange w:id="1264" w:author="mananarora1571@gmail.com" w:date="2021-05-30T15:12:00Z">
                <w:pPr>
                  <w:spacing w:line="360" w:lineRule="auto"/>
                  <w:jc w:val="center"/>
                </w:pPr>
              </w:pPrChange>
            </w:pPr>
            <w:r w:rsidRPr="00DE39BA">
              <w:rPr>
                <w:b/>
              </w:rPr>
              <w:lastRenderedPageBreak/>
              <w:t>SECTION A</w:t>
            </w:r>
          </w:p>
        </w:tc>
      </w:tr>
      <w:tr w:rsidR="006A6D33" w:rsidRPr="00DE39BA" w14:paraId="193E1077" w14:textId="77777777" w:rsidTr="00704955">
        <w:trPr>
          <w:trHeight w:val="436"/>
        </w:trPr>
        <w:tc>
          <w:tcPr>
            <w:tcW w:w="1620" w:type="dxa"/>
          </w:tcPr>
          <w:p w14:paraId="0AE80F35" w14:textId="77777777" w:rsidR="006A6D33" w:rsidRPr="00DE39BA" w:rsidRDefault="006A6D33" w:rsidP="00F535CA">
            <w:pPr>
              <w:spacing w:line="360" w:lineRule="auto"/>
              <w:rPr>
                <w:b/>
              </w:rPr>
              <w:pPrChange w:id="1265" w:author="mananarora1571@gmail.com" w:date="2021-05-30T15:12:00Z">
                <w:pPr>
                  <w:spacing w:line="360" w:lineRule="auto"/>
                </w:pPr>
              </w:pPrChange>
            </w:pPr>
            <w:r w:rsidRPr="00DE39BA">
              <w:rPr>
                <w:b/>
              </w:rPr>
              <w:t>Name</w:t>
            </w:r>
          </w:p>
        </w:tc>
        <w:tc>
          <w:tcPr>
            <w:tcW w:w="7899" w:type="dxa"/>
          </w:tcPr>
          <w:p w14:paraId="039C2B84" w14:textId="77777777" w:rsidR="006A6D33" w:rsidRPr="00DE39BA" w:rsidRDefault="006A6D33" w:rsidP="00F535CA">
            <w:pPr>
              <w:spacing w:line="360" w:lineRule="auto"/>
              <w:rPr>
                <w:b/>
              </w:rPr>
              <w:pPrChange w:id="1266" w:author="mananarora1571@gmail.com" w:date="2021-05-30T15:12:00Z">
                <w:pPr>
                  <w:spacing w:line="360" w:lineRule="auto"/>
                </w:pPr>
              </w:pPrChange>
            </w:pPr>
            <w:r w:rsidRPr="00DE39BA">
              <w:rPr>
                <w:b/>
              </w:rPr>
              <w:t>_____________________________</w:t>
            </w:r>
          </w:p>
        </w:tc>
      </w:tr>
      <w:tr w:rsidR="006A6D33" w:rsidRPr="00DE39BA" w14:paraId="130E04C9" w14:textId="77777777" w:rsidTr="00704955">
        <w:trPr>
          <w:trHeight w:val="440"/>
        </w:trPr>
        <w:tc>
          <w:tcPr>
            <w:tcW w:w="1620" w:type="dxa"/>
          </w:tcPr>
          <w:p w14:paraId="7D0A70D4" w14:textId="77777777" w:rsidR="006A6D33" w:rsidRPr="00DE39BA" w:rsidRDefault="006A6D33" w:rsidP="00F535CA">
            <w:pPr>
              <w:spacing w:line="360" w:lineRule="auto"/>
              <w:rPr>
                <w:b/>
              </w:rPr>
              <w:pPrChange w:id="1267" w:author="mananarora1571@gmail.com" w:date="2021-05-30T15:12:00Z">
                <w:pPr>
                  <w:spacing w:line="360" w:lineRule="auto"/>
                </w:pPr>
              </w:pPrChange>
            </w:pPr>
            <w:r w:rsidRPr="00DE39BA">
              <w:rPr>
                <w:b/>
              </w:rPr>
              <w:t>Email</w:t>
            </w:r>
          </w:p>
        </w:tc>
        <w:tc>
          <w:tcPr>
            <w:tcW w:w="7899" w:type="dxa"/>
          </w:tcPr>
          <w:p w14:paraId="14977FC9" w14:textId="77777777" w:rsidR="006A6D33" w:rsidRPr="00DE39BA" w:rsidRDefault="006A6D33" w:rsidP="00F535CA">
            <w:pPr>
              <w:spacing w:line="360" w:lineRule="auto"/>
              <w:rPr>
                <w:b/>
              </w:rPr>
              <w:pPrChange w:id="1268" w:author="mananarora1571@gmail.com" w:date="2021-05-30T15:12:00Z">
                <w:pPr>
                  <w:spacing w:line="360" w:lineRule="auto"/>
                </w:pPr>
              </w:pPrChange>
            </w:pPr>
            <w:r w:rsidRPr="00DE39BA">
              <w:rPr>
                <w:b/>
              </w:rPr>
              <w:t>_____________________________</w:t>
            </w:r>
          </w:p>
        </w:tc>
      </w:tr>
      <w:tr w:rsidR="006A6D33" w:rsidRPr="00DE39BA" w14:paraId="09BB2873" w14:textId="77777777" w:rsidTr="00704955">
        <w:trPr>
          <w:trHeight w:val="431"/>
        </w:trPr>
        <w:tc>
          <w:tcPr>
            <w:tcW w:w="1620" w:type="dxa"/>
          </w:tcPr>
          <w:p w14:paraId="1BDA406E" w14:textId="77777777" w:rsidR="006A6D33" w:rsidRPr="00DE39BA" w:rsidRDefault="006A6D33" w:rsidP="00F535CA">
            <w:pPr>
              <w:spacing w:line="360" w:lineRule="auto"/>
              <w:rPr>
                <w:b/>
              </w:rPr>
              <w:pPrChange w:id="1269" w:author="mananarora1571@gmail.com" w:date="2021-05-30T15:12:00Z">
                <w:pPr>
                  <w:spacing w:line="360" w:lineRule="auto"/>
                </w:pPr>
              </w:pPrChange>
            </w:pPr>
            <w:r w:rsidRPr="00DE39BA">
              <w:rPr>
                <w:b/>
              </w:rPr>
              <w:t xml:space="preserve">Profession </w:t>
            </w:r>
          </w:p>
        </w:tc>
        <w:tc>
          <w:tcPr>
            <w:tcW w:w="7899" w:type="dxa"/>
          </w:tcPr>
          <w:p w14:paraId="1EE67249" w14:textId="77777777" w:rsidR="006A6D33" w:rsidRPr="00DE39BA" w:rsidRDefault="006A6D33" w:rsidP="00F535CA">
            <w:pPr>
              <w:spacing w:line="360" w:lineRule="auto"/>
              <w:rPr>
                <w:b/>
              </w:rPr>
              <w:pPrChange w:id="1270" w:author="mananarora1571@gmail.com" w:date="2021-05-30T15:12:00Z">
                <w:pPr>
                  <w:spacing w:line="360" w:lineRule="auto"/>
                </w:pPr>
              </w:pPrChange>
            </w:pPr>
            <w:r w:rsidRPr="00DE39BA">
              <w:rPr>
                <w:b/>
              </w:rPr>
              <w:t>_____________________________</w:t>
            </w:r>
          </w:p>
        </w:tc>
      </w:tr>
    </w:tbl>
    <w:p w14:paraId="6C0B73A7" w14:textId="77777777" w:rsidR="006A6D33" w:rsidRPr="00DE39BA" w:rsidRDefault="006A6D33" w:rsidP="00F535CA">
      <w:pPr>
        <w:widowControl w:val="0"/>
        <w:rPr>
          <w:b/>
        </w:rPr>
        <w:pPrChange w:id="1271" w:author="mananarora1571@gmail.com" w:date="2021-05-30T15:12:00Z">
          <w:pPr/>
        </w:pPrChange>
      </w:pPr>
    </w:p>
    <w:tbl>
      <w:tblPr>
        <w:tblW w:w="95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8"/>
        <w:gridCol w:w="8028"/>
      </w:tblGrid>
      <w:tr w:rsidR="006A6D33" w:rsidRPr="00DE39BA" w14:paraId="332B514F" w14:textId="77777777" w:rsidTr="00704955">
        <w:trPr>
          <w:trHeight w:val="341"/>
        </w:trPr>
        <w:tc>
          <w:tcPr>
            <w:tcW w:w="9576" w:type="dxa"/>
            <w:gridSpan w:val="2"/>
          </w:tcPr>
          <w:p w14:paraId="0E60D07F" w14:textId="77777777" w:rsidR="006A6D33" w:rsidRPr="00DE39BA" w:rsidRDefault="006A6D33" w:rsidP="00F535CA">
            <w:pPr>
              <w:widowControl w:val="0"/>
              <w:spacing w:line="360" w:lineRule="auto"/>
              <w:jc w:val="center"/>
              <w:rPr>
                <w:b/>
                <w:szCs w:val="24"/>
              </w:rPr>
              <w:pPrChange w:id="1272" w:author="mananarora1571@gmail.com" w:date="2021-05-30T15:12:00Z">
                <w:pPr>
                  <w:spacing w:line="360" w:lineRule="auto"/>
                  <w:jc w:val="center"/>
                </w:pPr>
              </w:pPrChange>
            </w:pPr>
            <w:r w:rsidRPr="00DE39BA">
              <w:rPr>
                <w:b/>
                <w:szCs w:val="24"/>
              </w:rPr>
              <w:t>SECTION B</w:t>
            </w:r>
          </w:p>
        </w:tc>
      </w:tr>
      <w:tr w:rsidR="006A6D33" w:rsidRPr="00DE39BA" w14:paraId="480A1E3E" w14:textId="77777777" w:rsidTr="00704955">
        <w:trPr>
          <w:trHeight w:val="902"/>
        </w:trPr>
        <w:tc>
          <w:tcPr>
            <w:tcW w:w="1548" w:type="dxa"/>
          </w:tcPr>
          <w:p w14:paraId="1FDB0DE1" w14:textId="77777777" w:rsidR="006A6D33" w:rsidRPr="00DE39BA" w:rsidRDefault="006A6D33" w:rsidP="00F535CA">
            <w:pPr>
              <w:pStyle w:val="body"/>
              <w:widowControl w:val="0"/>
              <w:spacing w:line="240" w:lineRule="auto"/>
              <w:rPr>
                <w:b/>
              </w:rPr>
              <w:pPrChange w:id="1273" w:author="mananarora1571@gmail.com" w:date="2021-05-30T15:12:00Z">
                <w:pPr>
                  <w:pStyle w:val="body"/>
                  <w:spacing w:line="240" w:lineRule="auto"/>
                </w:pPr>
              </w:pPrChange>
            </w:pPr>
            <w:r w:rsidRPr="00DE39BA">
              <w:rPr>
                <w:b/>
              </w:rPr>
              <w:t>Question 1</w:t>
            </w:r>
          </w:p>
        </w:tc>
        <w:tc>
          <w:tcPr>
            <w:tcW w:w="8028" w:type="dxa"/>
          </w:tcPr>
          <w:p w14:paraId="31B043D6" w14:textId="77777777" w:rsidR="006A6D33" w:rsidRPr="00DE39BA" w:rsidRDefault="006A6D33" w:rsidP="00F535CA">
            <w:pPr>
              <w:widowControl w:val="0"/>
              <w:spacing w:line="240" w:lineRule="auto"/>
              <w:rPr>
                <w:b/>
                <w:szCs w:val="24"/>
              </w:rPr>
              <w:pPrChange w:id="1274" w:author="mananarora1571@gmail.com" w:date="2021-05-30T15:12:00Z">
                <w:pPr>
                  <w:spacing w:line="240" w:lineRule="auto"/>
                </w:pPr>
              </w:pPrChange>
            </w:pPr>
            <w:r w:rsidRPr="00DE39BA">
              <w:rPr>
                <w:color w:val="202124"/>
                <w:spacing w:val="2"/>
                <w:shd w:val="clear" w:color="auto" w:fill="FFFFFF"/>
              </w:rPr>
              <w:t>Are you aware of COVID-19 (Coronavirus Disease 2019)?</w:t>
            </w:r>
            <w:r w:rsidRPr="00DE39BA">
              <w:rPr>
                <w:b/>
                <w:szCs w:val="24"/>
              </w:rPr>
              <w:t xml:space="preserve"> </w:t>
            </w:r>
          </w:p>
          <w:p w14:paraId="52272D13" w14:textId="77777777" w:rsidR="006A6D33" w:rsidRPr="00DE39BA" w:rsidRDefault="006A6D33" w:rsidP="00F535CA">
            <w:pPr>
              <w:pStyle w:val="ListParagraph"/>
              <w:widowControl w:val="0"/>
              <w:numPr>
                <w:ilvl w:val="0"/>
                <w:numId w:val="37"/>
              </w:numPr>
              <w:spacing w:line="360" w:lineRule="auto"/>
              <w:rPr>
                <w:szCs w:val="24"/>
              </w:rPr>
              <w:pPrChange w:id="1275" w:author="mananarora1571@gmail.com" w:date="2021-05-30T15:12:00Z">
                <w:pPr>
                  <w:pStyle w:val="ListParagraph"/>
                  <w:numPr>
                    <w:numId w:val="37"/>
                  </w:numPr>
                  <w:spacing w:line="360" w:lineRule="auto"/>
                  <w:ind w:hanging="360"/>
                </w:pPr>
              </w:pPrChange>
            </w:pPr>
            <w:r w:rsidRPr="00DE39BA">
              <w:rPr>
                <w:szCs w:val="24"/>
              </w:rPr>
              <w:t>Yes</w:t>
            </w:r>
          </w:p>
          <w:p w14:paraId="43F924EB" w14:textId="77777777" w:rsidR="006A6D33" w:rsidRPr="00DE39BA" w:rsidRDefault="006A6D33" w:rsidP="00F535CA">
            <w:pPr>
              <w:pStyle w:val="ListParagraph"/>
              <w:widowControl w:val="0"/>
              <w:numPr>
                <w:ilvl w:val="0"/>
                <w:numId w:val="37"/>
              </w:numPr>
              <w:spacing w:line="360" w:lineRule="auto"/>
              <w:rPr>
                <w:szCs w:val="24"/>
              </w:rPr>
              <w:pPrChange w:id="1276"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35A1C1B3" w14:textId="77777777" w:rsidTr="00704955">
        <w:trPr>
          <w:trHeight w:val="902"/>
        </w:trPr>
        <w:tc>
          <w:tcPr>
            <w:tcW w:w="1548" w:type="dxa"/>
          </w:tcPr>
          <w:p w14:paraId="47370651" w14:textId="77777777" w:rsidR="006A6D33" w:rsidRPr="00DE39BA" w:rsidRDefault="006A6D33" w:rsidP="00F535CA">
            <w:pPr>
              <w:pStyle w:val="body"/>
              <w:widowControl w:val="0"/>
              <w:spacing w:line="240" w:lineRule="auto"/>
              <w:rPr>
                <w:b/>
              </w:rPr>
              <w:pPrChange w:id="1277" w:author="mananarora1571@gmail.com" w:date="2021-05-30T15:12:00Z">
                <w:pPr>
                  <w:pStyle w:val="body"/>
                  <w:spacing w:line="240" w:lineRule="auto"/>
                </w:pPr>
              </w:pPrChange>
            </w:pPr>
            <w:r w:rsidRPr="00DE39BA">
              <w:rPr>
                <w:b/>
              </w:rPr>
              <w:t>Question 2</w:t>
            </w:r>
          </w:p>
        </w:tc>
        <w:tc>
          <w:tcPr>
            <w:tcW w:w="8028" w:type="dxa"/>
          </w:tcPr>
          <w:p w14:paraId="24FA2A71" w14:textId="77777777" w:rsidR="006A6D33" w:rsidRPr="00DE39BA" w:rsidRDefault="006A6D33" w:rsidP="00F535CA">
            <w:pPr>
              <w:widowControl w:val="0"/>
              <w:spacing w:line="240" w:lineRule="auto"/>
              <w:rPr>
                <w:b/>
                <w:szCs w:val="24"/>
              </w:rPr>
              <w:pPrChange w:id="1278" w:author="mananarora1571@gmail.com" w:date="2021-05-30T15:12:00Z">
                <w:pPr>
                  <w:spacing w:line="240" w:lineRule="auto"/>
                </w:pPr>
              </w:pPrChange>
            </w:pPr>
            <w:r w:rsidRPr="00DE39BA">
              <w:rPr>
                <w:color w:val="202124"/>
                <w:spacing w:val="2"/>
                <w:shd w:val="clear" w:color="auto" w:fill="FFFFFF"/>
              </w:rPr>
              <w:t>Are/Were you affected by COVID-19 in any way?</w:t>
            </w:r>
            <w:r w:rsidRPr="00DE39BA">
              <w:rPr>
                <w:rStyle w:val="freebirdformviewercomponentsquestionbaserequiredasterisk"/>
                <w:color w:val="D93025"/>
                <w:spacing w:val="2"/>
                <w:shd w:val="clear" w:color="auto" w:fill="FFFFFF"/>
              </w:rPr>
              <w:t> </w:t>
            </w:r>
          </w:p>
          <w:p w14:paraId="2C3B02CD" w14:textId="77777777" w:rsidR="006A6D33" w:rsidRPr="00DE39BA" w:rsidRDefault="006A6D33" w:rsidP="00F535CA">
            <w:pPr>
              <w:pStyle w:val="ListParagraph"/>
              <w:widowControl w:val="0"/>
              <w:numPr>
                <w:ilvl w:val="0"/>
                <w:numId w:val="37"/>
              </w:numPr>
              <w:spacing w:line="360" w:lineRule="auto"/>
              <w:rPr>
                <w:szCs w:val="24"/>
              </w:rPr>
              <w:pPrChange w:id="1279" w:author="mananarora1571@gmail.com" w:date="2021-05-30T15:12:00Z">
                <w:pPr>
                  <w:pStyle w:val="ListParagraph"/>
                  <w:numPr>
                    <w:numId w:val="37"/>
                  </w:numPr>
                  <w:spacing w:line="360" w:lineRule="auto"/>
                  <w:ind w:hanging="360"/>
                </w:pPr>
              </w:pPrChange>
            </w:pPr>
            <w:r w:rsidRPr="00DE39BA">
              <w:rPr>
                <w:szCs w:val="24"/>
              </w:rPr>
              <w:t>Yes</w:t>
            </w:r>
          </w:p>
          <w:p w14:paraId="6EE72C77" w14:textId="77777777" w:rsidR="006A6D33" w:rsidRPr="00DE39BA" w:rsidRDefault="006A6D33" w:rsidP="00F535CA">
            <w:pPr>
              <w:pStyle w:val="ListParagraph"/>
              <w:widowControl w:val="0"/>
              <w:numPr>
                <w:ilvl w:val="0"/>
                <w:numId w:val="37"/>
              </w:numPr>
              <w:spacing w:line="360" w:lineRule="auto"/>
              <w:rPr>
                <w:szCs w:val="24"/>
              </w:rPr>
              <w:pPrChange w:id="1280"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052851C9" w14:textId="77777777" w:rsidTr="00704955">
        <w:trPr>
          <w:trHeight w:val="902"/>
        </w:trPr>
        <w:tc>
          <w:tcPr>
            <w:tcW w:w="1548" w:type="dxa"/>
          </w:tcPr>
          <w:p w14:paraId="1990BC3B" w14:textId="77777777" w:rsidR="006A6D33" w:rsidRPr="00DE39BA" w:rsidRDefault="006A6D33" w:rsidP="00F535CA">
            <w:pPr>
              <w:pStyle w:val="body"/>
              <w:widowControl w:val="0"/>
              <w:spacing w:line="240" w:lineRule="auto"/>
              <w:rPr>
                <w:b/>
              </w:rPr>
              <w:pPrChange w:id="1281" w:author="mananarora1571@gmail.com" w:date="2021-05-30T15:12:00Z">
                <w:pPr>
                  <w:pStyle w:val="body"/>
                  <w:spacing w:line="240" w:lineRule="auto"/>
                </w:pPr>
              </w:pPrChange>
            </w:pPr>
            <w:r w:rsidRPr="00DE39BA">
              <w:rPr>
                <w:b/>
              </w:rPr>
              <w:t>Question 3</w:t>
            </w:r>
          </w:p>
        </w:tc>
        <w:tc>
          <w:tcPr>
            <w:tcW w:w="8028" w:type="dxa"/>
          </w:tcPr>
          <w:p w14:paraId="6091F2DB" w14:textId="036952C7" w:rsidR="006A6D33" w:rsidRPr="00DE39BA" w:rsidRDefault="006A6D33" w:rsidP="00F535CA">
            <w:pPr>
              <w:widowControl w:val="0"/>
              <w:spacing w:line="240" w:lineRule="auto"/>
              <w:rPr>
                <w:b/>
                <w:szCs w:val="24"/>
              </w:rPr>
              <w:pPrChange w:id="1282" w:author="mananarora1571@gmail.com" w:date="2021-05-30T15:12:00Z">
                <w:pPr>
                  <w:spacing w:line="240" w:lineRule="auto"/>
                </w:pPr>
              </w:pPrChange>
            </w:pPr>
            <w:r w:rsidRPr="00DE39BA">
              <w:rPr>
                <w:color w:val="202124"/>
                <w:spacing w:val="2"/>
                <w:shd w:val="clear" w:color="auto" w:fill="FFFFFF"/>
              </w:rPr>
              <w:t>Do you take proper precautions/safety to be COVID-19 free?</w:t>
            </w:r>
            <w:r w:rsidRPr="00DE39BA">
              <w:rPr>
                <w:b/>
                <w:szCs w:val="24"/>
              </w:rPr>
              <w:t xml:space="preserve"> </w:t>
            </w:r>
          </w:p>
          <w:p w14:paraId="5A1EAA14" w14:textId="77777777" w:rsidR="006A6D33" w:rsidRPr="00DE39BA" w:rsidRDefault="006A6D33" w:rsidP="00F535CA">
            <w:pPr>
              <w:pStyle w:val="ListParagraph"/>
              <w:widowControl w:val="0"/>
              <w:numPr>
                <w:ilvl w:val="0"/>
                <w:numId w:val="37"/>
              </w:numPr>
              <w:spacing w:line="360" w:lineRule="auto"/>
              <w:rPr>
                <w:szCs w:val="24"/>
              </w:rPr>
              <w:pPrChange w:id="1283" w:author="mananarora1571@gmail.com" w:date="2021-05-30T15:12:00Z">
                <w:pPr>
                  <w:pStyle w:val="ListParagraph"/>
                  <w:numPr>
                    <w:numId w:val="37"/>
                  </w:numPr>
                  <w:spacing w:line="360" w:lineRule="auto"/>
                  <w:ind w:hanging="360"/>
                </w:pPr>
              </w:pPrChange>
            </w:pPr>
            <w:r w:rsidRPr="00DE39BA">
              <w:rPr>
                <w:szCs w:val="24"/>
              </w:rPr>
              <w:t>Yes</w:t>
            </w:r>
          </w:p>
          <w:p w14:paraId="656F9808" w14:textId="77777777" w:rsidR="006A6D33" w:rsidRPr="00DE39BA" w:rsidRDefault="006A6D33" w:rsidP="00F535CA">
            <w:pPr>
              <w:pStyle w:val="ListParagraph"/>
              <w:widowControl w:val="0"/>
              <w:numPr>
                <w:ilvl w:val="0"/>
                <w:numId w:val="37"/>
              </w:numPr>
              <w:spacing w:line="360" w:lineRule="auto"/>
              <w:rPr>
                <w:szCs w:val="24"/>
              </w:rPr>
              <w:pPrChange w:id="1284"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12B9C171" w14:textId="77777777" w:rsidTr="00704955">
        <w:trPr>
          <w:trHeight w:val="902"/>
        </w:trPr>
        <w:tc>
          <w:tcPr>
            <w:tcW w:w="1548" w:type="dxa"/>
          </w:tcPr>
          <w:p w14:paraId="76D64E8E" w14:textId="77777777" w:rsidR="006A6D33" w:rsidRPr="00DE39BA" w:rsidRDefault="006A6D33" w:rsidP="00F535CA">
            <w:pPr>
              <w:pStyle w:val="body"/>
              <w:widowControl w:val="0"/>
              <w:spacing w:line="240" w:lineRule="auto"/>
              <w:rPr>
                <w:b/>
              </w:rPr>
              <w:pPrChange w:id="1285" w:author="mananarora1571@gmail.com" w:date="2021-05-30T15:12:00Z">
                <w:pPr>
                  <w:pStyle w:val="body"/>
                  <w:spacing w:line="240" w:lineRule="auto"/>
                </w:pPr>
              </w:pPrChange>
            </w:pPr>
            <w:r w:rsidRPr="00DE39BA">
              <w:rPr>
                <w:b/>
              </w:rPr>
              <w:t>Question 4</w:t>
            </w:r>
          </w:p>
        </w:tc>
        <w:tc>
          <w:tcPr>
            <w:tcW w:w="8028" w:type="dxa"/>
          </w:tcPr>
          <w:p w14:paraId="169082D1" w14:textId="77777777" w:rsidR="006A6D33" w:rsidRPr="00DE39BA" w:rsidRDefault="006A6D33" w:rsidP="00F535CA">
            <w:pPr>
              <w:widowControl w:val="0"/>
              <w:spacing w:line="240" w:lineRule="auto"/>
              <w:rPr>
                <w:b/>
                <w:szCs w:val="24"/>
              </w:rPr>
              <w:pPrChange w:id="1286" w:author="mananarora1571@gmail.com" w:date="2021-05-30T15:12:00Z">
                <w:pPr>
                  <w:spacing w:line="240" w:lineRule="auto"/>
                </w:pPr>
              </w:pPrChange>
            </w:pPr>
            <w:r w:rsidRPr="00DE39BA">
              <w:rPr>
                <w:color w:val="202124"/>
                <w:spacing w:val="2"/>
                <w:shd w:val="clear" w:color="auto" w:fill="FFFFFF"/>
              </w:rPr>
              <w:t>Do you encourage others to do the same?</w:t>
            </w:r>
            <w:r w:rsidRPr="00DE39BA">
              <w:rPr>
                <w:b/>
                <w:szCs w:val="24"/>
              </w:rPr>
              <w:t xml:space="preserve"> </w:t>
            </w:r>
          </w:p>
          <w:p w14:paraId="40F74EB0" w14:textId="77777777" w:rsidR="006A6D33" w:rsidRPr="00DE39BA" w:rsidRDefault="006A6D33" w:rsidP="00F535CA">
            <w:pPr>
              <w:pStyle w:val="ListParagraph"/>
              <w:widowControl w:val="0"/>
              <w:numPr>
                <w:ilvl w:val="0"/>
                <w:numId w:val="37"/>
              </w:numPr>
              <w:spacing w:line="360" w:lineRule="auto"/>
              <w:rPr>
                <w:szCs w:val="24"/>
              </w:rPr>
              <w:pPrChange w:id="1287" w:author="mananarora1571@gmail.com" w:date="2021-05-30T15:12:00Z">
                <w:pPr>
                  <w:pStyle w:val="ListParagraph"/>
                  <w:numPr>
                    <w:numId w:val="37"/>
                  </w:numPr>
                  <w:spacing w:line="360" w:lineRule="auto"/>
                  <w:ind w:hanging="360"/>
                </w:pPr>
              </w:pPrChange>
            </w:pPr>
            <w:r w:rsidRPr="00DE39BA">
              <w:rPr>
                <w:szCs w:val="24"/>
              </w:rPr>
              <w:t>Yes</w:t>
            </w:r>
          </w:p>
          <w:p w14:paraId="6A9289B4" w14:textId="77777777" w:rsidR="006A6D33" w:rsidRPr="00DE39BA" w:rsidRDefault="006A6D33" w:rsidP="00F535CA">
            <w:pPr>
              <w:pStyle w:val="ListParagraph"/>
              <w:widowControl w:val="0"/>
              <w:numPr>
                <w:ilvl w:val="0"/>
                <w:numId w:val="37"/>
              </w:numPr>
              <w:spacing w:line="360" w:lineRule="auto"/>
              <w:rPr>
                <w:szCs w:val="24"/>
              </w:rPr>
              <w:pPrChange w:id="1288"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6C0D600E" w14:textId="77777777" w:rsidTr="00704955">
        <w:trPr>
          <w:trHeight w:val="902"/>
        </w:trPr>
        <w:tc>
          <w:tcPr>
            <w:tcW w:w="1548" w:type="dxa"/>
          </w:tcPr>
          <w:p w14:paraId="7B3ED9F9" w14:textId="77777777" w:rsidR="006A6D33" w:rsidRPr="00DE39BA" w:rsidRDefault="006A6D33" w:rsidP="00F535CA">
            <w:pPr>
              <w:pStyle w:val="body"/>
              <w:widowControl w:val="0"/>
              <w:spacing w:line="240" w:lineRule="auto"/>
              <w:rPr>
                <w:b/>
              </w:rPr>
              <w:pPrChange w:id="1289" w:author="mananarora1571@gmail.com" w:date="2021-05-30T15:12:00Z">
                <w:pPr>
                  <w:pStyle w:val="body"/>
                  <w:spacing w:line="240" w:lineRule="auto"/>
                </w:pPr>
              </w:pPrChange>
            </w:pPr>
            <w:r w:rsidRPr="00DE39BA">
              <w:rPr>
                <w:b/>
              </w:rPr>
              <w:t>Question 5</w:t>
            </w:r>
          </w:p>
        </w:tc>
        <w:tc>
          <w:tcPr>
            <w:tcW w:w="8028" w:type="dxa"/>
          </w:tcPr>
          <w:p w14:paraId="353D2210" w14:textId="446F9E96" w:rsidR="006A6D33" w:rsidRPr="00DE39BA" w:rsidRDefault="006A6D33" w:rsidP="00F535CA">
            <w:pPr>
              <w:widowControl w:val="0"/>
              <w:spacing w:line="240" w:lineRule="auto"/>
              <w:rPr>
                <w:b/>
                <w:szCs w:val="24"/>
              </w:rPr>
              <w:pPrChange w:id="1290" w:author="mananarora1571@gmail.com" w:date="2021-05-30T15:12:00Z">
                <w:pPr>
                  <w:spacing w:line="240" w:lineRule="auto"/>
                </w:pPr>
              </w:pPrChange>
            </w:pPr>
            <w:r w:rsidRPr="00DE39BA">
              <w:rPr>
                <w:color w:val="202124"/>
                <w:spacing w:val="2"/>
                <w:shd w:val="clear" w:color="auto" w:fill="FFFFFF"/>
              </w:rPr>
              <w:t>Do you believe in the fact that COVID-19 is not going away anyway and it will stay with us for a large period?</w:t>
            </w:r>
            <w:r w:rsidRPr="00DE39BA">
              <w:rPr>
                <w:b/>
                <w:szCs w:val="24"/>
              </w:rPr>
              <w:t xml:space="preserve"> </w:t>
            </w:r>
          </w:p>
          <w:p w14:paraId="05509C5A" w14:textId="77777777" w:rsidR="006A6D33" w:rsidRPr="00DE39BA" w:rsidRDefault="006A6D33" w:rsidP="00F535CA">
            <w:pPr>
              <w:pStyle w:val="ListParagraph"/>
              <w:widowControl w:val="0"/>
              <w:numPr>
                <w:ilvl w:val="0"/>
                <w:numId w:val="37"/>
              </w:numPr>
              <w:spacing w:line="360" w:lineRule="auto"/>
              <w:rPr>
                <w:szCs w:val="24"/>
              </w:rPr>
              <w:pPrChange w:id="1291" w:author="mananarora1571@gmail.com" w:date="2021-05-30T15:12:00Z">
                <w:pPr>
                  <w:pStyle w:val="ListParagraph"/>
                  <w:numPr>
                    <w:numId w:val="37"/>
                  </w:numPr>
                  <w:spacing w:line="360" w:lineRule="auto"/>
                  <w:ind w:hanging="360"/>
                </w:pPr>
              </w:pPrChange>
            </w:pPr>
            <w:r w:rsidRPr="00DE39BA">
              <w:rPr>
                <w:szCs w:val="24"/>
              </w:rPr>
              <w:t>Yes</w:t>
            </w:r>
          </w:p>
          <w:p w14:paraId="008AE8B0" w14:textId="77777777" w:rsidR="006A6D33" w:rsidRPr="00DE39BA" w:rsidRDefault="006A6D33" w:rsidP="00F535CA">
            <w:pPr>
              <w:pStyle w:val="ListParagraph"/>
              <w:widowControl w:val="0"/>
              <w:numPr>
                <w:ilvl w:val="0"/>
                <w:numId w:val="37"/>
              </w:numPr>
              <w:spacing w:line="360" w:lineRule="auto"/>
              <w:rPr>
                <w:szCs w:val="24"/>
              </w:rPr>
              <w:pPrChange w:id="1292"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4593E190" w14:textId="77777777" w:rsidTr="00704955">
        <w:trPr>
          <w:trHeight w:val="902"/>
        </w:trPr>
        <w:tc>
          <w:tcPr>
            <w:tcW w:w="1548" w:type="dxa"/>
          </w:tcPr>
          <w:p w14:paraId="582AFB29" w14:textId="77777777" w:rsidR="006A6D33" w:rsidRPr="00DE39BA" w:rsidRDefault="006A6D33" w:rsidP="00F535CA">
            <w:pPr>
              <w:pStyle w:val="body"/>
              <w:widowControl w:val="0"/>
              <w:spacing w:line="240" w:lineRule="auto"/>
              <w:rPr>
                <w:b/>
              </w:rPr>
              <w:pPrChange w:id="1293" w:author="mananarora1571@gmail.com" w:date="2021-05-30T15:12:00Z">
                <w:pPr>
                  <w:pStyle w:val="body"/>
                  <w:spacing w:line="240" w:lineRule="auto"/>
                </w:pPr>
              </w:pPrChange>
            </w:pPr>
            <w:r w:rsidRPr="00DE39BA">
              <w:rPr>
                <w:b/>
              </w:rPr>
              <w:t>Question 6</w:t>
            </w:r>
          </w:p>
        </w:tc>
        <w:tc>
          <w:tcPr>
            <w:tcW w:w="8028" w:type="dxa"/>
          </w:tcPr>
          <w:p w14:paraId="03F245DD" w14:textId="77777777" w:rsidR="006A6D33" w:rsidRPr="00DE39BA" w:rsidRDefault="006A6D33" w:rsidP="00F535CA">
            <w:pPr>
              <w:widowControl w:val="0"/>
              <w:spacing w:line="240" w:lineRule="auto"/>
              <w:rPr>
                <w:b/>
                <w:szCs w:val="24"/>
              </w:rPr>
              <w:pPrChange w:id="1294" w:author="mananarora1571@gmail.com" w:date="2021-05-30T15:12:00Z">
                <w:pPr>
                  <w:spacing w:line="240" w:lineRule="auto"/>
                </w:pPr>
              </w:pPrChange>
            </w:pPr>
            <w:r w:rsidRPr="00DE39BA">
              <w:rPr>
                <w:color w:val="202124"/>
                <w:spacing w:val="2"/>
                <w:shd w:val="clear" w:color="auto" w:fill="FFFFFF"/>
              </w:rPr>
              <w:t>Do you travel for completing any type of task during pandemic (Task could be as simple as going to a general store or travelling to your firm)?</w:t>
            </w:r>
            <w:r w:rsidRPr="00DE39BA">
              <w:rPr>
                <w:b/>
                <w:szCs w:val="24"/>
              </w:rPr>
              <w:t xml:space="preserve"> </w:t>
            </w:r>
          </w:p>
          <w:p w14:paraId="006EED54" w14:textId="77777777" w:rsidR="006A6D33" w:rsidRPr="00DE39BA" w:rsidRDefault="006A6D33" w:rsidP="00F535CA">
            <w:pPr>
              <w:pStyle w:val="ListParagraph"/>
              <w:widowControl w:val="0"/>
              <w:numPr>
                <w:ilvl w:val="0"/>
                <w:numId w:val="37"/>
              </w:numPr>
              <w:spacing w:line="360" w:lineRule="auto"/>
              <w:rPr>
                <w:szCs w:val="24"/>
              </w:rPr>
              <w:pPrChange w:id="1295" w:author="mananarora1571@gmail.com" w:date="2021-05-30T15:12:00Z">
                <w:pPr>
                  <w:pStyle w:val="ListParagraph"/>
                  <w:numPr>
                    <w:numId w:val="37"/>
                  </w:numPr>
                  <w:spacing w:line="360" w:lineRule="auto"/>
                  <w:ind w:hanging="360"/>
                </w:pPr>
              </w:pPrChange>
            </w:pPr>
            <w:r w:rsidRPr="00DE39BA">
              <w:rPr>
                <w:szCs w:val="24"/>
              </w:rPr>
              <w:t>Yes</w:t>
            </w:r>
          </w:p>
          <w:p w14:paraId="3A937247" w14:textId="77777777" w:rsidR="006A6D33" w:rsidRPr="00DE39BA" w:rsidRDefault="006A6D33" w:rsidP="00F535CA">
            <w:pPr>
              <w:pStyle w:val="ListParagraph"/>
              <w:widowControl w:val="0"/>
              <w:numPr>
                <w:ilvl w:val="0"/>
                <w:numId w:val="37"/>
              </w:numPr>
              <w:spacing w:line="360" w:lineRule="auto"/>
              <w:rPr>
                <w:szCs w:val="24"/>
              </w:rPr>
              <w:pPrChange w:id="1296"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0545EA05" w14:textId="77777777" w:rsidTr="00704955">
        <w:trPr>
          <w:trHeight w:val="902"/>
        </w:trPr>
        <w:tc>
          <w:tcPr>
            <w:tcW w:w="1548" w:type="dxa"/>
          </w:tcPr>
          <w:p w14:paraId="55413976" w14:textId="77777777" w:rsidR="006A6D33" w:rsidRPr="00DE39BA" w:rsidRDefault="006A6D33" w:rsidP="00F535CA">
            <w:pPr>
              <w:pStyle w:val="body"/>
              <w:widowControl w:val="0"/>
              <w:spacing w:line="240" w:lineRule="auto"/>
              <w:rPr>
                <w:b/>
              </w:rPr>
              <w:pPrChange w:id="1297" w:author="mananarora1571@gmail.com" w:date="2021-05-30T15:12:00Z">
                <w:pPr>
                  <w:pStyle w:val="body"/>
                  <w:spacing w:line="240" w:lineRule="auto"/>
                </w:pPr>
              </w:pPrChange>
            </w:pPr>
            <w:r w:rsidRPr="00DE39BA">
              <w:rPr>
                <w:b/>
              </w:rPr>
              <w:lastRenderedPageBreak/>
              <w:t>Question 7</w:t>
            </w:r>
          </w:p>
        </w:tc>
        <w:tc>
          <w:tcPr>
            <w:tcW w:w="8028" w:type="dxa"/>
          </w:tcPr>
          <w:p w14:paraId="42465024" w14:textId="77777777" w:rsidR="006A6D33" w:rsidRPr="00DE39BA" w:rsidRDefault="006A6D33" w:rsidP="00F535CA">
            <w:pPr>
              <w:widowControl w:val="0"/>
              <w:spacing w:line="240" w:lineRule="auto"/>
              <w:rPr>
                <w:b/>
                <w:szCs w:val="24"/>
              </w:rPr>
              <w:pPrChange w:id="1298" w:author="mananarora1571@gmail.com" w:date="2021-05-30T15:12:00Z">
                <w:pPr>
                  <w:spacing w:line="240" w:lineRule="auto"/>
                </w:pPr>
              </w:pPrChange>
            </w:pPr>
            <w:r w:rsidRPr="00DE39BA">
              <w:rPr>
                <w:color w:val="202124"/>
                <w:spacing w:val="2"/>
                <w:shd w:val="clear" w:color="auto" w:fill="FFFFFF"/>
              </w:rPr>
              <w:t>How probable do you find yourself to be prone to a potential COVID-19 Zone while travelling?</w:t>
            </w:r>
            <w:r w:rsidRPr="00DE39BA">
              <w:rPr>
                <w:b/>
                <w:szCs w:val="24"/>
              </w:rPr>
              <w:t xml:space="preserve"> </w:t>
            </w:r>
          </w:p>
          <w:p w14:paraId="1E7D3A9D" w14:textId="77777777" w:rsidR="006A6D33" w:rsidRPr="00DE39BA" w:rsidRDefault="006A6D33" w:rsidP="00F535CA">
            <w:pPr>
              <w:pStyle w:val="ListParagraph"/>
              <w:widowControl w:val="0"/>
              <w:numPr>
                <w:ilvl w:val="0"/>
                <w:numId w:val="37"/>
              </w:numPr>
              <w:spacing w:line="360" w:lineRule="auto"/>
              <w:rPr>
                <w:szCs w:val="24"/>
              </w:rPr>
              <w:pPrChange w:id="1299" w:author="mananarora1571@gmail.com" w:date="2021-05-30T15:12:00Z">
                <w:pPr>
                  <w:pStyle w:val="ListParagraph"/>
                  <w:numPr>
                    <w:numId w:val="37"/>
                  </w:numPr>
                  <w:spacing w:line="360" w:lineRule="auto"/>
                  <w:ind w:hanging="360"/>
                </w:pPr>
              </w:pPrChange>
            </w:pPr>
            <w:r w:rsidRPr="00DE39BA">
              <w:rPr>
                <w:szCs w:val="24"/>
              </w:rPr>
              <w:t>Yes</w:t>
            </w:r>
          </w:p>
          <w:p w14:paraId="453E6217" w14:textId="77777777" w:rsidR="006A6D33" w:rsidRPr="00DE39BA" w:rsidRDefault="006A6D33" w:rsidP="00F535CA">
            <w:pPr>
              <w:pStyle w:val="ListParagraph"/>
              <w:widowControl w:val="0"/>
              <w:numPr>
                <w:ilvl w:val="0"/>
                <w:numId w:val="37"/>
              </w:numPr>
              <w:spacing w:line="360" w:lineRule="auto"/>
              <w:rPr>
                <w:szCs w:val="24"/>
              </w:rPr>
              <w:pPrChange w:id="1300"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287A1D86" w14:textId="77777777" w:rsidTr="00704955">
        <w:trPr>
          <w:trHeight w:val="902"/>
        </w:trPr>
        <w:tc>
          <w:tcPr>
            <w:tcW w:w="1548" w:type="dxa"/>
          </w:tcPr>
          <w:p w14:paraId="662F773D" w14:textId="77777777" w:rsidR="006A6D33" w:rsidRPr="00DE39BA" w:rsidRDefault="006A6D33" w:rsidP="00F535CA">
            <w:pPr>
              <w:pStyle w:val="body"/>
              <w:widowControl w:val="0"/>
              <w:spacing w:line="240" w:lineRule="auto"/>
              <w:rPr>
                <w:b/>
              </w:rPr>
              <w:pPrChange w:id="1301" w:author="mananarora1571@gmail.com" w:date="2021-05-30T15:12:00Z">
                <w:pPr>
                  <w:pStyle w:val="body"/>
                  <w:spacing w:line="240" w:lineRule="auto"/>
                </w:pPr>
              </w:pPrChange>
            </w:pPr>
            <w:r w:rsidRPr="00DE39BA">
              <w:rPr>
                <w:b/>
              </w:rPr>
              <w:t>Question 8</w:t>
            </w:r>
          </w:p>
        </w:tc>
        <w:tc>
          <w:tcPr>
            <w:tcW w:w="8028" w:type="dxa"/>
          </w:tcPr>
          <w:p w14:paraId="45FE4C8E" w14:textId="77777777" w:rsidR="006A6D33" w:rsidRPr="00DE39BA" w:rsidRDefault="006A6D33" w:rsidP="00F535CA">
            <w:pPr>
              <w:widowControl w:val="0"/>
              <w:spacing w:line="240" w:lineRule="auto"/>
              <w:rPr>
                <w:b/>
                <w:szCs w:val="24"/>
              </w:rPr>
              <w:pPrChange w:id="1302" w:author="mananarora1571@gmail.com" w:date="2021-05-30T15:12:00Z">
                <w:pPr>
                  <w:spacing w:line="240" w:lineRule="auto"/>
                </w:pPr>
              </w:pPrChange>
            </w:pPr>
            <w:r w:rsidRPr="00DE39BA">
              <w:rPr>
                <w:color w:val="202124"/>
                <w:spacing w:val="2"/>
                <w:shd w:val="clear" w:color="auto" w:fill="FFFFFF"/>
              </w:rPr>
              <w:t>Would you like a system that could easily notify you about current and potential COVID-19 Hotspot Zones?</w:t>
            </w:r>
            <w:r w:rsidRPr="00DE39BA">
              <w:rPr>
                <w:b/>
                <w:szCs w:val="24"/>
              </w:rPr>
              <w:t xml:space="preserve"> </w:t>
            </w:r>
          </w:p>
          <w:p w14:paraId="47CBC4EB" w14:textId="77777777" w:rsidR="006A6D33" w:rsidRPr="00DE39BA" w:rsidRDefault="006A6D33" w:rsidP="00F535CA">
            <w:pPr>
              <w:pStyle w:val="ListParagraph"/>
              <w:widowControl w:val="0"/>
              <w:numPr>
                <w:ilvl w:val="0"/>
                <w:numId w:val="37"/>
              </w:numPr>
              <w:spacing w:line="360" w:lineRule="auto"/>
              <w:rPr>
                <w:szCs w:val="24"/>
              </w:rPr>
              <w:pPrChange w:id="1303" w:author="mananarora1571@gmail.com" w:date="2021-05-30T15:12:00Z">
                <w:pPr>
                  <w:pStyle w:val="ListParagraph"/>
                  <w:numPr>
                    <w:numId w:val="37"/>
                  </w:numPr>
                  <w:spacing w:line="360" w:lineRule="auto"/>
                  <w:ind w:hanging="360"/>
                </w:pPr>
              </w:pPrChange>
            </w:pPr>
            <w:r w:rsidRPr="00DE39BA">
              <w:rPr>
                <w:szCs w:val="24"/>
              </w:rPr>
              <w:t>Yes</w:t>
            </w:r>
          </w:p>
          <w:p w14:paraId="6F4E4356" w14:textId="77777777" w:rsidR="006A6D33" w:rsidRPr="00DE39BA" w:rsidRDefault="006A6D33" w:rsidP="00F535CA">
            <w:pPr>
              <w:pStyle w:val="ListParagraph"/>
              <w:widowControl w:val="0"/>
              <w:numPr>
                <w:ilvl w:val="0"/>
                <w:numId w:val="37"/>
              </w:numPr>
              <w:spacing w:line="360" w:lineRule="auto"/>
              <w:rPr>
                <w:szCs w:val="24"/>
              </w:rPr>
              <w:pPrChange w:id="1304" w:author="mananarora1571@gmail.com" w:date="2021-05-30T15:12:00Z">
                <w:pPr>
                  <w:pStyle w:val="ListParagraph"/>
                  <w:numPr>
                    <w:numId w:val="37"/>
                  </w:numPr>
                  <w:spacing w:line="360" w:lineRule="auto"/>
                  <w:ind w:hanging="360"/>
                </w:pPr>
              </w:pPrChange>
            </w:pPr>
            <w:r w:rsidRPr="00DE39BA">
              <w:rPr>
                <w:szCs w:val="24"/>
              </w:rPr>
              <w:t>No</w:t>
            </w:r>
          </w:p>
        </w:tc>
      </w:tr>
      <w:tr w:rsidR="006A6D33" w:rsidRPr="00DE39BA" w14:paraId="215BBE07" w14:textId="77777777" w:rsidTr="00704955">
        <w:trPr>
          <w:trHeight w:val="902"/>
        </w:trPr>
        <w:tc>
          <w:tcPr>
            <w:tcW w:w="1548" w:type="dxa"/>
          </w:tcPr>
          <w:p w14:paraId="6FCB6B14" w14:textId="77777777" w:rsidR="006A6D33" w:rsidRPr="00DE39BA" w:rsidRDefault="006A6D33" w:rsidP="00F535CA">
            <w:pPr>
              <w:pStyle w:val="body"/>
              <w:widowControl w:val="0"/>
              <w:spacing w:line="240" w:lineRule="auto"/>
              <w:rPr>
                <w:b/>
              </w:rPr>
              <w:pPrChange w:id="1305" w:author="mananarora1571@gmail.com" w:date="2021-05-30T15:12:00Z">
                <w:pPr>
                  <w:pStyle w:val="body"/>
                  <w:spacing w:line="240" w:lineRule="auto"/>
                </w:pPr>
              </w:pPrChange>
            </w:pPr>
            <w:r w:rsidRPr="00DE39BA">
              <w:rPr>
                <w:b/>
              </w:rPr>
              <w:t>Question 9</w:t>
            </w:r>
          </w:p>
        </w:tc>
        <w:tc>
          <w:tcPr>
            <w:tcW w:w="8028" w:type="dxa"/>
          </w:tcPr>
          <w:p w14:paraId="69D7D074" w14:textId="35737B86" w:rsidR="006A6D33" w:rsidRPr="00DE39BA" w:rsidRDefault="006A6D33" w:rsidP="00F535CA">
            <w:pPr>
              <w:widowControl w:val="0"/>
              <w:spacing w:line="240" w:lineRule="auto"/>
              <w:rPr>
                <w:b/>
                <w:szCs w:val="24"/>
              </w:rPr>
              <w:pPrChange w:id="1306" w:author="mananarora1571@gmail.com" w:date="2021-05-30T15:12:00Z">
                <w:pPr>
                  <w:spacing w:line="240" w:lineRule="auto"/>
                </w:pPr>
              </w:pPrChange>
            </w:pPr>
            <w:r w:rsidRPr="00DE39BA">
              <w:rPr>
                <w:color w:val="202124"/>
                <w:spacing w:val="2"/>
                <w:shd w:val="clear" w:color="auto" w:fill="FFFFFF"/>
              </w:rPr>
              <w:t>Do you feel an urgency for a system to be developed that can help you to travel from one location to other by avoiding or minimizing any marked or potential COVID-19 Hotspot Zones, hence minimizing the risk of catching Corona Virus?</w:t>
            </w:r>
            <w:r w:rsidRPr="00DE39BA">
              <w:rPr>
                <w:b/>
                <w:szCs w:val="24"/>
              </w:rPr>
              <w:t xml:space="preserve"> </w:t>
            </w:r>
          </w:p>
          <w:p w14:paraId="1764EB74" w14:textId="77777777" w:rsidR="006A6D33" w:rsidRPr="00DE39BA" w:rsidRDefault="006A6D33" w:rsidP="00F535CA">
            <w:pPr>
              <w:pStyle w:val="ListParagraph"/>
              <w:widowControl w:val="0"/>
              <w:numPr>
                <w:ilvl w:val="0"/>
                <w:numId w:val="37"/>
              </w:numPr>
              <w:spacing w:line="360" w:lineRule="auto"/>
              <w:rPr>
                <w:szCs w:val="24"/>
              </w:rPr>
              <w:pPrChange w:id="1307" w:author="mananarora1571@gmail.com" w:date="2021-05-30T15:12:00Z">
                <w:pPr>
                  <w:pStyle w:val="ListParagraph"/>
                  <w:numPr>
                    <w:numId w:val="37"/>
                  </w:numPr>
                  <w:spacing w:line="360" w:lineRule="auto"/>
                  <w:ind w:hanging="360"/>
                </w:pPr>
              </w:pPrChange>
            </w:pPr>
            <w:r w:rsidRPr="00DE39BA">
              <w:rPr>
                <w:szCs w:val="24"/>
              </w:rPr>
              <w:t>Yes</w:t>
            </w:r>
          </w:p>
          <w:p w14:paraId="15A9778B" w14:textId="77777777" w:rsidR="006A6D33" w:rsidRPr="00DE39BA" w:rsidRDefault="006A6D33" w:rsidP="00F535CA">
            <w:pPr>
              <w:pStyle w:val="ListParagraph"/>
              <w:widowControl w:val="0"/>
              <w:numPr>
                <w:ilvl w:val="0"/>
                <w:numId w:val="37"/>
              </w:numPr>
              <w:spacing w:line="360" w:lineRule="auto"/>
              <w:rPr>
                <w:szCs w:val="24"/>
              </w:rPr>
              <w:pPrChange w:id="1308" w:author="mananarora1571@gmail.com" w:date="2021-05-30T15:12:00Z">
                <w:pPr>
                  <w:pStyle w:val="ListParagraph"/>
                  <w:numPr>
                    <w:numId w:val="37"/>
                  </w:numPr>
                  <w:spacing w:line="360" w:lineRule="auto"/>
                  <w:ind w:hanging="360"/>
                </w:pPr>
              </w:pPrChange>
            </w:pPr>
            <w:r w:rsidRPr="00DE39BA">
              <w:rPr>
                <w:szCs w:val="24"/>
              </w:rPr>
              <w:t>No</w:t>
            </w:r>
          </w:p>
        </w:tc>
      </w:tr>
    </w:tbl>
    <w:p w14:paraId="5795E4AA" w14:textId="77777777" w:rsidR="006A6D33" w:rsidRPr="00DE39BA" w:rsidRDefault="006A6D33" w:rsidP="00F535CA">
      <w:pPr>
        <w:widowControl w:val="0"/>
        <w:rPr>
          <w:b/>
        </w:rPr>
        <w:pPrChange w:id="1309" w:author="mananarora1571@gmail.com" w:date="2021-05-30T15:12:00Z">
          <w:pPr/>
        </w:pPrChange>
      </w:pPr>
    </w:p>
    <w:p w14:paraId="4D3DF837" w14:textId="77777777" w:rsidR="00753DF6" w:rsidRPr="00DE39BA" w:rsidRDefault="00753DF6" w:rsidP="00F535CA">
      <w:pPr>
        <w:widowControl w:val="0"/>
        <w:spacing w:line="360" w:lineRule="auto"/>
        <w:ind w:left="720"/>
        <w:jc w:val="both"/>
        <w:rPr>
          <w:b/>
          <w:sz w:val="22"/>
        </w:rPr>
        <w:pPrChange w:id="1310" w:author="mananarora1571@gmail.com" w:date="2021-05-30T15:12:00Z">
          <w:pPr>
            <w:spacing w:line="360" w:lineRule="auto"/>
            <w:ind w:left="720"/>
            <w:jc w:val="both"/>
          </w:pPr>
        </w:pPrChange>
      </w:pPr>
    </w:p>
    <w:p w14:paraId="5D683091" w14:textId="33A7DF08" w:rsidR="00753DF6" w:rsidRPr="00DE39BA" w:rsidRDefault="00753DF6" w:rsidP="00F535CA">
      <w:pPr>
        <w:widowControl w:val="0"/>
        <w:spacing w:line="360" w:lineRule="auto"/>
        <w:ind w:left="720"/>
        <w:jc w:val="both"/>
        <w:pPrChange w:id="1311" w:author="mananarora1571@gmail.com" w:date="2021-05-30T15:12:00Z">
          <w:pPr>
            <w:spacing w:line="360" w:lineRule="auto"/>
            <w:ind w:left="720"/>
            <w:jc w:val="both"/>
          </w:pPr>
        </w:pPrChange>
      </w:pPr>
      <w:r w:rsidRPr="00DE39BA">
        <w:t>Thank you for your cooperation and for providing valuable information. Your concern and your help are highly appreciated. Please ensure once, whether you answered every question in the questionnaire or not. After fully completion of the questionnaire kindly deposit or submit this questionnaire to the researcher.</w:t>
      </w:r>
    </w:p>
    <w:p w14:paraId="011C1BAC" w14:textId="7ABE154E" w:rsidR="00753DF6" w:rsidRPr="00DE39BA" w:rsidRDefault="00753DF6" w:rsidP="00F535CA">
      <w:pPr>
        <w:pStyle w:val="Heading3"/>
        <w:keepNext w:val="0"/>
        <w:keepLines w:val="0"/>
        <w:widowControl w:val="0"/>
        <w:numPr>
          <w:ilvl w:val="2"/>
          <w:numId w:val="3"/>
        </w:numPr>
        <w:spacing w:before="40" w:line="360" w:lineRule="auto"/>
        <w:rPr>
          <w:rFonts w:ascii="Times New Roman" w:hAnsi="Times New Roman" w:cs="Times New Roman"/>
          <w:color w:val="auto"/>
        </w:rPr>
        <w:pPrChange w:id="1312" w:author="mananarora1571@gmail.com" w:date="2021-05-30T15:12:00Z">
          <w:pPr>
            <w:pStyle w:val="Heading3"/>
            <w:numPr>
              <w:ilvl w:val="2"/>
              <w:numId w:val="3"/>
            </w:numPr>
            <w:spacing w:before="40" w:line="360" w:lineRule="auto"/>
            <w:ind w:left="1440" w:hanging="720"/>
          </w:pPr>
        </w:pPrChange>
      </w:pPr>
      <w:r w:rsidRPr="00DE39BA">
        <w:rPr>
          <w:rFonts w:ascii="Times New Roman" w:hAnsi="Times New Roman" w:cs="Times New Roman"/>
          <w:color w:val="auto"/>
        </w:rPr>
        <w:t>Development Methodology</w:t>
      </w:r>
    </w:p>
    <w:p w14:paraId="224C52FA" w14:textId="77777777" w:rsidR="0063146F" w:rsidRDefault="0063146F" w:rsidP="00F535CA">
      <w:pPr>
        <w:widowControl w:val="0"/>
        <w:spacing w:line="360" w:lineRule="auto"/>
        <w:ind w:left="720"/>
        <w:rPr>
          <w:szCs w:val="23"/>
        </w:rPr>
        <w:pPrChange w:id="1313" w:author="mananarora1571@gmail.com" w:date="2021-05-30T15:12:00Z">
          <w:pPr>
            <w:spacing w:line="360" w:lineRule="auto"/>
            <w:ind w:left="720"/>
          </w:pPr>
        </w:pPrChange>
      </w:pPr>
      <w:r w:rsidRPr="0063146F">
        <w:rPr>
          <w:szCs w:val="23"/>
        </w:rPr>
        <w:t>Development Methodology is a way of showing software in different stages and how the system and software will work well all this is down to the development process.</w:t>
      </w:r>
    </w:p>
    <w:p w14:paraId="01D23E17" w14:textId="5049630E" w:rsidR="0063146F" w:rsidRDefault="0063146F" w:rsidP="00F535CA">
      <w:pPr>
        <w:widowControl w:val="0"/>
        <w:ind w:left="720"/>
        <w:rPr>
          <w:szCs w:val="23"/>
        </w:rPr>
        <w:pPrChange w:id="1314" w:author="mananarora1571@gmail.com" w:date="2021-05-30T15:12:00Z">
          <w:pPr>
            <w:ind w:left="720"/>
          </w:pPr>
        </w:pPrChange>
      </w:pPr>
      <w:r>
        <w:rPr>
          <w:szCs w:val="23"/>
        </w:rPr>
        <w:t xml:space="preserve">The </w:t>
      </w:r>
      <w:r w:rsidRPr="0063146F">
        <w:rPr>
          <w:szCs w:val="23"/>
        </w:rPr>
        <w:t>V-Model contains various sections that work to show how a program or software works.</w:t>
      </w:r>
    </w:p>
    <w:p w14:paraId="23294C56" w14:textId="720D430D" w:rsidR="00753DF6" w:rsidRPr="00DE39BA" w:rsidRDefault="00753DF6" w:rsidP="00F535CA">
      <w:pPr>
        <w:widowControl w:val="0"/>
        <w:ind w:firstLine="720"/>
        <w:rPr>
          <w:b/>
        </w:rPr>
        <w:pPrChange w:id="1315" w:author="mananarora1571@gmail.com" w:date="2021-05-30T15:12:00Z">
          <w:pPr>
            <w:ind w:firstLine="720"/>
          </w:pPr>
        </w:pPrChange>
      </w:pPr>
      <w:r w:rsidRPr="00DE39BA">
        <w:rPr>
          <w:b/>
        </w:rPr>
        <w:t>V-model Methodology</w:t>
      </w:r>
    </w:p>
    <w:p w14:paraId="02624BC0" w14:textId="3736A2B5" w:rsidR="00FF0B28" w:rsidRPr="00DE39BA" w:rsidRDefault="0063146F" w:rsidP="00F535CA">
      <w:pPr>
        <w:widowControl w:val="0"/>
        <w:spacing w:line="360" w:lineRule="auto"/>
        <w:ind w:left="720"/>
        <w:jc w:val="both"/>
        <w:rPr>
          <w:szCs w:val="24"/>
        </w:rPr>
        <w:pPrChange w:id="1316" w:author="mananarora1571@gmail.com" w:date="2021-05-30T15:12:00Z">
          <w:pPr>
            <w:spacing w:line="360" w:lineRule="auto"/>
            <w:ind w:left="720"/>
            <w:jc w:val="both"/>
          </w:pPr>
        </w:pPrChange>
      </w:pPr>
      <w:r w:rsidRPr="0063146F">
        <w:rPr>
          <w:szCs w:val="24"/>
        </w:rPr>
        <w:t xml:space="preserve">After reviewing all the software options, the developer has selected "V-MODEL" as it is compatible with project issues. Any change in the system can be made at a lower cost due to the frequency of new increases being produced. Modifications can be discussed and features can be improved or removed depending on feedback. This will effectively provide </w:t>
      </w:r>
      <w:r w:rsidRPr="0063146F">
        <w:rPr>
          <w:szCs w:val="24"/>
        </w:rPr>
        <w:lastRenderedPageBreak/>
        <w:t>its customer with the complete program they want or need. This approach divides its functions into smaller frames in order to achieve goals.</w:t>
      </w:r>
      <w:r w:rsidR="00753DF6" w:rsidRPr="00DE39BA">
        <w:rPr>
          <w:szCs w:val="24"/>
        </w:rPr>
        <w:t xml:space="preserve"> </w:t>
      </w:r>
    </w:p>
    <w:p w14:paraId="1000A353" w14:textId="77777777" w:rsidR="00753DF6" w:rsidRPr="00DE39BA" w:rsidRDefault="00753DF6" w:rsidP="00F535CA">
      <w:pPr>
        <w:widowControl w:val="0"/>
        <w:spacing w:line="360" w:lineRule="auto"/>
        <w:jc w:val="both"/>
        <w:rPr>
          <w:b/>
          <w:szCs w:val="24"/>
        </w:rPr>
        <w:pPrChange w:id="1317" w:author="mananarora1571@gmail.com" w:date="2021-05-30T15:12:00Z">
          <w:pPr>
            <w:spacing w:line="360" w:lineRule="auto"/>
            <w:jc w:val="both"/>
          </w:pPr>
        </w:pPrChange>
      </w:pPr>
      <w:r w:rsidRPr="00DE39BA">
        <w:rPr>
          <w:b/>
          <w:szCs w:val="24"/>
        </w:rPr>
        <w:t>Phases of V-Model Methodology</w:t>
      </w:r>
    </w:p>
    <w:p w14:paraId="0B78B501" w14:textId="3FF2C8D0" w:rsidR="001450B9" w:rsidRPr="00DE39BA" w:rsidRDefault="001450B9" w:rsidP="00F535CA">
      <w:pPr>
        <w:widowControl w:val="0"/>
        <w:spacing w:line="360" w:lineRule="auto"/>
        <w:jc w:val="both"/>
        <w:rPr>
          <w:b/>
          <w:szCs w:val="24"/>
        </w:rPr>
        <w:pPrChange w:id="1318" w:author="mananarora1571@gmail.com" w:date="2021-05-30T15:12:00Z">
          <w:pPr>
            <w:spacing w:line="360" w:lineRule="auto"/>
            <w:jc w:val="both"/>
          </w:pPr>
        </w:pPrChange>
      </w:pPr>
      <w:bookmarkStart w:id="1319" w:name="_Toc480445385"/>
    </w:p>
    <w:tbl>
      <w:tblPr>
        <w:tblStyle w:val="TableGrid"/>
        <w:tblW w:w="9829" w:type="dxa"/>
        <w:tblLook w:val="04A0" w:firstRow="1" w:lastRow="0" w:firstColumn="1" w:lastColumn="0" w:noHBand="0" w:noVBand="1"/>
      </w:tblPr>
      <w:tblGrid>
        <w:gridCol w:w="9829"/>
      </w:tblGrid>
      <w:tr w:rsidR="001450B9" w:rsidRPr="00DE39BA" w14:paraId="7292CE1C" w14:textId="77777777" w:rsidTr="00DE39BA">
        <w:trPr>
          <w:trHeight w:val="5260"/>
        </w:trPr>
        <w:tc>
          <w:tcPr>
            <w:tcW w:w="9829" w:type="dxa"/>
          </w:tcPr>
          <w:p w14:paraId="30C4912D" w14:textId="6D56F357" w:rsidR="001450B9" w:rsidRPr="00DE39BA" w:rsidRDefault="001450B9" w:rsidP="00F535CA">
            <w:pPr>
              <w:jc w:val="both"/>
              <w:rPr>
                <w:b/>
                <w:color w:val="000000" w:themeColor="text1"/>
                <w:szCs w:val="28"/>
              </w:rPr>
              <w:pPrChange w:id="1320"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81792" behindDoc="0" locked="0" layoutInCell="1" allowOverlap="1" wp14:anchorId="402F207A" wp14:editId="21CA6A26">
                      <wp:simplePos x="0" y="0"/>
                      <wp:positionH relativeFrom="column">
                        <wp:posOffset>-26670</wp:posOffset>
                      </wp:positionH>
                      <wp:positionV relativeFrom="paragraph">
                        <wp:posOffset>43815</wp:posOffset>
                      </wp:positionV>
                      <wp:extent cx="1628775" cy="323850"/>
                      <wp:effectExtent l="19050" t="19050" r="28575" b="1905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F11434" w14:textId="77777777" w:rsidR="00CA1AAF" w:rsidRPr="009068E9" w:rsidRDefault="00CA1AAF" w:rsidP="001450B9">
                                  <w:r w:rsidRPr="009068E9">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F207A" id="Rectangle 57" o:spid="_x0000_s1026" style="position:absolute;left:0;text-align:left;margin-left:-2.1pt;margin-top:3.45pt;width:128.25pt;height: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" fillcolor="white [3201]" strokecolor="#4f81bd [3204]" strokeweight="2.5pt">
                      <v:shadow color="#868686"/>
                      <v:textbox>
                        <w:txbxContent>
                          <w:p w14:paraId="52F11434" w14:textId="77777777" w:rsidR="00CA1AAF" w:rsidRPr="009068E9" w:rsidRDefault="00CA1AAF" w:rsidP="001450B9">
                            <w:r w:rsidRPr="009068E9">
                              <w:t>Requirements Analysis</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5648" behindDoc="0" locked="0" layoutInCell="1" allowOverlap="1" wp14:anchorId="6AFDB977" wp14:editId="57EBE8D1">
                      <wp:simplePos x="0" y="0"/>
                      <wp:positionH relativeFrom="column">
                        <wp:posOffset>1602105</wp:posOffset>
                      </wp:positionH>
                      <wp:positionV relativeFrom="paragraph">
                        <wp:posOffset>216535</wp:posOffset>
                      </wp:positionV>
                      <wp:extent cx="2987675" cy="635"/>
                      <wp:effectExtent l="0" t="76200" r="22225" b="9461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7675" cy="63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809B0D7" id="_x0000_t32" coordsize="21600,21600" o:spt="32" o:oned="t" path="m,l21600,21600e" filled="f">
                      <v:path arrowok="t" fillok="f" o:connecttype="none"/>
                      <o:lock v:ext="edit" shapetype="t"/>
                    </v:shapetype>
                    <v:shape id="Straight Arrow Connector 56" o:spid="_x0000_s1026" type="#_x0000_t32" style="position:absolute;margin-left:126.15pt;margin-top:17.05pt;width:235.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6432" behindDoc="0" locked="0" layoutInCell="1" allowOverlap="1" wp14:anchorId="22C0FF92" wp14:editId="546D9392">
                      <wp:simplePos x="0" y="0"/>
                      <wp:positionH relativeFrom="column">
                        <wp:posOffset>4589780</wp:posOffset>
                      </wp:positionH>
                      <wp:positionV relativeFrom="paragraph">
                        <wp:posOffset>-7620</wp:posOffset>
                      </wp:positionV>
                      <wp:extent cx="1410970" cy="323850"/>
                      <wp:effectExtent l="19050" t="19050" r="17780" b="1905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097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57B0BD" w14:textId="77777777" w:rsidR="00CA1AAF" w:rsidRPr="00374923" w:rsidRDefault="00CA1AAF" w:rsidP="001450B9">
                                  <w:r w:rsidRPr="009068E9">
                                    <w:t>Usability Testing</w:t>
                                  </w:r>
                                  <w:r w:rsidRPr="00374923">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FF92" id="Rectangle 55" o:spid="_x0000_s1027" style="position:absolute;left:0;text-align:left;margin-left:361.4pt;margin-top:-.6pt;width:111.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" fillcolor="white [3201]" strokecolor="#4f81bd [3204]" strokeweight="2.5pt">
                      <v:shadow color="#868686"/>
                      <v:textbox>
                        <w:txbxContent>
                          <w:p w14:paraId="0A57B0BD" w14:textId="77777777" w:rsidR="00CA1AAF" w:rsidRPr="00374923" w:rsidRDefault="00CA1AAF" w:rsidP="001450B9">
                            <w:r w:rsidRPr="009068E9">
                              <w:t>Usability Testing</w:t>
                            </w:r>
                            <w:r w:rsidRPr="00374923">
                              <w:t xml:space="preserve"> Design</w:t>
                            </w:r>
                          </w:p>
                        </w:txbxContent>
                      </v:textbox>
                    </v:rect>
                  </w:pict>
                </mc:Fallback>
              </mc:AlternateContent>
            </w:r>
          </w:p>
          <w:p w14:paraId="00022C77" w14:textId="7969B963" w:rsidR="001450B9" w:rsidRPr="00DE39BA" w:rsidRDefault="001450B9" w:rsidP="00F535CA">
            <w:pPr>
              <w:jc w:val="both"/>
              <w:rPr>
                <w:b/>
                <w:color w:val="000000" w:themeColor="text1"/>
                <w:szCs w:val="28"/>
              </w:rPr>
              <w:pPrChange w:id="1321"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2576" behindDoc="0" locked="0" layoutInCell="1" allowOverlap="1" wp14:anchorId="220E76A0" wp14:editId="20C2A7E0">
                      <wp:simplePos x="0" y="0"/>
                      <wp:positionH relativeFrom="column">
                        <wp:posOffset>5373081</wp:posOffset>
                      </wp:positionH>
                      <wp:positionV relativeFrom="paragraph">
                        <wp:posOffset>109797</wp:posOffset>
                      </wp:positionV>
                      <wp:extent cx="147955" cy="259715"/>
                      <wp:effectExtent l="0" t="38100" r="61595" b="2603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955" cy="25971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098A0E0" id="Straight Arrow Connector 53" o:spid="_x0000_s1026" type="#_x0000_t32" style="position:absolute;margin-left:423.1pt;margin-top:8.65pt;width:11.65pt;height:20.4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7456" behindDoc="0" locked="0" layoutInCell="1" allowOverlap="1" wp14:anchorId="611948E5" wp14:editId="46500FE7">
                      <wp:simplePos x="0" y="0"/>
                      <wp:positionH relativeFrom="column">
                        <wp:posOffset>500842</wp:posOffset>
                      </wp:positionH>
                      <wp:positionV relativeFrom="paragraph">
                        <wp:posOffset>182188</wp:posOffset>
                      </wp:positionV>
                      <wp:extent cx="65405" cy="264795"/>
                      <wp:effectExtent l="19050" t="0" r="67945" b="5905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2647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6B413EA" id="Straight Arrow Connector 54" o:spid="_x0000_s1026" type="#_x0000_t32" style="position:absolute;margin-left:39.45pt;margin-top:14.35pt;width:5.15pt;height:2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" strokecolor="#548dd4 [1951]">
                      <v:stroke endarrow="block"/>
                    </v:shape>
                  </w:pict>
                </mc:Fallback>
              </mc:AlternateContent>
            </w:r>
          </w:p>
          <w:p w14:paraId="6E707EC9" w14:textId="274B0372" w:rsidR="001450B9" w:rsidRPr="00DE39BA" w:rsidRDefault="001450B9" w:rsidP="00F535CA">
            <w:pPr>
              <w:jc w:val="both"/>
              <w:rPr>
                <w:b/>
                <w:color w:val="000000" w:themeColor="text1"/>
                <w:szCs w:val="28"/>
              </w:rPr>
              <w:pPrChange w:id="1322"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61312" behindDoc="0" locked="0" layoutInCell="1" allowOverlap="1" wp14:anchorId="1FE98E27" wp14:editId="4C2E98AB">
                      <wp:simplePos x="0" y="0"/>
                      <wp:positionH relativeFrom="column">
                        <wp:posOffset>234662</wp:posOffset>
                      </wp:positionH>
                      <wp:positionV relativeFrom="paragraph">
                        <wp:posOffset>179417</wp:posOffset>
                      </wp:positionV>
                      <wp:extent cx="1083945" cy="323215"/>
                      <wp:effectExtent l="19050" t="19050" r="20955" b="1968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2321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8CE692" w14:textId="77777777" w:rsidR="00CA1AAF" w:rsidRPr="009068E9" w:rsidRDefault="00CA1AAF" w:rsidP="001450B9">
                                  <w:pPr>
                                    <w:shd w:val="clear" w:color="auto" w:fill="FFFFFF"/>
                                    <w:spacing w:after="72" w:line="285" w:lineRule="atLeast"/>
                                    <w:outlineLvl w:val="2"/>
                                    <w:rPr>
                                      <w:rFonts w:eastAsia="Times New Roman"/>
                                      <w:b/>
                                      <w:bCs/>
                                      <w:color w:val="000000"/>
                                      <w:sz w:val="26"/>
                                      <w:szCs w:val="26"/>
                                    </w:rPr>
                                  </w:pPr>
                                  <w:bookmarkStart w:id="1323" w:name="_Toc323535573"/>
                                  <w:bookmarkStart w:id="1324" w:name="_Toc341093268"/>
                                  <w:bookmarkStart w:id="1325" w:name="_Toc480417329"/>
                                  <w:r w:rsidRPr="009068E9">
                                    <w:t>System Design</w:t>
                                  </w:r>
                                  <w:bookmarkEnd w:id="1323"/>
                                  <w:bookmarkEnd w:id="1324"/>
                                  <w:bookmarkEnd w:id="1325"/>
                                </w:p>
                                <w:p w14:paraId="6D764BCC"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8E27" id="Rectangle 52" o:spid="_x0000_s1028" style="position:absolute;left:0;text-align:left;margin-left:18.5pt;margin-top:14.15pt;width:85.3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" fillcolor="white [3201]" strokecolor="#4f81bd [3204]" strokeweight="2.5pt">
                      <v:shadow color="#868686"/>
                      <v:textbox>
                        <w:txbxContent>
                          <w:p w14:paraId="398CE692" w14:textId="77777777" w:rsidR="00CA1AAF" w:rsidRPr="009068E9" w:rsidRDefault="00CA1AAF" w:rsidP="001450B9">
                            <w:pPr>
                              <w:shd w:val="clear" w:color="auto" w:fill="FFFFFF"/>
                              <w:spacing w:after="72" w:line="285" w:lineRule="atLeast"/>
                              <w:outlineLvl w:val="2"/>
                              <w:rPr>
                                <w:rFonts w:eastAsia="Times New Roman"/>
                                <w:b/>
                                <w:bCs/>
                                <w:color w:val="000000"/>
                                <w:sz w:val="26"/>
                                <w:szCs w:val="26"/>
                              </w:rPr>
                            </w:pPr>
                            <w:bookmarkStart w:id="1326" w:name="_Toc323535573"/>
                            <w:bookmarkStart w:id="1327" w:name="_Toc341093268"/>
                            <w:bookmarkStart w:id="1328" w:name="_Toc480417329"/>
                            <w:r w:rsidRPr="009068E9">
                              <w:t>System Design</w:t>
                            </w:r>
                            <w:bookmarkEnd w:id="1326"/>
                            <w:bookmarkEnd w:id="1327"/>
                            <w:bookmarkEnd w:id="1328"/>
                          </w:p>
                          <w:p w14:paraId="6D764BCC" w14:textId="77777777" w:rsidR="00CA1AAF" w:rsidRPr="00374923" w:rsidRDefault="00CA1AAF"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4624" behindDoc="0" locked="0" layoutInCell="1" allowOverlap="1" wp14:anchorId="5DFF2038" wp14:editId="48BA647E">
                      <wp:simplePos x="0" y="0"/>
                      <wp:positionH relativeFrom="column">
                        <wp:posOffset>1500735</wp:posOffset>
                      </wp:positionH>
                      <wp:positionV relativeFrom="paragraph">
                        <wp:posOffset>294062</wp:posOffset>
                      </wp:positionV>
                      <wp:extent cx="3027218" cy="45720"/>
                      <wp:effectExtent l="0" t="38100" r="40005" b="8763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7218"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9FCFF01" id="Straight Arrow Connector 51" o:spid="_x0000_s1026" type="#_x0000_t32" style="position:absolute;margin-left:118.15pt;margin-top:23.15pt;width:238.3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5408" behindDoc="0" locked="0" layoutInCell="1" allowOverlap="1" wp14:anchorId="1F83EB13" wp14:editId="5137AD8E">
                      <wp:simplePos x="0" y="0"/>
                      <wp:positionH relativeFrom="column">
                        <wp:posOffset>4759267</wp:posOffset>
                      </wp:positionH>
                      <wp:positionV relativeFrom="paragraph">
                        <wp:posOffset>124056</wp:posOffset>
                      </wp:positionV>
                      <wp:extent cx="1352550" cy="323850"/>
                      <wp:effectExtent l="19050" t="19050" r="19050"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1B0459" w14:textId="77777777" w:rsidR="00CA1AAF" w:rsidRPr="009068E9" w:rsidRDefault="00CA1AAF" w:rsidP="001450B9">
                                  <w:r w:rsidRPr="009068E9">
                                    <w:t>System Testing</w:t>
                                  </w:r>
                                </w:p>
                                <w:p w14:paraId="008287DA" w14:textId="77777777" w:rsidR="00CA1AAF"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3EB13" id="Rectangle 50" o:spid="_x0000_s1029" style="position:absolute;left:0;text-align:left;margin-left:374.75pt;margin-top:9.75pt;width:106.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" fillcolor="white [3201]" strokecolor="#4f81bd [3204]" strokeweight="2.5pt">
                      <v:shadow color="#868686"/>
                      <v:textbox>
                        <w:txbxContent>
                          <w:p w14:paraId="2D1B0459" w14:textId="77777777" w:rsidR="00CA1AAF" w:rsidRPr="009068E9" w:rsidRDefault="00CA1AAF" w:rsidP="001450B9">
                            <w:r w:rsidRPr="009068E9">
                              <w:t>System Testing</w:t>
                            </w:r>
                          </w:p>
                          <w:p w14:paraId="008287DA" w14:textId="77777777" w:rsidR="00CA1AAF" w:rsidRDefault="00CA1AAF" w:rsidP="001450B9"/>
                        </w:txbxContent>
                      </v:textbox>
                    </v:rect>
                  </w:pict>
                </mc:Fallback>
              </mc:AlternateContent>
            </w:r>
          </w:p>
          <w:p w14:paraId="6CBCCFA4" w14:textId="408C17BC" w:rsidR="001450B9" w:rsidRPr="00DE39BA" w:rsidRDefault="001450B9" w:rsidP="00F535CA">
            <w:pPr>
              <w:jc w:val="both"/>
              <w:rPr>
                <w:b/>
                <w:color w:val="000000" w:themeColor="text1"/>
                <w:szCs w:val="28"/>
              </w:rPr>
              <w:pPrChange w:id="1329"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1552" behindDoc="0" locked="0" layoutInCell="1" allowOverlap="1" wp14:anchorId="22DDEC81" wp14:editId="79A54128">
                      <wp:simplePos x="0" y="0"/>
                      <wp:positionH relativeFrom="column">
                        <wp:posOffset>5247063</wp:posOffset>
                      </wp:positionH>
                      <wp:positionV relativeFrom="paragraph">
                        <wp:posOffset>244071</wp:posOffset>
                      </wp:positionV>
                      <wp:extent cx="175895" cy="276225"/>
                      <wp:effectExtent l="0" t="38100" r="52705" b="2857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895" cy="2762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AE8F9EA" id="Straight Arrow Connector 49" o:spid="_x0000_s1026" type="#_x0000_t32" style="position:absolute;margin-left:413.15pt;margin-top:19.2pt;width:13.85pt;height:21.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" strokecolor="#548dd4 [1951]">
                      <v:stroke endarrow="block"/>
                    </v:shape>
                  </w:pict>
                </mc:Fallback>
              </mc:AlternateContent>
            </w:r>
          </w:p>
          <w:p w14:paraId="2276C07D" w14:textId="59775958" w:rsidR="001450B9" w:rsidRPr="00DE39BA" w:rsidRDefault="001450B9" w:rsidP="00F535CA">
            <w:pPr>
              <w:jc w:val="both"/>
              <w:rPr>
                <w:b/>
                <w:color w:val="000000" w:themeColor="text1"/>
                <w:szCs w:val="28"/>
              </w:rPr>
              <w:pPrChange w:id="1330"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68480" behindDoc="0" locked="0" layoutInCell="1" allowOverlap="1" wp14:anchorId="36C6D7F9" wp14:editId="45FEDE48">
                      <wp:simplePos x="0" y="0"/>
                      <wp:positionH relativeFrom="column">
                        <wp:posOffset>701675</wp:posOffset>
                      </wp:positionH>
                      <wp:positionV relativeFrom="paragraph">
                        <wp:posOffset>11430</wp:posOffset>
                      </wp:positionV>
                      <wp:extent cx="77470" cy="271780"/>
                      <wp:effectExtent l="0" t="0" r="74930" b="5207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27178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6A659BB" id="Straight Arrow Connector 48" o:spid="_x0000_s1026" type="#_x0000_t32" style="position:absolute;margin-left:55.25pt;margin-top:.9pt;width:6.1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" strokecolor="#548dd4 [1951]">
                      <v:stroke endarrow="block"/>
                    </v:shape>
                  </w:pict>
                </mc:Fallback>
              </mc:AlternateContent>
            </w:r>
          </w:p>
          <w:p w14:paraId="40C34344" w14:textId="657E579F" w:rsidR="001450B9" w:rsidRPr="00DE39BA" w:rsidRDefault="001450B9" w:rsidP="00F535CA">
            <w:pPr>
              <w:jc w:val="both"/>
              <w:rPr>
                <w:b/>
                <w:color w:val="000000" w:themeColor="text1"/>
                <w:szCs w:val="28"/>
              </w:rPr>
              <w:pPrChange w:id="1331"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3600" behindDoc="0" locked="0" layoutInCell="1" allowOverlap="1" wp14:anchorId="79421E6C" wp14:editId="08D8A1B2">
                      <wp:simplePos x="0" y="0"/>
                      <wp:positionH relativeFrom="column">
                        <wp:posOffset>1859222</wp:posOffset>
                      </wp:positionH>
                      <wp:positionV relativeFrom="paragraph">
                        <wp:posOffset>212436</wp:posOffset>
                      </wp:positionV>
                      <wp:extent cx="2476500" cy="45720"/>
                      <wp:effectExtent l="0" t="38100" r="38100" b="8763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0" cy="4572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7CACA45" id="Straight Arrow Connector 41" o:spid="_x0000_s1026" type="#_x0000_t32" style="position:absolute;margin-left:146.4pt;margin-top:16.75pt;width:19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4384" behindDoc="0" locked="0" layoutInCell="1" allowOverlap="1" wp14:anchorId="05582D66" wp14:editId="4A2338CE">
                      <wp:simplePos x="0" y="0"/>
                      <wp:positionH relativeFrom="column">
                        <wp:posOffset>4427682</wp:posOffset>
                      </wp:positionH>
                      <wp:positionV relativeFrom="paragraph">
                        <wp:posOffset>89189</wp:posOffset>
                      </wp:positionV>
                      <wp:extent cx="1295400" cy="323850"/>
                      <wp:effectExtent l="19050" t="19050" r="19050" b="190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47794C1" w14:textId="77777777" w:rsidR="00CA1AAF" w:rsidRPr="009068E9" w:rsidRDefault="00CA1AAF" w:rsidP="001450B9">
                                  <w:r w:rsidRPr="009068E9">
                                    <w:t>Integration Testing</w:t>
                                  </w:r>
                                </w:p>
                                <w:p w14:paraId="6A926F50"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2D66" id="Rectangle 43" o:spid="_x0000_s1030" style="position:absolute;left:0;text-align:left;margin-left:348.65pt;margin-top:7pt;width:102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" fillcolor="white [3201]" strokecolor="#4f81bd [3204]" strokeweight="2.5pt">
                      <v:shadow color="#868686"/>
                      <v:textbox>
                        <w:txbxContent>
                          <w:p w14:paraId="347794C1" w14:textId="77777777" w:rsidR="00CA1AAF" w:rsidRPr="009068E9" w:rsidRDefault="00CA1AAF" w:rsidP="001450B9">
                            <w:r w:rsidRPr="009068E9">
                              <w:t>Integration Testing</w:t>
                            </w:r>
                          </w:p>
                          <w:p w14:paraId="6A926F50" w14:textId="77777777" w:rsidR="00CA1AAF" w:rsidRPr="00374923" w:rsidRDefault="00CA1AAF" w:rsidP="001450B9"/>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62336" behindDoc="0" locked="0" layoutInCell="1" allowOverlap="1" wp14:anchorId="22D24F8A" wp14:editId="0B6757DC">
                      <wp:simplePos x="0" y="0"/>
                      <wp:positionH relativeFrom="column">
                        <wp:posOffset>277956</wp:posOffset>
                      </wp:positionH>
                      <wp:positionV relativeFrom="paragraph">
                        <wp:posOffset>85494</wp:posOffset>
                      </wp:positionV>
                      <wp:extent cx="1438275" cy="323850"/>
                      <wp:effectExtent l="19050" t="19050" r="28575" b="1905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FFF55C" w14:textId="77777777" w:rsidR="00CA1AAF" w:rsidRPr="009068E9" w:rsidRDefault="00CA1AAF" w:rsidP="001450B9">
                                  <w:pPr>
                                    <w:shd w:val="clear" w:color="auto" w:fill="FFFFFF"/>
                                    <w:spacing w:after="72" w:line="285" w:lineRule="atLeast"/>
                                    <w:outlineLvl w:val="2"/>
                                  </w:pPr>
                                  <w:bookmarkStart w:id="1332" w:name="_Toc323535574"/>
                                  <w:bookmarkStart w:id="1333" w:name="_Toc341093269"/>
                                  <w:bookmarkStart w:id="1334" w:name="_Toc480417330"/>
                                  <w:r w:rsidRPr="009068E9">
                                    <w:t>Architecture Design</w:t>
                                  </w:r>
                                  <w:bookmarkEnd w:id="1332"/>
                                  <w:bookmarkEnd w:id="1333"/>
                                  <w:bookmarkEnd w:id="1334"/>
                                </w:p>
                                <w:p w14:paraId="36749D38"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24F8A" id="Rectangle 42" o:spid="_x0000_s1031" style="position:absolute;left:0;text-align:left;margin-left:21.9pt;margin-top:6.75pt;width:113.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" fillcolor="white [3201]" strokecolor="#4f81bd [3204]" strokeweight="2.5pt">
                      <v:shadow color="#868686"/>
                      <v:textbox>
                        <w:txbxContent>
                          <w:p w14:paraId="40FFF55C" w14:textId="77777777" w:rsidR="00CA1AAF" w:rsidRPr="009068E9" w:rsidRDefault="00CA1AAF" w:rsidP="001450B9">
                            <w:pPr>
                              <w:shd w:val="clear" w:color="auto" w:fill="FFFFFF"/>
                              <w:spacing w:after="72" w:line="285" w:lineRule="atLeast"/>
                              <w:outlineLvl w:val="2"/>
                            </w:pPr>
                            <w:bookmarkStart w:id="1335" w:name="_Toc323535574"/>
                            <w:bookmarkStart w:id="1336" w:name="_Toc341093269"/>
                            <w:bookmarkStart w:id="1337" w:name="_Toc480417330"/>
                            <w:r w:rsidRPr="009068E9">
                              <w:t>Architecture Design</w:t>
                            </w:r>
                            <w:bookmarkEnd w:id="1335"/>
                            <w:bookmarkEnd w:id="1336"/>
                            <w:bookmarkEnd w:id="1337"/>
                          </w:p>
                          <w:p w14:paraId="36749D38" w14:textId="77777777" w:rsidR="00CA1AAF" w:rsidRPr="00374923" w:rsidRDefault="00CA1AAF" w:rsidP="001450B9"/>
                        </w:txbxContent>
                      </v:textbox>
                    </v:rect>
                  </w:pict>
                </mc:Fallback>
              </mc:AlternateContent>
            </w:r>
          </w:p>
          <w:p w14:paraId="1DF868F6" w14:textId="616DEBAB" w:rsidR="001450B9" w:rsidRPr="00DE39BA" w:rsidRDefault="001450B9" w:rsidP="00F535CA">
            <w:pPr>
              <w:jc w:val="both"/>
              <w:rPr>
                <w:b/>
                <w:color w:val="000000" w:themeColor="text1"/>
                <w:szCs w:val="28"/>
              </w:rPr>
              <w:pPrChange w:id="1338"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9744" behindDoc="0" locked="0" layoutInCell="1" allowOverlap="1" wp14:anchorId="78960566" wp14:editId="2EB2C245">
                      <wp:simplePos x="0" y="0"/>
                      <wp:positionH relativeFrom="column">
                        <wp:posOffset>5056909</wp:posOffset>
                      </wp:positionH>
                      <wp:positionV relativeFrom="paragraph">
                        <wp:posOffset>203951</wp:posOffset>
                      </wp:positionV>
                      <wp:extent cx="190500" cy="171450"/>
                      <wp:effectExtent l="0" t="38100" r="57150" b="190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7145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A43B990" id="Straight Arrow Connector 35" o:spid="_x0000_s1026" type="#_x0000_t32" style="position:absolute;margin-left:398.2pt;margin-top:16.05pt;width:15pt;height:13.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80768" behindDoc="0" locked="0" layoutInCell="1" allowOverlap="1" wp14:anchorId="2E5A171D" wp14:editId="271E5DA9">
                      <wp:simplePos x="0" y="0"/>
                      <wp:positionH relativeFrom="column">
                        <wp:posOffset>838720</wp:posOffset>
                      </wp:positionH>
                      <wp:positionV relativeFrom="paragraph">
                        <wp:posOffset>198813</wp:posOffset>
                      </wp:positionV>
                      <wp:extent cx="304800" cy="161925"/>
                      <wp:effectExtent l="0" t="0" r="76200" b="476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1619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892271C" id="Straight Arrow Connector 34" o:spid="_x0000_s1026" type="#_x0000_t32" style="position:absolute;margin-left:66.05pt;margin-top:15.65pt;width:24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" strokecolor="#548dd4 [1951]">
                      <v:stroke endarrow="block"/>
                    </v:shape>
                  </w:pict>
                </mc:Fallback>
              </mc:AlternateContent>
            </w:r>
          </w:p>
          <w:p w14:paraId="5DDF765D" w14:textId="77212765" w:rsidR="001450B9" w:rsidRPr="00DE39BA" w:rsidRDefault="001450B9" w:rsidP="00F535CA">
            <w:pPr>
              <w:jc w:val="both"/>
              <w:rPr>
                <w:b/>
                <w:color w:val="000000" w:themeColor="text1"/>
                <w:szCs w:val="28"/>
              </w:rPr>
              <w:pPrChange w:id="1339"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77696" behindDoc="0" locked="0" layoutInCell="1" allowOverlap="1" wp14:anchorId="51356D27" wp14:editId="3AA59121">
                      <wp:simplePos x="0" y="0"/>
                      <wp:positionH relativeFrom="column">
                        <wp:posOffset>4382481</wp:posOffset>
                      </wp:positionH>
                      <wp:positionV relativeFrom="paragraph">
                        <wp:posOffset>164811</wp:posOffset>
                      </wp:positionV>
                      <wp:extent cx="1104900" cy="323850"/>
                      <wp:effectExtent l="19050" t="19050" r="1905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D11AC3" w14:textId="77777777" w:rsidR="00CA1AAF" w:rsidRPr="009068E9" w:rsidRDefault="00CA1AAF" w:rsidP="001450B9">
                                  <w:r w:rsidRPr="009068E9">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56D27" id="Rectangle 33" o:spid="_x0000_s1032" style="position:absolute;left:0;text-align:left;margin-left:345.1pt;margin-top:13pt;width:87pt;height: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" fillcolor="white [3201]" strokecolor="#4f81bd [3204]" strokeweight="2.5pt">
                      <v:shadow color="#868686"/>
                      <v:textbox>
                        <w:txbxContent>
                          <w:p w14:paraId="13D11AC3" w14:textId="77777777" w:rsidR="00CA1AAF" w:rsidRPr="009068E9" w:rsidRDefault="00CA1AAF" w:rsidP="001450B9">
                            <w:r w:rsidRPr="009068E9">
                              <w:t>Unit Testing</w:t>
                            </w:r>
                          </w:p>
                        </w:txbxContent>
                      </v:textbox>
                    </v:rect>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6672" behindDoc="0" locked="0" layoutInCell="1" allowOverlap="1" wp14:anchorId="09A96529" wp14:editId="4BE4A5D6">
                      <wp:simplePos x="0" y="0"/>
                      <wp:positionH relativeFrom="column">
                        <wp:posOffset>625359</wp:posOffset>
                      </wp:positionH>
                      <wp:positionV relativeFrom="paragraph">
                        <wp:posOffset>150611</wp:posOffset>
                      </wp:positionV>
                      <wp:extent cx="1362075" cy="323850"/>
                      <wp:effectExtent l="19050" t="19050" r="28575" b="1905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67649B7" w14:textId="77777777" w:rsidR="00CA1AAF" w:rsidRPr="009068E9" w:rsidRDefault="00CA1AAF" w:rsidP="001450B9">
                                  <w:pPr>
                                    <w:shd w:val="clear" w:color="auto" w:fill="FFFFFF"/>
                                    <w:spacing w:after="72" w:line="285" w:lineRule="atLeast"/>
                                    <w:outlineLvl w:val="2"/>
                                  </w:pPr>
                                  <w:bookmarkStart w:id="1340" w:name="_Toc323535575"/>
                                  <w:bookmarkStart w:id="1341" w:name="_Toc341093270"/>
                                  <w:bookmarkStart w:id="1342" w:name="_Toc480417331"/>
                                  <w:r w:rsidRPr="009068E9">
                                    <w:t>Module Design</w:t>
                                  </w:r>
                                  <w:bookmarkEnd w:id="1340"/>
                                  <w:bookmarkEnd w:id="1341"/>
                                  <w:bookmarkEnd w:id="1342"/>
                                </w:p>
                                <w:p w14:paraId="02F6A9D5" w14:textId="77777777" w:rsidR="00CA1AAF" w:rsidRPr="00374923" w:rsidRDefault="00CA1AAF" w:rsidP="001450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96529" id="Rectangle 29" o:spid="_x0000_s1033" style="position:absolute;left:0;text-align:left;margin-left:49.25pt;margin-top:11.85pt;width:107.2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" fillcolor="white [3201]" strokecolor="#4f81bd [3204]" strokeweight="2.5pt">
                      <v:shadow color="#868686"/>
                      <v:textbox>
                        <w:txbxContent>
                          <w:p w14:paraId="067649B7" w14:textId="77777777" w:rsidR="00CA1AAF" w:rsidRPr="009068E9" w:rsidRDefault="00CA1AAF" w:rsidP="001450B9">
                            <w:pPr>
                              <w:shd w:val="clear" w:color="auto" w:fill="FFFFFF"/>
                              <w:spacing w:after="72" w:line="285" w:lineRule="atLeast"/>
                              <w:outlineLvl w:val="2"/>
                            </w:pPr>
                            <w:bookmarkStart w:id="1343" w:name="_Toc323535575"/>
                            <w:bookmarkStart w:id="1344" w:name="_Toc341093270"/>
                            <w:bookmarkStart w:id="1345" w:name="_Toc480417331"/>
                            <w:r w:rsidRPr="009068E9">
                              <w:t>Module Design</w:t>
                            </w:r>
                            <w:bookmarkEnd w:id="1343"/>
                            <w:bookmarkEnd w:id="1344"/>
                            <w:bookmarkEnd w:id="1345"/>
                          </w:p>
                          <w:p w14:paraId="02F6A9D5" w14:textId="77777777" w:rsidR="00CA1AAF" w:rsidRPr="00374923" w:rsidRDefault="00CA1AAF" w:rsidP="001450B9"/>
                        </w:txbxContent>
                      </v:textbox>
                    </v:rect>
                  </w:pict>
                </mc:Fallback>
              </mc:AlternateContent>
            </w:r>
          </w:p>
          <w:p w14:paraId="60CCB52F" w14:textId="19CA1937" w:rsidR="001450B9" w:rsidRPr="00DE39BA" w:rsidRDefault="001450B9" w:rsidP="00F535CA">
            <w:pPr>
              <w:jc w:val="both"/>
              <w:rPr>
                <w:b/>
                <w:color w:val="000000" w:themeColor="text1"/>
                <w:szCs w:val="28"/>
              </w:rPr>
              <w:pPrChange w:id="1346" w:author="mananarora1571@gmail.com" w:date="2021-05-30T15:12:00Z">
                <w:pPr>
                  <w:jc w:val="both"/>
                </w:pPr>
              </w:pPrChange>
            </w:pPr>
            <w:r w:rsidRPr="00DE39BA">
              <w:rPr>
                <w:b/>
                <w:noProof/>
                <w:color w:val="000000" w:themeColor="text1"/>
                <w:szCs w:val="28"/>
                <w:lang w:val="en-IN" w:eastAsia="en-IN"/>
              </w:rPr>
              <mc:AlternateContent>
                <mc:Choice Requires="wps">
                  <w:drawing>
                    <wp:anchor distT="0" distB="0" distL="114300" distR="114300" simplePos="0" relativeHeight="251669504" behindDoc="0" locked="0" layoutInCell="1" allowOverlap="1" wp14:anchorId="32C49968" wp14:editId="1D8A7E90">
                      <wp:simplePos x="0" y="0"/>
                      <wp:positionH relativeFrom="column">
                        <wp:posOffset>1227975</wp:posOffset>
                      </wp:positionH>
                      <wp:positionV relativeFrom="paragraph">
                        <wp:posOffset>264852</wp:posOffset>
                      </wp:positionV>
                      <wp:extent cx="742950" cy="352425"/>
                      <wp:effectExtent l="0" t="0" r="57150" b="666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3524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54CF683" id="Straight Arrow Connector 13" o:spid="_x0000_s1026" type="#_x0000_t32" style="position:absolute;margin-left:96.7pt;margin-top:20.85pt;width:58.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" strokecolor="#548dd4 [1951]">
                      <v:stroke endarrow="block"/>
                    </v:shape>
                  </w:pict>
                </mc:Fallback>
              </mc:AlternateContent>
            </w:r>
            <w:r w:rsidRPr="00DE39BA">
              <w:rPr>
                <w:b/>
                <w:noProof/>
                <w:color w:val="000000" w:themeColor="text1"/>
                <w:szCs w:val="28"/>
                <w:lang w:val="en-IN" w:eastAsia="en-IN"/>
              </w:rPr>
              <mc:AlternateContent>
                <mc:Choice Requires="wps">
                  <w:drawing>
                    <wp:anchor distT="0" distB="0" distL="114300" distR="114300" simplePos="0" relativeHeight="251678720" behindDoc="0" locked="0" layoutInCell="1" allowOverlap="1" wp14:anchorId="429A9044" wp14:editId="46DA84A2">
                      <wp:simplePos x="0" y="0"/>
                      <wp:positionH relativeFrom="column">
                        <wp:posOffset>2139777</wp:posOffset>
                      </wp:positionH>
                      <wp:positionV relativeFrom="paragraph">
                        <wp:posOffset>34521</wp:posOffset>
                      </wp:positionV>
                      <wp:extent cx="2152650" cy="47625"/>
                      <wp:effectExtent l="0" t="76200" r="0" b="4762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52650" cy="4762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4263A71" id="Straight Arrow Connector 28" o:spid="_x0000_s1026" type="#_x0000_t32" style="position:absolute;margin-left:168.5pt;margin-top:2.7pt;width:169.5pt;height:3.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" strokecolor="#548dd4 [1951]">
                      <v:stroke endarrow="block"/>
                    </v:shape>
                  </w:pict>
                </mc:Fallback>
              </mc:AlternateContent>
            </w:r>
          </w:p>
          <w:p w14:paraId="284FBF64" w14:textId="58F2A325" w:rsidR="001450B9" w:rsidRPr="00DE39BA" w:rsidRDefault="0090479D" w:rsidP="00F535CA">
            <w:pPr>
              <w:spacing w:line="360" w:lineRule="auto"/>
              <w:jc w:val="both"/>
              <w:pPrChange w:id="1347" w:author="mananarora1571@gmail.com" w:date="2021-05-30T15:12:00Z">
                <w:pPr>
                  <w:spacing w:line="360" w:lineRule="auto"/>
                  <w:jc w:val="both"/>
                </w:pPr>
              </w:pPrChange>
            </w:pPr>
            <w:r w:rsidRPr="00DE39BA">
              <w:rPr>
                <w:b/>
                <w:noProof/>
                <w:color w:val="000000" w:themeColor="text1"/>
                <w:szCs w:val="28"/>
                <w:lang w:val="en-IN" w:eastAsia="en-IN"/>
              </w:rPr>
              <mc:AlternateContent>
                <mc:Choice Requires="wps">
                  <w:drawing>
                    <wp:anchor distT="0" distB="0" distL="114300" distR="114300" simplePos="0" relativeHeight="251663360" behindDoc="0" locked="0" layoutInCell="1" allowOverlap="1" wp14:anchorId="3B3DF51C" wp14:editId="2B86BE04">
                      <wp:simplePos x="0" y="0"/>
                      <wp:positionH relativeFrom="column">
                        <wp:posOffset>2207895</wp:posOffset>
                      </wp:positionH>
                      <wp:positionV relativeFrom="paragraph">
                        <wp:posOffset>250190</wp:posOffset>
                      </wp:positionV>
                      <wp:extent cx="1301750" cy="323850"/>
                      <wp:effectExtent l="19050" t="19050" r="12700" b="1905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0" cy="32385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F0D523" w14:textId="6F69B381" w:rsidR="00CA1AAF" w:rsidRPr="009068E9" w:rsidRDefault="00CA1AAF" w:rsidP="001450B9">
                                  <w:r w:rsidRPr="009068E9">
                                    <w:t>Implementatio</w:t>
                                  </w:r>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DF51C" id="Rectangle 8" o:spid="_x0000_s1034" style="position:absolute;left:0;text-align:left;margin-left:173.85pt;margin-top:19.7pt;width:102.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" fillcolor="white [3201]" strokecolor="#4f81bd [3204]" strokeweight="2.5pt">
                      <v:shadow color="#868686"/>
                      <v:textbox>
                        <w:txbxContent>
                          <w:p w14:paraId="1CF0D523" w14:textId="6F69B381" w:rsidR="00CA1AAF" w:rsidRPr="009068E9" w:rsidRDefault="00CA1AAF" w:rsidP="001450B9">
                            <w:r w:rsidRPr="009068E9">
                              <w:t>Implementatio</w:t>
                            </w:r>
                            <w:r>
                              <w:t>n</w:t>
                            </w:r>
                          </w:p>
                        </w:txbxContent>
                      </v:textbox>
                    </v:rect>
                  </w:pict>
                </mc:Fallback>
              </mc:AlternateContent>
            </w:r>
            <w:r w:rsidR="001450B9" w:rsidRPr="00DE39BA">
              <w:rPr>
                <w:b/>
                <w:noProof/>
                <w:color w:val="000000" w:themeColor="text1"/>
                <w:szCs w:val="28"/>
                <w:lang w:val="en-IN" w:eastAsia="en-IN"/>
              </w:rPr>
              <mc:AlternateContent>
                <mc:Choice Requires="wps">
                  <w:drawing>
                    <wp:anchor distT="0" distB="0" distL="114300" distR="114300" simplePos="0" relativeHeight="251670528" behindDoc="0" locked="0" layoutInCell="1" allowOverlap="1" wp14:anchorId="3E9D4749" wp14:editId="4D4BE3DC">
                      <wp:simplePos x="0" y="0"/>
                      <wp:positionH relativeFrom="column">
                        <wp:posOffset>3524365</wp:posOffset>
                      </wp:positionH>
                      <wp:positionV relativeFrom="paragraph">
                        <wp:posOffset>18820</wp:posOffset>
                      </wp:positionV>
                      <wp:extent cx="871220" cy="419100"/>
                      <wp:effectExtent l="0" t="38100" r="6223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220" cy="4191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A40A64D" id="_x0000_t32" coordsize="21600,21600" o:spt="32" o:oned="t" path="m,l21600,21600e" filled="f">
                      <v:path arrowok="t" fillok="f" o:connecttype="none"/>
                      <o:lock v:ext="edit" shapetype="t"/>
                    </v:shapetype>
                    <v:shape id="Straight Arrow Connector 24" o:spid="_x0000_s1026" type="#_x0000_t32" style="position:absolute;margin-left:277.5pt;margin-top:1.5pt;width:68.6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" strokecolor="#548dd4 [1951]">
                      <v:stroke endarrow="block"/>
                    </v:shape>
                  </w:pict>
                </mc:Fallback>
              </mc:AlternateContent>
            </w:r>
          </w:p>
          <w:p w14:paraId="166E27B6" w14:textId="2BB2303B" w:rsidR="001450B9" w:rsidRPr="00DE39BA" w:rsidRDefault="001450B9" w:rsidP="00F535CA">
            <w:pPr>
              <w:rPr>
                <w:b/>
              </w:rPr>
              <w:pPrChange w:id="1348" w:author="mananarora1571@gmail.com" w:date="2021-05-30T15:12:00Z">
                <w:pPr/>
              </w:pPrChange>
            </w:pPr>
          </w:p>
          <w:p w14:paraId="1AF6366E" w14:textId="727EB8B2" w:rsidR="001450B9" w:rsidRPr="00DE39BA" w:rsidRDefault="001450B9" w:rsidP="00F535CA">
            <w:pPr>
              <w:pPrChange w:id="1349" w:author="mananarora1571@gmail.com" w:date="2021-05-30T15:12:00Z">
                <w:pPr>
                  <w:keepNext/>
                </w:pPr>
              </w:pPrChange>
            </w:pPr>
          </w:p>
        </w:tc>
      </w:tr>
    </w:tbl>
    <w:p w14:paraId="03865ED5" w14:textId="62813FFD" w:rsidR="008C5A34" w:rsidRPr="00DE39BA" w:rsidRDefault="008C5A34" w:rsidP="00F535CA">
      <w:pPr>
        <w:pStyle w:val="Caption"/>
        <w:widowControl w:val="0"/>
        <w:jc w:val="center"/>
        <w:rPr>
          <w:b/>
          <w:i w:val="0"/>
          <w:color w:val="auto"/>
          <w:sz w:val="24"/>
        </w:rPr>
        <w:pPrChange w:id="1350" w:author="mananarora1571@gmail.com" w:date="2021-05-30T15:12:00Z">
          <w:pPr>
            <w:pStyle w:val="Caption"/>
            <w:jc w:val="center"/>
          </w:pPr>
        </w:pPrChange>
      </w:pPr>
    </w:p>
    <w:p w14:paraId="54F0B3EB" w14:textId="77777777" w:rsidR="00753DF6" w:rsidRPr="00DE39BA" w:rsidRDefault="003D1233" w:rsidP="00F535CA">
      <w:pPr>
        <w:pStyle w:val="Caption"/>
        <w:widowControl w:val="0"/>
        <w:jc w:val="center"/>
        <w:rPr>
          <w:b/>
          <w:i w:val="0"/>
          <w:color w:val="auto"/>
          <w:sz w:val="24"/>
        </w:rPr>
        <w:pPrChange w:id="1351" w:author="mananarora1571@gmail.com" w:date="2021-05-30T15:12:00Z">
          <w:pPr>
            <w:pStyle w:val="Caption"/>
            <w:jc w:val="center"/>
          </w:pPr>
        </w:pPrChange>
      </w:pPr>
      <w:r w:rsidRPr="00DE39BA">
        <w:rPr>
          <w:b/>
          <w:i w:val="0"/>
          <w:color w:val="auto"/>
          <w:sz w:val="24"/>
        </w:rPr>
        <w:t>Fig4.1</w:t>
      </w:r>
      <w:r w:rsidR="00753DF6" w:rsidRPr="00DE39BA">
        <w:rPr>
          <w:b/>
          <w:i w:val="0"/>
          <w:color w:val="auto"/>
          <w:sz w:val="24"/>
        </w:rPr>
        <w:t>:Phases of V-Model Methodology</w:t>
      </w:r>
      <w:bookmarkEnd w:id="1319"/>
    </w:p>
    <w:p w14:paraId="31333476" w14:textId="6EAC6D30" w:rsidR="00753DF6" w:rsidRPr="00DE39BA" w:rsidRDefault="00753DF6" w:rsidP="00F535CA">
      <w:pPr>
        <w:widowControl w:val="0"/>
        <w:spacing w:line="360" w:lineRule="auto"/>
        <w:ind w:left="360"/>
        <w:jc w:val="both"/>
        <w:rPr>
          <w:rFonts w:eastAsia="Times New Roman"/>
          <w:sz w:val="22"/>
          <w:szCs w:val="24"/>
        </w:rPr>
        <w:pPrChange w:id="1352" w:author="mananarora1571@gmail.com" w:date="2021-05-30T15:12:00Z">
          <w:pPr>
            <w:spacing w:line="360" w:lineRule="auto"/>
            <w:ind w:left="360"/>
            <w:jc w:val="both"/>
          </w:pPr>
        </w:pPrChange>
      </w:pPr>
      <w:r w:rsidRPr="00DE39BA">
        <w:rPr>
          <w:szCs w:val="24"/>
        </w:rPr>
        <w:t xml:space="preserve">This methodology has </w:t>
      </w:r>
      <w:r w:rsidR="003763EF" w:rsidRPr="00DE39BA">
        <w:rPr>
          <w:szCs w:val="24"/>
        </w:rPr>
        <w:t xml:space="preserve">the </w:t>
      </w:r>
      <w:r w:rsidRPr="00DE39BA">
        <w:rPr>
          <w:szCs w:val="24"/>
        </w:rPr>
        <w:t>following phase that developer will pursue while developing the system.</w:t>
      </w:r>
    </w:p>
    <w:p w14:paraId="275FD6E0" w14:textId="77777777" w:rsidR="0063146F" w:rsidRDefault="00753DF6" w:rsidP="00F535CA">
      <w:pPr>
        <w:pStyle w:val="ListParagraph"/>
        <w:widowControl w:val="0"/>
        <w:numPr>
          <w:ilvl w:val="0"/>
          <w:numId w:val="17"/>
        </w:numPr>
        <w:spacing w:after="0" w:line="360" w:lineRule="auto"/>
        <w:jc w:val="both"/>
        <w:rPr>
          <w:szCs w:val="24"/>
        </w:rPr>
        <w:pPrChange w:id="1353" w:author="mananarora1571@gmail.com" w:date="2021-05-30T15:12:00Z">
          <w:pPr>
            <w:pStyle w:val="ListParagraph"/>
            <w:numPr>
              <w:numId w:val="17"/>
            </w:numPr>
            <w:spacing w:after="0" w:line="360" w:lineRule="auto"/>
            <w:ind w:hanging="360"/>
            <w:jc w:val="both"/>
          </w:pPr>
        </w:pPrChange>
      </w:pPr>
      <w:r w:rsidRPr="0063146F">
        <w:rPr>
          <w:b/>
          <w:szCs w:val="24"/>
        </w:rPr>
        <w:t>Requirement Analysis-</w:t>
      </w:r>
      <w:r w:rsidR="0063146F" w:rsidRPr="0063146F">
        <w:t xml:space="preserve"> </w:t>
      </w:r>
      <w:r w:rsidR="0063146F" w:rsidRPr="0063146F">
        <w:rPr>
          <w:szCs w:val="24"/>
        </w:rPr>
        <w:t>It is the first step in the verification process. At this stage, the developer will not be consulting how the system will be constructed; it will be a regular dialogue and a user needs document is put forward. This document will convey information related to system performance, performance, security, data, interface etc. This document is required by business analysts to transfer system functionality to users. For now, it will be just a recommendation.</w:t>
      </w:r>
    </w:p>
    <w:p w14:paraId="33CE5E0E" w14:textId="777CBE16" w:rsidR="00753DF6" w:rsidRPr="0063146F" w:rsidRDefault="00753DF6" w:rsidP="00F535CA">
      <w:pPr>
        <w:pStyle w:val="ListParagraph"/>
        <w:widowControl w:val="0"/>
        <w:numPr>
          <w:ilvl w:val="0"/>
          <w:numId w:val="17"/>
        </w:numPr>
        <w:spacing w:after="0" w:line="360" w:lineRule="auto"/>
        <w:jc w:val="both"/>
        <w:rPr>
          <w:szCs w:val="24"/>
        </w:rPr>
        <w:pPrChange w:id="1354" w:author="mananarora1571@gmail.com" w:date="2021-05-30T15:12:00Z">
          <w:pPr>
            <w:pStyle w:val="ListParagraph"/>
            <w:numPr>
              <w:numId w:val="17"/>
            </w:numPr>
            <w:spacing w:after="0" w:line="360" w:lineRule="auto"/>
            <w:ind w:hanging="360"/>
            <w:jc w:val="both"/>
          </w:pPr>
        </w:pPrChange>
      </w:pPr>
      <w:r w:rsidRPr="0063146F">
        <w:rPr>
          <w:b/>
          <w:szCs w:val="24"/>
        </w:rPr>
        <w:t>System Design-</w:t>
      </w:r>
      <w:r w:rsidR="000547FC" w:rsidRPr="000547FC">
        <w:t xml:space="preserve"> </w:t>
      </w:r>
      <w:r w:rsidR="000547FC" w:rsidRPr="000547FC">
        <w:rPr>
          <w:szCs w:val="24"/>
        </w:rPr>
        <w:t xml:space="preserve">At this stage the product structure is exposed. Built after keeping in mind the required summaries. In addition, while pursuing documents, if something is </w:t>
      </w:r>
      <w:r w:rsidR="000547FC" w:rsidRPr="000547FC">
        <w:rPr>
          <w:szCs w:val="24"/>
        </w:rPr>
        <w:lastRenderedPageBreak/>
        <w:t>inappropriate in the formulation, the developer is held accountable and changes are made as a result.</w:t>
      </w:r>
    </w:p>
    <w:p w14:paraId="0EFB011A" w14:textId="025B0B1C" w:rsidR="00753DF6" w:rsidRPr="00DE39BA" w:rsidRDefault="00753DF6" w:rsidP="00F535CA">
      <w:pPr>
        <w:pStyle w:val="ListParagraph"/>
        <w:widowControl w:val="0"/>
        <w:numPr>
          <w:ilvl w:val="0"/>
          <w:numId w:val="17"/>
        </w:numPr>
        <w:spacing w:after="0" w:line="360" w:lineRule="auto"/>
        <w:jc w:val="both"/>
        <w:rPr>
          <w:szCs w:val="24"/>
        </w:rPr>
        <w:pPrChange w:id="1355" w:author="mananarora1571@gmail.com" w:date="2021-05-30T15:12:00Z">
          <w:pPr>
            <w:pStyle w:val="ListParagraph"/>
            <w:numPr>
              <w:numId w:val="17"/>
            </w:numPr>
            <w:spacing w:after="0" w:line="360" w:lineRule="auto"/>
            <w:ind w:hanging="360"/>
            <w:jc w:val="both"/>
          </w:pPr>
        </w:pPrChange>
      </w:pPr>
      <w:r w:rsidRPr="00DE39BA">
        <w:rPr>
          <w:b/>
          <w:szCs w:val="24"/>
        </w:rPr>
        <w:t>Architecture Design-</w:t>
      </w:r>
      <w:r w:rsidRPr="00DE39BA">
        <w:rPr>
          <w:szCs w:val="24"/>
        </w:rPr>
        <w:t xml:space="preserve"> </w:t>
      </w:r>
      <w:r w:rsidR="000547FC" w:rsidRPr="000547FC">
        <w:rPr>
          <w:szCs w:val="24"/>
        </w:rPr>
        <w:t>It is also known that computer architecture or software design should understand the modules and functionality of the modules to be integrated.</w:t>
      </w:r>
    </w:p>
    <w:p w14:paraId="459BA125" w14:textId="77777777" w:rsidR="000547FC" w:rsidRDefault="00753DF6" w:rsidP="00F535CA">
      <w:pPr>
        <w:pStyle w:val="ListParagraph"/>
        <w:widowControl w:val="0"/>
        <w:numPr>
          <w:ilvl w:val="0"/>
          <w:numId w:val="17"/>
        </w:numPr>
        <w:spacing w:after="0" w:line="360" w:lineRule="auto"/>
        <w:jc w:val="both"/>
        <w:rPr>
          <w:szCs w:val="24"/>
        </w:rPr>
        <w:pPrChange w:id="1356" w:author="mananarora1571@gmail.com" w:date="2021-05-30T15:12:00Z">
          <w:pPr>
            <w:pStyle w:val="ListParagraph"/>
            <w:numPr>
              <w:numId w:val="17"/>
            </w:numPr>
            <w:spacing w:after="0" w:line="360" w:lineRule="auto"/>
            <w:ind w:hanging="360"/>
            <w:jc w:val="both"/>
          </w:pPr>
        </w:pPrChange>
      </w:pPr>
      <w:r w:rsidRPr="000547FC">
        <w:rPr>
          <w:b/>
          <w:szCs w:val="24"/>
        </w:rPr>
        <w:t>Module Design-</w:t>
      </w:r>
      <w:r w:rsidR="000547FC" w:rsidRPr="000547FC">
        <w:t xml:space="preserve"> </w:t>
      </w:r>
      <w:r w:rsidR="000547FC" w:rsidRPr="000547FC">
        <w:rPr>
          <w:szCs w:val="24"/>
        </w:rPr>
        <w:t>In this section, building structures are further subdivided into smaller sections that can be sorted and defined separately. Units are known as modules. It can be removed separately by the developer of the program.</w:t>
      </w:r>
    </w:p>
    <w:p w14:paraId="38BD8EBA" w14:textId="5D489C28" w:rsidR="00753DF6" w:rsidRPr="000547FC" w:rsidRDefault="00753DF6" w:rsidP="00F535CA">
      <w:pPr>
        <w:pStyle w:val="ListParagraph"/>
        <w:widowControl w:val="0"/>
        <w:numPr>
          <w:ilvl w:val="0"/>
          <w:numId w:val="17"/>
        </w:numPr>
        <w:spacing w:after="0" w:line="360" w:lineRule="auto"/>
        <w:jc w:val="both"/>
        <w:rPr>
          <w:szCs w:val="24"/>
        </w:rPr>
        <w:pPrChange w:id="1357" w:author="mananarora1571@gmail.com" w:date="2021-05-30T15:12:00Z">
          <w:pPr>
            <w:pStyle w:val="ListParagraph"/>
            <w:numPr>
              <w:numId w:val="17"/>
            </w:numPr>
            <w:spacing w:after="0" w:line="360" w:lineRule="auto"/>
            <w:ind w:hanging="360"/>
            <w:jc w:val="both"/>
          </w:pPr>
        </w:pPrChange>
      </w:pPr>
      <w:r w:rsidRPr="000547FC">
        <w:rPr>
          <w:b/>
          <w:bCs/>
          <w:color w:val="000000"/>
          <w:szCs w:val="24"/>
        </w:rPr>
        <w:t>The Validation Phases of the V model</w:t>
      </w:r>
    </w:p>
    <w:p w14:paraId="5B193FBF" w14:textId="3DB90B97" w:rsidR="00753DF6" w:rsidRPr="00DE39BA" w:rsidRDefault="00753DF6" w:rsidP="00F535CA">
      <w:pPr>
        <w:pStyle w:val="ListParagraph"/>
        <w:widowControl w:val="0"/>
        <w:numPr>
          <w:ilvl w:val="0"/>
          <w:numId w:val="18"/>
        </w:numPr>
        <w:spacing w:after="0" w:line="360" w:lineRule="auto"/>
        <w:jc w:val="both"/>
        <w:rPr>
          <w:szCs w:val="24"/>
        </w:rPr>
        <w:pPrChange w:id="1358" w:author="mananarora1571@gmail.com" w:date="2021-05-30T15:12:00Z">
          <w:pPr>
            <w:pStyle w:val="ListParagraph"/>
            <w:widowControl w:val="0"/>
            <w:numPr>
              <w:numId w:val="18"/>
            </w:numPr>
            <w:spacing w:after="0" w:line="360" w:lineRule="auto"/>
            <w:ind w:hanging="360"/>
            <w:jc w:val="both"/>
          </w:pPr>
        </w:pPrChange>
      </w:pPr>
      <w:r w:rsidRPr="00DE39BA">
        <w:rPr>
          <w:b/>
          <w:szCs w:val="24"/>
        </w:rPr>
        <w:t>Unit Testing-</w:t>
      </w:r>
      <w:r w:rsidR="000547FC" w:rsidRPr="000547FC">
        <w:t xml:space="preserve"> </w:t>
      </w:r>
      <w:r w:rsidR="000547FC" w:rsidRPr="000547FC">
        <w:rPr>
          <w:szCs w:val="24"/>
        </w:rPr>
        <w:t>Design in the module design phase is coded during this verification phase. Unit testing is code-level testing and helps to reduce bed bugs early, however, not all errors can be detected by unit testing.</w:t>
      </w:r>
    </w:p>
    <w:p w14:paraId="4B9AAA77" w14:textId="77777777" w:rsidR="000547FC" w:rsidRDefault="00753DF6" w:rsidP="00F535CA">
      <w:pPr>
        <w:pStyle w:val="ListParagraph"/>
        <w:widowControl w:val="0"/>
        <w:numPr>
          <w:ilvl w:val="0"/>
          <w:numId w:val="18"/>
        </w:numPr>
        <w:spacing w:after="0" w:line="360" w:lineRule="auto"/>
        <w:jc w:val="both"/>
        <w:rPr>
          <w:szCs w:val="24"/>
        </w:rPr>
        <w:pPrChange w:id="1359" w:author="mananarora1571@gmail.com" w:date="2021-05-30T15:12:00Z">
          <w:pPr>
            <w:pStyle w:val="ListParagraph"/>
            <w:widowControl w:val="0"/>
            <w:numPr>
              <w:numId w:val="18"/>
            </w:numPr>
            <w:spacing w:after="0" w:line="360" w:lineRule="auto"/>
            <w:ind w:hanging="360"/>
            <w:jc w:val="both"/>
          </w:pPr>
        </w:pPrChange>
      </w:pPr>
      <w:r w:rsidRPr="000547FC">
        <w:rPr>
          <w:b/>
          <w:szCs w:val="24"/>
        </w:rPr>
        <w:t>Integration Testing or Interface Testing</w:t>
      </w:r>
      <w:r w:rsidRPr="000547FC">
        <w:rPr>
          <w:szCs w:val="24"/>
        </w:rPr>
        <w:t xml:space="preserve">- </w:t>
      </w:r>
      <w:r w:rsidR="000547FC" w:rsidRPr="000547FC">
        <w:rPr>
          <w:szCs w:val="24"/>
        </w:rPr>
        <w:t>Related to the construction phase of the structure. Integration testing is performed to assess the presence and connectivity of internal modules within a system. In other words, in this section, different businesses will be tested together to find errors in the interface.</w:t>
      </w:r>
    </w:p>
    <w:p w14:paraId="512EF82A" w14:textId="74462859" w:rsidR="00753DF6" w:rsidRPr="000547FC" w:rsidRDefault="00753DF6" w:rsidP="00F535CA">
      <w:pPr>
        <w:pStyle w:val="ListParagraph"/>
        <w:widowControl w:val="0"/>
        <w:numPr>
          <w:ilvl w:val="0"/>
          <w:numId w:val="18"/>
        </w:numPr>
        <w:spacing w:after="0" w:line="360" w:lineRule="auto"/>
        <w:jc w:val="both"/>
        <w:rPr>
          <w:szCs w:val="24"/>
        </w:rPr>
        <w:pPrChange w:id="1360" w:author="mananarora1571@gmail.com" w:date="2021-05-30T15:12:00Z">
          <w:pPr>
            <w:pStyle w:val="ListParagraph"/>
            <w:widowControl w:val="0"/>
            <w:numPr>
              <w:numId w:val="18"/>
            </w:numPr>
            <w:spacing w:after="0" w:line="360" w:lineRule="auto"/>
            <w:ind w:hanging="360"/>
            <w:jc w:val="both"/>
          </w:pPr>
        </w:pPrChange>
      </w:pPr>
      <w:r w:rsidRPr="000547FC">
        <w:rPr>
          <w:b/>
          <w:szCs w:val="24"/>
        </w:rPr>
        <w:t>System Testing-</w:t>
      </w:r>
      <w:r w:rsidR="000547FC" w:rsidRPr="000547FC">
        <w:t xml:space="preserve"> </w:t>
      </w:r>
      <w:r w:rsidR="000547FC" w:rsidRPr="000547FC">
        <w:rPr>
          <w:szCs w:val="24"/>
        </w:rPr>
        <w:t>Directly related to the design phase of the program. Its evaluation of the effectiveness of the entire system and the statement of the program being developed through the border plans. Also, most software and hardware compatibility issues can be identified during system testing.</w:t>
      </w:r>
    </w:p>
    <w:p w14:paraId="11F35647" w14:textId="6A25BE03" w:rsidR="00753DF6" w:rsidRPr="00DE39BA" w:rsidRDefault="00753DF6" w:rsidP="00F535CA">
      <w:pPr>
        <w:pStyle w:val="ListParagraph"/>
        <w:widowControl w:val="0"/>
        <w:numPr>
          <w:ilvl w:val="0"/>
          <w:numId w:val="18"/>
        </w:numPr>
        <w:spacing w:after="0" w:line="360" w:lineRule="auto"/>
        <w:jc w:val="both"/>
        <w:rPr>
          <w:szCs w:val="24"/>
        </w:rPr>
        <w:pPrChange w:id="1361" w:author="mananarora1571@gmail.com" w:date="2021-05-30T15:12:00Z">
          <w:pPr>
            <w:pStyle w:val="ListParagraph"/>
            <w:widowControl w:val="0"/>
            <w:numPr>
              <w:numId w:val="18"/>
            </w:numPr>
            <w:spacing w:after="0" w:line="360" w:lineRule="auto"/>
            <w:ind w:hanging="360"/>
            <w:jc w:val="both"/>
          </w:pPr>
        </w:pPrChange>
      </w:pPr>
      <w:r w:rsidRPr="00DE39BA">
        <w:rPr>
          <w:b/>
          <w:szCs w:val="24"/>
        </w:rPr>
        <w:t>Acceptance Testing-</w:t>
      </w:r>
      <w:r w:rsidR="000547FC" w:rsidRPr="000547FC">
        <w:t xml:space="preserve"> </w:t>
      </w:r>
      <w:r w:rsidR="000547FC" w:rsidRPr="000547FC">
        <w:rPr>
          <w:szCs w:val="24"/>
        </w:rPr>
        <w:t>Approval testing, which is related to the business needs analysis phase and includes product testing in the user area. Identifies issues related to other applications accessible to the user environment. Acceptance testing also determines ineffective concerns such as uploads and operating errors in the user's real-time environment.</w:t>
      </w:r>
    </w:p>
    <w:p w14:paraId="683C8610" w14:textId="77777777" w:rsidR="000547FC" w:rsidRPr="000547FC" w:rsidRDefault="00753DF6" w:rsidP="00F535CA">
      <w:pPr>
        <w:pStyle w:val="ListParagraph"/>
        <w:widowControl w:val="0"/>
        <w:numPr>
          <w:ilvl w:val="0"/>
          <w:numId w:val="18"/>
        </w:numPr>
        <w:spacing w:after="0" w:line="360" w:lineRule="auto"/>
        <w:jc w:val="both"/>
        <w:rPr>
          <w:b/>
        </w:rPr>
        <w:pPrChange w:id="1362" w:author="mananarora1571@gmail.com" w:date="2021-05-30T15:12:00Z">
          <w:pPr>
            <w:pStyle w:val="ListParagraph"/>
            <w:widowControl w:val="0"/>
            <w:numPr>
              <w:numId w:val="18"/>
            </w:numPr>
            <w:spacing w:after="0" w:line="360" w:lineRule="auto"/>
            <w:ind w:hanging="360"/>
            <w:jc w:val="both"/>
          </w:pPr>
        </w:pPrChange>
      </w:pPr>
      <w:r w:rsidRPr="000547FC">
        <w:rPr>
          <w:b/>
          <w:szCs w:val="24"/>
        </w:rPr>
        <w:t>Release Testing-</w:t>
      </w:r>
      <w:r w:rsidR="000547FC" w:rsidRPr="000547FC">
        <w:t xml:space="preserve"> </w:t>
      </w:r>
      <w:r w:rsidR="000547FC" w:rsidRPr="000547FC">
        <w:rPr>
          <w:szCs w:val="24"/>
        </w:rPr>
        <w:t>This is the time when a decision should be made if the product or software created is suitable for the end user.</w:t>
      </w:r>
    </w:p>
    <w:p w14:paraId="50FCF5C4" w14:textId="3C0D6084" w:rsidR="00753DF6" w:rsidRPr="000547FC" w:rsidRDefault="00753DF6" w:rsidP="00F535CA">
      <w:pPr>
        <w:pStyle w:val="ListParagraph"/>
        <w:widowControl w:val="0"/>
        <w:numPr>
          <w:ilvl w:val="0"/>
          <w:numId w:val="18"/>
        </w:numPr>
        <w:spacing w:after="0" w:line="360" w:lineRule="auto"/>
        <w:jc w:val="both"/>
        <w:rPr>
          <w:b/>
        </w:rPr>
        <w:pPrChange w:id="1363" w:author="mananarora1571@gmail.com" w:date="2021-05-30T15:12:00Z">
          <w:pPr>
            <w:pStyle w:val="ListParagraph"/>
            <w:widowControl w:val="0"/>
            <w:numPr>
              <w:numId w:val="18"/>
            </w:numPr>
            <w:spacing w:after="0" w:line="360" w:lineRule="auto"/>
            <w:ind w:hanging="360"/>
            <w:jc w:val="both"/>
          </w:pPr>
        </w:pPrChange>
      </w:pPr>
      <w:r w:rsidRPr="000547FC">
        <w:rPr>
          <w:b/>
        </w:rPr>
        <w:t>Justification for choosing V-Model</w:t>
      </w:r>
    </w:p>
    <w:p w14:paraId="136D3939" w14:textId="10D688D1" w:rsidR="00753DF6" w:rsidRPr="00DE39BA" w:rsidRDefault="000547FC" w:rsidP="00F535CA">
      <w:pPr>
        <w:pStyle w:val="body"/>
        <w:widowControl w:val="0"/>
        <w:ind w:left="360"/>
        <w:rPr>
          <w:rStyle w:val="apple-style-span"/>
          <w:rFonts w:eastAsia="Calibri"/>
        </w:rPr>
        <w:pPrChange w:id="1364" w:author="mananarora1571@gmail.com" w:date="2021-05-30T15:12:00Z">
          <w:pPr>
            <w:pStyle w:val="body"/>
            <w:ind w:left="360"/>
          </w:pPr>
        </w:pPrChange>
      </w:pPr>
      <w:r w:rsidRPr="000547FC">
        <w:rPr>
          <w:rStyle w:val="apple-style-span"/>
          <w:rFonts w:eastAsia="PMingLiU"/>
          <w:color w:val="000000"/>
          <w:shd w:val="clear" w:color="auto" w:fill="FFFFFF"/>
          <w:lang w:eastAsia="zh-TW"/>
        </w:rPr>
        <w:t>After some discussion, the engineer selects a Waterfall Model to improve the system. The most attractive feature in choosing a V-Model is</w:t>
      </w:r>
      <w:r w:rsidR="00753DF6" w:rsidRPr="00DE39BA">
        <w:rPr>
          <w:rStyle w:val="apple-style-span"/>
          <w:rFonts w:eastAsia="PMingLiU"/>
          <w:color w:val="000000"/>
          <w:shd w:val="clear" w:color="auto" w:fill="FFFFFF"/>
          <w:lang w:eastAsia="zh-TW"/>
        </w:rPr>
        <w:t>-</w:t>
      </w:r>
    </w:p>
    <w:p w14:paraId="0A9D46E5" w14:textId="5352F0F7" w:rsidR="000547FC" w:rsidRDefault="00753DF6" w:rsidP="00F535CA">
      <w:pPr>
        <w:pStyle w:val="ListParagraph"/>
        <w:widowControl w:val="0"/>
        <w:numPr>
          <w:ilvl w:val="0"/>
          <w:numId w:val="19"/>
        </w:numPr>
        <w:spacing w:after="0" w:line="360" w:lineRule="auto"/>
        <w:jc w:val="both"/>
        <w:rPr>
          <w:rStyle w:val="apple-style-span"/>
          <w:color w:val="000000"/>
          <w:szCs w:val="24"/>
          <w:shd w:val="clear" w:color="auto" w:fill="FFFFFF"/>
        </w:rPr>
        <w:pPrChange w:id="1365" w:author="mananarora1571@gmail.com" w:date="2021-05-30T15:12:00Z">
          <w:pPr>
            <w:pStyle w:val="ListParagraph"/>
            <w:numPr>
              <w:numId w:val="19"/>
            </w:numPr>
            <w:spacing w:after="0" w:line="360" w:lineRule="auto"/>
            <w:ind w:hanging="360"/>
            <w:jc w:val="both"/>
          </w:pPr>
        </w:pPrChange>
      </w:pPr>
      <w:r w:rsidRPr="000547FC">
        <w:rPr>
          <w:rStyle w:val="apple-style-span"/>
          <w:b/>
          <w:color w:val="000000"/>
          <w:szCs w:val="24"/>
          <w:shd w:val="clear" w:color="auto" w:fill="FFFFFF"/>
        </w:rPr>
        <w:t>Stable project requirements:</w:t>
      </w:r>
      <w:r w:rsidRPr="000547FC">
        <w:rPr>
          <w:rStyle w:val="apple-style-span"/>
          <w:color w:val="000000"/>
          <w:szCs w:val="24"/>
          <w:shd w:val="clear" w:color="auto" w:fill="FFFFFF"/>
        </w:rPr>
        <w:t xml:space="preserve"> </w:t>
      </w:r>
      <w:r w:rsidR="000547FC" w:rsidRPr="000547FC">
        <w:rPr>
          <w:rStyle w:val="apple-style-span"/>
          <w:color w:val="000000"/>
          <w:szCs w:val="24"/>
          <w:shd w:val="clear" w:color="auto" w:fill="FFFFFF"/>
        </w:rPr>
        <w:t xml:space="preserve">After each phase, it produces documents and as a framework for our Final Year project we need to submit documents after each phase so </w:t>
      </w:r>
      <w:r w:rsidR="000547FC" w:rsidRPr="000547FC">
        <w:rPr>
          <w:rStyle w:val="apple-style-span"/>
          <w:color w:val="000000"/>
          <w:szCs w:val="24"/>
          <w:shd w:val="clear" w:color="auto" w:fill="FFFFFF"/>
        </w:rPr>
        <w:lastRenderedPageBreak/>
        <w:t>that it will be more efficient.</w:t>
      </w:r>
    </w:p>
    <w:p w14:paraId="029FB1B8" w14:textId="260AE26D" w:rsidR="00753DF6" w:rsidRPr="000547FC" w:rsidRDefault="00753DF6" w:rsidP="00F535CA">
      <w:pPr>
        <w:pStyle w:val="ListParagraph"/>
        <w:widowControl w:val="0"/>
        <w:numPr>
          <w:ilvl w:val="0"/>
          <w:numId w:val="19"/>
        </w:numPr>
        <w:spacing w:after="0" w:line="360" w:lineRule="auto"/>
        <w:jc w:val="both"/>
        <w:rPr>
          <w:rStyle w:val="apple-style-span"/>
          <w:color w:val="000000"/>
          <w:szCs w:val="24"/>
          <w:shd w:val="clear" w:color="auto" w:fill="FFFFFF"/>
        </w:rPr>
        <w:pPrChange w:id="1366" w:author="mananarora1571@gmail.com" w:date="2021-05-30T15:12:00Z">
          <w:pPr>
            <w:pStyle w:val="ListParagraph"/>
            <w:numPr>
              <w:numId w:val="19"/>
            </w:numPr>
            <w:spacing w:after="0" w:line="360" w:lineRule="auto"/>
            <w:ind w:hanging="360"/>
            <w:jc w:val="both"/>
          </w:pPr>
        </w:pPrChange>
      </w:pPr>
      <w:r w:rsidRPr="000547FC">
        <w:rPr>
          <w:rStyle w:val="apple-style-span"/>
          <w:b/>
          <w:color w:val="000000"/>
          <w:szCs w:val="24"/>
          <w:shd w:val="clear" w:color="auto" w:fill="FFFFFF"/>
        </w:rPr>
        <w:t>Progress of system is measurable:</w:t>
      </w:r>
      <w:r w:rsidRPr="000547FC">
        <w:rPr>
          <w:rStyle w:val="apple-style-span"/>
          <w:color w:val="000000"/>
          <w:szCs w:val="24"/>
          <w:shd w:val="clear" w:color="auto" w:fill="FFFFFF"/>
        </w:rPr>
        <w:t xml:space="preserve"> After each phase, it produces the documentation and as the structure of our Final year project we need to submit the documentation after each phase so it will be best suitable.</w:t>
      </w:r>
    </w:p>
    <w:p w14:paraId="43718396" w14:textId="11526C34" w:rsidR="00753DF6" w:rsidRPr="00DE39BA" w:rsidRDefault="00753DF6" w:rsidP="00F535CA">
      <w:pPr>
        <w:pStyle w:val="ListParagraph"/>
        <w:widowControl w:val="0"/>
        <w:numPr>
          <w:ilvl w:val="0"/>
          <w:numId w:val="19"/>
        </w:numPr>
        <w:spacing w:after="0" w:line="360" w:lineRule="auto"/>
        <w:jc w:val="both"/>
        <w:rPr>
          <w:rStyle w:val="apple-style-span"/>
          <w:color w:val="000000"/>
          <w:szCs w:val="24"/>
          <w:shd w:val="clear" w:color="auto" w:fill="FFFFFF"/>
        </w:rPr>
        <w:pPrChange w:id="1367" w:author="mananarora1571@gmail.com" w:date="2021-05-30T15:12:00Z">
          <w:pPr>
            <w:pStyle w:val="ListParagraph"/>
            <w:numPr>
              <w:numId w:val="19"/>
            </w:numPr>
            <w:spacing w:after="0" w:line="360" w:lineRule="auto"/>
            <w:ind w:hanging="360"/>
            <w:jc w:val="both"/>
          </w:pPr>
        </w:pPrChange>
      </w:pPr>
      <w:r w:rsidRPr="00DE39BA">
        <w:rPr>
          <w:rStyle w:val="apple-style-span"/>
          <w:b/>
          <w:color w:val="000000"/>
          <w:szCs w:val="24"/>
          <w:shd w:val="clear" w:color="auto" w:fill="FFFFFF"/>
        </w:rPr>
        <w:t>Strict sign-off requirements:</w:t>
      </w:r>
      <w:r w:rsidRPr="00DE39BA">
        <w:rPr>
          <w:rStyle w:val="apple-style-span"/>
          <w:color w:val="000000"/>
          <w:szCs w:val="24"/>
          <w:shd w:val="clear" w:color="auto" w:fill="FFFFFF"/>
        </w:rPr>
        <w:t xml:space="preserve"> </w:t>
      </w:r>
      <w:r w:rsidR="000547FC" w:rsidRPr="000547FC">
        <w:rPr>
          <w:rStyle w:val="apple-style-span"/>
          <w:color w:val="000000"/>
          <w:szCs w:val="24"/>
          <w:shd w:val="clear" w:color="auto" w:fill="FFFFFF"/>
        </w:rPr>
        <w:t>As developers aim to satisfy the user and to the satisfaction of the user the developer will be providing the user's preferred functions and relevant features to make the system more efficient.</w:t>
      </w:r>
    </w:p>
    <w:p w14:paraId="74D1DD9E" w14:textId="4FE1EB12" w:rsidR="00753DF6" w:rsidRPr="00DE39BA" w:rsidRDefault="000547FC" w:rsidP="00F535CA">
      <w:pPr>
        <w:pStyle w:val="ListParagraph"/>
        <w:widowControl w:val="0"/>
        <w:numPr>
          <w:ilvl w:val="0"/>
          <w:numId w:val="20"/>
        </w:numPr>
        <w:spacing w:after="0" w:line="360" w:lineRule="auto"/>
        <w:jc w:val="both"/>
        <w:rPr>
          <w:rStyle w:val="apple-style-span"/>
          <w:color w:val="000000"/>
          <w:szCs w:val="24"/>
          <w:shd w:val="clear" w:color="auto" w:fill="FFFFFF"/>
        </w:rPr>
        <w:pPrChange w:id="1368" w:author="mananarora1571@gmail.com" w:date="2021-05-30T15:12:00Z">
          <w:pPr>
            <w:pStyle w:val="ListParagraph"/>
            <w:numPr>
              <w:numId w:val="20"/>
            </w:numPr>
            <w:spacing w:after="0" w:line="360" w:lineRule="auto"/>
            <w:ind w:left="1440" w:hanging="360"/>
            <w:jc w:val="both"/>
          </w:pPr>
        </w:pPrChange>
      </w:pPr>
      <w:r w:rsidRPr="000547FC">
        <w:rPr>
          <w:rStyle w:val="apple-style-span"/>
          <w:color w:val="000000"/>
          <w:szCs w:val="24"/>
          <w:shd w:val="clear" w:color="auto" w:fill="FFFFFF"/>
        </w:rPr>
        <w:t>Highlighting needs and formats before writing a single line of code ensures minimal wastage of time and effort and reduces the risk of falling schedule, or expectations of end users not achieving.</w:t>
      </w:r>
    </w:p>
    <w:p w14:paraId="5547246D" w14:textId="77777777" w:rsidR="000547FC" w:rsidRPr="000547FC" w:rsidRDefault="000547FC" w:rsidP="00F535CA">
      <w:pPr>
        <w:pStyle w:val="ListParagraph"/>
        <w:widowControl w:val="0"/>
        <w:numPr>
          <w:ilvl w:val="0"/>
          <w:numId w:val="20"/>
        </w:numPr>
        <w:spacing w:after="0" w:line="360" w:lineRule="auto"/>
        <w:jc w:val="both"/>
        <w:rPr>
          <w:rStyle w:val="apple-style-span"/>
        </w:rPr>
        <w:pPrChange w:id="1369" w:author="mananarora1571@gmail.com" w:date="2021-05-30T15:12:00Z">
          <w:pPr>
            <w:pStyle w:val="ListParagraph"/>
            <w:numPr>
              <w:numId w:val="20"/>
            </w:numPr>
            <w:spacing w:after="0" w:line="360" w:lineRule="auto"/>
            <w:ind w:left="1440" w:hanging="360"/>
            <w:jc w:val="both"/>
          </w:pPr>
        </w:pPrChange>
      </w:pPr>
      <w:r w:rsidRPr="000547FC">
        <w:rPr>
          <w:rStyle w:val="apple-style-span"/>
          <w:color w:val="000000"/>
          <w:szCs w:val="24"/>
          <w:shd w:val="clear" w:color="auto" w:fill="FFFFFF"/>
        </w:rPr>
        <w:t>In the life cycle stages of converted waterfalls are acceptable to accumulate. Due to the scattered phases, most of the size is familiar with the modified waterfall model in software engineering. In the meantime, several tasks can be performed simultaneously, which ensures that the software crashes are removed from the actual development phase as well as the high cost of making changes to the software before saving the launch.</w:t>
      </w:r>
    </w:p>
    <w:p w14:paraId="7419A353" w14:textId="4CC81A4F" w:rsidR="008C5A34" w:rsidRPr="00DE39BA" w:rsidDel="00EB6EFA" w:rsidRDefault="000547FC" w:rsidP="00F535CA">
      <w:pPr>
        <w:widowControl w:val="0"/>
        <w:spacing w:after="0" w:line="360" w:lineRule="auto"/>
        <w:ind w:left="720"/>
        <w:jc w:val="both"/>
        <w:rPr>
          <w:del w:id="1370" w:author="mananarora1571@gmail.com" w:date="2021-05-30T15:17:00Z"/>
          <w:rStyle w:val="apple-style-span"/>
          <w:color w:val="000000"/>
          <w:szCs w:val="24"/>
          <w:shd w:val="clear" w:color="auto" w:fill="FFFFFF"/>
        </w:rPr>
        <w:pPrChange w:id="1371" w:author="mananarora1571@gmail.com" w:date="2021-05-30T15:12:00Z">
          <w:pPr>
            <w:spacing w:after="0" w:line="360" w:lineRule="auto"/>
            <w:ind w:left="720"/>
            <w:jc w:val="both"/>
          </w:pPr>
        </w:pPrChange>
      </w:pPr>
      <w:r w:rsidRPr="000547FC">
        <w:rPr>
          <w:rStyle w:val="apple-style-span"/>
          <w:color w:val="000000"/>
          <w:szCs w:val="24"/>
          <w:shd w:val="clear" w:color="auto" w:fill="FFFFFF"/>
        </w:rPr>
        <w:t>Making changes in the basic structure is possible, as there are certain healthy stages at the same time. In case, there are errors included due to changes made, fixing them is also easy (Testing can be done). This helps reduce any anxiety by mistake.</w:t>
      </w:r>
    </w:p>
    <w:p w14:paraId="169BAFC0" w14:textId="77777777" w:rsidR="002310F8" w:rsidRPr="00DE39BA" w:rsidDel="00EB6EFA" w:rsidRDefault="002310F8" w:rsidP="00F535CA">
      <w:pPr>
        <w:widowControl w:val="0"/>
        <w:spacing w:after="0" w:line="360" w:lineRule="auto"/>
        <w:jc w:val="both"/>
        <w:rPr>
          <w:del w:id="1372" w:author="mananarora1571@gmail.com" w:date="2021-05-30T15:17:00Z"/>
          <w:rStyle w:val="apple-style-span"/>
          <w:color w:val="000000"/>
          <w:szCs w:val="24"/>
          <w:shd w:val="clear" w:color="auto" w:fill="FFFFFF"/>
        </w:rPr>
        <w:pPrChange w:id="1373" w:author="mananarora1571@gmail.com" w:date="2021-05-30T15:12:00Z">
          <w:pPr>
            <w:spacing w:after="0" w:line="360" w:lineRule="auto"/>
            <w:jc w:val="both"/>
          </w:pPr>
        </w:pPrChange>
      </w:pPr>
    </w:p>
    <w:p w14:paraId="6DB21152" w14:textId="77777777" w:rsidR="004D69A9" w:rsidRPr="00DE39BA" w:rsidDel="00EB6EFA" w:rsidRDefault="004D69A9" w:rsidP="00F535CA">
      <w:pPr>
        <w:widowControl w:val="0"/>
        <w:spacing w:after="0" w:line="360" w:lineRule="auto"/>
        <w:jc w:val="both"/>
        <w:rPr>
          <w:del w:id="1374" w:author="mananarora1571@gmail.com" w:date="2021-05-30T15:17:00Z"/>
          <w:rStyle w:val="apple-style-span"/>
          <w:color w:val="000000"/>
          <w:szCs w:val="24"/>
          <w:shd w:val="clear" w:color="auto" w:fill="FFFFFF"/>
        </w:rPr>
        <w:pPrChange w:id="1375" w:author="mananarora1571@gmail.com" w:date="2021-05-30T15:12:00Z">
          <w:pPr>
            <w:spacing w:after="0" w:line="360" w:lineRule="auto"/>
            <w:jc w:val="both"/>
          </w:pPr>
        </w:pPrChange>
      </w:pPr>
    </w:p>
    <w:p w14:paraId="634F55F2" w14:textId="77777777" w:rsidR="008C5A34" w:rsidRPr="00DE39BA" w:rsidDel="00EB6EFA" w:rsidRDefault="008C5A34" w:rsidP="00F535CA">
      <w:pPr>
        <w:widowControl w:val="0"/>
        <w:spacing w:after="0" w:line="360" w:lineRule="auto"/>
        <w:jc w:val="both"/>
        <w:rPr>
          <w:del w:id="1376" w:author="mananarora1571@gmail.com" w:date="2021-05-30T15:17:00Z"/>
          <w:rStyle w:val="apple-style-span"/>
          <w:color w:val="000000"/>
          <w:szCs w:val="24"/>
          <w:shd w:val="clear" w:color="auto" w:fill="FFFFFF"/>
        </w:rPr>
        <w:pPrChange w:id="1377" w:author="mananarora1571@gmail.com" w:date="2021-05-30T15:12:00Z">
          <w:pPr>
            <w:spacing w:after="0" w:line="360" w:lineRule="auto"/>
            <w:jc w:val="both"/>
          </w:pPr>
        </w:pPrChange>
      </w:pPr>
    </w:p>
    <w:p w14:paraId="75A11920" w14:textId="77777777" w:rsidR="004D69A9" w:rsidRPr="00DE39BA" w:rsidDel="00EB6EFA" w:rsidRDefault="004D69A9" w:rsidP="00F535CA">
      <w:pPr>
        <w:widowControl w:val="0"/>
        <w:spacing w:after="0" w:line="360" w:lineRule="auto"/>
        <w:jc w:val="both"/>
        <w:rPr>
          <w:del w:id="1378" w:author="mananarora1571@gmail.com" w:date="2021-05-30T15:17:00Z"/>
          <w:rStyle w:val="apple-style-span"/>
          <w:color w:val="000000"/>
          <w:szCs w:val="24"/>
          <w:shd w:val="clear" w:color="auto" w:fill="FFFFFF"/>
        </w:rPr>
        <w:pPrChange w:id="1379" w:author="mananarora1571@gmail.com" w:date="2021-05-30T15:12:00Z">
          <w:pPr>
            <w:spacing w:after="0" w:line="360" w:lineRule="auto"/>
            <w:jc w:val="both"/>
          </w:pPr>
        </w:pPrChange>
      </w:pPr>
    </w:p>
    <w:p w14:paraId="404DD643" w14:textId="74E8BCD9" w:rsidR="00753DF6" w:rsidDel="00EB6EFA" w:rsidRDefault="00753DF6" w:rsidP="00F535CA">
      <w:pPr>
        <w:widowControl w:val="0"/>
        <w:spacing w:after="0" w:line="360" w:lineRule="auto"/>
        <w:jc w:val="both"/>
        <w:rPr>
          <w:del w:id="1380" w:author="mananarora1571@gmail.com" w:date="2021-05-30T15:17:00Z"/>
          <w:rStyle w:val="apple-style-span"/>
          <w:color w:val="000000"/>
          <w:szCs w:val="24"/>
          <w:shd w:val="clear" w:color="auto" w:fill="FFFFFF"/>
        </w:rPr>
        <w:pPrChange w:id="1381" w:author="mananarora1571@gmail.com" w:date="2021-05-30T15:12:00Z">
          <w:pPr>
            <w:spacing w:after="0" w:line="360" w:lineRule="auto"/>
            <w:jc w:val="both"/>
          </w:pPr>
        </w:pPrChange>
      </w:pPr>
      <w:del w:id="1382" w:author="mananarora1571@gmail.com" w:date="2021-05-30T15:17:00Z">
        <w:r w:rsidRPr="00DE39BA" w:rsidDel="00EB6EFA">
          <w:rPr>
            <w:rStyle w:val="apple-style-span"/>
            <w:color w:val="000000"/>
            <w:szCs w:val="24"/>
            <w:shd w:val="clear" w:color="auto" w:fill="FFFFFF"/>
          </w:rPr>
          <w:delText xml:space="preserve"> </w:delText>
        </w:r>
      </w:del>
    </w:p>
    <w:p w14:paraId="1FA1C0ED" w14:textId="67360603" w:rsidR="000547FC" w:rsidDel="00EB6EFA" w:rsidRDefault="000547FC" w:rsidP="00F535CA">
      <w:pPr>
        <w:widowControl w:val="0"/>
        <w:spacing w:after="0" w:line="360" w:lineRule="auto"/>
        <w:jc w:val="both"/>
        <w:rPr>
          <w:del w:id="1383" w:author="mananarora1571@gmail.com" w:date="2021-05-30T15:17:00Z"/>
          <w:rStyle w:val="apple-style-span"/>
          <w:color w:val="000000"/>
          <w:szCs w:val="24"/>
          <w:shd w:val="clear" w:color="auto" w:fill="FFFFFF"/>
        </w:rPr>
        <w:pPrChange w:id="1384" w:author="mananarora1571@gmail.com" w:date="2021-05-30T15:12:00Z">
          <w:pPr>
            <w:spacing w:after="0" w:line="360" w:lineRule="auto"/>
            <w:jc w:val="both"/>
          </w:pPr>
        </w:pPrChange>
      </w:pPr>
    </w:p>
    <w:p w14:paraId="1E919921" w14:textId="4025380E" w:rsidR="000547FC" w:rsidDel="00EB6EFA" w:rsidRDefault="000547FC" w:rsidP="00F535CA">
      <w:pPr>
        <w:widowControl w:val="0"/>
        <w:spacing w:after="0" w:line="360" w:lineRule="auto"/>
        <w:jc w:val="both"/>
        <w:rPr>
          <w:del w:id="1385" w:author="mananarora1571@gmail.com" w:date="2021-05-30T15:17:00Z"/>
          <w:rStyle w:val="apple-style-span"/>
          <w:color w:val="000000"/>
          <w:szCs w:val="24"/>
          <w:shd w:val="clear" w:color="auto" w:fill="FFFFFF"/>
        </w:rPr>
        <w:pPrChange w:id="1386" w:author="mananarora1571@gmail.com" w:date="2021-05-30T15:12:00Z">
          <w:pPr>
            <w:spacing w:after="0" w:line="360" w:lineRule="auto"/>
            <w:jc w:val="both"/>
          </w:pPr>
        </w:pPrChange>
      </w:pPr>
    </w:p>
    <w:p w14:paraId="6EE43AE3" w14:textId="77777777" w:rsidR="000547FC" w:rsidRPr="00DE39BA" w:rsidRDefault="000547FC" w:rsidP="00EB6EFA">
      <w:pPr>
        <w:widowControl w:val="0"/>
        <w:spacing w:after="0" w:line="360" w:lineRule="auto"/>
        <w:ind w:left="720"/>
        <w:jc w:val="both"/>
        <w:pPrChange w:id="1387" w:author="mananarora1571@gmail.com" w:date="2021-05-30T15:17:00Z">
          <w:pPr>
            <w:spacing w:after="0" w:line="360" w:lineRule="auto"/>
            <w:jc w:val="both"/>
          </w:pPr>
        </w:pPrChange>
      </w:pPr>
    </w:p>
    <w:p w14:paraId="0521A914" w14:textId="77777777" w:rsidR="00753DF6" w:rsidRPr="00DE39BA" w:rsidRDefault="00753DF6" w:rsidP="00F535CA">
      <w:pPr>
        <w:pStyle w:val="Heading3"/>
        <w:keepNext w:val="0"/>
        <w:keepLines w:val="0"/>
        <w:widowControl w:val="0"/>
        <w:numPr>
          <w:ilvl w:val="2"/>
          <w:numId w:val="3"/>
        </w:numPr>
        <w:spacing w:before="40" w:line="360" w:lineRule="auto"/>
        <w:rPr>
          <w:rFonts w:ascii="Times New Roman" w:hAnsi="Times New Roman" w:cs="Times New Roman"/>
          <w:color w:val="auto"/>
          <w:szCs w:val="24"/>
        </w:rPr>
        <w:pPrChange w:id="1388" w:author="mananarora1571@gmail.com" w:date="2021-05-30T15:12:00Z">
          <w:pPr>
            <w:pStyle w:val="Heading3"/>
            <w:numPr>
              <w:ilvl w:val="2"/>
              <w:numId w:val="3"/>
            </w:numPr>
            <w:spacing w:before="40" w:line="360" w:lineRule="auto"/>
            <w:ind w:left="1440" w:hanging="720"/>
          </w:pPr>
        </w:pPrChange>
      </w:pPr>
      <w:r w:rsidRPr="00DE39BA">
        <w:rPr>
          <w:rFonts w:ascii="Times New Roman" w:hAnsi="Times New Roman" w:cs="Times New Roman"/>
          <w:color w:val="auto"/>
        </w:rPr>
        <w:t>Development Plan</w:t>
      </w:r>
    </w:p>
    <w:tbl>
      <w:tblPr>
        <w:tblStyle w:val="TableGrid"/>
        <w:tblW w:w="9180" w:type="dxa"/>
        <w:tblLayout w:type="fixed"/>
        <w:tblLook w:val="04A0" w:firstRow="1" w:lastRow="0" w:firstColumn="1" w:lastColumn="0" w:noHBand="0" w:noVBand="1"/>
      </w:tblPr>
      <w:tblGrid>
        <w:gridCol w:w="1668"/>
        <w:gridCol w:w="1134"/>
        <w:gridCol w:w="207"/>
        <w:gridCol w:w="1494"/>
        <w:gridCol w:w="1559"/>
        <w:gridCol w:w="1417"/>
        <w:gridCol w:w="1701"/>
      </w:tblGrid>
      <w:tr w:rsidR="00753DF6" w:rsidRPr="00DE39BA" w14:paraId="1C01A97A" w14:textId="77777777" w:rsidTr="00753DF6">
        <w:trPr>
          <w:trHeight w:val="554"/>
        </w:trPr>
        <w:tc>
          <w:tcPr>
            <w:tcW w:w="1668" w:type="dxa"/>
            <w:tcBorders>
              <w:top w:val="single" w:sz="4" w:space="0" w:color="auto"/>
              <w:left w:val="single" w:sz="4" w:space="0" w:color="auto"/>
              <w:bottom w:val="single" w:sz="4" w:space="0" w:color="auto"/>
              <w:right w:val="single" w:sz="4" w:space="0" w:color="auto"/>
            </w:tcBorders>
            <w:hideMark/>
          </w:tcPr>
          <w:p w14:paraId="7760047B" w14:textId="77777777" w:rsidR="00753DF6" w:rsidRPr="00DE39BA" w:rsidRDefault="00753DF6" w:rsidP="00F535CA">
            <w:pPr>
              <w:spacing w:after="0" w:line="360" w:lineRule="auto"/>
              <w:rPr>
                <w:szCs w:val="24"/>
              </w:rPr>
              <w:pPrChange w:id="1389" w:author="mananarora1571@gmail.com" w:date="2021-05-30T15:12:00Z">
                <w:pPr>
                  <w:spacing w:after="0" w:line="360" w:lineRule="auto"/>
                </w:pPr>
              </w:pPrChange>
            </w:pPr>
            <w:r w:rsidRPr="00DE39BA">
              <w:rPr>
                <w:szCs w:val="24"/>
              </w:rPr>
              <w:t>TOTAL DURATION</w:t>
            </w:r>
          </w:p>
        </w:tc>
        <w:tc>
          <w:tcPr>
            <w:tcW w:w="1134" w:type="dxa"/>
            <w:tcBorders>
              <w:top w:val="single" w:sz="4" w:space="0" w:color="auto"/>
              <w:left w:val="single" w:sz="4" w:space="0" w:color="auto"/>
              <w:bottom w:val="single" w:sz="4" w:space="0" w:color="auto"/>
              <w:right w:val="single" w:sz="4" w:space="0" w:color="auto"/>
            </w:tcBorders>
          </w:tcPr>
          <w:p w14:paraId="3998E6EF" w14:textId="77777777" w:rsidR="00753DF6" w:rsidRPr="00DE39BA" w:rsidRDefault="00753DF6" w:rsidP="00F535CA">
            <w:pPr>
              <w:spacing w:after="0" w:line="360" w:lineRule="auto"/>
              <w:ind w:right="-180"/>
              <w:rPr>
                <w:b/>
                <w:szCs w:val="24"/>
              </w:rPr>
              <w:pPrChange w:id="1390" w:author="mananarora1571@gmail.com" w:date="2021-05-30T15:12:00Z">
                <w:pPr>
                  <w:spacing w:after="0" w:line="360" w:lineRule="auto"/>
                  <w:ind w:right="-180"/>
                </w:pPr>
              </w:pPrChange>
            </w:pPr>
          </w:p>
        </w:tc>
        <w:tc>
          <w:tcPr>
            <w:tcW w:w="1701" w:type="dxa"/>
            <w:gridSpan w:val="2"/>
            <w:tcBorders>
              <w:top w:val="single" w:sz="4" w:space="0" w:color="auto"/>
              <w:left w:val="single" w:sz="4" w:space="0" w:color="auto"/>
              <w:bottom w:val="single" w:sz="4" w:space="0" w:color="auto"/>
              <w:right w:val="single" w:sz="4" w:space="0" w:color="auto"/>
            </w:tcBorders>
            <w:hideMark/>
          </w:tcPr>
          <w:p w14:paraId="39E0293B" w14:textId="77777777" w:rsidR="00753DF6" w:rsidRPr="00DE39BA" w:rsidRDefault="00753DF6" w:rsidP="00F535CA">
            <w:pPr>
              <w:spacing w:after="0" w:line="360" w:lineRule="auto"/>
              <w:rPr>
                <w:szCs w:val="24"/>
              </w:rPr>
              <w:pPrChange w:id="1391" w:author="mananarora1571@gmail.com" w:date="2021-05-30T15:12:00Z">
                <w:pPr>
                  <w:spacing w:after="0" w:line="360" w:lineRule="auto"/>
                </w:pPr>
              </w:pPrChange>
            </w:pPr>
            <w:r w:rsidRPr="00DE39BA">
              <w:rPr>
                <w:szCs w:val="24"/>
              </w:rPr>
              <w:t>START DATE</w:t>
            </w:r>
          </w:p>
        </w:tc>
        <w:tc>
          <w:tcPr>
            <w:tcW w:w="1559" w:type="dxa"/>
            <w:tcBorders>
              <w:top w:val="single" w:sz="4" w:space="0" w:color="auto"/>
              <w:left w:val="single" w:sz="4" w:space="0" w:color="auto"/>
              <w:bottom w:val="single" w:sz="4" w:space="0" w:color="auto"/>
              <w:right w:val="single" w:sz="4" w:space="0" w:color="auto"/>
            </w:tcBorders>
            <w:hideMark/>
          </w:tcPr>
          <w:p w14:paraId="679A7E12" w14:textId="6A77A28E" w:rsidR="00753DF6" w:rsidRPr="00DE39BA" w:rsidRDefault="00E35AA8" w:rsidP="00F535CA">
            <w:pPr>
              <w:spacing w:after="0" w:line="360" w:lineRule="auto"/>
              <w:rPr>
                <w:szCs w:val="24"/>
              </w:rPr>
              <w:pPrChange w:id="1392" w:author="mananarora1571@gmail.com" w:date="2021-05-30T15:12:00Z">
                <w:pPr>
                  <w:spacing w:after="0" w:line="360" w:lineRule="auto"/>
                </w:pPr>
              </w:pPrChange>
            </w:pPr>
            <w:r w:rsidRPr="00DE39BA">
              <w:rPr>
                <w:szCs w:val="24"/>
              </w:rPr>
              <w:t>20</w:t>
            </w:r>
            <w:r w:rsidRPr="00DE39BA">
              <w:rPr>
                <w:szCs w:val="24"/>
                <w:vertAlign w:val="superscript"/>
              </w:rPr>
              <w:t>th</w:t>
            </w:r>
            <w:r w:rsidRPr="00DE39BA">
              <w:rPr>
                <w:szCs w:val="24"/>
              </w:rPr>
              <w:t xml:space="preserve"> </w:t>
            </w:r>
            <w:r w:rsidR="00753DF6" w:rsidRPr="00DE39BA">
              <w:rPr>
                <w:szCs w:val="24"/>
              </w:rPr>
              <w:t>August 2020</w:t>
            </w:r>
          </w:p>
        </w:tc>
        <w:tc>
          <w:tcPr>
            <w:tcW w:w="1417" w:type="dxa"/>
            <w:tcBorders>
              <w:top w:val="single" w:sz="4" w:space="0" w:color="auto"/>
              <w:left w:val="single" w:sz="4" w:space="0" w:color="auto"/>
              <w:bottom w:val="single" w:sz="4" w:space="0" w:color="auto"/>
              <w:right w:val="single" w:sz="4" w:space="0" w:color="auto"/>
            </w:tcBorders>
            <w:hideMark/>
          </w:tcPr>
          <w:p w14:paraId="2CE356E0" w14:textId="77777777" w:rsidR="00753DF6" w:rsidRPr="00DE39BA" w:rsidRDefault="00753DF6" w:rsidP="00F535CA">
            <w:pPr>
              <w:spacing w:after="0" w:line="360" w:lineRule="auto"/>
              <w:rPr>
                <w:szCs w:val="24"/>
              </w:rPr>
              <w:pPrChange w:id="1393" w:author="mananarora1571@gmail.com" w:date="2021-05-30T15:12:00Z">
                <w:pPr>
                  <w:spacing w:after="0" w:line="360" w:lineRule="auto"/>
                </w:pPr>
              </w:pPrChange>
            </w:pPr>
            <w:r w:rsidRPr="00DE39BA">
              <w:rPr>
                <w:szCs w:val="24"/>
              </w:rPr>
              <w:t>END DATE</w:t>
            </w:r>
          </w:p>
        </w:tc>
        <w:tc>
          <w:tcPr>
            <w:tcW w:w="1701" w:type="dxa"/>
            <w:tcBorders>
              <w:top w:val="single" w:sz="4" w:space="0" w:color="auto"/>
              <w:left w:val="single" w:sz="4" w:space="0" w:color="auto"/>
              <w:bottom w:val="single" w:sz="4" w:space="0" w:color="auto"/>
              <w:right w:val="single" w:sz="4" w:space="0" w:color="auto"/>
            </w:tcBorders>
            <w:hideMark/>
          </w:tcPr>
          <w:p w14:paraId="28889D27" w14:textId="4CB01A0D" w:rsidR="00753DF6" w:rsidRPr="00DE39BA" w:rsidRDefault="00E35AA8" w:rsidP="00F535CA">
            <w:pPr>
              <w:spacing w:after="0" w:line="360" w:lineRule="auto"/>
              <w:rPr>
                <w:szCs w:val="24"/>
              </w:rPr>
              <w:pPrChange w:id="1394" w:author="mananarora1571@gmail.com" w:date="2021-05-30T15:12:00Z">
                <w:pPr>
                  <w:spacing w:after="0" w:line="360" w:lineRule="auto"/>
                </w:pPr>
              </w:pPrChange>
            </w:pPr>
            <w:r w:rsidRPr="00DE39BA">
              <w:rPr>
                <w:szCs w:val="24"/>
              </w:rPr>
              <w:t>25</w:t>
            </w:r>
            <w:r w:rsidR="004437EF" w:rsidRPr="004437EF">
              <w:rPr>
                <w:szCs w:val="24"/>
                <w:vertAlign w:val="superscript"/>
              </w:rPr>
              <w:t>th</w:t>
            </w:r>
            <w:r w:rsidR="004437EF">
              <w:rPr>
                <w:szCs w:val="24"/>
              </w:rPr>
              <w:t xml:space="preserve"> May </w:t>
            </w:r>
            <w:r w:rsidR="00753DF6" w:rsidRPr="00DE39BA">
              <w:rPr>
                <w:szCs w:val="24"/>
              </w:rPr>
              <w:t>2021</w:t>
            </w:r>
          </w:p>
        </w:tc>
      </w:tr>
      <w:tr w:rsidR="00753DF6" w:rsidRPr="00DE39BA" w14:paraId="73342330" w14:textId="77777777" w:rsidTr="00753DF6">
        <w:tc>
          <w:tcPr>
            <w:tcW w:w="3009" w:type="dxa"/>
            <w:gridSpan w:val="3"/>
            <w:tcBorders>
              <w:top w:val="single" w:sz="4" w:space="0" w:color="auto"/>
              <w:left w:val="single" w:sz="4" w:space="0" w:color="auto"/>
              <w:bottom w:val="single" w:sz="4" w:space="0" w:color="auto"/>
              <w:right w:val="single" w:sz="4" w:space="0" w:color="auto"/>
            </w:tcBorders>
            <w:hideMark/>
          </w:tcPr>
          <w:p w14:paraId="06CF6BAA" w14:textId="77777777" w:rsidR="00753DF6" w:rsidRPr="00DE39BA" w:rsidRDefault="00753DF6" w:rsidP="00F535CA">
            <w:pPr>
              <w:spacing w:after="0" w:line="360" w:lineRule="auto"/>
              <w:jc w:val="center"/>
              <w:rPr>
                <w:b/>
                <w:szCs w:val="24"/>
              </w:rPr>
              <w:pPrChange w:id="1395" w:author="mananarora1571@gmail.com" w:date="2021-05-30T15:12:00Z">
                <w:pPr>
                  <w:spacing w:after="0" w:line="360" w:lineRule="auto"/>
                  <w:jc w:val="center"/>
                </w:pPr>
              </w:pPrChange>
            </w:pPr>
            <w:r w:rsidRPr="00DE39BA">
              <w:rPr>
                <w:b/>
                <w:szCs w:val="24"/>
              </w:rPr>
              <w:t>PHASE AND DURATION</w:t>
            </w:r>
          </w:p>
        </w:tc>
        <w:tc>
          <w:tcPr>
            <w:tcW w:w="6171" w:type="dxa"/>
            <w:gridSpan w:val="4"/>
            <w:tcBorders>
              <w:top w:val="single" w:sz="4" w:space="0" w:color="auto"/>
              <w:left w:val="single" w:sz="4" w:space="0" w:color="auto"/>
              <w:bottom w:val="single" w:sz="4" w:space="0" w:color="auto"/>
              <w:right w:val="single" w:sz="4" w:space="0" w:color="auto"/>
            </w:tcBorders>
            <w:hideMark/>
          </w:tcPr>
          <w:p w14:paraId="5E621107" w14:textId="77777777" w:rsidR="00753DF6" w:rsidRPr="00DE39BA" w:rsidRDefault="00753DF6" w:rsidP="00F535CA">
            <w:pPr>
              <w:tabs>
                <w:tab w:val="left" w:pos="1980"/>
                <w:tab w:val="center" w:pos="2547"/>
              </w:tabs>
              <w:spacing w:after="0" w:line="360" w:lineRule="auto"/>
              <w:rPr>
                <w:b/>
                <w:szCs w:val="24"/>
              </w:rPr>
              <w:pPrChange w:id="1396" w:author="mananarora1571@gmail.com" w:date="2021-05-30T15:12:00Z">
                <w:pPr>
                  <w:tabs>
                    <w:tab w:val="left" w:pos="1980"/>
                    <w:tab w:val="center" w:pos="2547"/>
                  </w:tabs>
                  <w:spacing w:after="0" w:line="360" w:lineRule="auto"/>
                </w:pPr>
              </w:pPrChange>
            </w:pPr>
            <w:r w:rsidRPr="00DE39BA">
              <w:rPr>
                <w:b/>
                <w:szCs w:val="24"/>
              </w:rPr>
              <w:tab/>
            </w:r>
            <w:r w:rsidRPr="00DE39BA">
              <w:rPr>
                <w:b/>
                <w:szCs w:val="24"/>
              </w:rPr>
              <w:tab/>
              <w:t>TASKS</w:t>
            </w:r>
          </w:p>
        </w:tc>
      </w:tr>
      <w:tr w:rsidR="00753DF6" w:rsidRPr="00DE39BA" w14:paraId="70D8855E"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36ECFD" w14:textId="77777777" w:rsidR="00753DF6" w:rsidRPr="00DE39BA" w:rsidRDefault="00753DF6" w:rsidP="00F535CA">
            <w:pPr>
              <w:spacing w:after="0" w:line="360" w:lineRule="auto"/>
              <w:jc w:val="center"/>
              <w:rPr>
                <w:szCs w:val="24"/>
              </w:rPr>
              <w:pPrChange w:id="1397" w:author="mananarora1571@gmail.com" w:date="2021-05-30T15:12:00Z">
                <w:pPr>
                  <w:spacing w:after="0" w:line="360" w:lineRule="auto"/>
                  <w:jc w:val="center"/>
                </w:pPr>
              </w:pPrChange>
            </w:pPr>
            <w:r w:rsidRPr="00DE39BA">
              <w:rPr>
                <w:szCs w:val="24"/>
              </w:rPr>
              <w:t>PROJECT DEFINITION</w:t>
            </w:r>
          </w:p>
          <w:p w14:paraId="002E65D4" w14:textId="77777777" w:rsidR="00753DF6" w:rsidRPr="00DE39BA" w:rsidRDefault="00753DF6" w:rsidP="00F535CA">
            <w:pPr>
              <w:spacing w:after="0" w:line="360" w:lineRule="auto"/>
              <w:jc w:val="center"/>
              <w:rPr>
                <w:i/>
                <w:szCs w:val="24"/>
              </w:rPr>
              <w:pPrChange w:id="1398" w:author="mananarora1571@gmail.com" w:date="2021-05-30T15:12:00Z">
                <w:pPr>
                  <w:spacing w:after="0" w:line="360" w:lineRule="auto"/>
                  <w:jc w:val="center"/>
                </w:pPr>
              </w:pPrChange>
            </w:pPr>
          </w:p>
          <w:p w14:paraId="0F05272C" w14:textId="77777777" w:rsidR="00753DF6" w:rsidRPr="00DE39BA" w:rsidRDefault="00753DF6" w:rsidP="00F535CA">
            <w:pPr>
              <w:spacing w:after="0" w:line="360" w:lineRule="auto"/>
              <w:jc w:val="center"/>
              <w:rPr>
                <w:szCs w:val="24"/>
              </w:rPr>
              <w:pPrChange w:id="1399" w:author="mananarora1571@gmail.com" w:date="2021-05-30T15:12:00Z">
                <w:pPr>
                  <w:spacing w:after="0" w:line="360" w:lineRule="auto"/>
                  <w:jc w:val="center"/>
                </w:pPr>
              </w:pPrChange>
            </w:pPr>
          </w:p>
        </w:tc>
        <w:tc>
          <w:tcPr>
            <w:tcW w:w="6171" w:type="dxa"/>
            <w:gridSpan w:val="4"/>
            <w:tcBorders>
              <w:top w:val="single" w:sz="4" w:space="0" w:color="auto"/>
              <w:left w:val="single" w:sz="4" w:space="0" w:color="auto"/>
              <w:bottom w:val="single" w:sz="4" w:space="0" w:color="auto"/>
              <w:right w:val="single" w:sz="4" w:space="0" w:color="auto"/>
            </w:tcBorders>
            <w:hideMark/>
          </w:tcPr>
          <w:p w14:paraId="53BC7C74" w14:textId="77777777" w:rsidR="00753DF6" w:rsidRPr="00DE39BA" w:rsidRDefault="00753DF6" w:rsidP="00F535CA">
            <w:pPr>
              <w:numPr>
                <w:ilvl w:val="1"/>
                <w:numId w:val="21"/>
              </w:numPr>
              <w:spacing w:after="0" w:line="360" w:lineRule="auto"/>
              <w:ind w:left="599"/>
              <w:jc w:val="both"/>
              <w:rPr>
                <w:szCs w:val="24"/>
              </w:rPr>
              <w:pPrChange w:id="1400" w:author="mananarora1571@gmail.com" w:date="2021-05-30T15:12:00Z">
                <w:pPr>
                  <w:numPr>
                    <w:ilvl w:val="1"/>
                    <w:numId w:val="21"/>
                  </w:numPr>
                  <w:spacing w:after="0" w:line="360" w:lineRule="auto"/>
                  <w:ind w:left="599" w:hanging="360"/>
                  <w:jc w:val="both"/>
                </w:pPr>
              </w:pPrChange>
            </w:pPr>
            <w:r w:rsidRPr="00DE39BA">
              <w:rPr>
                <w:szCs w:val="24"/>
              </w:rPr>
              <w:t>Idea Generation</w:t>
            </w:r>
          </w:p>
          <w:p w14:paraId="00FF6291" w14:textId="77777777" w:rsidR="00753DF6" w:rsidRPr="00DE39BA" w:rsidRDefault="00753DF6" w:rsidP="00F535CA">
            <w:pPr>
              <w:numPr>
                <w:ilvl w:val="1"/>
                <w:numId w:val="21"/>
              </w:numPr>
              <w:spacing w:after="0" w:line="360" w:lineRule="auto"/>
              <w:ind w:left="599"/>
              <w:jc w:val="both"/>
              <w:rPr>
                <w:szCs w:val="24"/>
              </w:rPr>
              <w:pPrChange w:id="1401" w:author="mananarora1571@gmail.com" w:date="2021-05-30T15:12:00Z">
                <w:pPr>
                  <w:numPr>
                    <w:ilvl w:val="1"/>
                    <w:numId w:val="21"/>
                  </w:numPr>
                  <w:spacing w:after="0" w:line="360" w:lineRule="auto"/>
                  <w:ind w:left="599" w:hanging="360"/>
                  <w:jc w:val="both"/>
                </w:pPr>
              </w:pPrChange>
            </w:pPr>
            <w:r w:rsidRPr="00DE39BA">
              <w:rPr>
                <w:szCs w:val="24"/>
              </w:rPr>
              <w:t>Project Title Selection</w:t>
            </w:r>
          </w:p>
          <w:p w14:paraId="6074F3FF" w14:textId="77777777" w:rsidR="00753DF6" w:rsidRPr="00DE39BA" w:rsidRDefault="00753DF6" w:rsidP="00F535CA">
            <w:pPr>
              <w:numPr>
                <w:ilvl w:val="1"/>
                <w:numId w:val="21"/>
              </w:numPr>
              <w:spacing w:after="0" w:line="360" w:lineRule="auto"/>
              <w:ind w:left="599"/>
              <w:jc w:val="both"/>
              <w:rPr>
                <w:szCs w:val="24"/>
              </w:rPr>
              <w:pPrChange w:id="1402" w:author="mananarora1571@gmail.com" w:date="2021-05-30T15:12:00Z">
                <w:pPr>
                  <w:numPr>
                    <w:ilvl w:val="1"/>
                    <w:numId w:val="21"/>
                  </w:numPr>
                  <w:spacing w:after="0" w:line="360" w:lineRule="auto"/>
                  <w:ind w:left="599" w:hanging="360"/>
                  <w:jc w:val="both"/>
                </w:pPr>
              </w:pPrChange>
            </w:pPr>
            <w:r w:rsidRPr="00DE39BA">
              <w:rPr>
                <w:szCs w:val="24"/>
              </w:rPr>
              <w:t>Abstract Draft Project Proposal</w:t>
            </w:r>
          </w:p>
          <w:p w14:paraId="01C154A2" w14:textId="77777777" w:rsidR="00753DF6" w:rsidRPr="00DE39BA" w:rsidRDefault="00753DF6" w:rsidP="00F535CA">
            <w:pPr>
              <w:numPr>
                <w:ilvl w:val="1"/>
                <w:numId w:val="21"/>
              </w:numPr>
              <w:spacing w:after="0" w:line="360" w:lineRule="auto"/>
              <w:ind w:left="599"/>
              <w:jc w:val="both"/>
              <w:rPr>
                <w:szCs w:val="24"/>
              </w:rPr>
              <w:pPrChange w:id="1403" w:author="mananarora1571@gmail.com" w:date="2021-05-30T15:12:00Z">
                <w:pPr>
                  <w:numPr>
                    <w:ilvl w:val="1"/>
                    <w:numId w:val="21"/>
                  </w:numPr>
                  <w:spacing w:after="0" w:line="360" w:lineRule="auto"/>
                  <w:ind w:left="599" w:hanging="360"/>
                  <w:jc w:val="both"/>
                </w:pPr>
              </w:pPrChange>
            </w:pPr>
            <w:r w:rsidRPr="00DE39BA">
              <w:rPr>
                <w:szCs w:val="24"/>
              </w:rPr>
              <w:t>Project Proposal Form</w:t>
            </w:r>
          </w:p>
        </w:tc>
      </w:tr>
      <w:tr w:rsidR="00753DF6" w:rsidRPr="00DE39BA" w14:paraId="21BEDE25"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D816209" w14:textId="77777777" w:rsidR="00753DF6" w:rsidRPr="00DE39BA" w:rsidRDefault="00753DF6" w:rsidP="00F535CA">
            <w:pPr>
              <w:spacing w:after="0" w:line="360" w:lineRule="auto"/>
              <w:jc w:val="center"/>
              <w:rPr>
                <w:szCs w:val="24"/>
              </w:rPr>
              <w:pPrChange w:id="1404" w:author="mananarora1571@gmail.com" w:date="2021-05-30T15:12:00Z">
                <w:pPr>
                  <w:spacing w:after="0" w:line="360" w:lineRule="auto"/>
                  <w:jc w:val="center"/>
                </w:pPr>
              </w:pPrChange>
            </w:pPr>
            <w:r w:rsidRPr="00DE39BA">
              <w:rPr>
                <w:szCs w:val="24"/>
              </w:rPr>
              <w:t>PROJECT PLANNING</w:t>
            </w:r>
          </w:p>
          <w:p w14:paraId="75D01E77" w14:textId="77777777" w:rsidR="00753DF6" w:rsidRPr="00DE39BA" w:rsidRDefault="00753DF6" w:rsidP="00F535CA">
            <w:pPr>
              <w:spacing w:after="0" w:line="360" w:lineRule="auto"/>
              <w:rPr>
                <w:i/>
                <w:szCs w:val="24"/>
              </w:rPr>
              <w:pPrChange w:id="1405" w:author="mananarora1571@gmail.com" w:date="2021-05-30T15:12:00Z">
                <w:pPr>
                  <w:spacing w:after="0" w:line="360" w:lineRule="auto"/>
                </w:pPr>
              </w:pPrChange>
            </w:pPr>
          </w:p>
        </w:tc>
        <w:tc>
          <w:tcPr>
            <w:tcW w:w="6171" w:type="dxa"/>
            <w:gridSpan w:val="4"/>
            <w:tcBorders>
              <w:top w:val="single" w:sz="4" w:space="0" w:color="auto"/>
              <w:left w:val="single" w:sz="4" w:space="0" w:color="auto"/>
              <w:bottom w:val="single" w:sz="4" w:space="0" w:color="auto"/>
              <w:right w:val="single" w:sz="4" w:space="0" w:color="auto"/>
            </w:tcBorders>
            <w:hideMark/>
          </w:tcPr>
          <w:p w14:paraId="4C2DB849" w14:textId="77777777" w:rsidR="00753DF6" w:rsidRPr="00DE39BA" w:rsidRDefault="00753DF6" w:rsidP="00F535CA">
            <w:pPr>
              <w:pStyle w:val="ListParagraph"/>
              <w:numPr>
                <w:ilvl w:val="0"/>
                <w:numId w:val="22"/>
              </w:numPr>
              <w:spacing w:after="0" w:line="360" w:lineRule="auto"/>
              <w:ind w:left="599"/>
              <w:jc w:val="both"/>
              <w:rPr>
                <w:szCs w:val="24"/>
              </w:rPr>
              <w:pPrChange w:id="1406" w:author="mananarora1571@gmail.com" w:date="2021-05-30T15:12:00Z">
                <w:pPr>
                  <w:pStyle w:val="ListParagraph"/>
                  <w:numPr>
                    <w:numId w:val="22"/>
                  </w:numPr>
                  <w:spacing w:after="0" w:line="360" w:lineRule="auto"/>
                  <w:ind w:left="599" w:hanging="360"/>
                  <w:jc w:val="both"/>
                </w:pPr>
              </w:pPrChange>
            </w:pPr>
            <w:r w:rsidRPr="00DE39BA">
              <w:rPr>
                <w:szCs w:val="24"/>
              </w:rPr>
              <w:t>Work Breakdown Structure</w:t>
            </w:r>
          </w:p>
          <w:p w14:paraId="54642A7D" w14:textId="4754CC26" w:rsidR="00753DF6" w:rsidRPr="00DE39BA" w:rsidRDefault="00753DF6" w:rsidP="00F535CA">
            <w:pPr>
              <w:pStyle w:val="ListParagraph"/>
              <w:numPr>
                <w:ilvl w:val="0"/>
                <w:numId w:val="22"/>
              </w:numPr>
              <w:spacing w:after="0" w:line="360" w:lineRule="auto"/>
              <w:ind w:left="599"/>
              <w:jc w:val="both"/>
              <w:rPr>
                <w:szCs w:val="24"/>
              </w:rPr>
              <w:pPrChange w:id="1407" w:author="mananarora1571@gmail.com" w:date="2021-05-30T15:12:00Z">
                <w:pPr>
                  <w:pStyle w:val="ListParagraph"/>
                  <w:numPr>
                    <w:numId w:val="22"/>
                  </w:numPr>
                  <w:spacing w:after="0" w:line="360" w:lineRule="auto"/>
                  <w:ind w:left="599" w:hanging="360"/>
                  <w:jc w:val="both"/>
                </w:pPr>
              </w:pPrChange>
            </w:pPr>
            <w:r w:rsidRPr="00DE39BA">
              <w:rPr>
                <w:szCs w:val="24"/>
              </w:rPr>
              <w:t>Schedule and Time Estimation</w:t>
            </w:r>
          </w:p>
        </w:tc>
      </w:tr>
      <w:tr w:rsidR="00753DF6" w:rsidRPr="00DE39BA" w14:paraId="757EF7F9" w14:textId="77777777" w:rsidTr="00753DF6">
        <w:tc>
          <w:tcPr>
            <w:tcW w:w="3009" w:type="dxa"/>
            <w:gridSpan w:val="3"/>
            <w:tcBorders>
              <w:top w:val="single" w:sz="4" w:space="0" w:color="auto"/>
              <w:left w:val="single" w:sz="4" w:space="0" w:color="auto"/>
              <w:bottom w:val="single" w:sz="4" w:space="0" w:color="auto"/>
              <w:right w:val="single" w:sz="4" w:space="0" w:color="auto"/>
            </w:tcBorders>
          </w:tcPr>
          <w:p w14:paraId="325CF806" w14:textId="77777777" w:rsidR="00753DF6" w:rsidRPr="00DE39BA" w:rsidRDefault="00753DF6" w:rsidP="00F535CA">
            <w:pPr>
              <w:spacing w:after="0" w:line="360" w:lineRule="auto"/>
              <w:jc w:val="center"/>
              <w:rPr>
                <w:szCs w:val="24"/>
              </w:rPr>
              <w:pPrChange w:id="1408" w:author="mananarora1571@gmail.com" w:date="2021-05-30T15:12:00Z">
                <w:pPr>
                  <w:spacing w:after="0" w:line="360" w:lineRule="auto"/>
                  <w:jc w:val="center"/>
                </w:pPr>
              </w:pPrChange>
            </w:pPr>
          </w:p>
          <w:p w14:paraId="33A3DC11" w14:textId="77777777" w:rsidR="00753DF6" w:rsidRPr="00DE39BA" w:rsidRDefault="00753DF6" w:rsidP="00F535CA">
            <w:pPr>
              <w:spacing w:after="0" w:line="360" w:lineRule="auto"/>
              <w:jc w:val="center"/>
              <w:rPr>
                <w:szCs w:val="24"/>
              </w:rPr>
              <w:pPrChange w:id="1409" w:author="mananarora1571@gmail.com" w:date="2021-05-30T15:12:00Z">
                <w:pPr>
                  <w:spacing w:after="0" w:line="360" w:lineRule="auto"/>
                  <w:jc w:val="center"/>
                </w:pPr>
              </w:pPrChange>
            </w:pPr>
            <w:r w:rsidRPr="00DE39BA">
              <w:rPr>
                <w:szCs w:val="24"/>
              </w:rPr>
              <w:t xml:space="preserve">REQUIREMENT </w:t>
            </w:r>
            <w:r w:rsidRPr="00DE39BA">
              <w:rPr>
                <w:szCs w:val="24"/>
              </w:rPr>
              <w:lastRenderedPageBreak/>
              <w:t>ANALYSIS</w:t>
            </w:r>
          </w:p>
          <w:p w14:paraId="303E4282" w14:textId="77777777" w:rsidR="00753DF6" w:rsidRPr="00DE39BA" w:rsidRDefault="00753DF6" w:rsidP="00F535CA">
            <w:pPr>
              <w:spacing w:after="0" w:line="360" w:lineRule="auto"/>
              <w:jc w:val="center"/>
              <w:rPr>
                <w:szCs w:val="24"/>
              </w:rPr>
              <w:pPrChange w:id="1410" w:author="mananarora1571@gmail.com" w:date="2021-05-30T15:12:00Z">
                <w:pPr>
                  <w:spacing w:after="0" w:line="360" w:lineRule="auto"/>
                  <w:jc w:val="center"/>
                </w:pPr>
              </w:pPrChange>
            </w:pPr>
          </w:p>
          <w:p w14:paraId="5F8A2FE5" w14:textId="0E683739" w:rsidR="00753DF6" w:rsidRPr="00DE39BA" w:rsidRDefault="00753DF6" w:rsidP="00F535CA">
            <w:pPr>
              <w:spacing w:after="0" w:line="360" w:lineRule="auto"/>
              <w:jc w:val="center"/>
              <w:rPr>
                <w:i/>
                <w:szCs w:val="24"/>
              </w:rPr>
              <w:pPrChange w:id="1411" w:author="mananarora1571@gmail.com" w:date="2021-05-30T15:12:00Z">
                <w:pPr>
                  <w:spacing w:after="0" w:line="360" w:lineRule="auto"/>
                  <w:jc w:val="center"/>
                </w:pPr>
              </w:pPrChange>
            </w:pPr>
            <w:r w:rsidRPr="00DE39BA">
              <w:rPr>
                <w:i/>
                <w:szCs w:val="24"/>
              </w:rPr>
              <w:t xml:space="preserve">Duration: </w:t>
            </w:r>
            <w:r w:rsidR="004437EF">
              <w:rPr>
                <w:i/>
                <w:szCs w:val="24"/>
              </w:rPr>
              <w:t>7</w:t>
            </w:r>
            <w:r w:rsidRPr="00DE39BA">
              <w:rPr>
                <w:i/>
                <w:szCs w:val="24"/>
              </w:rPr>
              <w:t xml:space="preserve"> weeks</w:t>
            </w:r>
          </w:p>
          <w:p w14:paraId="535C46A5" w14:textId="77777777" w:rsidR="00753DF6" w:rsidRPr="00DE39BA" w:rsidRDefault="00753DF6" w:rsidP="00F535CA">
            <w:pPr>
              <w:spacing w:after="0" w:line="360" w:lineRule="auto"/>
              <w:jc w:val="center"/>
              <w:rPr>
                <w:szCs w:val="24"/>
              </w:rPr>
              <w:pPrChange w:id="1412" w:author="mananarora1571@gmail.com" w:date="2021-05-30T15:12:00Z">
                <w:pPr>
                  <w:spacing w:after="0" w:line="360" w:lineRule="auto"/>
                  <w:jc w:val="center"/>
                </w:pPr>
              </w:pPrChange>
            </w:pPr>
          </w:p>
        </w:tc>
        <w:tc>
          <w:tcPr>
            <w:tcW w:w="6171" w:type="dxa"/>
            <w:gridSpan w:val="4"/>
            <w:tcBorders>
              <w:top w:val="single" w:sz="4" w:space="0" w:color="auto"/>
              <w:left w:val="single" w:sz="4" w:space="0" w:color="auto"/>
              <w:bottom w:val="single" w:sz="4" w:space="0" w:color="auto"/>
              <w:right w:val="single" w:sz="4" w:space="0" w:color="auto"/>
            </w:tcBorders>
            <w:hideMark/>
          </w:tcPr>
          <w:p w14:paraId="160F1BB5" w14:textId="77777777" w:rsidR="00753DF6" w:rsidRPr="00DE39BA" w:rsidRDefault="00753DF6" w:rsidP="00F535CA">
            <w:pPr>
              <w:pStyle w:val="ListParagraph"/>
              <w:numPr>
                <w:ilvl w:val="0"/>
                <w:numId w:val="23"/>
              </w:numPr>
              <w:spacing w:after="0" w:line="360" w:lineRule="auto"/>
              <w:ind w:left="677" w:hanging="425"/>
              <w:jc w:val="both"/>
              <w:rPr>
                <w:b/>
                <w:szCs w:val="24"/>
              </w:rPr>
              <w:pPrChange w:id="1413" w:author="mananarora1571@gmail.com" w:date="2021-05-30T15:12:00Z">
                <w:pPr>
                  <w:pStyle w:val="ListParagraph"/>
                  <w:numPr>
                    <w:numId w:val="23"/>
                  </w:numPr>
                  <w:spacing w:after="0" w:line="360" w:lineRule="auto"/>
                  <w:ind w:left="677" w:hanging="425"/>
                  <w:jc w:val="both"/>
                </w:pPr>
              </w:pPrChange>
            </w:pPr>
            <w:r w:rsidRPr="00DE39BA">
              <w:rPr>
                <w:b/>
                <w:szCs w:val="24"/>
              </w:rPr>
              <w:lastRenderedPageBreak/>
              <w:t>Define and Finalize Requirement Specification</w:t>
            </w:r>
          </w:p>
          <w:p w14:paraId="5CA6BA94" w14:textId="77777777" w:rsidR="00753DF6" w:rsidRPr="00DE39BA" w:rsidRDefault="00753DF6" w:rsidP="00F535CA">
            <w:pPr>
              <w:numPr>
                <w:ilvl w:val="0"/>
                <w:numId w:val="24"/>
              </w:numPr>
              <w:spacing w:after="0" w:line="360" w:lineRule="auto"/>
              <w:ind w:left="960" w:hanging="283"/>
              <w:jc w:val="both"/>
              <w:rPr>
                <w:szCs w:val="24"/>
              </w:rPr>
              <w:pPrChange w:id="1414" w:author="mananarora1571@gmail.com" w:date="2021-05-30T15:12:00Z">
                <w:pPr>
                  <w:numPr>
                    <w:numId w:val="24"/>
                  </w:numPr>
                  <w:spacing w:after="0" w:line="360" w:lineRule="auto"/>
                  <w:ind w:left="960" w:hanging="283"/>
                  <w:jc w:val="both"/>
                </w:pPr>
              </w:pPrChange>
            </w:pPr>
            <w:r w:rsidRPr="00DE39BA">
              <w:rPr>
                <w:szCs w:val="24"/>
              </w:rPr>
              <w:t>Project Background</w:t>
            </w:r>
          </w:p>
          <w:p w14:paraId="0350B914" w14:textId="77777777" w:rsidR="00753DF6" w:rsidRPr="00DE39BA" w:rsidRDefault="00753DF6" w:rsidP="00F535CA">
            <w:pPr>
              <w:numPr>
                <w:ilvl w:val="0"/>
                <w:numId w:val="24"/>
              </w:numPr>
              <w:spacing w:after="0" w:line="360" w:lineRule="auto"/>
              <w:ind w:left="960" w:hanging="283"/>
              <w:jc w:val="both"/>
              <w:rPr>
                <w:szCs w:val="24"/>
              </w:rPr>
              <w:pPrChange w:id="1415" w:author="mananarora1571@gmail.com" w:date="2021-05-30T15:12:00Z">
                <w:pPr>
                  <w:numPr>
                    <w:numId w:val="24"/>
                  </w:numPr>
                  <w:spacing w:after="0" w:line="360" w:lineRule="auto"/>
                  <w:ind w:left="960" w:hanging="283"/>
                  <w:jc w:val="both"/>
                </w:pPr>
              </w:pPrChange>
            </w:pPr>
            <w:r w:rsidRPr="00DE39BA">
              <w:rPr>
                <w:szCs w:val="24"/>
              </w:rPr>
              <w:lastRenderedPageBreak/>
              <w:t>Problem Context</w:t>
            </w:r>
          </w:p>
          <w:p w14:paraId="4AD8EAAA" w14:textId="77777777" w:rsidR="00753DF6" w:rsidRPr="00DE39BA" w:rsidRDefault="00753DF6" w:rsidP="00F535CA">
            <w:pPr>
              <w:numPr>
                <w:ilvl w:val="0"/>
                <w:numId w:val="24"/>
              </w:numPr>
              <w:spacing w:after="0" w:line="360" w:lineRule="auto"/>
              <w:ind w:left="960" w:hanging="283"/>
              <w:jc w:val="both"/>
              <w:rPr>
                <w:szCs w:val="24"/>
              </w:rPr>
              <w:pPrChange w:id="1416" w:author="mananarora1571@gmail.com" w:date="2021-05-30T15:12:00Z">
                <w:pPr>
                  <w:numPr>
                    <w:numId w:val="24"/>
                  </w:numPr>
                  <w:spacing w:after="0" w:line="360" w:lineRule="auto"/>
                  <w:ind w:left="960" w:hanging="283"/>
                  <w:jc w:val="both"/>
                </w:pPr>
              </w:pPrChange>
            </w:pPr>
            <w:r w:rsidRPr="00DE39BA">
              <w:rPr>
                <w:szCs w:val="24"/>
              </w:rPr>
              <w:t>User Requirements</w:t>
            </w:r>
          </w:p>
          <w:p w14:paraId="7EAF50A7" w14:textId="77777777" w:rsidR="00753DF6" w:rsidRPr="00DE39BA" w:rsidRDefault="00753DF6" w:rsidP="00F535CA">
            <w:pPr>
              <w:numPr>
                <w:ilvl w:val="0"/>
                <w:numId w:val="24"/>
              </w:numPr>
              <w:spacing w:after="0" w:line="360" w:lineRule="auto"/>
              <w:ind w:left="960" w:hanging="283"/>
              <w:jc w:val="both"/>
              <w:rPr>
                <w:szCs w:val="24"/>
              </w:rPr>
              <w:pPrChange w:id="1417" w:author="mananarora1571@gmail.com" w:date="2021-05-30T15:12:00Z">
                <w:pPr>
                  <w:numPr>
                    <w:numId w:val="24"/>
                  </w:numPr>
                  <w:spacing w:after="0" w:line="360" w:lineRule="auto"/>
                  <w:ind w:left="960" w:hanging="283"/>
                  <w:jc w:val="both"/>
                </w:pPr>
              </w:pPrChange>
            </w:pPr>
            <w:r w:rsidRPr="00DE39BA">
              <w:rPr>
                <w:szCs w:val="24"/>
              </w:rPr>
              <w:t>Set Objectives</w:t>
            </w:r>
          </w:p>
          <w:p w14:paraId="26B5FFCB" w14:textId="1D318514" w:rsidR="00753DF6" w:rsidRPr="00DE39BA" w:rsidRDefault="00753DF6" w:rsidP="00F535CA">
            <w:pPr>
              <w:numPr>
                <w:ilvl w:val="0"/>
                <w:numId w:val="24"/>
              </w:numPr>
              <w:spacing w:after="0" w:line="360" w:lineRule="auto"/>
              <w:ind w:left="960" w:hanging="283"/>
              <w:jc w:val="both"/>
              <w:rPr>
                <w:szCs w:val="24"/>
              </w:rPr>
              <w:pPrChange w:id="1418" w:author="mananarora1571@gmail.com" w:date="2021-05-30T15:12:00Z">
                <w:pPr>
                  <w:numPr>
                    <w:numId w:val="24"/>
                  </w:numPr>
                  <w:spacing w:after="0" w:line="360" w:lineRule="auto"/>
                  <w:ind w:left="960" w:hanging="283"/>
                  <w:jc w:val="both"/>
                </w:pPr>
              </w:pPrChange>
            </w:pPr>
            <w:r w:rsidRPr="00DE39BA">
              <w:rPr>
                <w:szCs w:val="24"/>
              </w:rPr>
              <w:t xml:space="preserve">Identify </w:t>
            </w:r>
            <w:r w:rsidR="003763EF" w:rsidRPr="00DE39BA">
              <w:rPr>
                <w:szCs w:val="24"/>
              </w:rPr>
              <w:t xml:space="preserve">the </w:t>
            </w:r>
            <w:r w:rsidRPr="00DE39BA">
              <w:rPr>
                <w:szCs w:val="24"/>
              </w:rPr>
              <w:t>Scope of Project</w:t>
            </w:r>
          </w:p>
          <w:p w14:paraId="2F22E298" w14:textId="77777777" w:rsidR="00753DF6" w:rsidRPr="00DE39BA" w:rsidRDefault="00753DF6" w:rsidP="00F535CA">
            <w:pPr>
              <w:numPr>
                <w:ilvl w:val="0"/>
                <w:numId w:val="24"/>
              </w:numPr>
              <w:spacing w:after="0" w:line="360" w:lineRule="auto"/>
              <w:ind w:left="960" w:hanging="283"/>
              <w:jc w:val="both"/>
              <w:rPr>
                <w:szCs w:val="24"/>
              </w:rPr>
              <w:pPrChange w:id="1419" w:author="mananarora1571@gmail.com" w:date="2021-05-30T15:12:00Z">
                <w:pPr>
                  <w:numPr>
                    <w:numId w:val="24"/>
                  </w:numPr>
                  <w:spacing w:after="0" w:line="360" w:lineRule="auto"/>
                  <w:ind w:left="960" w:hanging="283"/>
                  <w:jc w:val="both"/>
                </w:pPr>
              </w:pPrChange>
            </w:pPr>
            <w:r w:rsidRPr="00DE39BA">
              <w:rPr>
                <w:szCs w:val="24"/>
              </w:rPr>
              <w:t>Features and Functionalities</w:t>
            </w:r>
          </w:p>
          <w:p w14:paraId="685B9E82" w14:textId="77777777" w:rsidR="00753DF6" w:rsidRPr="00DE39BA" w:rsidRDefault="00753DF6" w:rsidP="00F535CA">
            <w:pPr>
              <w:pStyle w:val="ListParagraph"/>
              <w:numPr>
                <w:ilvl w:val="0"/>
                <w:numId w:val="23"/>
              </w:numPr>
              <w:spacing w:after="0" w:line="360" w:lineRule="auto"/>
              <w:jc w:val="both"/>
              <w:rPr>
                <w:b/>
                <w:szCs w:val="24"/>
              </w:rPr>
              <w:pPrChange w:id="1420" w:author="mananarora1571@gmail.com" w:date="2021-05-30T15:12:00Z">
                <w:pPr>
                  <w:pStyle w:val="ListParagraph"/>
                  <w:numPr>
                    <w:numId w:val="23"/>
                  </w:numPr>
                  <w:spacing w:after="0" w:line="360" w:lineRule="auto"/>
                  <w:ind w:hanging="360"/>
                  <w:jc w:val="both"/>
                </w:pPr>
              </w:pPrChange>
            </w:pPr>
            <w:r w:rsidRPr="00DE39BA">
              <w:rPr>
                <w:b/>
                <w:szCs w:val="24"/>
              </w:rPr>
              <w:t>Organizing Project Specification Form</w:t>
            </w:r>
          </w:p>
          <w:p w14:paraId="1DDCD166" w14:textId="77777777" w:rsidR="00753DF6" w:rsidRPr="00DE39BA" w:rsidRDefault="00753DF6" w:rsidP="00F535CA">
            <w:pPr>
              <w:pStyle w:val="ListParagraph"/>
              <w:numPr>
                <w:ilvl w:val="0"/>
                <w:numId w:val="23"/>
              </w:numPr>
              <w:spacing w:after="0" w:line="360" w:lineRule="auto"/>
              <w:jc w:val="both"/>
              <w:rPr>
                <w:b/>
                <w:szCs w:val="24"/>
              </w:rPr>
              <w:pPrChange w:id="1421" w:author="mananarora1571@gmail.com" w:date="2021-05-30T15:12:00Z">
                <w:pPr>
                  <w:pStyle w:val="ListParagraph"/>
                  <w:numPr>
                    <w:numId w:val="23"/>
                  </w:numPr>
                  <w:spacing w:after="0" w:line="360" w:lineRule="auto"/>
                  <w:ind w:hanging="360"/>
                  <w:jc w:val="both"/>
                </w:pPr>
              </w:pPrChange>
            </w:pPr>
            <w:r w:rsidRPr="00DE39BA">
              <w:rPr>
                <w:b/>
                <w:szCs w:val="24"/>
              </w:rPr>
              <w:t>Research and Analysis</w:t>
            </w:r>
          </w:p>
          <w:p w14:paraId="3B59E64F" w14:textId="77777777" w:rsidR="00753DF6" w:rsidRPr="00DE39BA" w:rsidRDefault="00753DF6" w:rsidP="00F535CA">
            <w:pPr>
              <w:numPr>
                <w:ilvl w:val="0"/>
                <w:numId w:val="25"/>
              </w:numPr>
              <w:spacing w:after="0" w:line="360" w:lineRule="auto"/>
              <w:ind w:left="960" w:hanging="283"/>
              <w:jc w:val="both"/>
              <w:rPr>
                <w:b/>
                <w:szCs w:val="24"/>
              </w:rPr>
              <w:pPrChange w:id="1422" w:author="mananarora1571@gmail.com" w:date="2021-05-30T15:12:00Z">
                <w:pPr>
                  <w:numPr>
                    <w:numId w:val="25"/>
                  </w:numPr>
                  <w:spacing w:after="0" w:line="360" w:lineRule="auto"/>
                  <w:ind w:left="960" w:hanging="283"/>
                  <w:jc w:val="both"/>
                </w:pPr>
              </w:pPrChange>
            </w:pPr>
            <w:r w:rsidRPr="00DE39BA">
              <w:rPr>
                <w:b/>
                <w:szCs w:val="24"/>
              </w:rPr>
              <w:t>Research</w:t>
            </w:r>
          </w:p>
          <w:p w14:paraId="02E53DA5" w14:textId="77777777" w:rsidR="00753DF6" w:rsidRPr="00DE39BA" w:rsidRDefault="00753DF6" w:rsidP="00F535CA">
            <w:pPr>
              <w:numPr>
                <w:ilvl w:val="0"/>
                <w:numId w:val="26"/>
              </w:numPr>
              <w:spacing w:after="0" w:line="360" w:lineRule="auto"/>
              <w:ind w:left="1244" w:hanging="284"/>
              <w:jc w:val="both"/>
              <w:rPr>
                <w:szCs w:val="24"/>
              </w:rPr>
              <w:pPrChange w:id="1423" w:author="mananarora1571@gmail.com" w:date="2021-05-30T15:12:00Z">
                <w:pPr>
                  <w:numPr>
                    <w:numId w:val="26"/>
                  </w:numPr>
                  <w:spacing w:after="0" w:line="360" w:lineRule="auto"/>
                  <w:ind w:left="1244" w:hanging="284"/>
                  <w:jc w:val="both"/>
                </w:pPr>
              </w:pPrChange>
            </w:pPr>
            <w:r w:rsidRPr="00DE39BA">
              <w:rPr>
                <w:szCs w:val="24"/>
              </w:rPr>
              <w:t>Academic Research</w:t>
            </w:r>
          </w:p>
          <w:p w14:paraId="2F7A875C" w14:textId="77777777" w:rsidR="00753DF6" w:rsidRPr="00DE39BA" w:rsidRDefault="00753DF6" w:rsidP="00F535CA">
            <w:pPr>
              <w:numPr>
                <w:ilvl w:val="0"/>
                <w:numId w:val="26"/>
              </w:numPr>
              <w:spacing w:after="0" w:line="360" w:lineRule="auto"/>
              <w:ind w:left="1244" w:hanging="284"/>
              <w:jc w:val="both"/>
              <w:rPr>
                <w:szCs w:val="24"/>
              </w:rPr>
              <w:pPrChange w:id="1424" w:author="mananarora1571@gmail.com" w:date="2021-05-30T15:12:00Z">
                <w:pPr>
                  <w:numPr>
                    <w:numId w:val="26"/>
                  </w:numPr>
                  <w:spacing w:after="0" w:line="360" w:lineRule="auto"/>
                  <w:ind w:left="1244" w:hanging="284"/>
                  <w:jc w:val="both"/>
                </w:pPr>
              </w:pPrChange>
            </w:pPr>
            <w:r w:rsidRPr="00DE39BA">
              <w:rPr>
                <w:szCs w:val="24"/>
              </w:rPr>
              <w:t>Secondary Research</w:t>
            </w:r>
          </w:p>
          <w:p w14:paraId="0AA7928B" w14:textId="1B28ACF7" w:rsidR="00753DF6" w:rsidRPr="00DE39BA" w:rsidRDefault="003763EF" w:rsidP="00F535CA">
            <w:pPr>
              <w:numPr>
                <w:ilvl w:val="0"/>
                <w:numId w:val="26"/>
              </w:numPr>
              <w:spacing w:after="0" w:line="360" w:lineRule="auto"/>
              <w:ind w:left="1244" w:hanging="284"/>
              <w:jc w:val="both"/>
              <w:rPr>
                <w:szCs w:val="24"/>
              </w:rPr>
              <w:pPrChange w:id="1425" w:author="mananarora1571@gmail.com" w:date="2021-05-30T15:12:00Z">
                <w:pPr>
                  <w:numPr>
                    <w:numId w:val="26"/>
                  </w:numPr>
                  <w:spacing w:after="0" w:line="360" w:lineRule="auto"/>
                  <w:ind w:left="1244" w:hanging="284"/>
                  <w:jc w:val="both"/>
                </w:pPr>
              </w:pPrChange>
            </w:pPr>
            <w:r w:rsidRPr="00DE39BA">
              <w:rPr>
                <w:szCs w:val="24"/>
              </w:rPr>
              <w:t>Human-</w:t>
            </w:r>
            <w:r w:rsidR="00753DF6" w:rsidRPr="00DE39BA">
              <w:rPr>
                <w:szCs w:val="24"/>
              </w:rPr>
              <w:t>Computer Interaction</w:t>
            </w:r>
          </w:p>
          <w:p w14:paraId="59AD98DD" w14:textId="77777777" w:rsidR="00753DF6" w:rsidRPr="00DE39BA" w:rsidRDefault="00753DF6" w:rsidP="00F535CA">
            <w:pPr>
              <w:numPr>
                <w:ilvl w:val="0"/>
                <w:numId w:val="25"/>
              </w:numPr>
              <w:spacing w:after="0" w:line="360" w:lineRule="auto"/>
              <w:ind w:left="960" w:hanging="283"/>
              <w:jc w:val="both"/>
              <w:rPr>
                <w:b/>
                <w:szCs w:val="24"/>
              </w:rPr>
              <w:pPrChange w:id="1426" w:author="mananarora1571@gmail.com" w:date="2021-05-30T15:12:00Z">
                <w:pPr>
                  <w:numPr>
                    <w:numId w:val="25"/>
                  </w:numPr>
                  <w:spacing w:after="0" w:line="360" w:lineRule="auto"/>
                  <w:ind w:left="960" w:hanging="283"/>
                  <w:jc w:val="both"/>
                </w:pPr>
              </w:pPrChange>
            </w:pPr>
            <w:r w:rsidRPr="00DE39BA">
              <w:rPr>
                <w:b/>
                <w:szCs w:val="24"/>
              </w:rPr>
              <w:t>Analysis</w:t>
            </w:r>
          </w:p>
          <w:p w14:paraId="73CE433A" w14:textId="77777777" w:rsidR="00753DF6" w:rsidRPr="00DE39BA" w:rsidRDefault="00753DF6" w:rsidP="00F535CA">
            <w:pPr>
              <w:numPr>
                <w:ilvl w:val="0"/>
                <w:numId w:val="27"/>
              </w:numPr>
              <w:spacing w:after="0" w:line="360" w:lineRule="auto"/>
              <w:ind w:left="1244" w:hanging="284"/>
              <w:jc w:val="both"/>
              <w:rPr>
                <w:szCs w:val="24"/>
              </w:rPr>
              <w:pPrChange w:id="1427" w:author="mananarora1571@gmail.com" w:date="2021-05-30T15:12:00Z">
                <w:pPr>
                  <w:numPr>
                    <w:numId w:val="27"/>
                  </w:numPr>
                  <w:spacing w:after="0" w:line="360" w:lineRule="auto"/>
                  <w:ind w:left="1244" w:hanging="284"/>
                  <w:jc w:val="both"/>
                </w:pPr>
              </w:pPrChange>
            </w:pPr>
            <w:r w:rsidRPr="00DE39BA">
              <w:rPr>
                <w:szCs w:val="24"/>
              </w:rPr>
              <w:t>Domain Analysis</w:t>
            </w:r>
          </w:p>
          <w:p w14:paraId="4AF60C52" w14:textId="77777777" w:rsidR="00753DF6" w:rsidRPr="00DE39BA" w:rsidRDefault="00753DF6" w:rsidP="00F535CA">
            <w:pPr>
              <w:numPr>
                <w:ilvl w:val="0"/>
                <w:numId w:val="27"/>
              </w:numPr>
              <w:spacing w:after="0" w:line="360" w:lineRule="auto"/>
              <w:ind w:left="1244" w:hanging="284"/>
              <w:jc w:val="both"/>
              <w:rPr>
                <w:szCs w:val="24"/>
              </w:rPr>
              <w:pPrChange w:id="1428" w:author="mananarora1571@gmail.com" w:date="2021-05-30T15:12:00Z">
                <w:pPr>
                  <w:numPr>
                    <w:numId w:val="27"/>
                  </w:numPr>
                  <w:spacing w:after="0" w:line="360" w:lineRule="auto"/>
                  <w:ind w:left="1244" w:hanging="284"/>
                  <w:jc w:val="both"/>
                </w:pPr>
              </w:pPrChange>
            </w:pPr>
            <w:r w:rsidRPr="00DE39BA">
              <w:rPr>
                <w:szCs w:val="24"/>
              </w:rPr>
              <w:t>Existing System Analysis</w:t>
            </w:r>
          </w:p>
          <w:p w14:paraId="5C437031" w14:textId="77777777" w:rsidR="00753DF6" w:rsidRPr="00DE39BA" w:rsidRDefault="00753DF6" w:rsidP="00F535CA">
            <w:pPr>
              <w:numPr>
                <w:ilvl w:val="0"/>
                <w:numId w:val="27"/>
              </w:numPr>
              <w:spacing w:after="0" w:line="360" w:lineRule="auto"/>
              <w:ind w:left="1244" w:hanging="284"/>
              <w:jc w:val="both"/>
              <w:rPr>
                <w:szCs w:val="24"/>
              </w:rPr>
              <w:pPrChange w:id="1429" w:author="mananarora1571@gmail.com" w:date="2021-05-30T15:12:00Z">
                <w:pPr>
                  <w:numPr>
                    <w:numId w:val="27"/>
                  </w:numPr>
                  <w:spacing w:after="0" w:line="360" w:lineRule="auto"/>
                  <w:ind w:left="1244" w:hanging="284"/>
                  <w:jc w:val="both"/>
                </w:pPr>
              </w:pPrChange>
            </w:pPr>
            <w:r w:rsidRPr="00DE39BA">
              <w:rPr>
                <w:szCs w:val="24"/>
              </w:rPr>
              <w:t>User Requirements</w:t>
            </w:r>
          </w:p>
          <w:p w14:paraId="2233EFCE" w14:textId="77777777" w:rsidR="00753DF6" w:rsidRPr="00DE39BA" w:rsidRDefault="00753DF6" w:rsidP="00F535CA">
            <w:pPr>
              <w:numPr>
                <w:ilvl w:val="0"/>
                <w:numId w:val="27"/>
              </w:numPr>
              <w:spacing w:after="0" w:line="360" w:lineRule="auto"/>
              <w:ind w:left="1244" w:hanging="284"/>
              <w:jc w:val="both"/>
              <w:rPr>
                <w:szCs w:val="24"/>
              </w:rPr>
              <w:pPrChange w:id="1430" w:author="mananarora1571@gmail.com" w:date="2021-05-30T15:12:00Z">
                <w:pPr>
                  <w:numPr>
                    <w:numId w:val="27"/>
                  </w:numPr>
                  <w:spacing w:after="0" w:line="360" w:lineRule="auto"/>
                  <w:ind w:left="1244" w:hanging="284"/>
                  <w:jc w:val="both"/>
                </w:pPr>
              </w:pPrChange>
            </w:pPr>
            <w:r w:rsidRPr="00DE39BA">
              <w:rPr>
                <w:szCs w:val="24"/>
              </w:rPr>
              <w:t>User Profiling and Modelling</w:t>
            </w:r>
          </w:p>
          <w:p w14:paraId="3D8369CF" w14:textId="77777777" w:rsidR="00753DF6" w:rsidRPr="00DE39BA" w:rsidRDefault="00753DF6" w:rsidP="00F535CA">
            <w:pPr>
              <w:numPr>
                <w:ilvl w:val="0"/>
                <w:numId w:val="27"/>
              </w:numPr>
              <w:spacing w:after="0" w:line="360" w:lineRule="auto"/>
              <w:ind w:left="1244" w:hanging="284"/>
              <w:jc w:val="both"/>
              <w:rPr>
                <w:szCs w:val="24"/>
              </w:rPr>
              <w:pPrChange w:id="1431" w:author="mananarora1571@gmail.com" w:date="2021-05-30T15:12:00Z">
                <w:pPr>
                  <w:numPr>
                    <w:numId w:val="27"/>
                  </w:numPr>
                  <w:spacing w:after="0" w:line="360" w:lineRule="auto"/>
                  <w:ind w:left="1244" w:hanging="284"/>
                  <w:jc w:val="both"/>
                </w:pPr>
              </w:pPrChange>
            </w:pPr>
            <w:r w:rsidRPr="00DE39BA">
              <w:rPr>
                <w:szCs w:val="24"/>
              </w:rPr>
              <w:t>Risk Analysis</w:t>
            </w:r>
          </w:p>
        </w:tc>
      </w:tr>
    </w:tbl>
    <w:p w14:paraId="22FBFA21" w14:textId="7E6CC31E" w:rsidR="002310F8" w:rsidRPr="00B96460" w:rsidRDefault="00B96460" w:rsidP="00F535CA">
      <w:pPr>
        <w:widowControl w:val="0"/>
        <w:jc w:val="center"/>
        <w:rPr>
          <w:b/>
          <w:bCs/>
        </w:rPr>
        <w:pPrChange w:id="1432" w:author="mananarora1571@gmail.com" w:date="2021-05-30T15:12:00Z">
          <w:pPr>
            <w:jc w:val="center"/>
          </w:pPr>
        </w:pPrChange>
      </w:pPr>
      <w:r w:rsidRPr="00B96460">
        <w:rPr>
          <w:b/>
          <w:bCs/>
        </w:rPr>
        <w:lastRenderedPageBreak/>
        <w:t>Table 4.</w:t>
      </w:r>
      <w:r w:rsidR="00DE4707">
        <w:rPr>
          <w:b/>
          <w:bCs/>
        </w:rPr>
        <w:t>2</w:t>
      </w:r>
      <w:r w:rsidRPr="00B96460">
        <w:rPr>
          <w:b/>
          <w:bCs/>
        </w:rPr>
        <w:t xml:space="preserve"> : Development Plan</w:t>
      </w:r>
    </w:p>
    <w:p w14:paraId="37B78268" w14:textId="77777777" w:rsidR="00753DF6" w:rsidRPr="00DE39BA" w:rsidRDefault="00753DF6" w:rsidP="00F535CA">
      <w:pPr>
        <w:pStyle w:val="Heading2"/>
        <w:keepNext w:val="0"/>
        <w:keepLines w:val="0"/>
        <w:widowControl w:val="0"/>
        <w:numPr>
          <w:ilvl w:val="1"/>
          <w:numId w:val="3"/>
        </w:numPr>
        <w:spacing w:line="360" w:lineRule="auto"/>
        <w:rPr>
          <w:rFonts w:cs="Times New Roman"/>
          <w:b w:val="0"/>
          <w:color w:val="auto"/>
        </w:rPr>
        <w:pPrChange w:id="1433" w:author="mananarora1571@gmail.com" w:date="2021-05-30T15:12:00Z">
          <w:pPr>
            <w:pStyle w:val="Heading2"/>
            <w:numPr>
              <w:ilvl w:val="1"/>
              <w:numId w:val="3"/>
            </w:numPr>
            <w:spacing w:line="360" w:lineRule="auto"/>
            <w:ind w:left="1020" w:hanging="480"/>
          </w:pPr>
        </w:pPrChange>
      </w:pPr>
      <w:r w:rsidRPr="00DE39BA">
        <w:rPr>
          <w:rFonts w:cs="Times New Roman"/>
          <w:color w:val="auto"/>
        </w:rPr>
        <w:t>Conclusion</w:t>
      </w:r>
    </w:p>
    <w:p w14:paraId="61059858" w14:textId="211E2537" w:rsidR="000D5C54" w:rsidRDefault="000547FC" w:rsidP="00F535CA">
      <w:pPr>
        <w:widowControl w:val="0"/>
        <w:spacing w:line="360" w:lineRule="auto"/>
        <w:ind w:left="720"/>
        <w:jc w:val="both"/>
        <w:pPrChange w:id="1434" w:author="mananarora1571@gmail.com" w:date="2021-05-30T15:12:00Z">
          <w:pPr>
            <w:spacing w:line="360" w:lineRule="auto"/>
            <w:ind w:left="720"/>
            <w:jc w:val="both"/>
          </w:pPr>
        </w:pPrChange>
      </w:pPr>
      <w:r w:rsidRPr="000547FC">
        <w:t>Chapter 4 discusses research methods. The researcher conducted the primary and secondary research in which the technical research was conducted to determine the user needs and the technology and tools to be used. Several research methods have been used by the developer, including Questionnaire and Interviews. Research was needed to avoid wasting time over time in the development phase. Now, the researcher is sure of the features that will be included in the program and how to remove the existing problems. The developer is confident enough to use the proposed app after conducting extensive research related to background, technology, language, tools etc.</w:t>
      </w:r>
    </w:p>
    <w:p w14:paraId="1C868227" w14:textId="77777777" w:rsidR="000547FC" w:rsidRPr="00DE39BA" w:rsidRDefault="000547FC" w:rsidP="00F535CA">
      <w:pPr>
        <w:widowControl w:val="0"/>
        <w:spacing w:line="360" w:lineRule="auto"/>
        <w:ind w:left="720"/>
        <w:jc w:val="both"/>
        <w:rPr>
          <w:rFonts w:eastAsia="Calibri"/>
          <w:szCs w:val="24"/>
        </w:rPr>
        <w:pPrChange w:id="1435" w:author="mananarora1571@gmail.com" w:date="2021-05-30T15:12:00Z">
          <w:pPr>
            <w:spacing w:line="360" w:lineRule="auto"/>
            <w:ind w:left="720"/>
            <w:jc w:val="both"/>
          </w:pPr>
        </w:pPrChange>
      </w:pPr>
    </w:p>
    <w:p w14:paraId="2EB24688" w14:textId="77777777" w:rsidR="005314D5" w:rsidRPr="00DE39BA" w:rsidRDefault="005314D5" w:rsidP="00F535CA">
      <w:pPr>
        <w:widowControl w:val="0"/>
        <w:spacing w:line="360" w:lineRule="auto"/>
        <w:ind w:left="720"/>
        <w:jc w:val="both"/>
        <w:rPr>
          <w:rFonts w:eastAsia="Calibri"/>
          <w:szCs w:val="24"/>
        </w:rPr>
        <w:pPrChange w:id="1436" w:author="mananarora1571@gmail.com" w:date="2021-05-30T15:12:00Z">
          <w:pPr>
            <w:spacing w:line="360" w:lineRule="auto"/>
            <w:ind w:left="720"/>
            <w:jc w:val="both"/>
          </w:pPr>
        </w:pPrChange>
      </w:pPr>
    </w:p>
    <w:p w14:paraId="08488BBA" w14:textId="77777777" w:rsidR="005314D5" w:rsidRPr="00DE39BA" w:rsidDel="00EB6EFA" w:rsidRDefault="005314D5" w:rsidP="00F535CA">
      <w:pPr>
        <w:widowControl w:val="0"/>
        <w:spacing w:line="360" w:lineRule="auto"/>
        <w:ind w:left="720"/>
        <w:jc w:val="both"/>
        <w:rPr>
          <w:del w:id="1437" w:author="mananarora1571@gmail.com" w:date="2021-05-30T15:17:00Z"/>
          <w:rFonts w:eastAsia="Calibri"/>
          <w:szCs w:val="24"/>
        </w:rPr>
        <w:pPrChange w:id="1438" w:author="mananarora1571@gmail.com" w:date="2021-05-30T15:12:00Z">
          <w:pPr>
            <w:spacing w:line="360" w:lineRule="auto"/>
            <w:ind w:left="720"/>
            <w:jc w:val="both"/>
          </w:pPr>
        </w:pPrChange>
      </w:pPr>
    </w:p>
    <w:p w14:paraId="62251A83" w14:textId="77777777" w:rsidR="005314D5" w:rsidRPr="00DE39BA" w:rsidDel="00EB6EFA" w:rsidRDefault="005314D5" w:rsidP="00F535CA">
      <w:pPr>
        <w:widowControl w:val="0"/>
        <w:spacing w:line="360" w:lineRule="auto"/>
        <w:ind w:left="720"/>
        <w:jc w:val="both"/>
        <w:rPr>
          <w:del w:id="1439" w:author="mananarora1571@gmail.com" w:date="2021-05-30T15:17:00Z"/>
          <w:rFonts w:eastAsia="Calibri"/>
          <w:szCs w:val="24"/>
        </w:rPr>
        <w:pPrChange w:id="1440" w:author="mananarora1571@gmail.com" w:date="2021-05-30T15:12:00Z">
          <w:pPr>
            <w:spacing w:line="360" w:lineRule="auto"/>
            <w:ind w:left="720"/>
            <w:jc w:val="both"/>
          </w:pPr>
        </w:pPrChange>
      </w:pPr>
    </w:p>
    <w:p w14:paraId="4476F96B" w14:textId="77777777" w:rsidR="005314D5" w:rsidRPr="00DE39BA" w:rsidDel="00EB6EFA" w:rsidRDefault="005314D5" w:rsidP="00F535CA">
      <w:pPr>
        <w:widowControl w:val="0"/>
        <w:spacing w:line="360" w:lineRule="auto"/>
        <w:ind w:left="720"/>
        <w:jc w:val="both"/>
        <w:rPr>
          <w:del w:id="1441" w:author="mananarora1571@gmail.com" w:date="2021-05-30T15:17:00Z"/>
          <w:rFonts w:eastAsia="Calibri"/>
          <w:szCs w:val="24"/>
        </w:rPr>
        <w:pPrChange w:id="1442" w:author="mananarora1571@gmail.com" w:date="2021-05-30T15:12:00Z">
          <w:pPr>
            <w:spacing w:line="360" w:lineRule="auto"/>
            <w:ind w:left="720"/>
            <w:jc w:val="both"/>
          </w:pPr>
        </w:pPrChange>
      </w:pPr>
    </w:p>
    <w:p w14:paraId="234B51F1" w14:textId="77777777" w:rsidR="005314D5" w:rsidRPr="00DE39BA" w:rsidDel="00EB6EFA" w:rsidRDefault="005314D5" w:rsidP="00F535CA">
      <w:pPr>
        <w:widowControl w:val="0"/>
        <w:spacing w:line="360" w:lineRule="auto"/>
        <w:ind w:left="720"/>
        <w:jc w:val="both"/>
        <w:rPr>
          <w:del w:id="1443" w:author="mananarora1571@gmail.com" w:date="2021-05-30T15:17:00Z"/>
          <w:rFonts w:eastAsia="Calibri"/>
          <w:szCs w:val="24"/>
        </w:rPr>
        <w:pPrChange w:id="1444" w:author="mananarora1571@gmail.com" w:date="2021-05-30T15:12:00Z">
          <w:pPr>
            <w:spacing w:line="360" w:lineRule="auto"/>
            <w:ind w:left="720"/>
            <w:jc w:val="both"/>
          </w:pPr>
        </w:pPrChange>
      </w:pPr>
    </w:p>
    <w:p w14:paraId="1B935CC0" w14:textId="77777777" w:rsidR="005314D5" w:rsidRPr="00DE39BA" w:rsidDel="00EB6EFA" w:rsidRDefault="005314D5" w:rsidP="00F535CA">
      <w:pPr>
        <w:widowControl w:val="0"/>
        <w:spacing w:line="360" w:lineRule="auto"/>
        <w:ind w:left="720"/>
        <w:jc w:val="both"/>
        <w:rPr>
          <w:del w:id="1445" w:author="mananarora1571@gmail.com" w:date="2021-05-30T15:17:00Z"/>
          <w:rFonts w:eastAsia="Calibri"/>
          <w:szCs w:val="24"/>
        </w:rPr>
        <w:pPrChange w:id="1446" w:author="mananarora1571@gmail.com" w:date="2021-05-30T15:12:00Z">
          <w:pPr>
            <w:spacing w:line="360" w:lineRule="auto"/>
            <w:ind w:left="720"/>
            <w:jc w:val="both"/>
          </w:pPr>
        </w:pPrChange>
      </w:pPr>
    </w:p>
    <w:p w14:paraId="7F59EF30" w14:textId="3047863C" w:rsidR="005314D5" w:rsidRPr="00DE39BA" w:rsidDel="00EB6EFA" w:rsidRDefault="005314D5" w:rsidP="00F535CA">
      <w:pPr>
        <w:widowControl w:val="0"/>
        <w:spacing w:line="360" w:lineRule="auto"/>
        <w:ind w:left="720"/>
        <w:jc w:val="both"/>
        <w:rPr>
          <w:del w:id="1447" w:author="mananarora1571@gmail.com" w:date="2021-05-30T15:17:00Z"/>
          <w:rFonts w:eastAsia="Calibri"/>
          <w:szCs w:val="24"/>
        </w:rPr>
        <w:pPrChange w:id="1448" w:author="mananarora1571@gmail.com" w:date="2021-05-30T15:12:00Z">
          <w:pPr>
            <w:spacing w:line="360" w:lineRule="auto"/>
            <w:ind w:left="720"/>
            <w:jc w:val="both"/>
          </w:pPr>
        </w:pPrChange>
      </w:pPr>
    </w:p>
    <w:p w14:paraId="42F57EBE" w14:textId="7ED25354" w:rsidR="00E35AA8" w:rsidRPr="00DE39BA" w:rsidDel="00EB6EFA" w:rsidRDefault="00E35AA8" w:rsidP="00F535CA">
      <w:pPr>
        <w:widowControl w:val="0"/>
        <w:spacing w:line="360" w:lineRule="auto"/>
        <w:ind w:left="720"/>
        <w:jc w:val="both"/>
        <w:rPr>
          <w:del w:id="1449" w:author="mananarora1571@gmail.com" w:date="2021-05-30T15:17:00Z"/>
          <w:rFonts w:eastAsia="Calibri"/>
          <w:szCs w:val="24"/>
        </w:rPr>
        <w:pPrChange w:id="1450" w:author="mananarora1571@gmail.com" w:date="2021-05-30T15:12:00Z">
          <w:pPr>
            <w:spacing w:line="360" w:lineRule="auto"/>
            <w:ind w:left="720"/>
            <w:jc w:val="both"/>
          </w:pPr>
        </w:pPrChange>
      </w:pPr>
    </w:p>
    <w:p w14:paraId="65D3B7B9" w14:textId="6BBC3748" w:rsidR="00E35AA8" w:rsidRPr="00DE39BA" w:rsidDel="00EB6EFA" w:rsidRDefault="00E35AA8" w:rsidP="00F535CA">
      <w:pPr>
        <w:widowControl w:val="0"/>
        <w:spacing w:line="360" w:lineRule="auto"/>
        <w:ind w:left="720"/>
        <w:jc w:val="both"/>
        <w:rPr>
          <w:del w:id="1451" w:author="mananarora1571@gmail.com" w:date="2021-05-30T15:17:00Z"/>
          <w:rFonts w:eastAsia="Calibri"/>
          <w:szCs w:val="24"/>
        </w:rPr>
        <w:pPrChange w:id="1452" w:author="mananarora1571@gmail.com" w:date="2021-05-30T15:12:00Z">
          <w:pPr>
            <w:spacing w:line="360" w:lineRule="auto"/>
            <w:ind w:left="720"/>
            <w:jc w:val="both"/>
          </w:pPr>
        </w:pPrChange>
      </w:pPr>
    </w:p>
    <w:p w14:paraId="2EA1BF4A" w14:textId="30F93F78" w:rsidR="00E35AA8" w:rsidRPr="00DE39BA" w:rsidDel="00EB6EFA" w:rsidRDefault="00E35AA8" w:rsidP="00F535CA">
      <w:pPr>
        <w:widowControl w:val="0"/>
        <w:spacing w:line="360" w:lineRule="auto"/>
        <w:ind w:left="720"/>
        <w:jc w:val="both"/>
        <w:rPr>
          <w:del w:id="1453" w:author="mananarora1571@gmail.com" w:date="2021-05-30T15:17:00Z"/>
          <w:rFonts w:eastAsia="Calibri"/>
          <w:szCs w:val="24"/>
        </w:rPr>
        <w:pPrChange w:id="1454" w:author="mananarora1571@gmail.com" w:date="2021-05-30T15:12:00Z">
          <w:pPr>
            <w:spacing w:line="360" w:lineRule="auto"/>
            <w:ind w:left="720"/>
            <w:jc w:val="both"/>
          </w:pPr>
        </w:pPrChange>
      </w:pPr>
    </w:p>
    <w:p w14:paraId="6504A16E" w14:textId="281601B8" w:rsidR="00E35AA8" w:rsidRPr="00DE39BA" w:rsidDel="00EB6EFA" w:rsidRDefault="00E35AA8" w:rsidP="00F535CA">
      <w:pPr>
        <w:widowControl w:val="0"/>
        <w:spacing w:line="360" w:lineRule="auto"/>
        <w:ind w:left="720"/>
        <w:jc w:val="both"/>
        <w:rPr>
          <w:del w:id="1455" w:author="mananarora1571@gmail.com" w:date="2021-05-30T15:17:00Z"/>
          <w:rFonts w:eastAsia="Calibri"/>
          <w:szCs w:val="24"/>
        </w:rPr>
        <w:pPrChange w:id="1456" w:author="mananarora1571@gmail.com" w:date="2021-05-30T15:12:00Z">
          <w:pPr>
            <w:spacing w:line="360" w:lineRule="auto"/>
            <w:ind w:left="720"/>
            <w:jc w:val="both"/>
          </w:pPr>
        </w:pPrChange>
      </w:pPr>
    </w:p>
    <w:p w14:paraId="6F4CB453" w14:textId="76F8565C" w:rsidR="00E35AA8" w:rsidDel="00EB6EFA" w:rsidRDefault="00E35AA8" w:rsidP="00F535CA">
      <w:pPr>
        <w:widowControl w:val="0"/>
        <w:spacing w:line="360" w:lineRule="auto"/>
        <w:ind w:left="720"/>
        <w:jc w:val="both"/>
        <w:rPr>
          <w:del w:id="1457" w:author="mananarora1571@gmail.com" w:date="2021-05-30T15:17:00Z"/>
          <w:rFonts w:eastAsia="Calibri"/>
          <w:szCs w:val="24"/>
        </w:rPr>
        <w:pPrChange w:id="1458" w:author="mananarora1571@gmail.com" w:date="2021-05-30T15:12:00Z">
          <w:pPr>
            <w:spacing w:line="360" w:lineRule="auto"/>
            <w:ind w:left="720"/>
            <w:jc w:val="both"/>
          </w:pPr>
        </w:pPrChange>
      </w:pPr>
    </w:p>
    <w:p w14:paraId="301600CF" w14:textId="77777777" w:rsidR="000547FC" w:rsidRPr="00DE39BA" w:rsidDel="00EB6EFA" w:rsidRDefault="000547FC" w:rsidP="00F535CA">
      <w:pPr>
        <w:widowControl w:val="0"/>
        <w:spacing w:line="360" w:lineRule="auto"/>
        <w:ind w:left="720"/>
        <w:jc w:val="both"/>
        <w:rPr>
          <w:del w:id="1459" w:author="mananarora1571@gmail.com" w:date="2021-05-30T15:17:00Z"/>
          <w:rFonts w:eastAsia="Calibri"/>
          <w:szCs w:val="24"/>
        </w:rPr>
        <w:pPrChange w:id="1460" w:author="mananarora1571@gmail.com" w:date="2021-05-30T15:12:00Z">
          <w:pPr>
            <w:spacing w:line="360" w:lineRule="auto"/>
            <w:ind w:left="720"/>
            <w:jc w:val="both"/>
          </w:pPr>
        </w:pPrChange>
      </w:pPr>
    </w:p>
    <w:p w14:paraId="383A028B" w14:textId="77777777" w:rsidR="005314D5" w:rsidRPr="00DE39BA" w:rsidRDefault="005314D5" w:rsidP="00EB6EFA">
      <w:pPr>
        <w:widowControl w:val="0"/>
        <w:spacing w:line="360" w:lineRule="auto"/>
        <w:jc w:val="both"/>
        <w:rPr>
          <w:rFonts w:eastAsia="Calibri"/>
          <w:szCs w:val="24"/>
        </w:rPr>
        <w:pPrChange w:id="1461" w:author="mananarora1571@gmail.com" w:date="2021-05-30T15:17:00Z">
          <w:pPr>
            <w:spacing w:line="360" w:lineRule="auto"/>
            <w:ind w:left="720"/>
            <w:jc w:val="both"/>
          </w:pPr>
        </w:pPrChange>
      </w:pPr>
    </w:p>
    <w:p w14:paraId="5443CA42" w14:textId="77777777" w:rsidR="005314D5" w:rsidRPr="00DE39BA" w:rsidRDefault="005314D5" w:rsidP="00F535CA">
      <w:pPr>
        <w:pStyle w:val="Heading1"/>
        <w:keepNext w:val="0"/>
        <w:keepLines w:val="0"/>
        <w:widowControl w:val="0"/>
        <w:jc w:val="center"/>
        <w:rPr>
          <w:rFonts w:cs="Times New Roman"/>
          <w:bCs/>
          <w:color w:val="auto"/>
          <w:u w:val="single"/>
        </w:rPr>
        <w:pPrChange w:id="1462" w:author="mananarora1571@gmail.com" w:date="2021-05-30T15:12:00Z">
          <w:pPr>
            <w:pStyle w:val="Heading1"/>
            <w:jc w:val="center"/>
          </w:pPr>
        </w:pPrChange>
      </w:pPr>
      <w:r w:rsidRPr="00DE39BA">
        <w:rPr>
          <w:rFonts w:cs="Times New Roman"/>
          <w:bCs/>
          <w:color w:val="auto"/>
          <w:u w:val="single"/>
        </w:rPr>
        <w:lastRenderedPageBreak/>
        <w:t>CHAPTER 5: ANALYSIS</w:t>
      </w:r>
    </w:p>
    <w:p w14:paraId="47B333BF" w14:textId="77777777" w:rsidR="005314D5" w:rsidRPr="00DE39BA" w:rsidRDefault="005314D5" w:rsidP="00F535CA">
      <w:pPr>
        <w:widowControl w:val="0"/>
        <w:rPr>
          <w:sz w:val="22"/>
        </w:rPr>
        <w:pPrChange w:id="1463" w:author="mananarora1571@gmail.com" w:date="2021-05-30T15:12:00Z">
          <w:pPr/>
        </w:pPrChange>
      </w:pPr>
    </w:p>
    <w:p w14:paraId="40D50432" w14:textId="77777777" w:rsidR="005314D5" w:rsidRPr="00DE39BA" w:rsidRDefault="005314D5" w:rsidP="00F535CA">
      <w:pPr>
        <w:widowControl w:val="0"/>
        <w:rPr>
          <w:b/>
          <w:szCs w:val="24"/>
        </w:rPr>
        <w:pPrChange w:id="1464" w:author="mananarora1571@gmail.com" w:date="2021-05-30T15:12:00Z">
          <w:pPr/>
        </w:pPrChange>
      </w:pPr>
      <w:r w:rsidRPr="00DE39BA">
        <w:rPr>
          <w:b/>
          <w:szCs w:val="24"/>
        </w:rPr>
        <w:t>5.1 Questionnaire</w:t>
      </w:r>
    </w:p>
    <w:p w14:paraId="7EBF944C" w14:textId="77777777" w:rsidR="000547FC" w:rsidRPr="000547FC" w:rsidRDefault="000547FC" w:rsidP="00F535CA">
      <w:pPr>
        <w:widowControl w:val="0"/>
        <w:spacing w:line="360" w:lineRule="auto"/>
        <w:ind w:left="720"/>
        <w:rPr>
          <w:rFonts w:eastAsia="Times New Roman"/>
          <w:color w:val="000000"/>
          <w:szCs w:val="24"/>
        </w:rPr>
        <w:pPrChange w:id="1465" w:author="mananarora1571@gmail.com" w:date="2021-05-30T15:12:00Z">
          <w:pPr>
            <w:spacing w:line="360" w:lineRule="auto"/>
            <w:ind w:left="720"/>
          </w:pPr>
        </w:pPrChange>
      </w:pPr>
      <w:r w:rsidRPr="000547FC">
        <w:rPr>
          <w:rFonts w:eastAsia="Times New Roman"/>
          <w:color w:val="000000"/>
          <w:szCs w:val="24"/>
        </w:rPr>
        <w:t>We are developing the "Post Pandemic Crowd Safety System". We compiled a checklist of about 20 questions and sent them to the people we were looking at who could be people working in the organization where they should go to the office and people who might be joining the office soon.</w:t>
      </w:r>
    </w:p>
    <w:p w14:paraId="191E277B" w14:textId="16A9117C" w:rsidR="005314D5" w:rsidRPr="00DE39BA" w:rsidRDefault="000547FC" w:rsidP="00F535CA">
      <w:pPr>
        <w:widowControl w:val="0"/>
        <w:spacing w:line="360" w:lineRule="auto"/>
        <w:ind w:left="720"/>
        <w:rPr>
          <w:rFonts w:eastAsia="Times New Roman"/>
          <w:color w:val="000000"/>
          <w:sz w:val="19"/>
          <w:szCs w:val="19"/>
        </w:rPr>
        <w:pPrChange w:id="1466" w:author="mananarora1571@gmail.com" w:date="2021-05-30T15:12:00Z">
          <w:pPr>
            <w:spacing w:line="360" w:lineRule="auto"/>
            <w:ind w:left="720"/>
          </w:pPr>
        </w:pPrChange>
      </w:pPr>
      <w:r w:rsidRPr="000547FC">
        <w:rPr>
          <w:rFonts w:eastAsia="Times New Roman"/>
          <w:color w:val="000000"/>
          <w:szCs w:val="24"/>
        </w:rPr>
        <w:t>After collecting the answers to the questions from our respondents we can say that this program we are developing will be useful for people who cannot work at home.</w:t>
      </w:r>
    </w:p>
    <w:p w14:paraId="19208E11" w14:textId="77777777" w:rsidR="00E35AA8" w:rsidRPr="00DE39BA" w:rsidRDefault="00E35AA8" w:rsidP="00F535CA">
      <w:pPr>
        <w:pStyle w:val="Heading3"/>
        <w:keepNext w:val="0"/>
        <w:keepLines w:val="0"/>
        <w:widowControl w:val="0"/>
        <w:spacing w:line="360" w:lineRule="auto"/>
        <w:jc w:val="both"/>
        <w:rPr>
          <w:rFonts w:ascii="Times New Roman" w:hAnsi="Times New Roman" w:cs="Times New Roman"/>
          <w:b w:val="0"/>
          <w:color w:val="auto"/>
        </w:rPr>
        <w:pPrChange w:id="1467" w:author="mananarora1571@gmail.com" w:date="2021-05-30T15:12:00Z">
          <w:pPr>
            <w:pStyle w:val="Heading3"/>
            <w:spacing w:line="360" w:lineRule="auto"/>
            <w:jc w:val="both"/>
          </w:pPr>
        </w:pPrChange>
      </w:pPr>
      <w:bookmarkStart w:id="1468" w:name="_Toc480417336"/>
      <w:r w:rsidRPr="00DE39BA">
        <w:rPr>
          <w:rFonts w:ascii="Times New Roman" w:hAnsi="Times New Roman" w:cs="Times New Roman"/>
          <w:color w:val="auto"/>
        </w:rPr>
        <w:t>5.1.1</w:t>
      </w:r>
      <w:r w:rsidRPr="00DE39BA">
        <w:rPr>
          <w:rFonts w:ascii="Times New Roman" w:hAnsi="Times New Roman" w:cs="Times New Roman"/>
          <w:color w:val="auto"/>
        </w:rPr>
        <w:tab/>
        <w:t>Overall Conclusion of Questionnaire</w:t>
      </w:r>
      <w:bookmarkEnd w:id="1468"/>
    </w:p>
    <w:p w14:paraId="255A8EDD" w14:textId="58B92329" w:rsidR="000547FC" w:rsidRDefault="000547FC" w:rsidP="00F535CA">
      <w:pPr>
        <w:pStyle w:val="Heading3"/>
        <w:keepNext w:val="0"/>
        <w:keepLines w:val="0"/>
        <w:widowControl w:val="0"/>
        <w:spacing w:line="360" w:lineRule="auto"/>
        <w:ind w:left="720"/>
        <w:jc w:val="both"/>
        <w:rPr>
          <w:rFonts w:ascii="Times New Roman" w:eastAsiaTheme="minorEastAsia" w:hAnsi="Times New Roman" w:cs="Times New Roman"/>
          <w:b w:val="0"/>
          <w:color w:val="auto"/>
        </w:rPr>
        <w:pPrChange w:id="1469" w:author="mananarora1571@gmail.com" w:date="2021-05-30T15:12:00Z">
          <w:pPr>
            <w:pStyle w:val="Heading3"/>
            <w:spacing w:line="360" w:lineRule="auto"/>
            <w:ind w:left="720"/>
            <w:jc w:val="both"/>
          </w:pPr>
        </w:pPrChange>
      </w:pPr>
      <w:bookmarkStart w:id="1470" w:name="_Toc480417337"/>
      <w:r w:rsidRPr="000547FC">
        <w:rPr>
          <w:rFonts w:ascii="Times New Roman" w:eastAsiaTheme="minorEastAsia" w:hAnsi="Times New Roman" w:cs="Times New Roman"/>
          <w:b w:val="0"/>
          <w:color w:val="auto"/>
        </w:rPr>
        <w:t>As we asked questions about our project from our target audience the audience was satisfied from our project which included its implementation. The target audience said it was great to have this type of program in their lives able to find the "Safe</w:t>
      </w:r>
      <w:r w:rsidR="004437EF">
        <w:rPr>
          <w:rFonts w:ascii="Times New Roman" w:eastAsiaTheme="minorEastAsia" w:hAnsi="Times New Roman" w:cs="Times New Roman"/>
          <w:b w:val="0"/>
          <w:color w:val="auto"/>
        </w:rPr>
        <w:t>st</w:t>
      </w:r>
      <w:r w:rsidRPr="000547FC">
        <w:rPr>
          <w:rFonts w:ascii="Times New Roman" w:eastAsiaTheme="minorEastAsia" w:hAnsi="Times New Roman" w:cs="Times New Roman"/>
          <w:b w:val="0"/>
          <w:color w:val="auto"/>
        </w:rPr>
        <w:t xml:space="preserve"> Routes" where the spread of crowd and Corona Hotspot is limited. Also, few people have suggested upgrading a feature in the mobile app that presses notification to employees with tips to keep themselves and others safe from infection.</w:t>
      </w:r>
    </w:p>
    <w:p w14:paraId="687AB8D2" w14:textId="72FB14D1" w:rsidR="00E35AA8" w:rsidRPr="00DE39BA" w:rsidRDefault="00E35AA8" w:rsidP="00F535CA">
      <w:pPr>
        <w:pStyle w:val="Heading3"/>
        <w:keepNext w:val="0"/>
        <w:keepLines w:val="0"/>
        <w:widowControl w:val="0"/>
        <w:spacing w:line="360" w:lineRule="auto"/>
        <w:jc w:val="both"/>
        <w:rPr>
          <w:rFonts w:ascii="Times New Roman" w:hAnsi="Times New Roman" w:cs="Times New Roman"/>
          <w:b w:val="0"/>
          <w:color w:val="auto"/>
        </w:rPr>
        <w:pPrChange w:id="1471" w:author="mananarora1571@gmail.com" w:date="2021-05-30T15:12:00Z">
          <w:pPr>
            <w:pStyle w:val="Heading3"/>
            <w:spacing w:line="360" w:lineRule="auto"/>
            <w:jc w:val="both"/>
          </w:pPr>
        </w:pPrChange>
      </w:pPr>
      <w:r w:rsidRPr="00DE39BA">
        <w:rPr>
          <w:rFonts w:ascii="Times New Roman" w:eastAsiaTheme="minorEastAsia" w:hAnsi="Times New Roman" w:cs="Times New Roman"/>
          <w:color w:val="auto"/>
        </w:rPr>
        <w:t>5.1.2</w:t>
      </w:r>
      <w:r w:rsidRPr="00DE39BA">
        <w:rPr>
          <w:rFonts w:ascii="Times New Roman" w:eastAsiaTheme="minorEastAsia" w:hAnsi="Times New Roman" w:cs="Times New Roman"/>
          <w:b w:val="0"/>
          <w:color w:val="auto"/>
        </w:rPr>
        <w:tab/>
      </w:r>
      <w:r w:rsidRPr="00DE39BA">
        <w:rPr>
          <w:rFonts w:ascii="Times New Roman" w:hAnsi="Times New Roman" w:cs="Times New Roman"/>
          <w:color w:val="auto"/>
        </w:rPr>
        <w:t>Overall Conclusion of Interview</w:t>
      </w:r>
      <w:bookmarkEnd w:id="1470"/>
    </w:p>
    <w:p w14:paraId="7BC020AB" w14:textId="67EF5A44" w:rsidR="00E35AA8" w:rsidRPr="00DE39BA" w:rsidRDefault="000547FC" w:rsidP="00F535CA">
      <w:pPr>
        <w:widowControl w:val="0"/>
        <w:spacing w:line="360" w:lineRule="auto"/>
        <w:ind w:left="720"/>
        <w:rPr>
          <w:b/>
          <w:sz w:val="28"/>
        </w:rPr>
        <w:pPrChange w:id="1472" w:author="mananarora1571@gmail.com" w:date="2021-05-30T15:12:00Z">
          <w:pPr>
            <w:spacing w:line="360" w:lineRule="auto"/>
            <w:ind w:left="720"/>
          </w:pPr>
        </w:pPrChange>
      </w:pPr>
      <w:r w:rsidRPr="000547FC">
        <w:rPr>
          <w:rFonts w:eastAsia="Times New Roman"/>
          <w:szCs w:val="24"/>
        </w:rPr>
        <w:t xml:space="preserve">As our target audience points out, the "Post Pandemic Crowd Safety System" will be useful in areas where </w:t>
      </w:r>
      <w:r w:rsidR="004437EF">
        <w:rPr>
          <w:rFonts w:eastAsia="Times New Roman"/>
          <w:szCs w:val="24"/>
        </w:rPr>
        <w:t>work from home</w:t>
      </w:r>
      <w:r w:rsidRPr="000547FC">
        <w:rPr>
          <w:rFonts w:eastAsia="Times New Roman"/>
          <w:szCs w:val="24"/>
        </w:rPr>
        <w:t xml:space="preserve"> does not </w:t>
      </w:r>
      <w:r w:rsidR="004437EF">
        <w:rPr>
          <w:rFonts w:eastAsia="Times New Roman"/>
          <w:szCs w:val="24"/>
        </w:rPr>
        <w:t>seem feasible</w:t>
      </w:r>
      <w:r w:rsidRPr="000547FC">
        <w:rPr>
          <w:rFonts w:eastAsia="Times New Roman"/>
          <w:szCs w:val="24"/>
        </w:rPr>
        <w:t xml:space="preserve">. The suggestions we received from those we looked at seemed to be helpful and very helpful in developing a better system, with some of the same changes. So, we built a </w:t>
      </w:r>
      <w:r w:rsidR="004437EF">
        <w:rPr>
          <w:rFonts w:eastAsia="Times New Roman"/>
          <w:szCs w:val="24"/>
        </w:rPr>
        <w:t>cross-platform</w:t>
      </w:r>
      <w:r w:rsidRPr="000547FC">
        <w:rPr>
          <w:rFonts w:eastAsia="Times New Roman"/>
          <w:szCs w:val="24"/>
        </w:rPr>
        <w:t xml:space="preserve"> app and added these features to the application our requested audience.</w:t>
      </w:r>
      <w:r w:rsidR="00E35AA8" w:rsidRPr="00DE39BA">
        <w:rPr>
          <w:b/>
          <w:sz w:val="28"/>
        </w:rPr>
        <w:br w:type="page"/>
      </w:r>
    </w:p>
    <w:p w14:paraId="52C13631" w14:textId="77777777" w:rsidR="00043128" w:rsidRPr="00DE39BA" w:rsidRDefault="00043128" w:rsidP="00F535CA">
      <w:pPr>
        <w:widowControl w:val="0"/>
        <w:spacing w:after="0" w:line="256" w:lineRule="auto"/>
        <w:jc w:val="center"/>
        <w:outlineLvl w:val="0"/>
        <w:rPr>
          <w:rFonts w:eastAsia="Times New Roman"/>
          <w:b/>
          <w:sz w:val="32"/>
          <w:szCs w:val="32"/>
          <w:u w:val="single"/>
        </w:rPr>
        <w:pPrChange w:id="1473" w:author="mananarora1571@gmail.com" w:date="2021-05-30T15:12:00Z">
          <w:pPr>
            <w:keepNext/>
            <w:keepLines/>
            <w:spacing w:after="0" w:line="256" w:lineRule="auto"/>
            <w:jc w:val="center"/>
            <w:outlineLvl w:val="0"/>
          </w:pPr>
        </w:pPrChange>
      </w:pPr>
      <w:r w:rsidRPr="00DE39BA">
        <w:rPr>
          <w:rFonts w:eastAsia="Times New Roman"/>
          <w:b/>
          <w:sz w:val="32"/>
          <w:szCs w:val="32"/>
          <w:u w:val="single"/>
        </w:rPr>
        <w:lastRenderedPageBreak/>
        <w:t>CHAPTER 6: SYSTEM DESIGN</w:t>
      </w:r>
    </w:p>
    <w:p w14:paraId="5948DDF3" w14:textId="77777777" w:rsidR="00043128" w:rsidRPr="00DE39BA" w:rsidRDefault="00043128" w:rsidP="00F535CA">
      <w:pPr>
        <w:widowControl w:val="0"/>
        <w:spacing w:after="0" w:line="256" w:lineRule="auto"/>
        <w:jc w:val="center"/>
        <w:outlineLvl w:val="0"/>
        <w:rPr>
          <w:rFonts w:eastAsia="Times New Roman"/>
          <w:b/>
          <w:color w:val="4472C4"/>
          <w:sz w:val="32"/>
          <w:szCs w:val="32"/>
        </w:rPr>
        <w:pPrChange w:id="1474" w:author="mananarora1571@gmail.com" w:date="2021-05-30T15:12:00Z">
          <w:pPr>
            <w:keepNext/>
            <w:keepLines/>
            <w:spacing w:after="0" w:line="256" w:lineRule="auto"/>
            <w:jc w:val="center"/>
            <w:outlineLvl w:val="0"/>
          </w:pPr>
        </w:pPrChange>
      </w:pPr>
    </w:p>
    <w:p w14:paraId="5B779F8C" w14:textId="77777777" w:rsidR="00043128" w:rsidRPr="00DE39BA" w:rsidRDefault="00043128" w:rsidP="00F535CA">
      <w:pPr>
        <w:widowControl w:val="0"/>
        <w:spacing w:after="0" w:line="360" w:lineRule="auto"/>
        <w:outlineLvl w:val="1"/>
        <w:rPr>
          <w:rFonts w:eastAsia="Times New Roman"/>
          <w:b/>
          <w:szCs w:val="26"/>
        </w:rPr>
        <w:pPrChange w:id="1475" w:author="mananarora1571@gmail.com" w:date="2021-05-30T15:12:00Z">
          <w:pPr>
            <w:keepNext/>
            <w:keepLines/>
            <w:spacing w:after="0" w:line="360" w:lineRule="auto"/>
            <w:outlineLvl w:val="1"/>
          </w:pPr>
        </w:pPrChange>
      </w:pPr>
      <w:r w:rsidRPr="00DE39BA">
        <w:rPr>
          <w:rFonts w:eastAsia="Times New Roman"/>
          <w:b/>
          <w:szCs w:val="26"/>
        </w:rPr>
        <w:t>6.1</w:t>
      </w:r>
      <w:r w:rsidRPr="00DE39BA">
        <w:rPr>
          <w:rFonts w:eastAsia="Times New Roman"/>
          <w:b/>
          <w:szCs w:val="26"/>
        </w:rPr>
        <w:tab/>
        <w:t>Introduction</w:t>
      </w:r>
    </w:p>
    <w:p w14:paraId="6811BE14" w14:textId="6AD40D65" w:rsidR="000547FC" w:rsidRDefault="000547FC" w:rsidP="00F535CA">
      <w:pPr>
        <w:widowControl w:val="0"/>
        <w:spacing w:before="40" w:after="0" w:line="360" w:lineRule="auto"/>
        <w:ind w:left="720"/>
        <w:outlineLvl w:val="1"/>
        <w:rPr>
          <w:rFonts w:eastAsia="Times New Roman"/>
          <w:color w:val="000000"/>
          <w:szCs w:val="23"/>
        </w:rPr>
        <w:pPrChange w:id="1476" w:author="mananarora1571@gmail.com" w:date="2021-05-30T15:12:00Z">
          <w:pPr>
            <w:keepNext/>
            <w:keepLines/>
            <w:spacing w:before="40" w:after="0" w:line="360" w:lineRule="auto"/>
            <w:ind w:left="720"/>
            <w:outlineLvl w:val="1"/>
          </w:pPr>
        </w:pPrChange>
      </w:pPr>
      <w:r w:rsidRPr="000547FC">
        <w:rPr>
          <w:rFonts w:eastAsia="Times New Roman"/>
          <w:color w:val="000000"/>
          <w:szCs w:val="23"/>
        </w:rPr>
        <w:t>The construction phase begins when the designer has finished inspecting it</w:t>
      </w:r>
      <w:r>
        <w:rPr>
          <w:rFonts w:eastAsia="Times New Roman"/>
          <w:color w:val="000000"/>
          <w:szCs w:val="23"/>
        </w:rPr>
        <w:t xml:space="preserve"> </w:t>
      </w:r>
      <w:r w:rsidRPr="000547FC">
        <w:rPr>
          <w:rFonts w:eastAsia="Times New Roman"/>
          <w:color w:val="000000"/>
          <w:szCs w:val="23"/>
        </w:rPr>
        <w:t>investigation phase. The planning phase also includes changing customer information</w:t>
      </w:r>
      <w:r>
        <w:rPr>
          <w:rFonts w:eastAsia="Times New Roman"/>
          <w:color w:val="000000"/>
          <w:szCs w:val="23"/>
        </w:rPr>
        <w:t xml:space="preserve"> </w:t>
      </w:r>
      <w:r w:rsidRPr="000547FC">
        <w:rPr>
          <w:rFonts w:eastAsia="Times New Roman"/>
          <w:color w:val="000000"/>
          <w:szCs w:val="23"/>
        </w:rPr>
        <w:t>components that configure the product interface to create a product setup category</w:t>
      </w:r>
      <w:r>
        <w:rPr>
          <w:rFonts w:eastAsia="Times New Roman"/>
          <w:color w:val="000000"/>
          <w:szCs w:val="23"/>
        </w:rPr>
        <w:t xml:space="preserve"> </w:t>
      </w:r>
      <w:r w:rsidRPr="000547FC">
        <w:rPr>
          <w:rFonts w:eastAsia="Times New Roman"/>
          <w:color w:val="000000"/>
          <w:szCs w:val="23"/>
        </w:rPr>
        <w:t>outline. Includes the design of the layout plans you are installing</w:t>
      </w:r>
      <w:r>
        <w:rPr>
          <w:rFonts w:eastAsia="Times New Roman"/>
          <w:color w:val="000000"/>
          <w:szCs w:val="23"/>
        </w:rPr>
        <w:t xml:space="preserve"> </w:t>
      </w:r>
      <w:r w:rsidRPr="000547FC">
        <w:rPr>
          <w:rFonts w:eastAsia="Times New Roman"/>
          <w:color w:val="000000"/>
          <w:szCs w:val="23"/>
        </w:rPr>
        <w:t>physical representation using design techniques and techniques.</w:t>
      </w:r>
      <w:r>
        <w:rPr>
          <w:rFonts w:eastAsia="Times New Roman"/>
          <w:color w:val="000000"/>
          <w:szCs w:val="23"/>
        </w:rPr>
        <w:t xml:space="preserve"> </w:t>
      </w:r>
      <w:r w:rsidRPr="000547FC">
        <w:rPr>
          <w:rFonts w:eastAsia="Times New Roman"/>
          <w:color w:val="000000"/>
          <w:szCs w:val="23"/>
        </w:rPr>
        <w:t>In the planning phase of the proposed framework, the building adopted</w:t>
      </w:r>
      <w:r>
        <w:rPr>
          <w:rFonts w:eastAsia="Times New Roman"/>
          <w:color w:val="000000"/>
          <w:szCs w:val="23"/>
        </w:rPr>
        <w:t xml:space="preserve"> </w:t>
      </w:r>
      <w:r w:rsidRPr="000547FC">
        <w:rPr>
          <w:rFonts w:eastAsia="Times New Roman"/>
          <w:color w:val="000000"/>
          <w:szCs w:val="23"/>
        </w:rPr>
        <w:t>needs as information and will bring the law to be used as a harvest.</w:t>
      </w:r>
    </w:p>
    <w:p w14:paraId="68D17F10" w14:textId="1AB68B7B" w:rsidR="00043128" w:rsidRPr="00DE39BA" w:rsidRDefault="00043128" w:rsidP="00F535CA">
      <w:pPr>
        <w:widowControl w:val="0"/>
        <w:spacing w:before="40" w:after="0" w:line="360" w:lineRule="auto"/>
        <w:outlineLvl w:val="1"/>
        <w:rPr>
          <w:rFonts w:eastAsia="Times New Roman"/>
          <w:b/>
          <w:szCs w:val="26"/>
        </w:rPr>
        <w:pPrChange w:id="1477" w:author="mananarora1571@gmail.com" w:date="2021-05-30T15:12:00Z">
          <w:pPr>
            <w:keepNext/>
            <w:keepLines/>
            <w:spacing w:before="40" w:after="0" w:line="360" w:lineRule="auto"/>
            <w:outlineLvl w:val="1"/>
          </w:pPr>
        </w:pPrChange>
      </w:pPr>
      <w:r w:rsidRPr="00DE39BA">
        <w:rPr>
          <w:rFonts w:eastAsia="Times New Roman"/>
          <w:b/>
          <w:szCs w:val="26"/>
        </w:rPr>
        <w:t>6.2</w:t>
      </w:r>
      <w:r w:rsidRPr="00DE39BA">
        <w:rPr>
          <w:rFonts w:eastAsia="Times New Roman"/>
          <w:b/>
          <w:szCs w:val="26"/>
        </w:rPr>
        <w:tab/>
        <w:t>UML Diagram</w:t>
      </w:r>
    </w:p>
    <w:p w14:paraId="38AE8978" w14:textId="0744CC3B" w:rsidR="00CF1E43" w:rsidRDefault="00043128" w:rsidP="00F535CA">
      <w:pPr>
        <w:widowControl w:val="0"/>
        <w:autoSpaceDE w:val="0"/>
        <w:autoSpaceDN w:val="0"/>
        <w:adjustRightInd w:val="0"/>
        <w:spacing w:after="0" w:line="360" w:lineRule="auto"/>
        <w:ind w:left="720"/>
        <w:jc w:val="both"/>
        <w:rPr>
          <w:rFonts w:eastAsia="Times New Roman"/>
          <w:color w:val="000000"/>
          <w:szCs w:val="23"/>
        </w:rPr>
        <w:pPrChange w:id="1478" w:author="mananarora1571@gmail.com" w:date="2021-05-30T15:12:00Z">
          <w:pPr>
            <w:autoSpaceDE w:val="0"/>
            <w:autoSpaceDN w:val="0"/>
            <w:adjustRightInd w:val="0"/>
            <w:spacing w:after="0" w:line="360" w:lineRule="auto"/>
            <w:ind w:left="720"/>
            <w:jc w:val="both"/>
          </w:pPr>
        </w:pPrChange>
      </w:pPr>
      <w:r w:rsidRPr="00DE39BA">
        <w:rPr>
          <w:rFonts w:eastAsia="Times New Roman"/>
          <w:b/>
          <w:bCs/>
          <w:color w:val="000000"/>
          <w:szCs w:val="23"/>
        </w:rPr>
        <w:t xml:space="preserve">Use Cases: </w:t>
      </w:r>
      <w:r w:rsidR="00CF1E43" w:rsidRPr="00CF1E43">
        <w:rPr>
          <w:rFonts w:eastAsia="Times New Roman"/>
          <w:color w:val="000000"/>
          <w:szCs w:val="23"/>
        </w:rPr>
        <w:t>The use case will be required by the designer for the purpose of proceeding</w:t>
      </w:r>
      <w:r w:rsidR="00CF1E43">
        <w:rPr>
          <w:rFonts w:eastAsia="Times New Roman"/>
          <w:color w:val="000000"/>
          <w:szCs w:val="23"/>
        </w:rPr>
        <w:t xml:space="preserve"> </w:t>
      </w:r>
      <w:r w:rsidR="00CF1E43" w:rsidRPr="00CF1E43">
        <w:rPr>
          <w:rFonts w:eastAsia="Times New Roman"/>
          <w:color w:val="000000"/>
          <w:szCs w:val="23"/>
        </w:rPr>
        <w:t>the performance referred to in the proposed framework may be evaluated for approval</w:t>
      </w:r>
      <w:r w:rsidR="00CF1E43">
        <w:rPr>
          <w:rFonts w:eastAsia="Times New Roman"/>
          <w:color w:val="000000"/>
          <w:szCs w:val="23"/>
        </w:rPr>
        <w:t xml:space="preserve"> </w:t>
      </w:r>
      <w:r w:rsidR="00CF1E43" w:rsidRPr="00CF1E43">
        <w:rPr>
          <w:rFonts w:eastAsia="Times New Roman"/>
          <w:color w:val="000000"/>
          <w:szCs w:val="23"/>
        </w:rPr>
        <w:t>engineering and environmental testing by many computers</w:t>
      </w:r>
      <w:r w:rsidR="00CF1E43">
        <w:rPr>
          <w:rFonts w:eastAsia="Times New Roman"/>
          <w:color w:val="000000"/>
          <w:szCs w:val="23"/>
        </w:rPr>
        <w:t xml:space="preserve"> </w:t>
      </w:r>
      <w:r w:rsidR="00CF1E43" w:rsidRPr="00CF1E43">
        <w:rPr>
          <w:rFonts w:eastAsia="Times New Roman"/>
          <w:color w:val="000000"/>
          <w:szCs w:val="23"/>
        </w:rPr>
        <w:t>successfully tested. In line with these lines, it will be helpful to check the outline</w:t>
      </w:r>
      <w:r w:rsidR="00CF1E43">
        <w:rPr>
          <w:rFonts w:eastAsia="Times New Roman"/>
          <w:color w:val="000000"/>
          <w:szCs w:val="23"/>
        </w:rPr>
        <w:t xml:space="preserve"> </w:t>
      </w:r>
      <w:r w:rsidR="00CF1E43" w:rsidRPr="00CF1E43">
        <w:rPr>
          <w:rFonts w:eastAsia="Times New Roman"/>
          <w:color w:val="000000"/>
          <w:szCs w:val="23"/>
        </w:rPr>
        <w:t>by meditation and discernment. (Booch, Rumbaugh and Jacobson, 2008)</w:t>
      </w:r>
    </w:p>
    <w:p w14:paraId="3365AE1E" w14:textId="79561A89" w:rsidR="00CF1E43" w:rsidRDefault="00043128" w:rsidP="00F535CA">
      <w:pPr>
        <w:widowControl w:val="0"/>
        <w:autoSpaceDE w:val="0"/>
        <w:autoSpaceDN w:val="0"/>
        <w:adjustRightInd w:val="0"/>
        <w:spacing w:after="0" w:line="360" w:lineRule="auto"/>
        <w:ind w:left="720"/>
        <w:jc w:val="both"/>
        <w:rPr>
          <w:rFonts w:eastAsia="Times New Roman"/>
          <w:color w:val="000000"/>
          <w:szCs w:val="23"/>
        </w:rPr>
        <w:pPrChange w:id="1479" w:author="mananarora1571@gmail.com" w:date="2021-05-30T15:12:00Z">
          <w:pPr>
            <w:autoSpaceDE w:val="0"/>
            <w:autoSpaceDN w:val="0"/>
            <w:adjustRightInd w:val="0"/>
            <w:spacing w:after="0" w:line="360" w:lineRule="auto"/>
            <w:ind w:left="720"/>
            <w:jc w:val="both"/>
          </w:pPr>
        </w:pPrChange>
      </w:pPr>
      <w:r w:rsidRPr="00DE39BA">
        <w:rPr>
          <w:rFonts w:eastAsia="Times New Roman"/>
          <w:b/>
          <w:bCs/>
          <w:color w:val="000000"/>
          <w:szCs w:val="23"/>
        </w:rPr>
        <w:t xml:space="preserve">Activity Diagrams: </w:t>
      </w:r>
      <w:r w:rsidR="00CF1E43" w:rsidRPr="00CF1E43">
        <w:rPr>
          <w:rFonts w:eastAsia="Times New Roman"/>
          <w:color w:val="000000"/>
          <w:szCs w:val="23"/>
        </w:rPr>
        <w:t>Motion sketches will be used by the designer to illustrate</w:t>
      </w:r>
      <w:r w:rsidR="00CF1E43">
        <w:rPr>
          <w:rFonts w:eastAsia="Times New Roman"/>
          <w:color w:val="000000"/>
          <w:szCs w:val="23"/>
        </w:rPr>
        <w:t xml:space="preserve"> </w:t>
      </w:r>
      <w:r w:rsidR="00CF1E43" w:rsidRPr="00CF1E43">
        <w:rPr>
          <w:rFonts w:eastAsia="Times New Roman"/>
          <w:color w:val="000000"/>
          <w:szCs w:val="23"/>
        </w:rPr>
        <w:t>continuous control of system modules from action to action. This will help us to</w:t>
      </w:r>
      <w:r w:rsidR="00CF1E43">
        <w:rPr>
          <w:rFonts w:eastAsia="Times New Roman"/>
          <w:color w:val="000000"/>
          <w:szCs w:val="23"/>
        </w:rPr>
        <w:t xml:space="preserve"> </w:t>
      </w:r>
      <w:r w:rsidR="00CF1E43" w:rsidRPr="00CF1E43">
        <w:rPr>
          <w:rFonts w:eastAsia="Times New Roman"/>
          <w:color w:val="000000"/>
          <w:szCs w:val="23"/>
        </w:rPr>
        <w:t>indicates simultaneous integration as control elements in the proposed framework.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1C790393" w14:textId="1F625A1D" w:rsidR="00CF1E43" w:rsidRDefault="00043128" w:rsidP="00F535CA">
      <w:pPr>
        <w:widowControl w:val="0"/>
        <w:autoSpaceDE w:val="0"/>
        <w:autoSpaceDN w:val="0"/>
        <w:adjustRightInd w:val="0"/>
        <w:spacing w:after="0" w:line="360" w:lineRule="auto"/>
        <w:ind w:left="720"/>
        <w:jc w:val="both"/>
        <w:rPr>
          <w:rFonts w:eastAsia="Times New Roman"/>
          <w:color w:val="000000"/>
          <w:szCs w:val="23"/>
        </w:rPr>
        <w:pPrChange w:id="1480" w:author="mananarora1571@gmail.com" w:date="2021-05-30T15:12:00Z">
          <w:pPr>
            <w:autoSpaceDE w:val="0"/>
            <w:autoSpaceDN w:val="0"/>
            <w:adjustRightInd w:val="0"/>
            <w:spacing w:after="0" w:line="360" w:lineRule="auto"/>
            <w:ind w:left="720"/>
            <w:jc w:val="both"/>
          </w:pPr>
        </w:pPrChange>
      </w:pPr>
      <w:r w:rsidRPr="00DE39BA">
        <w:rPr>
          <w:rFonts w:eastAsia="Times New Roman"/>
          <w:b/>
          <w:bCs/>
          <w:color w:val="000000"/>
          <w:szCs w:val="23"/>
        </w:rPr>
        <w:t xml:space="preserve">Sequence Diagrams: </w:t>
      </w:r>
      <w:r w:rsidR="00CF1E43" w:rsidRPr="00CF1E43">
        <w:rPr>
          <w:rFonts w:eastAsia="Times New Roman"/>
          <w:color w:val="000000"/>
          <w:szCs w:val="23"/>
        </w:rPr>
        <w:t>Structural drawings will assist the designer in displaying</w:t>
      </w:r>
      <w:r w:rsidR="00CF1E43">
        <w:rPr>
          <w:rFonts w:eastAsia="Times New Roman"/>
          <w:color w:val="000000"/>
          <w:szCs w:val="23"/>
        </w:rPr>
        <w:t xml:space="preserve"> </w:t>
      </w:r>
      <w:r w:rsidR="00CF1E43" w:rsidRPr="00CF1E43">
        <w:rPr>
          <w:rFonts w:eastAsia="Times New Roman"/>
          <w:color w:val="000000"/>
          <w:szCs w:val="23"/>
        </w:rPr>
        <w:t>Winning collaborative planning between clients and framework / modules. (Booch,</w:t>
      </w:r>
      <w:r w:rsidR="00CF1E43">
        <w:rPr>
          <w:rFonts w:eastAsia="Times New Roman"/>
          <w:color w:val="000000"/>
          <w:szCs w:val="23"/>
        </w:rPr>
        <w:t xml:space="preserve"> </w:t>
      </w:r>
      <w:r w:rsidR="00CF1E43" w:rsidRPr="00CF1E43">
        <w:rPr>
          <w:rFonts w:eastAsia="Times New Roman"/>
          <w:color w:val="000000"/>
          <w:szCs w:val="23"/>
        </w:rPr>
        <w:t>Rumbaugh and Jacobson, 2008)</w:t>
      </w:r>
    </w:p>
    <w:p w14:paraId="3D5B2E07" w14:textId="6A6CF98F" w:rsidR="00043128" w:rsidRPr="00DE39BA" w:rsidRDefault="00043128" w:rsidP="00F535CA">
      <w:pPr>
        <w:widowControl w:val="0"/>
        <w:autoSpaceDE w:val="0"/>
        <w:autoSpaceDN w:val="0"/>
        <w:adjustRightInd w:val="0"/>
        <w:spacing w:after="0" w:line="360" w:lineRule="auto"/>
        <w:ind w:left="720"/>
        <w:jc w:val="both"/>
        <w:rPr>
          <w:rFonts w:eastAsia="Times New Roman"/>
          <w:color w:val="000000"/>
          <w:szCs w:val="23"/>
        </w:rPr>
        <w:pPrChange w:id="1481" w:author="mananarora1571@gmail.com" w:date="2021-05-30T15:12:00Z">
          <w:pPr>
            <w:autoSpaceDE w:val="0"/>
            <w:autoSpaceDN w:val="0"/>
            <w:adjustRightInd w:val="0"/>
            <w:spacing w:after="0" w:line="360" w:lineRule="auto"/>
            <w:ind w:left="720"/>
            <w:jc w:val="both"/>
          </w:pPr>
        </w:pPrChange>
      </w:pPr>
      <w:r w:rsidRPr="00DE39BA">
        <w:rPr>
          <w:rFonts w:eastAsia="Times New Roman"/>
          <w:b/>
          <w:bCs/>
          <w:color w:val="000000"/>
          <w:szCs w:val="23"/>
        </w:rPr>
        <w:t xml:space="preserve">Class Diagrams: </w:t>
      </w:r>
      <w:r w:rsidR="00CF1E43" w:rsidRPr="00CF1E43">
        <w:rPr>
          <w:rFonts w:eastAsia="Times New Roman"/>
          <w:color w:val="000000"/>
          <w:szCs w:val="23"/>
        </w:rPr>
        <w:t>UML section charts will be required to provide an independent picture of</w:t>
      </w:r>
      <w:r w:rsidR="00CF1E43">
        <w:rPr>
          <w:rFonts w:eastAsia="Times New Roman"/>
          <w:color w:val="000000"/>
          <w:szCs w:val="23"/>
        </w:rPr>
        <w:t xml:space="preserve"> </w:t>
      </w:r>
      <w:r w:rsidR="00CF1E43" w:rsidRPr="00CF1E43">
        <w:rPr>
          <w:rFonts w:eastAsia="Times New Roman"/>
          <w:color w:val="000000"/>
          <w:szCs w:val="23"/>
        </w:rPr>
        <w:t>materials to be used in the framework and which can be helpful</w:t>
      </w:r>
      <w:r w:rsidR="00CF1E43">
        <w:rPr>
          <w:rFonts w:eastAsia="Times New Roman"/>
          <w:color w:val="000000"/>
          <w:szCs w:val="23"/>
        </w:rPr>
        <w:t xml:space="preserve"> </w:t>
      </w:r>
      <w:r w:rsidR="00CF1E43" w:rsidRPr="00CF1E43">
        <w:rPr>
          <w:rFonts w:eastAsia="Times New Roman"/>
          <w:color w:val="000000"/>
          <w:szCs w:val="23"/>
        </w:rPr>
        <w:t>murder phase. The structure can be used as a source of ideas for use in any</w:t>
      </w:r>
      <w:r w:rsidR="00CF1E43">
        <w:rPr>
          <w:rFonts w:eastAsia="Times New Roman"/>
          <w:color w:val="000000"/>
          <w:szCs w:val="23"/>
        </w:rPr>
        <w:t xml:space="preserve"> </w:t>
      </w:r>
      <w:r w:rsidR="00CF1E43" w:rsidRPr="00CF1E43">
        <w:rPr>
          <w:rFonts w:eastAsia="Times New Roman"/>
          <w:color w:val="000000"/>
          <w:szCs w:val="23"/>
        </w:rPr>
        <w:t>the section applies to any state of development. (Booch, Rumbaugh and Jacobson, 2008)</w:t>
      </w:r>
    </w:p>
    <w:p w14:paraId="6E01866D" w14:textId="5AEF0EA4" w:rsidR="00043128" w:rsidRPr="00DE39BA" w:rsidRDefault="00043128" w:rsidP="00F535CA">
      <w:pPr>
        <w:widowControl w:val="0"/>
        <w:spacing w:line="360" w:lineRule="auto"/>
        <w:ind w:left="720"/>
        <w:jc w:val="both"/>
        <w:rPr>
          <w:rFonts w:eastAsia="Times New Roman"/>
          <w:color w:val="000000"/>
          <w:szCs w:val="23"/>
        </w:rPr>
        <w:pPrChange w:id="1482" w:author="mananarora1571@gmail.com" w:date="2021-05-30T15:12:00Z">
          <w:pPr>
            <w:spacing w:line="360" w:lineRule="auto"/>
            <w:ind w:left="720"/>
            <w:jc w:val="both"/>
          </w:pPr>
        </w:pPrChange>
      </w:pPr>
      <w:r w:rsidRPr="00DE39BA">
        <w:rPr>
          <w:rFonts w:eastAsia="Times New Roman"/>
          <w:b/>
          <w:bCs/>
          <w:color w:val="000000"/>
          <w:szCs w:val="23"/>
        </w:rPr>
        <w:t xml:space="preserve">Entity-Relationship Diagram (ERD): </w:t>
      </w:r>
      <w:r w:rsidR="00CF1E43" w:rsidRPr="00CF1E43">
        <w:rPr>
          <w:rFonts w:eastAsia="Times New Roman"/>
          <w:color w:val="000000"/>
          <w:szCs w:val="23"/>
        </w:rPr>
        <w:t>ER graphs the designer will need</w:t>
      </w:r>
      <w:r w:rsidR="00CF1E43">
        <w:rPr>
          <w:rFonts w:eastAsia="Times New Roman"/>
          <w:color w:val="000000"/>
          <w:szCs w:val="23"/>
        </w:rPr>
        <w:t xml:space="preserve"> </w:t>
      </w:r>
      <w:r w:rsidR="00CF1E43" w:rsidRPr="00CF1E43">
        <w:rPr>
          <w:rFonts w:eastAsia="Times New Roman"/>
          <w:color w:val="000000"/>
          <w:szCs w:val="23"/>
        </w:rPr>
        <w:t xml:space="preserve">separating objects </w:t>
      </w:r>
      <w:r w:rsidR="00CF1E43">
        <w:rPr>
          <w:rFonts w:eastAsia="Times New Roman"/>
          <w:color w:val="000000"/>
          <w:szCs w:val="23"/>
        </w:rPr>
        <w:t xml:space="preserve">and interacting helps to place </w:t>
      </w:r>
      <w:r w:rsidR="00CF1E43" w:rsidRPr="00CF1E43">
        <w:rPr>
          <w:rFonts w:eastAsia="Times New Roman"/>
          <w:color w:val="000000"/>
          <w:szCs w:val="23"/>
        </w:rPr>
        <w:t>details to be converted into tables in the suspension phase.</w:t>
      </w:r>
      <w:r w:rsidR="00CF1E43">
        <w:rPr>
          <w:rFonts w:eastAsia="Times New Roman"/>
          <w:color w:val="000000"/>
          <w:szCs w:val="23"/>
        </w:rPr>
        <w:t xml:space="preserve"> </w:t>
      </w:r>
      <w:r w:rsidR="00CF1E43" w:rsidRPr="00CF1E43">
        <w:rPr>
          <w:rFonts w:eastAsia="Times New Roman"/>
          <w:color w:val="000000"/>
          <w:szCs w:val="23"/>
        </w:rPr>
        <w:t>(Booch, Rumbaugh and Jacobson, 2008)</w:t>
      </w:r>
    </w:p>
    <w:p w14:paraId="4B8EF32A" w14:textId="77777777" w:rsidR="00043128" w:rsidRPr="00DE39BA" w:rsidRDefault="00043128" w:rsidP="00F535CA">
      <w:pPr>
        <w:widowControl w:val="0"/>
        <w:spacing w:line="360" w:lineRule="auto"/>
        <w:jc w:val="both"/>
        <w:rPr>
          <w:rFonts w:eastAsia="Times New Roman"/>
          <w:color w:val="000000"/>
          <w:szCs w:val="23"/>
        </w:rPr>
        <w:pPrChange w:id="1483" w:author="mananarora1571@gmail.com" w:date="2021-05-30T15:12:00Z">
          <w:pPr>
            <w:spacing w:line="360" w:lineRule="auto"/>
            <w:jc w:val="both"/>
          </w:pPr>
        </w:pPrChange>
      </w:pPr>
    </w:p>
    <w:p w14:paraId="0B645E64" w14:textId="77777777" w:rsidR="00E35AA8" w:rsidRPr="00DE39BA" w:rsidRDefault="00E35AA8" w:rsidP="00F535CA">
      <w:pPr>
        <w:pStyle w:val="Heading3"/>
        <w:keepNext w:val="0"/>
        <w:keepLines w:val="0"/>
        <w:widowControl w:val="0"/>
        <w:numPr>
          <w:ilvl w:val="2"/>
          <w:numId w:val="14"/>
        </w:numPr>
        <w:spacing w:before="40" w:line="360" w:lineRule="auto"/>
        <w:ind w:left="1287"/>
        <w:rPr>
          <w:rFonts w:ascii="Times New Roman" w:hAnsi="Times New Roman" w:cs="Times New Roman"/>
          <w:color w:val="auto"/>
          <w:szCs w:val="24"/>
        </w:rPr>
        <w:pPrChange w:id="1484" w:author="mananarora1571@gmail.com" w:date="2021-05-30T15:12:00Z">
          <w:pPr>
            <w:pStyle w:val="Heading3"/>
            <w:numPr>
              <w:ilvl w:val="2"/>
              <w:numId w:val="14"/>
            </w:numPr>
            <w:spacing w:before="40" w:line="360" w:lineRule="auto"/>
            <w:ind w:left="1287" w:hanging="720"/>
          </w:pPr>
        </w:pPrChange>
      </w:pPr>
      <w:bookmarkStart w:id="1485" w:name="_Toc480417341"/>
      <w:r w:rsidRPr="00DE39BA">
        <w:rPr>
          <w:rFonts w:ascii="Times New Roman" w:hAnsi="Times New Roman" w:cs="Times New Roman"/>
          <w:color w:val="auto"/>
          <w:szCs w:val="24"/>
        </w:rPr>
        <w:lastRenderedPageBreak/>
        <w:t>Use Case</w:t>
      </w:r>
      <w:bookmarkEnd w:id="1485"/>
    </w:p>
    <w:p w14:paraId="2485DDAC" w14:textId="77777777" w:rsidR="00E35AA8" w:rsidRPr="00DE39BA" w:rsidRDefault="00E35AA8" w:rsidP="00F535CA">
      <w:pPr>
        <w:pStyle w:val="ListParagraph"/>
        <w:widowControl w:val="0"/>
        <w:numPr>
          <w:ilvl w:val="0"/>
          <w:numId w:val="39"/>
        </w:numPr>
        <w:spacing w:line="360" w:lineRule="auto"/>
        <w:rPr>
          <w:b/>
          <w:szCs w:val="24"/>
        </w:rPr>
        <w:pPrChange w:id="1486" w:author="mananarora1571@gmail.com" w:date="2021-05-30T15:12:00Z">
          <w:pPr>
            <w:pStyle w:val="ListParagraph"/>
            <w:numPr>
              <w:numId w:val="39"/>
            </w:numPr>
            <w:spacing w:line="360" w:lineRule="auto"/>
            <w:ind w:left="360" w:hanging="360"/>
          </w:pPr>
        </w:pPrChange>
      </w:pPr>
      <w:r w:rsidRPr="00DE39BA">
        <w:rPr>
          <w:b/>
          <w:szCs w:val="24"/>
        </w:rPr>
        <w:t xml:space="preserve">Use Case Diagram of Login </w:t>
      </w:r>
    </w:p>
    <w:tbl>
      <w:tblPr>
        <w:tblStyle w:val="TableGrid"/>
        <w:tblW w:w="9046" w:type="dxa"/>
        <w:jc w:val="center"/>
        <w:tblLook w:val="04A0" w:firstRow="1" w:lastRow="0" w:firstColumn="1" w:lastColumn="0" w:noHBand="0" w:noVBand="1"/>
      </w:tblPr>
      <w:tblGrid>
        <w:gridCol w:w="2994"/>
        <w:gridCol w:w="6356"/>
      </w:tblGrid>
      <w:tr w:rsidR="00E35AA8" w:rsidRPr="00DE39BA" w14:paraId="1755F023" w14:textId="77777777" w:rsidTr="00E35AA8">
        <w:trPr>
          <w:gridAfter w:val="1"/>
          <w:wAfter w:w="6588" w:type="dxa"/>
          <w:trHeight w:val="297"/>
          <w:jc w:val="center"/>
        </w:trPr>
        <w:tc>
          <w:tcPr>
            <w:tcW w:w="2458" w:type="dxa"/>
          </w:tcPr>
          <w:p w14:paraId="3E95E3EE" w14:textId="77777777" w:rsidR="00E35AA8" w:rsidRPr="00DE39BA" w:rsidRDefault="00E35AA8" w:rsidP="00F535CA">
            <w:pPr>
              <w:rPr>
                <w:b/>
                <w:szCs w:val="24"/>
              </w:rPr>
              <w:pPrChange w:id="1487" w:author="mananarora1571@gmail.com" w:date="2021-05-30T15:12:00Z">
                <w:pPr/>
              </w:pPrChange>
            </w:pPr>
            <w:r w:rsidRPr="00DE39BA">
              <w:rPr>
                <w:b/>
                <w:szCs w:val="24"/>
              </w:rPr>
              <w:t>UC-01</w:t>
            </w:r>
          </w:p>
        </w:tc>
      </w:tr>
      <w:tr w:rsidR="00E35AA8" w:rsidRPr="00DE39BA" w14:paraId="7356139F" w14:textId="77777777" w:rsidTr="00E35AA8">
        <w:trPr>
          <w:trHeight w:val="571"/>
          <w:jc w:val="center"/>
        </w:trPr>
        <w:tc>
          <w:tcPr>
            <w:tcW w:w="9046" w:type="dxa"/>
            <w:gridSpan w:val="2"/>
          </w:tcPr>
          <w:p w14:paraId="56EA3DEA" w14:textId="7A0939BD" w:rsidR="00E35AA8" w:rsidRPr="00DE39BA" w:rsidRDefault="00E35AA8" w:rsidP="00F535CA">
            <w:pPr>
              <w:jc w:val="center"/>
              <w:rPr>
                <w:szCs w:val="24"/>
              </w:rPr>
              <w:pPrChange w:id="1488" w:author="mananarora1571@gmail.com" w:date="2021-05-30T15:12:00Z">
                <w:pPr>
                  <w:keepNext/>
                  <w:jc w:val="center"/>
                </w:pPr>
              </w:pPrChange>
            </w:pPr>
            <w:r w:rsidRPr="00DE39BA">
              <w:rPr>
                <w:noProof/>
                <w:szCs w:val="24"/>
                <w:lang w:val="en-IN" w:eastAsia="en-IN"/>
              </w:rPr>
              <w:drawing>
                <wp:inline distT="0" distB="0" distL="0" distR="0" wp14:anchorId="47887700" wp14:editId="5217E717">
                  <wp:extent cx="5943600" cy="2694940"/>
                  <wp:effectExtent l="0" t="0" r="0" b="0"/>
                  <wp:docPr id="59" name="Picture 59" descr="use case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case 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tc>
      </w:tr>
      <w:tr w:rsidR="0056445B" w:rsidRPr="00DE39BA" w14:paraId="20C811C2" w14:textId="77777777" w:rsidTr="00E35AA8">
        <w:trPr>
          <w:trHeight w:val="571"/>
          <w:jc w:val="center"/>
        </w:trPr>
        <w:tc>
          <w:tcPr>
            <w:tcW w:w="9046" w:type="dxa"/>
            <w:gridSpan w:val="2"/>
          </w:tcPr>
          <w:p w14:paraId="0724907F" w14:textId="77508CD2" w:rsidR="0056445B" w:rsidRPr="00DE39BA" w:rsidRDefault="0056445B" w:rsidP="00F535CA">
            <w:pPr>
              <w:pStyle w:val="Caption"/>
              <w:jc w:val="center"/>
              <w:rPr>
                <w:noProof/>
                <w:szCs w:val="24"/>
                <w:lang w:eastAsia="en-IN"/>
              </w:rPr>
              <w:pPrChange w:id="1489" w:author="mananarora1571@gmail.com" w:date="2021-05-30T15:12:00Z">
                <w:pPr>
                  <w:pStyle w:val="Caption"/>
                  <w:jc w:val="center"/>
                </w:pPr>
              </w:pPrChange>
            </w:pPr>
            <w:r w:rsidRPr="00DE39BA">
              <w:rPr>
                <w:b/>
                <w:i w:val="0"/>
                <w:color w:val="auto"/>
                <w:sz w:val="24"/>
                <w:szCs w:val="24"/>
              </w:rPr>
              <w:t>Fig</w:t>
            </w:r>
            <w:r w:rsidR="00C27AB6">
              <w:rPr>
                <w:b/>
                <w:i w:val="0"/>
                <w:color w:val="auto"/>
                <w:sz w:val="24"/>
                <w:szCs w:val="24"/>
              </w:rPr>
              <w:t xml:space="preserve"> 6.1</w:t>
            </w:r>
            <w:r w:rsidRPr="00DE39BA">
              <w:rPr>
                <w:b/>
                <w:i w:val="0"/>
                <w:color w:val="auto"/>
                <w:sz w:val="24"/>
                <w:szCs w:val="24"/>
              </w:rPr>
              <w:t xml:space="preserve">: </w:t>
            </w:r>
            <w:r>
              <w:rPr>
                <w:b/>
                <w:i w:val="0"/>
                <w:color w:val="auto"/>
                <w:sz w:val="24"/>
                <w:szCs w:val="24"/>
              </w:rPr>
              <w:t>Use Case Diagram of Login</w:t>
            </w:r>
          </w:p>
        </w:tc>
      </w:tr>
    </w:tbl>
    <w:p w14:paraId="483B9DE4" w14:textId="21BD6AE0" w:rsidR="00E35AA8" w:rsidRPr="00DE39BA" w:rsidRDefault="00E35AA8" w:rsidP="00F535CA">
      <w:pPr>
        <w:pStyle w:val="Caption"/>
        <w:widowControl w:val="0"/>
        <w:rPr>
          <w:b/>
          <w:i w:val="0"/>
          <w:color w:val="auto"/>
          <w:sz w:val="24"/>
          <w:szCs w:val="24"/>
        </w:rPr>
        <w:pPrChange w:id="1490" w:author="mananarora1571@gmail.com" w:date="2021-05-30T15:12:00Z">
          <w:pPr>
            <w:pStyle w:val="Caption"/>
          </w:pPr>
        </w:pPrChange>
      </w:pPr>
    </w:p>
    <w:tbl>
      <w:tblPr>
        <w:tblStyle w:val="TableGrid"/>
        <w:tblW w:w="9256" w:type="dxa"/>
        <w:jc w:val="center"/>
        <w:tblLook w:val="04A0" w:firstRow="1" w:lastRow="0" w:firstColumn="1" w:lastColumn="0" w:noHBand="0" w:noVBand="1"/>
      </w:tblPr>
      <w:tblGrid>
        <w:gridCol w:w="2564"/>
        <w:gridCol w:w="6692"/>
      </w:tblGrid>
      <w:tr w:rsidR="00E35AA8" w:rsidRPr="00DE39BA" w14:paraId="059AB5A5" w14:textId="77777777" w:rsidTr="00E35AA8">
        <w:trPr>
          <w:trHeight w:val="279"/>
          <w:jc w:val="center"/>
        </w:trPr>
        <w:tc>
          <w:tcPr>
            <w:tcW w:w="2564" w:type="dxa"/>
          </w:tcPr>
          <w:p w14:paraId="322519A8" w14:textId="77777777" w:rsidR="00E35AA8" w:rsidRPr="00DE39BA" w:rsidRDefault="00E35AA8" w:rsidP="00F535CA">
            <w:pPr>
              <w:rPr>
                <w:b/>
                <w:szCs w:val="24"/>
              </w:rPr>
              <w:pPrChange w:id="1491" w:author="mananarora1571@gmail.com" w:date="2021-05-30T15:12:00Z">
                <w:pPr/>
              </w:pPrChange>
            </w:pPr>
            <w:r w:rsidRPr="00DE39BA">
              <w:rPr>
                <w:b/>
                <w:szCs w:val="24"/>
              </w:rPr>
              <w:t>Use Case ID</w:t>
            </w:r>
          </w:p>
        </w:tc>
        <w:tc>
          <w:tcPr>
            <w:tcW w:w="6692" w:type="dxa"/>
          </w:tcPr>
          <w:p w14:paraId="5456161A" w14:textId="77777777" w:rsidR="00E35AA8" w:rsidRPr="00DE39BA" w:rsidRDefault="00E35AA8" w:rsidP="00F535CA">
            <w:pPr>
              <w:rPr>
                <w:b/>
                <w:szCs w:val="24"/>
              </w:rPr>
              <w:pPrChange w:id="1492" w:author="mananarora1571@gmail.com" w:date="2021-05-30T15:12:00Z">
                <w:pPr/>
              </w:pPrChange>
            </w:pPr>
            <w:r w:rsidRPr="00DE39BA">
              <w:rPr>
                <w:b/>
                <w:szCs w:val="24"/>
              </w:rPr>
              <w:t>UC-01</w:t>
            </w:r>
          </w:p>
        </w:tc>
      </w:tr>
      <w:tr w:rsidR="00E35AA8" w:rsidRPr="00DE39BA" w14:paraId="74D70157" w14:textId="77777777" w:rsidTr="00E35AA8">
        <w:trPr>
          <w:trHeight w:val="299"/>
          <w:jc w:val="center"/>
        </w:trPr>
        <w:tc>
          <w:tcPr>
            <w:tcW w:w="2564" w:type="dxa"/>
          </w:tcPr>
          <w:p w14:paraId="1B373863" w14:textId="77777777" w:rsidR="00E35AA8" w:rsidRPr="00DE39BA" w:rsidRDefault="00E35AA8" w:rsidP="00F535CA">
            <w:pPr>
              <w:rPr>
                <w:b/>
                <w:szCs w:val="24"/>
              </w:rPr>
              <w:pPrChange w:id="1493" w:author="mananarora1571@gmail.com" w:date="2021-05-30T15:12:00Z">
                <w:pPr/>
              </w:pPrChange>
            </w:pPr>
            <w:r w:rsidRPr="00DE39BA">
              <w:rPr>
                <w:b/>
                <w:szCs w:val="24"/>
              </w:rPr>
              <w:t>Use Case Name</w:t>
            </w:r>
          </w:p>
        </w:tc>
        <w:tc>
          <w:tcPr>
            <w:tcW w:w="6692" w:type="dxa"/>
          </w:tcPr>
          <w:p w14:paraId="307ADF58" w14:textId="77777777" w:rsidR="00E35AA8" w:rsidRPr="00DE39BA" w:rsidRDefault="00E35AA8" w:rsidP="00F535CA">
            <w:pPr>
              <w:rPr>
                <w:szCs w:val="24"/>
              </w:rPr>
              <w:pPrChange w:id="1494" w:author="mananarora1571@gmail.com" w:date="2021-05-30T15:12:00Z">
                <w:pPr/>
              </w:pPrChange>
            </w:pPr>
            <w:r w:rsidRPr="00DE39BA">
              <w:rPr>
                <w:szCs w:val="24"/>
              </w:rPr>
              <w:t>Login</w:t>
            </w:r>
          </w:p>
        </w:tc>
      </w:tr>
      <w:tr w:rsidR="00E35AA8" w:rsidRPr="00DE39BA" w14:paraId="6A662490" w14:textId="77777777" w:rsidTr="00E35AA8">
        <w:trPr>
          <w:trHeight w:val="422"/>
          <w:jc w:val="center"/>
        </w:trPr>
        <w:tc>
          <w:tcPr>
            <w:tcW w:w="2564" w:type="dxa"/>
          </w:tcPr>
          <w:p w14:paraId="775B66A8" w14:textId="77777777" w:rsidR="00E35AA8" w:rsidRPr="00DE39BA" w:rsidRDefault="00E35AA8" w:rsidP="00F535CA">
            <w:pPr>
              <w:rPr>
                <w:b/>
                <w:szCs w:val="24"/>
              </w:rPr>
              <w:pPrChange w:id="1495" w:author="mananarora1571@gmail.com" w:date="2021-05-30T15:12:00Z">
                <w:pPr/>
              </w:pPrChange>
            </w:pPr>
            <w:r w:rsidRPr="00DE39BA">
              <w:rPr>
                <w:b/>
                <w:szCs w:val="24"/>
              </w:rPr>
              <w:t>Description</w:t>
            </w:r>
          </w:p>
        </w:tc>
        <w:tc>
          <w:tcPr>
            <w:tcW w:w="6692" w:type="dxa"/>
          </w:tcPr>
          <w:p w14:paraId="087E2535" w14:textId="77777777" w:rsidR="00E35AA8" w:rsidRPr="00DE39BA" w:rsidRDefault="00E35AA8" w:rsidP="00F535CA">
            <w:pPr>
              <w:rPr>
                <w:szCs w:val="24"/>
              </w:rPr>
              <w:pPrChange w:id="1496" w:author="mananarora1571@gmail.com" w:date="2021-05-30T15:12:00Z">
                <w:pPr/>
              </w:pPrChange>
            </w:pPr>
            <w:r w:rsidRPr="00DE39BA">
              <w:rPr>
                <w:szCs w:val="24"/>
              </w:rPr>
              <w:t>This allows the user tosign in to his account.</w:t>
            </w:r>
          </w:p>
        </w:tc>
      </w:tr>
      <w:tr w:rsidR="00E35AA8" w:rsidRPr="00DE39BA" w14:paraId="654CC879" w14:textId="77777777" w:rsidTr="00E35AA8">
        <w:trPr>
          <w:trHeight w:val="429"/>
          <w:jc w:val="center"/>
        </w:trPr>
        <w:tc>
          <w:tcPr>
            <w:tcW w:w="2564" w:type="dxa"/>
          </w:tcPr>
          <w:p w14:paraId="6B959EFF" w14:textId="77777777" w:rsidR="00E35AA8" w:rsidRPr="00DE39BA" w:rsidRDefault="00E35AA8" w:rsidP="00F535CA">
            <w:pPr>
              <w:rPr>
                <w:b/>
                <w:szCs w:val="24"/>
              </w:rPr>
              <w:pPrChange w:id="1497" w:author="mananarora1571@gmail.com" w:date="2021-05-30T15:12:00Z">
                <w:pPr/>
              </w:pPrChange>
            </w:pPr>
            <w:r w:rsidRPr="00DE39BA">
              <w:rPr>
                <w:b/>
                <w:szCs w:val="24"/>
              </w:rPr>
              <w:t>Actor(s)</w:t>
            </w:r>
          </w:p>
        </w:tc>
        <w:tc>
          <w:tcPr>
            <w:tcW w:w="6692" w:type="dxa"/>
          </w:tcPr>
          <w:p w14:paraId="6601920C" w14:textId="77777777" w:rsidR="00E35AA8" w:rsidRPr="00DE39BA" w:rsidRDefault="00E35AA8" w:rsidP="00F535CA">
            <w:pPr>
              <w:rPr>
                <w:szCs w:val="24"/>
              </w:rPr>
              <w:pPrChange w:id="1498" w:author="mananarora1571@gmail.com" w:date="2021-05-30T15:12:00Z">
                <w:pPr/>
              </w:pPrChange>
            </w:pPr>
            <w:r w:rsidRPr="00DE39BA">
              <w:rPr>
                <w:szCs w:val="24"/>
              </w:rPr>
              <w:t>User</w:t>
            </w:r>
          </w:p>
        </w:tc>
      </w:tr>
      <w:tr w:rsidR="00E35AA8" w:rsidRPr="00DE39BA" w14:paraId="04F3064C" w14:textId="77777777" w:rsidTr="00E35AA8">
        <w:trPr>
          <w:trHeight w:val="402"/>
          <w:jc w:val="center"/>
        </w:trPr>
        <w:tc>
          <w:tcPr>
            <w:tcW w:w="2564" w:type="dxa"/>
          </w:tcPr>
          <w:p w14:paraId="4DB3BC4C" w14:textId="77777777" w:rsidR="00E35AA8" w:rsidRPr="00DE39BA" w:rsidRDefault="00E35AA8" w:rsidP="00F535CA">
            <w:pPr>
              <w:rPr>
                <w:b/>
                <w:szCs w:val="24"/>
              </w:rPr>
              <w:pPrChange w:id="1499" w:author="mananarora1571@gmail.com" w:date="2021-05-30T15:12:00Z">
                <w:pPr/>
              </w:pPrChange>
            </w:pPr>
            <w:r w:rsidRPr="00DE39BA">
              <w:rPr>
                <w:b/>
                <w:szCs w:val="24"/>
              </w:rPr>
              <w:t>Assumption</w:t>
            </w:r>
          </w:p>
        </w:tc>
        <w:tc>
          <w:tcPr>
            <w:tcW w:w="6692" w:type="dxa"/>
          </w:tcPr>
          <w:p w14:paraId="034B907F" w14:textId="77777777" w:rsidR="00E35AA8" w:rsidRPr="00DE39BA" w:rsidRDefault="00E35AA8" w:rsidP="00F535CA">
            <w:pPr>
              <w:pStyle w:val="NoSpacing"/>
              <w:ind w:left="317" w:hanging="317"/>
              <w:rPr>
                <w:rFonts w:cs="Times New Roman"/>
                <w:szCs w:val="24"/>
              </w:rPr>
              <w:pPrChange w:id="1500" w:author="mananarora1571@gmail.com" w:date="2021-05-30T15:12:00Z">
                <w:pPr>
                  <w:pStyle w:val="NoSpacing"/>
                  <w:ind w:left="317" w:hanging="317"/>
                </w:pPr>
              </w:pPrChange>
            </w:pPr>
            <w:r w:rsidRPr="00DE39BA">
              <w:rPr>
                <w:rFonts w:cs="Times New Roman"/>
                <w:szCs w:val="24"/>
              </w:rPr>
              <w:t>User must have internet connectivity for signing in.</w:t>
            </w:r>
          </w:p>
        </w:tc>
      </w:tr>
      <w:tr w:rsidR="00E35AA8" w:rsidRPr="00DE39BA" w14:paraId="57ADFBA1" w14:textId="77777777" w:rsidTr="00E35AA8">
        <w:trPr>
          <w:trHeight w:val="459"/>
          <w:jc w:val="center"/>
        </w:trPr>
        <w:tc>
          <w:tcPr>
            <w:tcW w:w="2564" w:type="dxa"/>
          </w:tcPr>
          <w:p w14:paraId="7A4540E3" w14:textId="77777777" w:rsidR="00E35AA8" w:rsidRPr="00DE39BA" w:rsidRDefault="00E35AA8" w:rsidP="00F535CA">
            <w:pPr>
              <w:rPr>
                <w:b/>
                <w:szCs w:val="24"/>
              </w:rPr>
              <w:pPrChange w:id="1501" w:author="mananarora1571@gmail.com" w:date="2021-05-30T15:12:00Z">
                <w:pPr/>
              </w:pPrChange>
            </w:pPr>
            <w:r w:rsidRPr="00DE39BA">
              <w:rPr>
                <w:b/>
                <w:szCs w:val="24"/>
              </w:rPr>
              <w:t>Pre-Condition</w:t>
            </w:r>
          </w:p>
        </w:tc>
        <w:tc>
          <w:tcPr>
            <w:tcW w:w="6692" w:type="dxa"/>
          </w:tcPr>
          <w:p w14:paraId="4DD74CE6" w14:textId="77777777" w:rsidR="00E35AA8" w:rsidRPr="00DE39BA" w:rsidRDefault="00E35AA8" w:rsidP="00F535CA">
            <w:pPr>
              <w:pStyle w:val="NoSpacing"/>
              <w:ind w:left="317" w:hanging="317"/>
              <w:rPr>
                <w:rFonts w:cs="Times New Roman"/>
                <w:szCs w:val="24"/>
              </w:rPr>
              <w:pPrChange w:id="1502" w:author="mananarora1571@gmail.com" w:date="2021-05-30T15:12:00Z">
                <w:pPr>
                  <w:pStyle w:val="NoSpacing"/>
                  <w:ind w:left="317" w:hanging="317"/>
                </w:pPr>
              </w:pPrChange>
            </w:pPr>
            <w:r w:rsidRPr="00DE39BA">
              <w:rPr>
                <w:rFonts w:cs="Times New Roman"/>
                <w:szCs w:val="24"/>
              </w:rPr>
              <w:t>The actor must be a registered user.</w:t>
            </w:r>
          </w:p>
        </w:tc>
      </w:tr>
      <w:tr w:rsidR="00E35AA8" w:rsidRPr="00DE39BA" w14:paraId="46EC4D19" w14:textId="77777777" w:rsidTr="00E35AA8">
        <w:trPr>
          <w:trHeight w:val="459"/>
          <w:jc w:val="center"/>
        </w:trPr>
        <w:tc>
          <w:tcPr>
            <w:tcW w:w="2564" w:type="dxa"/>
          </w:tcPr>
          <w:p w14:paraId="489B34CB" w14:textId="77777777" w:rsidR="00E35AA8" w:rsidRPr="00DE39BA" w:rsidRDefault="00E35AA8" w:rsidP="00F535CA">
            <w:pPr>
              <w:rPr>
                <w:b/>
                <w:szCs w:val="24"/>
              </w:rPr>
              <w:pPrChange w:id="1503" w:author="mananarora1571@gmail.com" w:date="2021-05-30T15:12:00Z">
                <w:pPr/>
              </w:pPrChange>
            </w:pPr>
            <w:r w:rsidRPr="00DE39BA">
              <w:rPr>
                <w:b/>
                <w:szCs w:val="24"/>
              </w:rPr>
              <w:t>Post-Condition</w:t>
            </w:r>
          </w:p>
        </w:tc>
        <w:tc>
          <w:tcPr>
            <w:tcW w:w="6692" w:type="dxa"/>
          </w:tcPr>
          <w:p w14:paraId="05451968" w14:textId="77777777" w:rsidR="00E35AA8" w:rsidRPr="00DE39BA" w:rsidRDefault="00E35AA8" w:rsidP="00F535CA">
            <w:pPr>
              <w:pStyle w:val="NoSpacing"/>
              <w:ind w:left="317" w:hanging="317"/>
              <w:rPr>
                <w:rFonts w:cs="Times New Roman"/>
                <w:szCs w:val="24"/>
              </w:rPr>
              <w:pPrChange w:id="1504" w:author="mananarora1571@gmail.com" w:date="2021-05-30T15:12:00Z">
                <w:pPr>
                  <w:pStyle w:val="NoSpacing"/>
                  <w:ind w:left="317" w:hanging="317"/>
                </w:pPr>
              </w:pPrChange>
            </w:pPr>
            <w:r w:rsidRPr="00DE39BA">
              <w:rPr>
                <w:rFonts w:cs="Times New Roman"/>
                <w:szCs w:val="24"/>
              </w:rPr>
              <w:t>Signed In successfully.</w:t>
            </w:r>
          </w:p>
        </w:tc>
      </w:tr>
      <w:tr w:rsidR="00E35AA8" w:rsidRPr="00DE39BA" w14:paraId="2ACCB667" w14:textId="77777777" w:rsidTr="00E35AA8">
        <w:trPr>
          <w:trHeight w:val="812"/>
          <w:jc w:val="center"/>
        </w:trPr>
        <w:tc>
          <w:tcPr>
            <w:tcW w:w="2564" w:type="dxa"/>
          </w:tcPr>
          <w:p w14:paraId="72569943" w14:textId="77777777" w:rsidR="00E35AA8" w:rsidRPr="00DE39BA" w:rsidRDefault="00E35AA8" w:rsidP="00F535CA">
            <w:pPr>
              <w:rPr>
                <w:b/>
                <w:szCs w:val="24"/>
              </w:rPr>
              <w:pPrChange w:id="1505" w:author="mananarora1571@gmail.com" w:date="2021-05-30T15:12:00Z">
                <w:pPr/>
              </w:pPrChange>
            </w:pPr>
            <w:r w:rsidRPr="00DE39BA">
              <w:rPr>
                <w:b/>
                <w:szCs w:val="24"/>
              </w:rPr>
              <w:t>Primary Pathway</w:t>
            </w:r>
          </w:p>
        </w:tc>
        <w:tc>
          <w:tcPr>
            <w:tcW w:w="6692" w:type="dxa"/>
          </w:tcPr>
          <w:p w14:paraId="7F428FBB" w14:textId="6466DD22" w:rsidR="00E35AA8" w:rsidRPr="00DE39BA" w:rsidRDefault="00E35AA8" w:rsidP="00F535CA">
            <w:pPr>
              <w:pStyle w:val="Title"/>
              <w:numPr>
                <w:ilvl w:val="0"/>
                <w:numId w:val="39"/>
              </w:numPr>
              <w:spacing w:after="300"/>
              <w:jc w:val="both"/>
              <w:rPr>
                <w:rFonts w:ascii="Times New Roman" w:hAnsi="Times New Roman" w:cs="Times New Roman"/>
                <w:sz w:val="24"/>
                <w:szCs w:val="24"/>
              </w:rPr>
              <w:pPrChange w:id="1506" w:author="mananarora1571@gmail.com" w:date="2021-05-30T15:12:00Z">
                <w:pPr>
                  <w:pStyle w:val="Title"/>
                  <w:numPr>
                    <w:numId w:val="39"/>
                  </w:numPr>
                  <w:spacing w:after="300"/>
                  <w:ind w:left="360" w:hanging="360"/>
                  <w:jc w:val="both"/>
                </w:pPr>
              </w:pPrChange>
            </w:pPr>
            <w:r w:rsidRPr="00DE39BA">
              <w:rPr>
                <w:rFonts w:ascii="Times New Roman" w:hAnsi="Times New Roman" w:cs="Times New Roman"/>
                <w:sz w:val="24"/>
                <w:szCs w:val="24"/>
              </w:rPr>
              <w:t xml:space="preserve">Actor taps on </w:t>
            </w:r>
            <w:r w:rsidRPr="00DE39BA">
              <w:rPr>
                <w:rFonts w:ascii="Times New Roman" w:hAnsi="Times New Roman" w:cs="Times New Roman"/>
                <w:b/>
                <w:sz w:val="24"/>
                <w:szCs w:val="24"/>
              </w:rPr>
              <w:t>Log In</w:t>
            </w:r>
            <w:r w:rsidR="004437EF">
              <w:rPr>
                <w:rFonts w:ascii="Times New Roman" w:hAnsi="Times New Roman" w:cs="Times New Roman"/>
                <w:b/>
                <w:sz w:val="24"/>
                <w:szCs w:val="24"/>
              </w:rPr>
              <w:t xml:space="preserve"> </w:t>
            </w:r>
            <w:r w:rsidRPr="00DE39BA">
              <w:rPr>
                <w:rFonts w:ascii="Times New Roman" w:hAnsi="Times New Roman" w:cs="Times New Roman"/>
                <w:sz w:val="24"/>
                <w:szCs w:val="24"/>
              </w:rPr>
              <w:t>button from the app dashboard.</w:t>
            </w:r>
          </w:p>
          <w:p w14:paraId="3790E475" w14:textId="77777777" w:rsidR="00E35AA8" w:rsidRPr="00DE39BA" w:rsidRDefault="00E35AA8" w:rsidP="00F535CA">
            <w:pPr>
              <w:pStyle w:val="Title"/>
              <w:numPr>
                <w:ilvl w:val="0"/>
                <w:numId w:val="39"/>
              </w:numPr>
              <w:spacing w:after="300"/>
              <w:jc w:val="both"/>
              <w:rPr>
                <w:rFonts w:ascii="Times New Roman" w:hAnsi="Times New Roman" w:cs="Times New Roman"/>
                <w:sz w:val="24"/>
                <w:szCs w:val="24"/>
              </w:rPr>
              <w:pPrChange w:id="1507" w:author="mananarora1571@gmail.com" w:date="2021-05-30T15:12:00Z">
                <w:pPr>
                  <w:pStyle w:val="Title"/>
                  <w:numPr>
                    <w:numId w:val="39"/>
                  </w:numPr>
                  <w:spacing w:after="300"/>
                  <w:ind w:left="360" w:hanging="360"/>
                  <w:jc w:val="both"/>
                </w:pPr>
              </w:pPrChange>
            </w:pPr>
            <w:r w:rsidRPr="00DE39BA">
              <w:rPr>
                <w:rFonts w:ascii="Times New Roman" w:hAnsi="Times New Roman" w:cs="Times New Roman"/>
                <w:sz w:val="24"/>
                <w:szCs w:val="24"/>
              </w:rPr>
              <w:t>Actor enters email and password.</w:t>
            </w:r>
          </w:p>
          <w:p w14:paraId="4C992928" w14:textId="77777777" w:rsidR="00E35AA8" w:rsidRPr="00DE39BA" w:rsidRDefault="00E35AA8" w:rsidP="00F535CA">
            <w:pPr>
              <w:pStyle w:val="Title"/>
              <w:numPr>
                <w:ilvl w:val="0"/>
                <w:numId w:val="39"/>
              </w:numPr>
              <w:spacing w:after="300"/>
              <w:jc w:val="both"/>
              <w:rPr>
                <w:rFonts w:ascii="Times New Roman" w:hAnsi="Times New Roman" w:cs="Times New Roman"/>
                <w:sz w:val="24"/>
                <w:szCs w:val="24"/>
              </w:rPr>
              <w:pPrChange w:id="1508" w:author="mananarora1571@gmail.com" w:date="2021-05-30T15:12:00Z">
                <w:pPr>
                  <w:pStyle w:val="Title"/>
                  <w:numPr>
                    <w:numId w:val="39"/>
                  </w:numPr>
                  <w:spacing w:after="300"/>
                  <w:ind w:left="360" w:hanging="360"/>
                  <w:jc w:val="both"/>
                </w:pPr>
              </w:pPrChange>
            </w:pPr>
            <w:r w:rsidRPr="00DE39BA">
              <w:rPr>
                <w:rFonts w:ascii="Times New Roman" w:hAnsi="Times New Roman" w:cs="Times New Roman"/>
                <w:sz w:val="24"/>
                <w:szCs w:val="24"/>
              </w:rPr>
              <w:t>Actor clicks on sign in.</w:t>
            </w:r>
          </w:p>
        </w:tc>
      </w:tr>
      <w:tr w:rsidR="00E35AA8" w:rsidRPr="00DE39BA" w14:paraId="6064BBCE" w14:textId="77777777" w:rsidTr="00E35AA8">
        <w:trPr>
          <w:trHeight w:val="279"/>
          <w:jc w:val="center"/>
        </w:trPr>
        <w:tc>
          <w:tcPr>
            <w:tcW w:w="2564" w:type="dxa"/>
          </w:tcPr>
          <w:p w14:paraId="0A7E6337" w14:textId="77777777" w:rsidR="00E35AA8" w:rsidRPr="00DE39BA" w:rsidRDefault="00E35AA8" w:rsidP="00F535CA">
            <w:pPr>
              <w:rPr>
                <w:b/>
                <w:szCs w:val="24"/>
              </w:rPr>
              <w:pPrChange w:id="1509" w:author="mananarora1571@gmail.com" w:date="2021-05-30T15:12:00Z">
                <w:pPr/>
              </w:pPrChange>
            </w:pPr>
            <w:r w:rsidRPr="00DE39BA">
              <w:rPr>
                <w:b/>
                <w:szCs w:val="24"/>
              </w:rPr>
              <w:t>Alternate Pathway(s)</w:t>
            </w:r>
          </w:p>
        </w:tc>
        <w:tc>
          <w:tcPr>
            <w:tcW w:w="6692" w:type="dxa"/>
          </w:tcPr>
          <w:p w14:paraId="2DB0E7A2" w14:textId="77777777" w:rsidR="00E35AA8" w:rsidRPr="00DE39BA" w:rsidRDefault="00E35AA8" w:rsidP="00F535CA">
            <w:pPr>
              <w:pStyle w:val="Title"/>
              <w:numPr>
                <w:ilvl w:val="0"/>
                <w:numId w:val="41"/>
              </w:numPr>
              <w:spacing w:after="300"/>
              <w:jc w:val="both"/>
              <w:rPr>
                <w:rFonts w:ascii="Times New Roman" w:hAnsi="Times New Roman" w:cs="Times New Roman"/>
                <w:sz w:val="24"/>
                <w:szCs w:val="24"/>
              </w:rPr>
              <w:pPrChange w:id="1510" w:author="mananarora1571@gmail.com" w:date="2021-05-30T15:12:00Z">
                <w:pPr>
                  <w:pStyle w:val="Title"/>
                  <w:numPr>
                    <w:numId w:val="41"/>
                  </w:numPr>
                  <w:spacing w:after="300"/>
                  <w:ind w:left="360" w:hanging="360"/>
                  <w:jc w:val="both"/>
                </w:pPr>
              </w:pPrChange>
            </w:pPr>
            <w:r w:rsidRPr="00DE39BA">
              <w:rPr>
                <w:rFonts w:ascii="Times New Roman" w:hAnsi="Times New Roman" w:cs="Times New Roman"/>
                <w:sz w:val="24"/>
                <w:szCs w:val="24"/>
              </w:rPr>
              <w:t>Necessary to sign in to synchronize.</w:t>
            </w:r>
          </w:p>
          <w:p w14:paraId="76B30398" w14:textId="77777777" w:rsidR="00E35AA8" w:rsidRPr="00DE39BA" w:rsidRDefault="00E35AA8" w:rsidP="00F535CA">
            <w:pPr>
              <w:pStyle w:val="Title"/>
              <w:numPr>
                <w:ilvl w:val="0"/>
                <w:numId w:val="41"/>
              </w:numPr>
              <w:jc w:val="both"/>
              <w:rPr>
                <w:rFonts w:ascii="Times New Roman" w:hAnsi="Times New Roman" w:cs="Times New Roman"/>
                <w:sz w:val="24"/>
                <w:szCs w:val="24"/>
              </w:rPr>
              <w:pPrChange w:id="1511" w:author="mananarora1571@gmail.com" w:date="2021-05-30T15:12:00Z">
                <w:pPr>
                  <w:pStyle w:val="Title"/>
                  <w:numPr>
                    <w:numId w:val="41"/>
                  </w:numPr>
                  <w:ind w:left="360" w:hanging="360"/>
                  <w:jc w:val="both"/>
                </w:pPr>
              </w:pPrChange>
            </w:pPr>
            <w:r w:rsidRPr="00DE39BA">
              <w:rPr>
                <w:rFonts w:ascii="Times New Roman" w:hAnsi="Times New Roman" w:cs="Times New Roman"/>
                <w:sz w:val="24"/>
                <w:szCs w:val="24"/>
              </w:rPr>
              <w:t>Repeat steps 2 and 3 of primary pathway.</w:t>
            </w:r>
          </w:p>
          <w:p w14:paraId="4C9DE4F0" w14:textId="77777777" w:rsidR="00E35AA8" w:rsidRPr="00DE39BA" w:rsidRDefault="00E35AA8" w:rsidP="00F535CA">
            <w:pPr>
              <w:rPr>
                <w:szCs w:val="24"/>
                <w:lang w:val="en-IN"/>
              </w:rPr>
              <w:pPrChange w:id="1512" w:author="mananarora1571@gmail.com" w:date="2021-05-30T15:12:00Z">
                <w:pPr/>
              </w:pPrChange>
            </w:pPr>
          </w:p>
        </w:tc>
      </w:tr>
      <w:tr w:rsidR="00E35AA8" w:rsidRPr="00DE39BA" w14:paraId="55040508" w14:textId="77777777" w:rsidTr="00E35AA8">
        <w:trPr>
          <w:trHeight w:val="1319"/>
          <w:jc w:val="center"/>
        </w:trPr>
        <w:tc>
          <w:tcPr>
            <w:tcW w:w="2564" w:type="dxa"/>
          </w:tcPr>
          <w:p w14:paraId="1385A7E7" w14:textId="77777777" w:rsidR="00E35AA8" w:rsidRPr="00DE39BA" w:rsidRDefault="00E35AA8" w:rsidP="00F535CA">
            <w:pPr>
              <w:rPr>
                <w:b/>
                <w:szCs w:val="24"/>
              </w:rPr>
              <w:pPrChange w:id="1513" w:author="mananarora1571@gmail.com" w:date="2021-05-30T15:12:00Z">
                <w:pPr/>
              </w:pPrChange>
            </w:pPr>
            <w:r w:rsidRPr="00DE39BA">
              <w:rPr>
                <w:b/>
                <w:szCs w:val="24"/>
              </w:rPr>
              <w:lastRenderedPageBreak/>
              <w:t>Exception Pathway</w:t>
            </w:r>
          </w:p>
        </w:tc>
        <w:tc>
          <w:tcPr>
            <w:tcW w:w="6692" w:type="dxa"/>
          </w:tcPr>
          <w:p w14:paraId="09870923" w14:textId="77777777" w:rsidR="00E35AA8" w:rsidRPr="00DE39BA" w:rsidRDefault="00E35AA8" w:rsidP="00F535CA">
            <w:pPr>
              <w:pStyle w:val="Title"/>
              <w:numPr>
                <w:ilvl w:val="0"/>
                <w:numId w:val="40"/>
              </w:numPr>
              <w:spacing w:after="300"/>
              <w:jc w:val="both"/>
              <w:rPr>
                <w:rFonts w:ascii="Times New Roman" w:hAnsi="Times New Roman" w:cs="Times New Roman"/>
                <w:sz w:val="24"/>
                <w:szCs w:val="24"/>
              </w:rPr>
              <w:pPrChange w:id="1514" w:author="mananarora1571@gmail.com" w:date="2021-05-30T15:12:00Z">
                <w:pPr>
                  <w:pStyle w:val="Title"/>
                  <w:numPr>
                    <w:numId w:val="40"/>
                  </w:numPr>
                  <w:spacing w:after="300"/>
                  <w:ind w:left="360" w:hanging="360"/>
                  <w:jc w:val="both"/>
                </w:pPr>
              </w:pPrChange>
            </w:pPr>
            <w:r w:rsidRPr="00DE39BA">
              <w:rPr>
                <w:rFonts w:ascii="Times New Roman" w:hAnsi="Times New Roman" w:cs="Times New Roman"/>
                <w:sz w:val="24"/>
                <w:szCs w:val="24"/>
              </w:rPr>
              <w:t>Actor enters email and password.</w:t>
            </w:r>
          </w:p>
          <w:p w14:paraId="1C762A61" w14:textId="77777777" w:rsidR="00E35AA8" w:rsidRPr="00DE39BA" w:rsidRDefault="00E35AA8" w:rsidP="00F535CA">
            <w:pPr>
              <w:pStyle w:val="Title"/>
              <w:numPr>
                <w:ilvl w:val="0"/>
                <w:numId w:val="40"/>
              </w:numPr>
              <w:spacing w:after="300"/>
              <w:jc w:val="both"/>
              <w:rPr>
                <w:rFonts w:ascii="Times New Roman" w:hAnsi="Times New Roman" w:cs="Times New Roman"/>
                <w:sz w:val="24"/>
                <w:szCs w:val="24"/>
              </w:rPr>
              <w:pPrChange w:id="1515" w:author="mananarora1571@gmail.com" w:date="2021-05-30T15:12:00Z">
                <w:pPr>
                  <w:pStyle w:val="Title"/>
                  <w:numPr>
                    <w:numId w:val="40"/>
                  </w:numPr>
                  <w:spacing w:after="300"/>
                  <w:ind w:left="360" w:hanging="360"/>
                  <w:jc w:val="both"/>
                </w:pPr>
              </w:pPrChange>
            </w:pPr>
            <w:r w:rsidRPr="00DE39BA">
              <w:rPr>
                <w:rFonts w:ascii="Times New Roman" w:hAnsi="Times New Roman" w:cs="Times New Roman"/>
                <w:sz w:val="24"/>
                <w:szCs w:val="24"/>
              </w:rPr>
              <w:t>The email or password is incorrect/does not exist in database.</w:t>
            </w:r>
          </w:p>
          <w:p w14:paraId="7C449A96" w14:textId="77777777" w:rsidR="00E35AA8" w:rsidRPr="00DE39BA" w:rsidRDefault="00E35AA8" w:rsidP="00F535CA">
            <w:pPr>
              <w:pStyle w:val="Title"/>
              <w:numPr>
                <w:ilvl w:val="0"/>
                <w:numId w:val="40"/>
              </w:numPr>
              <w:spacing w:after="300"/>
              <w:jc w:val="both"/>
              <w:rPr>
                <w:rFonts w:ascii="Times New Roman" w:hAnsi="Times New Roman" w:cs="Times New Roman"/>
                <w:sz w:val="24"/>
                <w:szCs w:val="24"/>
              </w:rPr>
              <w:pPrChange w:id="1516" w:author="mananarora1571@gmail.com" w:date="2021-05-30T15:12:00Z">
                <w:pPr>
                  <w:pStyle w:val="Title"/>
                  <w:numPr>
                    <w:numId w:val="40"/>
                  </w:numPr>
                  <w:spacing w:after="300"/>
                  <w:ind w:left="360" w:hanging="360"/>
                  <w:jc w:val="both"/>
                </w:pPr>
              </w:pPrChange>
            </w:pPr>
            <w:r w:rsidRPr="00DE39BA">
              <w:rPr>
                <w:rFonts w:ascii="Times New Roman" w:hAnsi="Times New Roman" w:cs="Times New Roman"/>
                <w:sz w:val="24"/>
                <w:szCs w:val="24"/>
              </w:rPr>
              <w:t>System asks the actor to re-enter the username/password.</w:t>
            </w:r>
          </w:p>
          <w:p w14:paraId="6EEB540A" w14:textId="77777777" w:rsidR="00E35AA8" w:rsidRPr="00DE39BA" w:rsidRDefault="00E35AA8" w:rsidP="00F535CA">
            <w:pPr>
              <w:pStyle w:val="Title"/>
              <w:numPr>
                <w:ilvl w:val="0"/>
                <w:numId w:val="40"/>
              </w:numPr>
              <w:spacing w:after="300"/>
              <w:jc w:val="both"/>
              <w:rPr>
                <w:rFonts w:ascii="Times New Roman" w:hAnsi="Times New Roman" w:cs="Times New Roman"/>
                <w:sz w:val="24"/>
                <w:szCs w:val="24"/>
              </w:rPr>
              <w:pPrChange w:id="1517" w:author="mananarora1571@gmail.com" w:date="2021-05-30T15:12:00Z">
                <w:pPr>
                  <w:pStyle w:val="Title"/>
                  <w:keepNext/>
                  <w:numPr>
                    <w:numId w:val="40"/>
                  </w:numPr>
                  <w:spacing w:after="300"/>
                  <w:ind w:left="360" w:hanging="360"/>
                  <w:jc w:val="both"/>
                </w:pPr>
              </w:pPrChange>
            </w:pPr>
            <w:r w:rsidRPr="00DE39BA">
              <w:rPr>
                <w:rFonts w:ascii="Times New Roman" w:hAnsi="Times New Roman" w:cs="Times New Roman"/>
                <w:sz w:val="24"/>
                <w:szCs w:val="24"/>
              </w:rPr>
              <w:t>Go to step 2 of primary pathway.</w:t>
            </w:r>
          </w:p>
        </w:tc>
      </w:tr>
    </w:tbl>
    <w:p w14:paraId="1641F86C" w14:textId="43E06CF0" w:rsidR="00E35AA8" w:rsidRPr="00DE39BA" w:rsidRDefault="00E35AA8" w:rsidP="00F535CA">
      <w:pPr>
        <w:pStyle w:val="Caption"/>
        <w:widowControl w:val="0"/>
        <w:jc w:val="center"/>
        <w:rPr>
          <w:b/>
          <w:i w:val="0"/>
          <w:color w:val="auto"/>
          <w:sz w:val="24"/>
          <w:szCs w:val="24"/>
        </w:rPr>
        <w:pPrChange w:id="1518" w:author="mananarora1571@gmail.com" w:date="2021-05-30T15:12:00Z">
          <w:pPr>
            <w:pStyle w:val="Caption"/>
            <w:jc w:val="center"/>
          </w:pPr>
        </w:pPrChange>
      </w:pPr>
      <w:bookmarkStart w:id="1519" w:name="_Toc480445388"/>
      <w:r w:rsidRPr="00DE39BA">
        <w:rPr>
          <w:b/>
          <w:i w:val="0"/>
          <w:color w:val="auto"/>
          <w:sz w:val="24"/>
          <w:szCs w:val="24"/>
        </w:rPr>
        <w:t xml:space="preserve">Table </w:t>
      </w:r>
      <w:r w:rsidR="00B96460">
        <w:rPr>
          <w:b/>
          <w:i w:val="0"/>
          <w:color w:val="auto"/>
          <w:sz w:val="24"/>
          <w:szCs w:val="24"/>
        </w:rPr>
        <w:t>6.</w:t>
      </w:r>
      <w:r w:rsidR="00DE4707">
        <w:rPr>
          <w:b/>
          <w:i w:val="0"/>
          <w:color w:val="auto"/>
          <w:sz w:val="24"/>
          <w:szCs w:val="24"/>
        </w:rPr>
        <w:t>1</w:t>
      </w:r>
      <w:r w:rsidR="00B96460">
        <w:rPr>
          <w:b/>
          <w:i w:val="0"/>
          <w:color w:val="auto"/>
          <w:sz w:val="24"/>
          <w:szCs w:val="24"/>
        </w:rPr>
        <w:t xml:space="preserve"> </w:t>
      </w:r>
      <w:r w:rsidRPr="00DE39BA">
        <w:rPr>
          <w:b/>
          <w:i w:val="0"/>
          <w:color w:val="auto"/>
          <w:sz w:val="24"/>
          <w:szCs w:val="24"/>
        </w:rPr>
        <w:t>:Use Case Description of Login</w:t>
      </w:r>
      <w:bookmarkEnd w:id="1519"/>
    </w:p>
    <w:p w14:paraId="7BE40C04" w14:textId="77777777" w:rsidR="00E35AA8" w:rsidRPr="00DE39BA" w:rsidRDefault="00E35AA8" w:rsidP="00F535CA">
      <w:pPr>
        <w:pStyle w:val="ListParagraph"/>
        <w:widowControl w:val="0"/>
        <w:numPr>
          <w:ilvl w:val="0"/>
          <w:numId w:val="38"/>
        </w:numPr>
        <w:spacing w:after="80" w:line="360" w:lineRule="auto"/>
        <w:jc w:val="both"/>
        <w:rPr>
          <w:b/>
          <w:szCs w:val="24"/>
        </w:rPr>
        <w:pPrChange w:id="1520" w:author="mananarora1571@gmail.com" w:date="2021-05-30T15:12:00Z">
          <w:pPr>
            <w:pStyle w:val="ListParagraph"/>
            <w:numPr>
              <w:numId w:val="38"/>
            </w:numPr>
            <w:spacing w:after="80" w:line="360" w:lineRule="auto"/>
            <w:ind w:left="360" w:hanging="360"/>
            <w:jc w:val="both"/>
          </w:pPr>
        </w:pPrChange>
      </w:pPr>
      <w:r w:rsidRPr="00DE39BA">
        <w:rPr>
          <w:b/>
          <w:szCs w:val="24"/>
        </w:rPr>
        <w:t>Use Case Diagrams for User Module</w:t>
      </w:r>
    </w:p>
    <w:tbl>
      <w:tblPr>
        <w:tblStyle w:val="TableGrid"/>
        <w:tblW w:w="9226" w:type="dxa"/>
        <w:jc w:val="center"/>
        <w:tblLook w:val="04A0" w:firstRow="1" w:lastRow="0" w:firstColumn="1" w:lastColumn="0" w:noHBand="0" w:noVBand="1"/>
      </w:tblPr>
      <w:tblGrid>
        <w:gridCol w:w="3407"/>
        <w:gridCol w:w="5943"/>
      </w:tblGrid>
      <w:tr w:rsidR="00E35AA8" w:rsidRPr="00DE39BA" w14:paraId="09405098" w14:textId="77777777" w:rsidTr="00E35AA8">
        <w:trPr>
          <w:gridAfter w:val="1"/>
          <w:wAfter w:w="6275" w:type="dxa"/>
          <w:trHeight w:val="297"/>
          <w:jc w:val="center"/>
        </w:trPr>
        <w:tc>
          <w:tcPr>
            <w:tcW w:w="2951" w:type="dxa"/>
          </w:tcPr>
          <w:p w14:paraId="76ADEBE9" w14:textId="77777777" w:rsidR="00E35AA8" w:rsidRPr="00DE39BA" w:rsidRDefault="00E35AA8" w:rsidP="00F535CA">
            <w:pPr>
              <w:rPr>
                <w:b/>
                <w:szCs w:val="24"/>
              </w:rPr>
              <w:pPrChange w:id="1521" w:author="mananarora1571@gmail.com" w:date="2021-05-30T15:12:00Z">
                <w:pPr/>
              </w:pPrChange>
            </w:pPr>
            <w:r w:rsidRPr="00DE39BA">
              <w:rPr>
                <w:b/>
                <w:szCs w:val="24"/>
              </w:rPr>
              <w:t>UC-02</w:t>
            </w:r>
          </w:p>
        </w:tc>
      </w:tr>
      <w:tr w:rsidR="00E35AA8" w:rsidRPr="00DE39BA" w14:paraId="2A7ED749" w14:textId="77777777" w:rsidTr="00E35AA8">
        <w:trPr>
          <w:trHeight w:val="571"/>
          <w:jc w:val="center"/>
        </w:trPr>
        <w:tc>
          <w:tcPr>
            <w:tcW w:w="9226" w:type="dxa"/>
            <w:gridSpan w:val="2"/>
          </w:tcPr>
          <w:p w14:paraId="03608FF2" w14:textId="68C2BA5E" w:rsidR="00E35AA8" w:rsidRPr="00DE39BA" w:rsidRDefault="00E35AA8" w:rsidP="00F535CA">
            <w:pPr>
              <w:rPr>
                <w:szCs w:val="24"/>
              </w:rPr>
              <w:pPrChange w:id="1522" w:author="mananarora1571@gmail.com" w:date="2021-05-30T15:12:00Z">
                <w:pPr>
                  <w:keepNext/>
                </w:pPr>
              </w:pPrChange>
            </w:pPr>
            <w:r w:rsidRPr="00DE39BA">
              <w:rPr>
                <w:noProof/>
                <w:szCs w:val="24"/>
                <w:lang w:val="en-IN" w:eastAsia="en-IN"/>
              </w:rPr>
              <w:drawing>
                <wp:inline distT="0" distB="0" distL="0" distR="0" wp14:anchorId="594A1DC1" wp14:editId="450B9793">
                  <wp:extent cx="5936615" cy="4509770"/>
                  <wp:effectExtent l="0" t="0" r="6985" b="5080"/>
                  <wp:docPr id="58" name="Picture 58" descr="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 cas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509770"/>
                          </a:xfrm>
                          <a:prstGeom prst="rect">
                            <a:avLst/>
                          </a:prstGeom>
                          <a:noFill/>
                          <a:ln>
                            <a:noFill/>
                          </a:ln>
                        </pic:spPr>
                      </pic:pic>
                    </a:graphicData>
                  </a:graphic>
                </wp:inline>
              </w:drawing>
            </w:r>
          </w:p>
        </w:tc>
      </w:tr>
      <w:tr w:rsidR="0056445B" w:rsidRPr="00DE39BA" w14:paraId="17EFAFA9" w14:textId="77777777" w:rsidTr="00E35AA8">
        <w:trPr>
          <w:trHeight w:val="571"/>
          <w:jc w:val="center"/>
        </w:trPr>
        <w:tc>
          <w:tcPr>
            <w:tcW w:w="9226" w:type="dxa"/>
            <w:gridSpan w:val="2"/>
          </w:tcPr>
          <w:p w14:paraId="66A30B26" w14:textId="591CC202" w:rsidR="0056445B" w:rsidRPr="0056445B" w:rsidRDefault="0056445B" w:rsidP="00F535CA">
            <w:pPr>
              <w:jc w:val="center"/>
              <w:rPr>
                <w:iCs/>
                <w:noProof/>
                <w:szCs w:val="24"/>
                <w:lang w:eastAsia="en-IN"/>
              </w:rPr>
              <w:pPrChange w:id="1523" w:author="mananarora1571@gmail.com" w:date="2021-05-30T15:12:00Z">
                <w:pPr>
                  <w:keepNext/>
                  <w:jc w:val="center"/>
                </w:pPr>
              </w:pPrChange>
            </w:pPr>
            <w:r w:rsidRPr="00DE39BA">
              <w:rPr>
                <w:b/>
                <w:szCs w:val="24"/>
              </w:rPr>
              <w:t>Fig</w:t>
            </w:r>
            <w:r w:rsidR="00C27AB6">
              <w:rPr>
                <w:b/>
                <w:szCs w:val="24"/>
              </w:rPr>
              <w:t xml:space="preserve"> 6.2</w:t>
            </w:r>
            <w:r w:rsidRPr="00DE39BA">
              <w:rPr>
                <w:b/>
                <w:szCs w:val="24"/>
              </w:rPr>
              <w:t xml:space="preserve">: </w:t>
            </w:r>
            <w:r w:rsidRPr="0056445B">
              <w:rPr>
                <w:b/>
                <w:iCs/>
                <w:szCs w:val="24"/>
              </w:rPr>
              <w:t>Use Case Diagram of Login</w:t>
            </w:r>
          </w:p>
        </w:tc>
      </w:tr>
    </w:tbl>
    <w:p w14:paraId="5F15D0FA" w14:textId="7CC03FCC" w:rsidR="00E35AA8" w:rsidRPr="00DE39BA" w:rsidRDefault="00E35AA8" w:rsidP="00F535CA">
      <w:pPr>
        <w:pStyle w:val="Caption"/>
        <w:widowControl w:val="0"/>
        <w:rPr>
          <w:b/>
          <w:i w:val="0"/>
          <w:color w:val="auto"/>
          <w:sz w:val="24"/>
          <w:szCs w:val="24"/>
        </w:rPr>
        <w:pPrChange w:id="1524" w:author="mananarora1571@gmail.com" w:date="2021-05-30T15:12:00Z">
          <w:pPr>
            <w:pStyle w:val="Caption"/>
          </w:pPr>
        </w:pPrChange>
      </w:pPr>
    </w:p>
    <w:tbl>
      <w:tblPr>
        <w:tblStyle w:val="TableGrid"/>
        <w:tblW w:w="9256" w:type="dxa"/>
        <w:jc w:val="center"/>
        <w:tblLook w:val="04A0" w:firstRow="1" w:lastRow="0" w:firstColumn="1" w:lastColumn="0" w:noHBand="0" w:noVBand="1"/>
      </w:tblPr>
      <w:tblGrid>
        <w:gridCol w:w="2564"/>
        <w:gridCol w:w="6692"/>
      </w:tblGrid>
      <w:tr w:rsidR="00E35AA8" w:rsidRPr="00DE39BA" w14:paraId="26895F3F" w14:textId="77777777" w:rsidTr="00E35AA8">
        <w:trPr>
          <w:trHeight w:val="279"/>
          <w:jc w:val="center"/>
        </w:trPr>
        <w:tc>
          <w:tcPr>
            <w:tcW w:w="2564" w:type="dxa"/>
          </w:tcPr>
          <w:p w14:paraId="62FEEF45" w14:textId="77777777" w:rsidR="00E35AA8" w:rsidRPr="00DE39BA" w:rsidRDefault="00E35AA8" w:rsidP="00F535CA">
            <w:pPr>
              <w:rPr>
                <w:b/>
                <w:szCs w:val="24"/>
              </w:rPr>
              <w:pPrChange w:id="1525" w:author="mananarora1571@gmail.com" w:date="2021-05-30T15:12:00Z">
                <w:pPr/>
              </w:pPrChange>
            </w:pPr>
            <w:r w:rsidRPr="00DE39BA">
              <w:rPr>
                <w:b/>
                <w:szCs w:val="24"/>
              </w:rPr>
              <w:t>Use Case ID</w:t>
            </w:r>
          </w:p>
        </w:tc>
        <w:tc>
          <w:tcPr>
            <w:tcW w:w="6692" w:type="dxa"/>
          </w:tcPr>
          <w:p w14:paraId="692E0BD8" w14:textId="77777777" w:rsidR="00E35AA8" w:rsidRPr="00DE39BA" w:rsidRDefault="00E35AA8" w:rsidP="00F535CA">
            <w:pPr>
              <w:rPr>
                <w:b/>
                <w:szCs w:val="24"/>
              </w:rPr>
              <w:pPrChange w:id="1526" w:author="mananarora1571@gmail.com" w:date="2021-05-30T15:12:00Z">
                <w:pPr/>
              </w:pPrChange>
            </w:pPr>
            <w:r w:rsidRPr="00DE39BA">
              <w:rPr>
                <w:b/>
                <w:szCs w:val="24"/>
              </w:rPr>
              <w:t>UC-02</w:t>
            </w:r>
          </w:p>
        </w:tc>
      </w:tr>
      <w:tr w:rsidR="00E35AA8" w:rsidRPr="00DE39BA" w14:paraId="7211045D" w14:textId="77777777" w:rsidTr="00E35AA8">
        <w:trPr>
          <w:trHeight w:val="299"/>
          <w:jc w:val="center"/>
        </w:trPr>
        <w:tc>
          <w:tcPr>
            <w:tcW w:w="2564" w:type="dxa"/>
          </w:tcPr>
          <w:p w14:paraId="7F17BE70" w14:textId="77777777" w:rsidR="00E35AA8" w:rsidRPr="00DE39BA" w:rsidRDefault="00E35AA8" w:rsidP="00F535CA">
            <w:pPr>
              <w:rPr>
                <w:b/>
                <w:szCs w:val="24"/>
              </w:rPr>
              <w:pPrChange w:id="1527" w:author="mananarora1571@gmail.com" w:date="2021-05-30T15:12:00Z">
                <w:pPr/>
              </w:pPrChange>
            </w:pPr>
            <w:r w:rsidRPr="00DE39BA">
              <w:rPr>
                <w:b/>
                <w:szCs w:val="24"/>
              </w:rPr>
              <w:t>Use Case Name</w:t>
            </w:r>
          </w:p>
        </w:tc>
        <w:tc>
          <w:tcPr>
            <w:tcW w:w="6692" w:type="dxa"/>
          </w:tcPr>
          <w:p w14:paraId="4CF1C4A0" w14:textId="77777777" w:rsidR="00E35AA8" w:rsidRPr="00DE39BA" w:rsidRDefault="00E35AA8" w:rsidP="00F535CA">
            <w:pPr>
              <w:rPr>
                <w:szCs w:val="24"/>
              </w:rPr>
              <w:pPrChange w:id="1528" w:author="mananarora1571@gmail.com" w:date="2021-05-30T15:12:00Z">
                <w:pPr/>
              </w:pPrChange>
            </w:pPr>
            <w:r w:rsidRPr="00DE39BA">
              <w:rPr>
                <w:szCs w:val="24"/>
              </w:rPr>
              <w:t>User Module</w:t>
            </w:r>
          </w:p>
        </w:tc>
      </w:tr>
      <w:tr w:rsidR="00E35AA8" w:rsidRPr="00DE39BA" w14:paraId="6507116E" w14:textId="77777777" w:rsidTr="00E35AA8">
        <w:trPr>
          <w:trHeight w:val="859"/>
          <w:jc w:val="center"/>
        </w:trPr>
        <w:tc>
          <w:tcPr>
            <w:tcW w:w="2564" w:type="dxa"/>
          </w:tcPr>
          <w:p w14:paraId="11E1669D" w14:textId="77777777" w:rsidR="00E35AA8" w:rsidRPr="00DE39BA" w:rsidRDefault="00E35AA8" w:rsidP="00F535CA">
            <w:pPr>
              <w:rPr>
                <w:b/>
                <w:szCs w:val="24"/>
              </w:rPr>
              <w:pPrChange w:id="1529" w:author="mananarora1571@gmail.com" w:date="2021-05-30T15:12:00Z">
                <w:pPr/>
              </w:pPrChange>
            </w:pPr>
            <w:r w:rsidRPr="00DE39BA">
              <w:rPr>
                <w:b/>
                <w:szCs w:val="24"/>
              </w:rPr>
              <w:lastRenderedPageBreak/>
              <w:t>Description</w:t>
            </w:r>
          </w:p>
        </w:tc>
        <w:tc>
          <w:tcPr>
            <w:tcW w:w="6692" w:type="dxa"/>
          </w:tcPr>
          <w:p w14:paraId="0F2A4E35" w14:textId="77777777" w:rsidR="00E35AA8" w:rsidRPr="00DE39BA" w:rsidRDefault="00E35AA8" w:rsidP="00F535CA">
            <w:pPr>
              <w:jc w:val="both"/>
              <w:rPr>
                <w:szCs w:val="24"/>
              </w:rPr>
              <w:pPrChange w:id="1530" w:author="mananarora1571@gmail.com" w:date="2021-05-30T15:12:00Z">
                <w:pPr>
                  <w:jc w:val="both"/>
                </w:pPr>
              </w:pPrChange>
            </w:pPr>
            <w:r w:rsidRPr="00DE39BA">
              <w:rPr>
                <w:szCs w:val="24"/>
              </w:rPr>
              <w:t>User can Register, Login, get safest route, get covid Hotspots, get crowd hotspots and also can see recovered, death and active cases in a particular corona hotspot.</w:t>
            </w:r>
          </w:p>
        </w:tc>
      </w:tr>
      <w:tr w:rsidR="00E35AA8" w:rsidRPr="00DE39BA" w14:paraId="16A626B2" w14:textId="77777777" w:rsidTr="00E35AA8">
        <w:trPr>
          <w:trHeight w:val="299"/>
          <w:jc w:val="center"/>
        </w:trPr>
        <w:tc>
          <w:tcPr>
            <w:tcW w:w="2564" w:type="dxa"/>
          </w:tcPr>
          <w:p w14:paraId="5B34A26B" w14:textId="77777777" w:rsidR="00E35AA8" w:rsidRPr="00DE39BA" w:rsidRDefault="00E35AA8" w:rsidP="00F535CA">
            <w:pPr>
              <w:rPr>
                <w:b/>
                <w:szCs w:val="24"/>
              </w:rPr>
              <w:pPrChange w:id="1531" w:author="mananarora1571@gmail.com" w:date="2021-05-30T15:12:00Z">
                <w:pPr/>
              </w:pPrChange>
            </w:pPr>
            <w:r w:rsidRPr="00DE39BA">
              <w:rPr>
                <w:b/>
                <w:szCs w:val="24"/>
              </w:rPr>
              <w:t>Actor(s)</w:t>
            </w:r>
          </w:p>
        </w:tc>
        <w:tc>
          <w:tcPr>
            <w:tcW w:w="6692" w:type="dxa"/>
          </w:tcPr>
          <w:p w14:paraId="0D47CD93" w14:textId="77777777" w:rsidR="00E35AA8" w:rsidRPr="00DE39BA" w:rsidRDefault="00E35AA8" w:rsidP="00F535CA">
            <w:pPr>
              <w:rPr>
                <w:szCs w:val="24"/>
              </w:rPr>
              <w:pPrChange w:id="1532" w:author="mananarora1571@gmail.com" w:date="2021-05-30T15:12:00Z">
                <w:pPr/>
              </w:pPrChange>
            </w:pPr>
            <w:r w:rsidRPr="00DE39BA">
              <w:rPr>
                <w:szCs w:val="24"/>
              </w:rPr>
              <w:t xml:space="preserve">All the User of the system </w:t>
            </w:r>
          </w:p>
        </w:tc>
      </w:tr>
      <w:tr w:rsidR="00E35AA8" w:rsidRPr="00DE39BA" w14:paraId="29EFE362" w14:textId="77777777" w:rsidTr="00E35AA8">
        <w:trPr>
          <w:trHeight w:val="266"/>
          <w:jc w:val="center"/>
        </w:trPr>
        <w:tc>
          <w:tcPr>
            <w:tcW w:w="2564" w:type="dxa"/>
          </w:tcPr>
          <w:p w14:paraId="7F27272B" w14:textId="77777777" w:rsidR="00E35AA8" w:rsidRPr="00DE39BA" w:rsidRDefault="00E35AA8" w:rsidP="00F535CA">
            <w:pPr>
              <w:rPr>
                <w:b/>
                <w:szCs w:val="24"/>
              </w:rPr>
              <w:pPrChange w:id="1533" w:author="mananarora1571@gmail.com" w:date="2021-05-30T15:12:00Z">
                <w:pPr/>
              </w:pPrChange>
            </w:pPr>
            <w:r w:rsidRPr="00DE39BA">
              <w:rPr>
                <w:b/>
                <w:szCs w:val="24"/>
              </w:rPr>
              <w:t>Assumption</w:t>
            </w:r>
          </w:p>
        </w:tc>
        <w:tc>
          <w:tcPr>
            <w:tcW w:w="6692" w:type="dxa"/>
          </w:tcPr>
          <w:p w14:paraId="1C1698C8" w14:textId="77777777" w:rsidR="00E35AA8" w:rsidRPr="00DE39BA" w:rsidRDefault="00E35AA8" w:rsidP="00F535CA">
            <w:pPr>
              <w:pStyle w:val="NoSpacing"/>
              <w:ind w:left="317" w:hanging="317"/>
              <w:rPr>
                <w:rFonts w:cs="Times New Roman"/>
                <w:szCs w:val="24"/>
              </w:rPr>
              <w:pPrChange w:id="1534" w:author="mananarora1571@gmail.com" w:date="2021-05-30T15:12:00Z">
                <w:pPr>
                  <w:pStyle w:val="NoSpacing"/>
                  <w:ind w:left="317" w:hanging="317"/>
                </w:pPr>
              </w:pPrChange>
            </w:pPr>
            <w:r w:rsidRPr="00DE39BA">
              <w:rPr>
                <w:rFonts w:cs="Times New Roman"/>
                <w:szCs w:val="24"/>
              </w:rPr>
              <w:t>User must know how to operate an Smart device.</w:t>
            </w:r>
          </w:p>
        </w:tc>
      </w:tr>
      <w:tr w:rsidR="00E35AA8" w:rsidRPr="00DE39BA" w14:paraId="11221E51" w14:textId="77777777" w:rsidTr="00E35AA8">
        <w:trPr>
          <w:trHeight w:val="702"/>
          <w:jc w:val="center"/>
        </w:trPr>
        <w:tc>
          <w:tcPr>
            <w:tcW w:w="2564" w:type="dxa"/>
          </w:tcPr>
          <w:p w14:paraId="72F2FF50" w14:textId="77777777" w:rsidR="00E35AA8" w:rsidRPr="00DE39BA" w:rsidRDefault="00E35AA8" w:rsidP="00F535CA">
            <w:pPr>
              <w:rPr>
                <w:b/>
                <w:szCs w:val="24"/>
              </w:rPr>
              <w:pPrChange w:id="1535" w:author="mananarora1571@gmail.com" w:date="2021-05-30T15:12:00Z">
                <w:pPr/>
              </w:pPrChange>
            </w:pPr>
            <w:r w:rsidRPr="00DE39BA">
              <w:rPr>
                <w:b/>
                <w:szCs w:val="24"/>
              </w:rPr>
              <w:t>Pre-Condition</w:t>
            </w:r>
          </w:p>
        </w:tc>
        <w:tc>
          <w:tcPr>
            <w:tcW w:w="6692" w:type="dxa"/>
          </w:tcPr>
          <w:p w14:paraId="6F39A2A9" w14:textId="77777777" w:rsidR="00E35AA8" w:rsidRPr="00DE39BA" w:rsidRDefault="00E35AA8" w:rsidP="00F535CA">
            <w:pPr>
              <w:pStyle w:val="NoSpacing"/>
              <w:numPr>
                <w:ilvl w:val="0"/>
                <w:numId w:val="38"/>
              </w:numPr>
              <w:rPr>
                <w:rFonts w:cs="Times New Roman"/>
                <w:szCs w:val="24"/>
              </w:rPr>
              <w:pPrChange w:id="1536" w:author="mananarora1571@gmail.com" w:date="2021-05-30T15:12:00Z">
                <w:pPr>
                  <w:pStyle w:val="NoSpacing"/>
                  <w:numPr>
                    <w:numId w:val="38"/>
                  </w:numPr>
                  <w:ind w:left="360" w:hanging="360"/>
                </w:pPr>
              </w:pPrChange>
            </w:pPr>
            <w:r w:rsidRPr="00DE39BA">
              <w:rPr>
                <w:rFonts w:cs="Times New Roman"/>
                <w:szCs w:val="24"/>
              </w:rPr>
              <w:t>User must have an android device with gps enabled.</w:t>
            </w:r>
          </w:p>
        </w:tc>
      </w:tr>
      <w:tr w:rsidR="00E35AA8" w:rsidRPr="00DE39BA" w14:paraId="6E09281D" w14:textId="77777777" w:rsidTr="00E35AA8">
        <w:trPr>
          <w:trHeight w:val="459"/>
          <w:jc w:val="center"/>
        </w:trPr>
        <w:tc>
          <w:tcPr>
            <w:tcW w:w="2564" w:type="dxa"/>
          </w:tcPr>
          <w:p w14:paraId="64F1B2B6" w14:textId="77777777" w:rsidR="00E35AA8" w:rsidRPr="00DE39BA" w:rsidRDefault="00E35AA8" w:rsidP="00F535CA">
            <w:pPr>
              <w:rPr>
                <w:b/>
                <w:szCs w:val="24"/>
              </w:rPr>
              <w:pPrChange w:id="1537" w:author="mananarora1571@gmail.com" w:date="2021-05-30T15:12:00Z">
                <w:pPr/>
              </w:pPrChange>
            </w:pPr>
            <w:r w:rsidRPr="00DE39BA">
              <w:rPr>
                <w:b/>
                <w:szCs w:val="24"/>
              </w:rPr>
              <w:t>Post-Condition</w:t>
            </w:r>
          </w:p>
        </w:tc>
        <w:tc>
          <w:tcPr>
            <w:tcW w:w="6692" w:type="dxa"/>
          </w:tcPr>
          <w:p w14:paraId="2761CD2E" w14:textId="77777777" w:rsidR="00E35AA8" w:rsidRPr="00DE39BA" w:rsidRDefault="00E35AA8" w:rsidP="00F535CA">
            <w:pPr>
              <w:pStyle w:val="NoSpacing"/>
              <w:numPr>
                <w:ilvl w:val="0"/>
                <w:numId w:val="38"/>
              </w:numPr>
              <w:rPr>
                <w:rFonts w:cs="Times New Roman"/>
                <w:szCs w:val="24"/>
              </w:rPr>
              <w:pPrChange w:id="1538" w:author="mananarora1571@gmail.com" w:date="2021-05-30T15:12:00Z">
                <w:pPr>
                  <w:pStyle w:val="NoSpacing"/>
                  <w:numPr>
                    <w:numId w:val="38"/>
                  </w:numPr>
                  <w:ind w:left="360" w:hanging="360"/>
                </w:pPr>
              </w:pPrChange>
            </w:pPr>
            <w:r w:rsidRPr="00DE39BA">
              <w:rPr>
                <w:rFonts w:cs="Times New Roman"/>
                <w:szCs w:val="24"/>
                <w:lang w:val="en-US"/>
              </w:rPr>
              <w:t>User get a powerful App which ensures safety in post pandemic.</w:t>
            </w:r>
          </w:p>
        </w:tc>
      </w:tr>
      <w:tr w:rsidR="00E35AA8" w:rsidRPr="00DE39BA" w14:paraId="06FFFF2A" w14:textId="77777777" w:rsidTr="00E35AA8">
        <w:trPr>
          <w:trHeight w:val="1293"/>
          <w:jc w:val="center"/>
        </w:trPr>
        <w:tc>
          <w:tcPr>
            <w:tcW w:w="2564" w:type="dxa"/>
          </w:tcPr>
          <w:p w14:paraId="7054C888" w14:textId="77777777" w:rsidR="00E35AA8" w:rsidRPr="00DE39BA" w:rsidRDefault="00E35AA8" w:rsidP="00F535CA">
            <w:pPr>
              <w:rPr>
                <w:b/>
                <w:szCs w:val="24"/>
              </w:rPr>
              <w:pPrChange w:id="1539" w:author="mananarora1571@gmail.com" w:date="2021-05-30T15:12:00Z">
                <w:pPr/>
              </w:pPrChange>
            </w:pPr>
            <w:r w:rsidRPr="00DE39BA">
              <w:rPr>
                <w:b/>
                <w:szCs w:val="24"/>
              </w:rPr>
              <w:t>Primary Pathway</w:t>
            </w:r>
          </w:p>
        </w:tc>
        <w:tc>
          <w:tcPr>
            <w:tcW w:w="6692" w:type="dxa"/>
          </w:tcPr>
          <w:p w14:paraId="7F9E0E1A" w14:textId="77777777" w:rsidR="00E35AA8" w:rsidRPr="00DE39BA" w:rsidRDefault="00E35AA8" w:rsidP="00F535CA">
            <w:pPr>
              <w:pStyle w:val="ListParagraph"/>
              <w:numPr>
                <w:ilvl w:val="0"/>
                <w:numId w:val="38"/>
              </w:numPr>
              <w:spacing w:after="0" w:line="276" w:lineRule="auto"/>
              <w:jc w:val="both"/>
              <w:rPr>
                <w:szCs w:val="24"/>
              </w:rPr>
              <w:pPrChange w:id="1540" w:author="mananarora1571@gmail.com" w:date="2021-05-30T15:12:00Z">
                <w:pPr>
                  <w:pStyle w:val="ListParagraph"/>
                  <w:numPr>
                    <w:numId w:val="38"/>
                  </w:numPr>
                  <w:spacing w:after="0" w:line="276" w:lineRule="auto"/>
                  <w:ind w:left="360" w:hanging="360"/>
                  <w:jc w:val="both"/>
                </w:pPr>
              </w:pPrChange>
            </w:pPr>
            <w:r w:rsidRPr="00DE39BA">
              <w:rPr>
                <w:szCs w:val="24"/>
              </w:rPr>
              <w:t>User can see covid hotspots from the app view</w:t>
            </w:r>
          </w:p>
          <w:p w14:paraId="6D8FEFA8" w14:textId="77777777" w:rsidR="00E35AA8" w:rsidRPr="00DE39BA" w:rsidRDefault="00E35AA8" w:rsidP="00F535CA">
            <w:pPr>
              <w:pStyle w:val="ListParagraph"/>
              <w:numPr>
                <w:ilvl w:val="0"/>
                <w:numId w:val="38"/>
              </w:numPr>
              <w:spacing w:after="0" w:line="276" w:lineRule="auto"/>
              <w:jc w:val="both"/>
              <w:rPr>
                <w:szCs w:val="24"/>
              </w:rPr>
              <w:pPrChange w:id="1541" w:author="mananarora1571@gmail.com" w:date="2021-05-30T15:12:00Z">
                <w:pPr>
                  <w:pStyle w:val="ListParagraph"/>
                  <w:numPr>
                    <w:numId w:val="38"/>
                  </w:numPr>
                  <w:spacing w:after="0" w:line="276" w:lineRule="auto"/>
                  <w:ind w:left="360" w:hanging="360"/>
                  <w:jc w:val="both"/>
                </w:pPr>
              </w:pPrChange>
            </w:pPr>
            <w:r w:rsidRPr="00DE39BA">
              <w:rPr>
                <w:szCs w:val="24"/>
              </w:rPr>
              <w:t>User also able to view crowd hotspot (where the crowd is maximum)</w:t>
            </w:r>
          </w:p>
          <w:p w14:paraId="45E9F5BE" w14:textId="77777777" w:rsidR="00E35AA8" w:rsidRPr="00DE39BA" w:rsidRDefault="00E35AA8" w:rsidP="00F535CA">
            <w:pPr>
              <w:pStyle w:val="ListParagraph"/>
              <w:numPr>
                <w:ilvl w:val="0"/>
                <w:numId w:val="38"/>
              </w:numPr>
              <w:spacing w:after="0" w:line="276" w:lineRule="auto"/>
              <w:jc w:val="both"/>
              <w:rPr>
                <w:szCs w:val="24"/>
              </w:rPr>
              <w:pPrChange w:id="1542" w:author="mananarora1571@gmail.com" w:date="2021-05-30T15:12:00Z">
                <w:pPr>
                  <w:pStyle w:val="ListParagraph"/>
                  <w:numPr>
                    <w:numId w:val="38"/>
                  </w:numPr>
                  <w:spacing w:after="0" w:line="276" w:lineRule="auto"/>
                  <w:ind w:left="360" w:hanging="360"/>
                  <w:jc w:val="both"/>
                </w:pPr>
              </w:pPrChange>
            </w:pPr>
            <w:r w:rsidRPr="00DE39BA">
              <w:rPr>
                <w:szCs w:val="24"/>
              </w:rPr>
              <w:t>User can also see the number of death, active and recovered cases in covid region or hotspot.</w:t>
            </w:r>
          </w:p>
          <w:p w14:paraId="3B8561A6" w14:textId="77777777" w:rsidR="00E35AA8" w:rsidRPr="00DE39BA" w:rsidRDefault="00E35AA8" w:rsidP="00F535CA">
            <w:pPr>
              <w:pStyle w:val="ListParagraph"/>
              <w:numPr>
                <w:ilvl w:val="0"/>
                <w:numId w:val="38"/>
              </w:numPr>
              <w:spacing w:after="0" w:line="276" w:lineRule="auto"/>
              <w:jc w:val="both"/>
              <w:rPr>
                <w:szCs w:val="24"/>
              </w:rPr>
              <w:pPrChange w:id="1543" w:author="mananarora1571@gmail.com" w:date="2021-05-30T15:12:00Z">
                <w:pPr>
                  <w:pStyle w:val="ListParagraph"/>
                  <w:numPr>
                    <w:numId w:val="38"/>
                  </w:numPr>
                  <w:spacing w:after="0" w:line="276" w:lineRule="auto"/>
                  <w:ind w:left="360" w:hanging="360"/>
                  <w:jc w:val="both"/>
                </w:pPr>
              </w:pPrChange>
            </w:pPr>
            <w:r w:rsidRPr="00DE39BA">
              <w:rPr>
                <w:szCs w:val="24"/>
              </w:rPr>
              <w:t>User also change the password and login as new user.</w:t>
            </w:r>
          </w:p>
        </w:tc>
      </w:tr>
      <w:tr w:rsidR="00E35AA8" w:rsidRPr="00DE39BA" w14:paraId="42A67D05" w14:textId="77777777" w:rsidTr="00E35AA8">
        <w:trPr>
          <w:trHeight w:val="279"/>
          <w:jc w:val="center"/>
        </w:trPr>
        <w:tc>
          <w:tcPr>
            <w:tcW w:w="2564" w:type="dxa"/>
          </w:tcPr>
          <w:p w14:paraId="25ECAA47" w14:textId="77777777" w:rsidR="00E35AA8" w:rsidRPr="00DE39BA" w:rsidRDefault="00E35AA8" w:rsidP="00F535CA">
            <w:pPr>
              <w:rPr>
                <w:b/>
                <w:szCs w:val="24"/>
              </w:rPr>
              <w:pPrChange w:id="1544" w:author="mananarora1571@gmail.com" w:date="2021-05-30T15:12:00Z">
                <w:pPr/>
              </w:pPrChange>
            </w:pPr>
            <w:r w:rsidRPr="00DE39BA">
              <w:rPr>
                <w:b/>
                <w:szCs w:val="24"/>
              </w:rPr>
              <w:t>Alternate Pathway(s)</w:t>
            </w:r>
          </w:p>
        </w:tc>
        <w:tc>
          <w:tcPr>
            <w:tcW w:w="6692" w:type="dxa"/>
          </w:tcPr>
          <w:p w14:paraId="034D2C3B" w14:textId="77777777" w:rsidR="00E35AA8" w:rsidRPr="00DE39BA" w:rsidRDefault="00E35AA8" w:rsidP="00F535CA">
            <w:pPr>
              <w:rPr>
                <w:szCs w:val="24"/>
              </w:rPr>
              <w:pPrChange w:id="1545" w:author="mananarora1571@gmail.com" w:date="2021-05-30T15:12:00Z">
                <w:pPr/>
              </w:pPrChange>
            </w:pPr>
            <w:r w:rsidRPr="00DE39BA">
              <w:rPr>
                <w:szCs w:val="24"/>
              </w:rPr>
              <w:t>None</w:t>
            </w:r>
          </w:p>
        </w:tc>
      </w:tr>
      <w:tr w:rsidR="00E35AA8" w:rsidRPr="00DE39BA" w14:paraId="2AF803AF" w14:textId="77777777" w:rsidTr="00E35AA8">
        <w:trPr>
          <w:trHeight w:val="598"/>
          <w:jc w:val="center"/>
        </w:trPr>
        <w:tc>
          <w:tcPr>
            <w:tcW w:w="2564" w:type="dxa"/>
          </w:tcPr>
          <w:p w14:paraId="0816FB65" w14:textId="77777777" w:rsidR="00E35AA8" w:rsidRPr="00DE39BA" w:rsidRDefault="00E35AA8" w:rsidP="00F535CA">
            <w:pPr>
              <w:rPr>
                <w:b/>
                <w:szCs w:val="24"/>
              </w:rPr>
              <w:pPrChange w:id="1546" w:author="mananarora1571@gmail.com" w:date="2021-05-30T15:12:00Z">
                <w:pPr/>
              </w:pPrChange>
            </w:pPr>
            <w:r w:rsidRPr="00DE39BA">
              <w:rPr>
                <w:b/>
                <w:szCs w:val="24"/>
              </w:rPr>
              <w:t>Exception Pathway</w:t>
            </w:r>
          </w:p>
        </w:tc>
        <w:tc>
          <w:tcPr>
            <w:tcW w:w="6692" w:type="dxa"/>
          </w:tcPr>
          <w:p w14:paraId="74B6FC3F" w14:textId="77777777" w:rsidR="00E35AA8" w:rsidRPr="00DE39BA" w:rsidRDefault="00E35AA8" w:rsidP="00F535CA">
            <w:pPr>
              <w:pStyle w:val="ListParagraph"/>
              <w:numPr>
                <w:ilvl w:val="0"/>
                <w:numId w:val="42"/>
              </w:numPr>
              <w:spacing w:after="0" w:line="276" w:lineRule="auto"/>
              <w:jc w:val="both"/>
              <w:rPr>
                <w:szCs w:val="24"/>
              </w:rPr>
              <w:pPrChange w:id="1547" w:author="mananarora1571@gmail.com" w:date="2021-05-30T15:12:00Z">
                <w:pPr>
                  <w:pStyle w:val="ListParagraph"/>
                  <w:numPr>
                    <w:numId w:val="42"/>
                  </w:numPr>
                  <w:spacing w:after="0" w:line="276" w:lineRule="auto"/>
                  <w:ind w:left="360" w:hanging="360"/>
                  <w:jc w:val="both"/>
                </w:pPr>
              </w:pPrChange>
            </w:pPr>
            <w:r w:rsidRPr="00DE39BA">
              <w:rPr>
                <w:szCs w:val="24"/>
              </w:rPr>
              <w:t>It may happen that at the time of login user enter the incorrect username and password.</w:t>
            </w:r>
          </w:p>
        </w:tc>
      </w:tr>
    </w:tbl>
    <w:p w14:paraId="07B221BA" w14:textId="6BC196BA" w:rsidR="00E35AA8" w:rsidRPr="00DE39BA" w:rsidRDefault="00E35AA8" w:rsidP="00F535CA">
      <w:pPr>
        <w:pStyle w:val="Caption"/>
        <w:widowControl w:val="0"/>
        <w:jc w:val="center"/>
        <w:rPr>
          <w:b/>
          <w:i w:val="0"/>
          <w:color w:val="auto"/>
          <w:sz w:val="24"/>
          <w:szCs w:val="24"/>
        </w:rPr>
        <w:pPrChange w:id="1548" w:author="mananarora1571@gmail.com" w:date="2021-05-30T15:12:00Z">
          <w:pPr>
            <w:pStyle w:val="Caption"/>
            <w:jc w:val="center"/>
          </w:pPr>
        </w:pPrChange>
      </w:pPr>
      <w:bookmarkStart w:id="1549" w:name="_Toc480445390"/>
      <w:r w:rsidRPr="00DE39BA">
        <w:rPr>
          <w:b/>
          <w:i w:val="0"/>
          <w:color w:val="auto"/>
          <w:sz w:val="24"/>
          <w:szCs w:val="24"/>
        </w:rPr>
        <w:t>Table</w:t>
      </w:r>
      <w:r w:rsidR="00B96460">
        <w:rPr>
          <w:b/>
          <w:i w:val="0"/>
          <w:color w:val="auto"/>
          <w:sz w:val="24"/>
          <w:szCs w:val="24"/>
        </w:rPr>
        <w:t xml:space="preserve"> 6</w:t>
      </w:r>
      <w:r w:rsidR="00DE4707">
        <w:rPr>
          <w:b/>
          <w:i w:val="0"/>
          <w:color w:val="auto"/>
          <w:sz w:val="24"/>
          <w:szCs w:val="24"/>
        </w:rPr>
        <w:t>.2</w:t>
      </w:r>
      <w:r w:rsidRPr="00DE39BA">
        <w:rPr>
          <w:b/>
          <w:i w:val="0"/>
          <w:color w:val="auto"/>
          <w:sz w:val="24"/>
          <w:szCs w:val="24"/>
        </w:rPr>
        <w:t>:Use Case Description of User Module</w:t>
      </w:r>
      <w:bookmarkEnd w:id="1549"/>
    </w:p>
    <w:p w14:paraId="57C4852E" w14:textId="77777777" w:rsidR="00E35AA8" w:rsidRPr="00DE39BA" w:rsidRDefault="00E35AA8" w:rsidP="00F535CA">
      <w:pPr>
        <w:widowControl w:val="0"/>
        <w:rPr>
          <w:szCs w:val="24"/>
        </w:rPr>
        <w:pPrChange w:id="1550" w:author="mananarora1571@gmail.com" w:date="2021-05-30T15:12:00Z">
          <w:pPr/>
        </w:pPrChange>
      </w:pPr>
    </w:p>
    <w:p w14:paraId="293620C9" w14:textId="77777777" w:rsidR="00E35AA8" w:rsidRPr="00DE39BA" w:rsidRDefault="00E35AA8" w:rsidP="00F535CA">
      <w:pPr>
        <w:widowControl w:val="0"/>
        <w:rPr>
          <w:szCs w:val="24"/>
        </w:rPr>
        <w:pPrChange w:id="1551" w:author="mananarora1571@gmail.com" w:date="2021-05-30T15:12:00Z">
          <w:pPr/>
        </w:pPrChange>
      </w:pPr>
    </w:p>
    <w:p w14:paraId="1C948827" w14:textId="77777777" w:rsidR="00E35AA8" w:rsidRPr="00DE39BA" w:rsidRDefault="00E35AA8" w:rsidP="00F535CA">
      <w:pPr>
        <w:widowControl w:val="0"/>
        <w:rPr>
          <w:szCs w:val="24"/>
        </w:rPr>
        <w:pPrChange w:id="1552" w:author="mananarora1571@gmail.com" w:date="2021-05-30T15:12:00Z">
          <w:pPr/>
        </w:pPrChange>
      </w:pPr>
    </w:p>
    <w:p w14:paraId="0937FE70" w14:textId="45D09FB7" w:rsidR="00E35AA8" w:rsidRPr="00DE39BA" w:rsidRDefault="00E35AA8" w:rsidP="00F535CA">
      <w:pPr>
        <w:widowControl w:val="0"/>
        <w:pPrChange w:id="1553" w:author="mananarora1571@gmail.com" w:date="2021-05-30T15:12:00Z">
          <w:pPr/>
        </w:pPrChange>
      </w:pPr>
    </w:p>
    <w:p w14:paraId="6F8BF815" w14:textId="303FF7AE" w:rsidR="00E35AA8" w:rsidRPr="00DE39BA" w:rsidRDefault="00E35AA8" w:rsidP="00F535CA">
      <w:pPr>
        <w:widowControl w:val="0"/>
        <w:pPrChange w:id="1554" w:author="mananarora1571@gmail.com" w:date="2021-05-30T15:12:00Z">
          <w:pPr/>
        </w:pPrChange>
      </w:pPr>
    </w:p>
    <w:p w14:paraId="210D9B77" w14:textId="1D965B77" w:rsidR="00E35AA8" w:rsidRPr="00DE39BA" w:rsidRDefault="00E35AA8" w:rsidP="00F535CA">
      <w:pPr>
        <w:widowControl w:val="0"/>
        <w:pPrChange w:id="1555" w:author="mananarora1571@gmail.com" w:date="2021-05-30T15:12:00Z">
          <w:pPr/>
        </w:pPrChange>
      </w:pPr>
    </w:p>
    <w:p w14:paraId="2C3F93E3" w14:textId="645D4018" w:rsidR="00E35AA8" w:rsidRPr="00DE39BA" w:rsidRDefault="00E35AA8" w:rsidP="00F535CA">
      <w:pPr>
        <w:widowControl w:val="0"/>
        <w:pPrChange w:id="1556" w:author="mananarora1571@gmail.com" w:date="2021-05-30T15:12:00Z">
          <w:pPr/>
        </w:pPrChange>
      </w:pPr>
    </w:p>
    <w:p w14:paraId="6870CB0F" w14:textId="0FA6552C" w:rsidR="00E35AA8" w:rsidRPr="00DE39BA" w:rsidRDefault="00E35AA8" w:rsidP="00F535CA">
      <w:pPr>
        <w:widowControl w:val="0"/>
        <w:pPrChange w:id="1557" w:author="mananarora1571@gmail.com" w:date="2021-05-30T15:12:00Z">
          <w:pPr/>
        </w:pPrChange>
      </w:pPr>
    </w:p>
    <w:p w14:paraId="7B1E2FE8" w14:textId="02122D10" w:rsidR="00E35AA8" w:rsidRPr="00DE39BA" w:rsidRDefault="00E35AA8" w:rsidP="00F535CA">
      <w:pPr>
        <w:widowControl w:val="0"/>
        <w:pPrChange w:id="1558" w:author="mananarora1571@gmail.com" w:date="2021-05-30T15:12:00Z">
          <w:pPr/>
        </w:pPrChange>
      </w:pPr>
    </w:p>
    <w:p w14:paraId="0E576A46" w14:textId="4EA6D974" w:rsidR="00E35AA8" w:rsidRPr="00DE39BA" w:rsidRDefault="00E35AA8" w:rsidP="00F535CA">
      <w:pPr>
        <w:widowControl w:val="0"/>
        <w:pPrChange w:id="1559" w:author="mananarora1571@gmail.com" w:date="2021-05-30T15:12:00Z">
          <w:pPr/>
        </w:pPrChange>
      </w:pPr>
    </w:p>
    <w:p w14:paraId="71F10B82" w14:textId="301BEAAD" w:rsidR="00E35AA8" w:rsidRPr="00DE39BA" w:rsidRDefault="00E35AA8" w:rsidP="00F535CA">
      <w:pPr>
        <w:widowControl w:val="0"/>
        <w:pPrChange w:id="1560" w:author="mananarora1571@gmail.com" w:date="2021-05-30T15:12:00Z">
          <w:pPr/>
        </w:pPrChange>
      </w:pPr>
    </w:p>
    <w:p w14:paraId="3A06B0B6" w14:textId="617BEDBA" w:rsidR="00E35AA8" w:rsidRDefault="00E35AA8" w:rsidP="00F535CA">
      <w:pPr>
        <w:widowControl w:val="0"/>
        <w:rPr>
          <w:ins w:id="1561" w:author="mananarora1571@gmail.com" w:date="2021-05-30T15:18:00Z"/>
        </w:rPr>
        <w:pPrChange w:id="1562" w:author="mananarora1571@gmail.com" w:date="2021-05-30T15:12:00Z">
          <w:pPr/>
        </w:pPrChange>
      </w:pPr>
    </w:p>
    <w:p w14:paraId="6A5BF0AE" w14:textId="77777777" w:rsidR="00EB6EFA" w:rsidRPr="00DE39BA" w:rsidRDefault="00EB6EFA" w:rsidP="00F535CA">
      <w:pPr>
        <w:widowControl w:val="0"/>
        <w:pPrChange w:id="1563" w:author="mananarora1571@gmail.com" w:date="2021-05-30T15:12:00Z">
          <w:pPr/>
        </w:pPrChange>
      </w:pPr>
    </w:p>
    <w:p w14:paraId="4FAEEDC8" w14:textId="77777777" w:rsidR="008E3C63" w:rsidRPr="00DE39BA" w:rsidRDefault="000B34C7" w:rsidP="00F535CA">
      <w:pPr>
        <w:pStyle w:val="Heading1"/>
        <w:keepNext w:val="0"/>
        <w:keepLines w:val="0"/>
        <w:widowControl w:val="0"/>
        <w:jc w:val="center"/>
        <w:rPr>
          <w:rFonts w:cs="Times New Roman"/>
          <w:color w:val="auto"/>
          <w:u w:val="single"/>
        </w:rPr>
        <w:pPrChange w:id="1564" w:author="mananarora1571@gmail.com" w:date="2021-05-30T15:12:00Z">
          <w:pPr>
            <w:pStyle w:val="Heading1"/>
            <w:jc w:val="center"/>
          </w:pPr>
        </w:pPrChange>
      </w:pPr>
      <w:r w:rsidRPr="00DE39BA">
        <w:rPr>
          <w:rFonts w:cs="Times New Roman"/>
          <w:color w:val="auto"/>
          <w:u w:val="single"/>
        </w:rPr>
        <w:lastRenderedPageBreak/>
        <w:t>CHAPTER 7: IMPLEMENTATION</w:t>
      </w:r>
    </w:p>
    <w:p w14:paraId="5E44EC22" w14:textId="77777777" w:rsidR="004F7138" w:rsidRPr="00DE39BA" w:rsidRDefault="004F7138" w:rsidP="00F535CA">
      <w:pPr>
        <w:widowControl w:val="0"/>
        <w:spacing w:before="40" w:after="0" w:line="256" w:lineRule="auto"/>
        <w:outlineLvl w:val="1"/>
        <w:rPr>
          <w:rFonts w:eastAsia="Times New Roman"/>
          <w:b/>
          <w:szCs w:val="26"/>
        </w:rPr>
        <w:pPrChange w:id="1565" w:author="mananarora1571@gmail.com" w:date="2021-05-30T15:12:00Z">
          <w:pPr>
            <w:keepNext/>
            <w:keepLines/>
            <w:spacing w:before="40" w:after="0" w:line="256" w:lineRule="auto"/>
            <w:outlineLvl w:val="1"/>
          </w:pPr>
        </w:pPrChange>
      </w:pPr>
    </w:p>
    <w:p w14:paraId="1523BFE0" w14:textId="77777777" w:rsidR="008E3C63" w:rsidRPr="00DE39BA" w:rsidRDefault="008E3C63" w:rsidP="00F535CA">
      <w:pPr>
        <w:widowControl w:val="0"/>
        <w:spacing w:before="40" w:after="0" w:line="256" w:lineRule="auto"/>
        <w:outlineLvl w:val="1"/>
        <w:rPr>
          <w:rFonts w:eastAsia="Times New Roman"/>
          <w:b/>
          <w:szCs w:val="26"/>
        </w:rPr>
        <w:pPrChange w:id="1566" w:author="mananarora1571@gmail.com" w:date="2021-05-30T15:12:00Z">
          <w:pPr>
            <w:keepNext/>
            <w:keepLines/>
            <w:spacing w:before="40" w:after="0" w:line="256" w:lineRule="auto"/>
            <w:outlineLvl w:val="1"/>
          </w:pPr>
        </w:pPrChange>
      </w:pPr>
      <w:r w:rsidRPr="00DE39BA">
        <w:rPr>
          <w:rFonts w:eastAsia="Times New Roman"/>
          <w:b/>
          <w:szCs w:val="26"/>
        </w:rPr>
        <w:t>7.1</w:t>
      </w:r>
      <w:r w:rsidRPr="00DE39BA">
        <w:rPr>
          <w:rFonts w:eastAsia="Times New Roman"/>
          <w:b/>
          <w:szCs w:val="26"/>
        </w:rPr>
        <w:tab/>
        <w:t>Introduction</w:t>
      </w:r>
    </w:p>
    <w:p w14:paraId="1784C0F4" w14:textId="77777777" w:rsidR="004F7138" w:rsidRPr="00DE39BA" w:rsidRDefault="004F7138" w:rsidP="00F535CA">
      <w:pPr>
        <w:widowControl w:val="0"/>
        <w:spacing w:before="40" w:after="0" w:line="256" w:lineRule="auto"/>
        <w:outlineLvl w:val="1"/>
        <w:rPr>
          <w:rFonts w:eastAsia="Times New Roman"/>
          <w:b/>
          <w:szCs w:val="26"/>
        </w:rPr>
        <w:pPrChange w:id="1567" w:author="mananarora1571@gmail.com" w:date="2021-05-30T15:12:00Z">
          <w:pPr>
            <w:keepNext/>
            <w:keepLines/>
            <w:spacing w:before="40" w:after="0" w:line="256" w:lineRule="auto"/>
            <w:outlineLvl w:val="1"/>
          </w:pPr>
        </w:pPrChange>
      </w:pPr>
    </w:p>
    <w:p w14:paraId="2AC48BFE" w14:textId="7B8DF577" w:rsidR="00CF1E43" w:rsidRDefault="00CF1E43" w:rsidP="00F535CA">
      <w:pPr>
        <w:widowControl w:val="0"/>
        <w:spacing w:before="40" w:after="0" w:line="256" w:lineRule="auto"/>
        <w:ind w:left="720"/>
        <w:outlineLvl w:val="1"/>
        <w:pPrChange w:id="1568" w:author="mananarora1571@gmail.com" w:date="2021-05-30T15:12:00Z">
          <w:pPr>
            <w:keepNext/>
            <w:keepLines/>
            <w:spacing w:before="40" w:after="0" w:line="256" w:lineRule="auto"/>
            <w:ind w:left="720"/>
            <w:outlineLvl w:val="1"/>
          </w:pPr>
        </w:pPrChange>
      </w:pPr>
      <w:r>
        <w:t>After the design phase was completed, the engineer analyzed the need for that the requirements cited should meet the proposed system development schema. The implementation phase is one of the most important stages in any project as an engineer will work to make system configuration a real system. Getting Started Phase including the explicit use of tools to convert design modules into a real application. By working on a real system, an engineer requirement can be a program language and editing tool. The developer selects the flutter frame you use dart language and backend were developed in a python running docker jealousy. The developer had to go through a series of bugs that were disruptive time to start working. This chapter goes on to shed some light on the composition initiated and what are the shortcomings during the process.</w:t>
      </w:r>
    </w:p>
    <w:p w14:paraId="513B534F" w14:textId="77777777" w:rsidR="00CF1E43" w:rsidRDefault="00CF1E43" w:rsidP="00F535CA">
      <w:pPr>
        <w:widowControl w:val="0"/>
        <w:spacing w:before="40" w:after="0" w:line="256" w:lineRule="auto"/>
        <w:ind w:left="720"/>
        <w:outlineLvl w:val="1"/>
        <w:pPrChange w:id="1569" w:author="mananarora1571@gmail.com" w:date="2021-05-30T15:12:00Z">
          <w:pPr>
            <w:keepNext/>
            <w:keepLines/>
            <w:spacing w:before="40" w:after="0" w:line="256" w:lineRule="auto"/>
            <w:ind w:left="720"/>
            <w:outlineLvl w:val="1"/>
          </w:pPr>
        </w:pPrChange>
      </w:pPr>
      <w:r>
        <w:t>In addition, a list of problems is discussed and what possible solutions are available</w:t>
      </w:r>
    </w:p>
    <w:p w14:paraId="5C41A508" w14:textId="77777777" w:rsidR="00CF1E43" w:rsidRDefault="00CF1E43" w:rsidP="00F535CA">
      <w:pPr>
        <w:widowControl w:val="0"/>
        <w:spacing w:before="40" w:after="0" w:line="256" w:lineRule="auto"/>
        <w:ind w:left="720"/>
        <w:outlineLvl w:val="1"/>
        <w:pPrChange w:id="1570" w:author="mananarora1571@gmail.com" w:date="2021-05-30T15:12:00Z">
          <w:pPr>
            <w:keepNext/>
            <w:keepLines/>
            <w:spacing w:before="40" w:after="0" w:line="256" w:lineRule="auto"/>
            <w:ind w:left="720"/>
            <w:outlineLvl w:val="1"/>
          </w:pPr>
        </w:pPrChange>
      </w:pPr>
      <w:r>
        <w:t>were provided.</w:t>
      </w:r>
    </w:p>
    <w:p w14:paraId="08B2DA6A" w14:textId="40ECECB5" w:rsidR="008E3C63" w:rsidRPr="00DE39BA" w:rsidRDefault="008E3C63" w:rsidP="00F535CA">
      <w:pPr>
        <w:widowControl w:val="0"/>
        <w:spacing w:before="40" w:after="0" w:line="256" w:lineRule="auto"/>
        <w:outlineLvl w:val="1"/>
        <w:rPr>
          <w:rFonts w:eastAsia="Times New Roman"/>
          <w:b/>
          <w:szCs w:val="26"/>
        </w:rPr>
        <w:pPrChange w:id="1571" w:author="mananarora1571@gmail.com" w:date="2021-05-30T15:12:00Z">
          <w:pPr>
            <w:keepNext/>
            <w:keepLines/>
            <w:spacing w:before="40" w:after="0" w:line="256" w:lineRule="auto"/>
            <w:outlineLvl w:val="1"/>
          </w:pPr>
        </w:pPrChange>
      </w:pPr>
      <w:r w:rsidRPr="00DE39BA">
        <w:rPr>
          <w:rFonts w:eastAsia="Times New Roman"/>
          <w:b/>
          <w:szCs w:val="26"/>
        </w:rPr>
        <w:t>7.2</w:t>
      </w:r>
      <w:r w:rsidRPr="00DE39BA">
        <w:rPr>
          <w:rFonts w:eastAsia="Times New Roman"/>
          <w:b/>
          <w:szCs w:val="26"/>
        </w:rPr>
        <w:tab/>
        <w:t>Tools used for Implementation</w:t>
      </w:r>
    </w:p>
    <w:p w14:paraId="5071C6C9" w14:textId="593E92DC" w:rsidR="008E3C63" w:rsidRPr="00DE39BA" w:rsidRDefault="008E3C63" w:rsidP="00F535CA">
      <w:pPr>
        <w:widowControl w:val="0"/>
        <w:spacing w:line="360" w:lineRule="auto"/>
        <w:jc w:val="both"/>
        <w:rPr>
          <w:rFonts w:eastAsia="Times New Roman"/>
        </w:rPr>
        <w:pPrChange w:id="1572" w:author="mananarora1571@gmail.com" w:date="2021-05-30T15:12:00Z">
          <w:pPr>
            <w:spacing w:line="360" w:lineRule="auto"/>
            <w:jc w:val="both"/>
          </w:pPr>
        </w:pPrChange>
      </w:pPr>
      <w:r w:rsidRPr="00DE39BA">
        <w:rPr>
          <w:rFonts w:eastAsia="Times New Roman"/>
        </w:rPr>
        <w:t xml:space="preserve">The developer has mentioned all the tools that </w:t>
      </w:r>
      <w:r w:rsidR="003763EF" w:rsidRPr="00DE39BA">
        <w:rPr>
          <w:rFonts w:eastAsia="Times New Roman"/>
        </w:rPr>
        <w:t xml:space="preserve">have </w:t>
      </w:r>
      <w:r w:rsidRPr="00DE39BA">
        <w:rPr>
          <w:rFonts w:eastAsia="Times New Roman"/>
        </w:rPr>
        <w:t>been used in the development of the system.</w:t>
      </w:r>
    </w:p>
    <w:tbl>
      <w:tblPr>
        <w:tblStyle w:val="LightGrid4"/>
        <w:tblW w:w="9090" w:type="dxa"/>
        <w:tblInd w:w="108" w:type="dxa"/>
        <w:tblLook w:val="04A0" w:firstRow="1" w:lastRow="0" w:firstColumn="1" w:lastColumn="0" w:noHBand="0" w:noVBand="1"/>
      </w:tblPr>
      <w:tblGrid>
        <w:gridCol w:w="3341"/>
        <w:gridCol w:w="5749"/>
      </w:tblGrid>
      <w:tr w:rsidR="008E3C63" w:rsidRPr="00DE39BA" w14:paraId="3C920047" w14:textId="77777777" w:rsidTr="008E3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7E3E24A" w14:textId="77777777" w:rsidR="008E3C63" w:rsidRPr="00DE39BA" w:rsidRDefault="008E3C63" w:rsidP="00F535CA">
            <w:pPr>
              <w:widowControl w:val="0"/>
              <w:spacing w:line="240" w:lineRule="auto"/>
              <w:jc w:val="center"/>
              <w:rPr>
                <w:rFonts w:eastAsia="Times New Roman"/>
                <w:sz w:val="22"/>
                <w:szCs w:val="24"/>
                <w:lang w:val="en-US" w:bidi="en-US"/>
              </w:rPr>
              <w:pPrChange w:id="1573" w:author="mananarora1571@gmail.com" w:date="2021-05-30T15:12:00Z">
                <w:pPr>
                  <w:spacing w:line="240" w:lineRule="auto"/>
                  <w:jc w:val="center"/>
                </w:pPr>
              </w:pPrChange>
            </w:pPr>
            <w:r w:rsidRPr="00DE39BA">
              <w:rPr>
                <w:szCs w:val="24"/>
                <w:lang w:val="en-US" w:bidi="en-US"/>
              </w:rPr>
              <w:t>Tools</w:t>
            </w:r>
          </w:p>
        </w:tc>
        <w:tc>
          <w:tcPr>
            <w:tcW w:w="5749" w:type="dxa"/>
            <w:hideMark/>
          </w:tcPr>
          <w:p w14:paraId="3C6CFF7C" w14:textId="77777777" w:rsidR="008E3C63" w:rsidRPr="00DE39BA" w:rsidRDefault="008E3C63" w:rsidP="00F535CA">
            <w:pPr>
              <w:widowControl w:val="0"/>
              <w:spacing w:line="240" w:lineRule="auto"/>
              <w:jc w:val="center"/>
              <w:cnfStyle w:val="100000000000" w:firstRow="1" w:lastRow="0" w:firstColumn="0" w:lastColumn="0" w:oddVBand="0" w:evenVBand="0" w:oddHBand="0" w:evenHBand="0" w:firstRowFirstColumn="0" w:firstRowLastColumn="0" w:lastRowFirstColumn="0" w:lastRowLastColumn="0"/>
              <w:rPr>
                <w:szCs w:val="24"/>
                <w:lang w:val="en-US" w:bidi="en-US"/>
              </w:rPr>
              <w:pPrChange w:id="1574" w:author="mananarora1571@gmail.com" w:date="2021-05-30T15:12:00Z">
                <w:pPr>
                  <w:spacing w:line="240" w:lineRule="auto"/>
                  <w:jc w:val="center"/>
                  <w:cnfStyle w:val="100000000000" w:firstRow="1" w:lastRow="0" w:firstColumn="0" w:lastColumn="0" w:oddVBand="0" w:evenVBand="0" w:oddHBand="0" w:evenHBand="0" w:firstRowFirstColumn="0" w:firstRowLastColumn="0" w:lastRowFirstColumn="0" w:lastRowLastColumn="0"/>
                </w:pPr>
              </w:pPrChange>
            </w:pPr>
            <w:r w:rsidRPr="00DE39BA">
              <w:rPr>
                <w:szCs w:val="24"/>
                <w:lang w:val="en-US" w:bidi="en-US"/>
              </w:rPr>
              <w:t>Purpose</w:t>
            </w:r>
          </w:p>
        </w:tc>
      </w:tr>
      <w:tr w:rsidR="008E3C63" w:rsidRPr="00DE39BA" w14:paraId="7E0C4D61"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8218187" w14:textId="77777777" w:rsidR="008E3C63" w:rsidRPr="00DE39BA" w:rsidRDefault="008E3C63" w:rsidP="00F535CA">
            <w:pPr>
              <w:widowControl w:val="0"/>
              <w:spacing w:line="240" w:lineRule="auto"/>
              <w:rPr>
                <w:szCs w:val="24"/>
                <w:lang w:val="en-US" w:bidi="en-US"/>
              </w:rPr>
              <w:pPrChange w:id="1575" w:author="mananarora1571@gmail.com" w:date="2021-05-30T15:12:00Z">
                <w:pPr>
                  <w:spacing w:line="240" w:lineRule="auto"/>
                </w:pPr>
              </w:pPrChange>
            </w:pPr>
            <w:r w:rsidRPr="00DE39BA">
              <w:rPr>
                <w:szCs w:val="24"/>
                <w:lang w:val="en-US" w:bidi="en-US"/>
              </w:rPr>
              <w:t>Windows 10</w:t>
            </w:r>
          </w:p>
        </w:tc>
        <w:tc>
          <w:tcPr>
            <w:tcW w:w="5749" w:type="dxa"/>
            <w:hideMark/>
          </w:tcPr>
          <w:p w14:paraId="4872FACC" w14:textId="7A21551D" w:rsidR="008E3C63" w:rsidRPr="00DE39BA" w:rsidRDefault="008E3C63" w:rsidP="00F535CA">
            <w:pPr>
              <w:widowControl w:val="0"/>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Change w:id="1576" w:author="mananarora1571@gmail.com" w:date="2021-05-30T15:12:00Z">
                <w:pPr>
                  <w:spacing w:line="240" w:lineRule="auto"/>
                  <w:jc w:val="both"/>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val="en-US" w:bidi="en-US"/>
              </w:rPr>
              <w:t xml:space="preserve">Used as an operating system to run all the </w:t>
            </w:r>
            <w:r w:rsidR="003763EF" w:rsidRPr="00DE39BA">
              <w:rPr>
                <w:rFonts w:eastAsia="Times New Roman"/>
                <w:szCs w:val="24"/>
                <w:lang w:val="en-US" w:bidi="en-US"/>
              </w:rPr>
              <w:t>below-</w:t>
            </w:r>
            <w:r w:rsidRPr="00DE39BA">
              <w:rPr>
                <w:rFonts w:eastAsia="Times New Roman"/>
                <w:szCs w:val="24"/>
                <w:lang w:val="en-US" w:bidi="en-US"/>
              </w:rPr>
              <w:t>mentioned tools for the development of the system.</w:t>
            </w:r>
          </w:p>
        </w:tc>
      </w:tr>
      <w:tr w:rsidR="00947DCB" w:rsidRPr="00DE39BA" w14:paraId="6F2D0BCB"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06E9C280" w14:textId="6F5FD1FC" w:rsidR="00947DCB" w:rsidRPr="00DE39BA" w:rsidRDefault="00947DCB" w:rsidP="00F535CA">
            <w:pPr>
              <w:widowControl w:val="0"/>
              <w:spacing w:line="240" w:lineRule="auto"/>
              <w:rPr>
                <w:szCs w:val="24"/>
                <w:lang w:bidi="en-US"/>
              </w:rPr>
              <w:pPrChange w:id="1577" w:author="mananarora1571@gmail.com" w:date="2021-05-30T15:12:00Z">
                <w:pPr>
                  <w:spacing w:line="240" w:lineRule="auto"/>
                </w:pPr>
              </w:pPrChange>
            </w:pPr>
            <w:r w:rsidRPr="00DE39BA">
              <w:rPr>
                <w:szCs w:val="24"/>
                <w:lang w:bidi="en-US"/>
              </w:rPr>
              <w:t>Ubuntu</w:t>
            </w:r>
          </w:p>
        </w:tc>
        <w:tc>
          <w:tcPr>
            <w:tcW w:w="5749" w:type="dxa"/>
          </w:tcPr>
          <w:p w14:paraId="50D75036" w14:textId="442458F5" w:rsidR="00947DCB" w:rsidRPr="00DE39BA" w:rsidRDefault="00947DCB" w:rsidP="00F535CA">
            <w:pPr>
              <w:widowControl w:val="0"/>
              <w:spacing w:line="240" w:lineRule="auto"/>
              <w:jc w:val="both"/>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Change w:id="1578" w:author="mananarora1571@gmail.com" w:date="2021-05-30T15:12:00Z">
                <w:pPr>
                  <w:spacing w:line="240" w:lineRule="auto"/>
                  <w:jc w:val="both"/>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lang w:bidi="en-US"/>
              </w:rPr>
              <w:t>Used as an OS for back-end development.</w:t>
            </w:r>
          </w:p>
        </w:tc>
      </w:tr>
      <w:tr w:rsidR="008E3C63" w:rsidRPr="00DE39BA" w14:paraId="7781D31D"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39018A4F" w14:textId="0C30CA31" w:rsidR="008E3C63" w:rsidRPr="00DE39BA" w:rsidRDefault="00947DCB" w:rsidP="00F535CA">
            <w:pPr>
              <w:widowControl w:val="0"/>
              <w:spacing w:line="240" w:lineRule="auto"/>
              <w:rPr>
                <w:rFonts w:eastAsia="Times New Roman"/>
                <w:szCs w:val="24"/>
                <w:lang w:val="en-US" w:bidi="en-US"/>
              </w:rPr>
              <w:pPrChange w:id="1579" w:author="mananarora1571@gmail.com" w:date="2021-05-30T15:12:00Z">
                <w:pPr>
                  <w:spacing w:line="240" w:lineRule="auto"/>
                </w:pPr>
              </w:pPrChange>
            </w:pPr>
            <w:r w:rsidRPr="00DE39BA">
              <w:rPr>
                <w:szCs w:val="24"/>
                <w:lang w:val="en-US" w:bidi="en-US"/>
              </w:rPr>
              <w:t>Draw.io</w:t>
            </w:r>
          </w:p>
        </w:tc>
        <w:tc>
          <w:tcPr>
            <w:tcW w:w="5749" w:type="dxa"/>
            <w:hideMark/>
          </w:tcPr>
          <w:p w14:paraId="0B23CD26" w14:textId="77777777" w:rsidR="008E3C63" w:rsidRPr="00DE39BA" w:rsidRDefault="008E3C63" w:rsidP="00F535CA">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Change w:id="1580" w:author="mananarora1571@gmail.com" w:date="2021-05-30T15:12:00Z">
                <w:pPr>
                  <w:spacing w:line="240" w:lineRule="auto"/>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val="en-US" w:bidi="en-US"/>
              </w:rPr>
              <w:t>Used to draw all the UML diagrams.</w:t>
            </w:r>
          </w:p>
        </w:tc>
      </w:tr>
      <w:tr w:rsidR="008E3C63" w:rsidRPr="00DE39BA" w14:paraId="4B4F04AA"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4A8CF519" w14:textId="002DCDEB" w:rsidR="008E3C63" w:rsidRPr="00DE39BA" w:rsidRDefault="008E3C63" w:rsidP="00F535CA">
            <w:pPr>
              <w:widowControl w:val="0"/>
              <w:spacing w:line="240" w:lineRule="auto"/>
              <w:rPr>
                <w:rFonts w:eastAsia="Times New Roman"/>
                <w:szCs w:val="24"/>
                <w:lang w:val="en-US" w:bidi="en-US"/>
              </w:rPr>
              <w:pPrChange w:id="1581" w:author="mananarora1571@gmail.com" w:date="2021-05-30T15:12:00Z">
                <w:pPr>
                  <w:spacing w:line="240" w:lineRule="auto"/>
                </w:pPr>
              </w:pPrChange>
            </w:pPr>
            <w:r w:rsidRPr="00DE39BA">
              <w:rPr>
                <w:szCs w:val="24"/>
                <w:lang w:val="en-US" w:bidi="en-US"/>
              </w:rPr>
              <w:t>Microsoft Word 20</w:t>
            </w:r>
            <w:r w:rsidR="00947DCB" w:rsidRPr="00DE39BA">
              <w:rPr>
                <w:szCs w:val="24"/>
                <w:lang w:val="en-US" w:bidi="en-US"/>
              </w:rPr>
              <w:t>20</w:t>
            </w:r>
          </w:p>
        </w:tc>
        <w:tc>
          <w:tcPr>
            <w:tcW w:w="5749" w:type="dxa"/>
            <w:hideMark/>
          </w:tcPr>
          <w:p w14:paraId="1CA399C6" w14:textId="77777777" w:rsidR="008E3C63" w:rsidRPr="00DE39BA" w:rsidRDefault="008E3C63" w:rsidP="00F535CA">
            <w:pPr>
              <w:widowControl w:val="0"/>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Change w:id="1582" w:author="mananarora1571@gmail.com" w:date="2021-05-30T15:12:00Z">
                <w:pPr>
                  <w:spacing w:line="240" w:lineRule="auto"/>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lang w:val="en-US" w:bidi="en-US"/>
              </w:rPr>
              <w:t>Used to document the project.</w:t>
            </w:r>
          </w:p>
        </w:tc>
      </w:tr>
      <w:tr w:rsidR="008E3C63" w:rsidRPr="00DE39BA" w14:paraId="5BBC47FE"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7F763EAC" w14:textId="6AE474BC" w:rsidR="008E3C63" w:rsidRPr="00DE39BA" w:rsidRDefault="008E3C63" w:rsidP="00F535CA">
            <w:pPr>
              <w:widowControl w:val="0"/>
              <w:spacing w:line="240" w:lineRule="auto"/>
              <w:rPr>
                <w:rFonts w:eastAsia="Times New Roman"/>
                <w:szCs w:val="24"/>
                <w:lang w:val="en-US" w:bidi="en-US"/>
              </w:rPr>
              <w:pPrChange w:id="1583" w:author="mananarora1571@gmail.com" w:date="2021-05-30T15:12:00Z">
                <w:pPr>
                  <w:spacing w:line="240" w:lineRule="auto"/>
                </w:pPr>
              </w:pPrChange>
            </w:pPr>
            <w:r w:rsidRPr="00DE39BA">
              <w:rPr>
                <w:szCs w:val="24"/>
                <w:lang w:val="en-US" w:bidi="en-US"/>
              </w:rPr>
              <w:t>Microsoft PowerPoint 20</w:t>
            </w:r>
            <w:r w:rsidR="00947DCB" w:rsidRPr="00DE39BA">
              <w:rPr>
                <w:szCs w:val="24"/>
                <w:lang w:val="en-US" w:bidi="en-US"/>
              </w:rPr>
              <w:t>20</w:t>
            </w:r>
          </w:p>
        </w:tc>
        <w:tc>
          <w:tcPr>
            <w:tcW w:w="5749" w:type="dxa"/>
            <w:hideMark/>
          </w:tcPr>
          <w:p w14:paraId="764F4FFB" w14:textId="77777777" w:rsidR="008E3C63" w:rsidRPr="00DE39BA" w:rsidRDefault="008E3C63" w:rsidP="00F535CA">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Change w:id="1584" w:author="mananarora1571@gmail.com" w:date="2021-05-30T15:12:00Z">
                <w:pPr>
                  <w:spacing w:line="240" w:lineRule="auto"/>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val="en-US" w:bidi="en-US"/>
              </w:rPr>
              <w:t>Used to prepare the presentation slide.</w:t>
            </w:r>
          </w:p>
        </w:tc>
      </w:tr>
      <w:tr w:rsidR="008E3C63" w:rsidRPr="00DE39BA" w14:paraId="222478B7"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122C632" w14:textId="114349BB" w:rsidR="008E3C63" w:rsidRPr="00DE39BA" w:rsidRDefault="00947DCB" w:rsidP="00F535CA">
            <w:pPr>
              <w:widowControl w:val="0"/>
              <w:spacing w:line="240" w:lineRule="auto"/>
              <w:rPr>
                <w:rFonts w:eastAsia="Times New Roman"/>
                <w:szCs w:val="24"/>
                <w:lang w:val="en-US" w:bidi="en-US"/>
              </w:rPr>
              <w:pPrChange w:id="1585" w:author="mananarora1571@gmail.com" w:date="2021-05-30T15:12:00Z">
                <w:pPr>
                  <w:spacing w:line="240" w:lineRule="auto"/>
                </w:pPr>
              </w:pPrChange>
            </w:pPr>
            <w:r w:rsidRPr="00DE39BA">
              <w:rPr>
                <w:rFonts w:eastAsia="Times New Roman"/>
                <w:szCs w:val="24"/>
                <w:lang w:val="en-US" w:bidi="en-US"/>
              </w:rPr>
              <w:t>Visual Studio Code</w:t>
            </w:r>
          </w:p>
        </w:tc>
        <w:tc>
          <w:tcPr>
            <w:tcW w:w="5749" w:type="dxa"/>
            <w:hideMark/>
          </w:tcPr>
          <w:p w14:paraId="0E1A4DB9" w14:textId="77777777" w:rsidR="008E3C63" w:rsidRPr="00DE39BA" w:rsidRDefault="008E3C63" w:rsidP="00F535CA">
            <w:pPr>
              <w:widowControl w:val="0"/>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val="en-US" w:bidi="en-US"/>
              </w:rPr>
              <w:pPrChange w:id="1586" w:author="mananarora1571@gmail.com" w:date="2021-05-30T15:12:00Z">
                <w:pPr>
                  <w:spacing w:line="240" w:lineRule="auto"/>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lang w:val="en-US" w:bidi="en-US"/>
              </w:rPr>
              <w:t>It is used for all the coding purposes.</w:t>
            </w:r>
          </w:p>
        </w:tc>
      </w:tr>
      <w:tr w:rsidR="008E3C63" w:rsidRPr="00DE39BA" w14:paraId="39488399"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hideMark/>
          </w:tcPr>
          <w:p w14:paraId="6C37DB65" w14:textId="7A21B674" w:rsidR="008E3C63" w:rsidRPr="00DE39BA" w:rsidRDefault="00947DCB" w:rsidP="00F535CA">
            <w:pPr>
              <w:widowControl w:val="0"/>
              <w:spacing w:line="240" w:lineRule="auto"/>
              <w:rPr>
                <w:rFonts w:eastAsia="Times New Roman"/>
                <w:szCs w:val="24"/>
                <w:lang w:val="en-US" w:bidi="en-US"/>
              </w:rPr>
              <w:pPrChange w:id="1587" w:author="mananarora1571@gmail.com" w:date="2021-05-30T15:12:00Z">
                <w:pPr>
                  <w:spacing w:line="240" w:lineRule="auto"/>
                </w:pPr>
              </w:pPrChange>
            </w:pPr>
            <w:r w:rsidRPr="00DE39BA">
              <w:rPr>
                <w:rFonts w:eastAsia="Times New Roman"/>
                <w:szCs w:val="24"/>
                <w:lang w:val="en-US" w:bidi="en-US"/>
              </w:rPr>
              <w:t>PostgreSQL</w:t>
            </w:r>
          </w:p>
        </w:tc>
        <w:tc>
          <w:tcPr>
            <w:tcW w:w="5749" w:type="dxa"/>
            <w:hideMark/>
          </w:tcPr>
          <w:p w14:paraId="35E8A681" w14:textId="22FFD629" w:rsidR="00947DCB" w:rsidRPr="00DE39BA" w:rsidRDefault="008E3C63" w:rsidP="00F535CA">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val="en-US" w:bidi="en-US"/>
              </w:rPr>
              <w:pPrChange w:id="1588" w:author="mananarora1571@gmail.com" w:date="2021-05-30T15:12:00Z">
                <w:pPr>
                  <w:keepNext/>
                  <w:spacing w:line="240" w:lineRule="auto"/>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val="en-US" w:bidi="en-US"/>
              </w:rPr>
              <w:t>Used as database.</w:t>
            </w:r>
          </w:p>
        </w:tc>
      </w:tr>
      <w:tr w:rsidR="00947DCB" w:rsidRPr="00DE39BA" w14:paraId="2B2A384D" w14:textId="77777777" w:rsidTr="008E3C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34E04886" w14:textId="2F1E5208" w:rsidR="00947DCB" w:rsidRPr="00DE39BA" w:rsidRDefault="00947DCB" w:rsidP="00F535CA">
            <w:pPr>
              <w:widowControl w:val="0"/>
              <w:spacing w:line="240" w:lineRule="auto"/>
              <w:rPr>
                <w:rFonts w:eastAsia="Times New Roman"/>
                <w:szCs w:val="24"/>
                <w:lang w:bidi="en-US"/>
              </w:rPr>
              <w:pPrChange w:id="1589" w:author="mananarora1571@gmail.com" w:date="2021-05-30T15:12:00Z">
                <w:pPr>
                  <w:spacing w:line="240" w:lineRule="auto"/>
                </w:pPr>
              </w:pPrChange>
            </w:pPr>
            <w:r w:rsidRPr="00DE39BA">
              <w:rPr>
                <w:rFonts w:eastAsia="Times New Roman"/>
                <w:szCs w:val="24"/>
                <w:lang w:bidi="en-US"/>
              </w:rPr>
              <w:t>Kafka</w:t>
            </w:r>
          </w:p>
        </w:tc>
        <w:tc>
          <w:tcPr>
            <w:tcW w:w="5749" w:type="dxa"/>
          </w:tcPr>
          <w:p w14:paraId="1B4B19D1" w14:textId="153994B5" w:rsidR="00947DCB" w:rsidRPr="00DE39BA" w:rsidRDefault="00947DCB" w:rsidP="00F535CA">
            <w:pPr>
              <w:widowControl w:val="0"/>
              <w:spacing w:line="240" w:lineRule="auto"/>
              <w:cnfStyle w:val="000000010000" w:firstRow="0" w:lastRow="0" w:firstColumn="0" w:lastColumn="0" w:oddVBand="0" w:evenVBand="0" w:oddHBand="0" w:evenHBand="1" w:firstRowFirstColumn="0" w:firstRowLastColumn="0" w:lastRowFirstColumn="0" w:lastRowLastColumn="0"/>
              <w:rPr>
                <w:rFonts w:eastAsia="Times New Roman"/>
                <w:szCs w:val="24"/>
                <w:lang w:bidi="en-US"/>
              </w:rPr>
              <w:pPrChange w:id="1590" w:author="mananarora1571@gmail.com" w:date="2021-05-30T15:12:00Z">
                <w:pPr>
                  <w:keepNext/>
                  <w:spacing w:line="240" w:lineRule="auto"/>
                  <w:cnfStyle w:val="000000010000" w:firstRow="0" w:lastRow="0" w:firstColumn="0" w:lastColumn="0" w:oddVBand="0" w:evenVBand="0" w:oddHBand="0" w:evenHBand="1" w:firstRowFirstColumn="0" w:firstRowLastColumn="0" w:lastRowFirstColumn="0" w:lastRowLastColumn="0"/>
                </w:pPr>
              </w:pPrChange>
            </w:pPr>
            <w:r w:rsidRPr="00DE39BA">
              <w:rPr>
                <w:rFonts w:eastAsia="Times New Roman"/>
                <w:szCs w:val="24"/>
                <w:lang w:bidi="en-US"/>
              </w:rPr>
              <w:t>For Messaging Queue System</w:t>
            </w:r>
          </w:p>
        </w:tc>
      </w:tr>
      <w:tr w:rsidR="00947DCB" w:rsidRPr="00DE39BA" w14:paraId="5EA69FD6" w14:textId="77777777" w:rsidTr="008E3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1" w:type="dxa"/>
          </w:tcPr>
          <w:p w14:paraId="469671A6" w14:textId="18DA2986" w:rsidR="00947DCB" w:rsidRPr="00DE39BA" w:rsidRDefault="00947DCB" w:rsidP="00F535CA">
            <w:pPr>
              <w:widowControl w:val="0"/>
              <w:spacing w:line="240" w:lineRule="auto"/>
              <w:rPr>
                <w:rFonts w:eastAsia="Times New Roman"/>
                <w:szCs w:val="24"/>
                <w:lang w:bidi="en-US"/>
              </w:rPr>
              <w:pPrChange w:id="1591" w:author="mananarora1571@gmail.com" w:date="2021-05-30T15:12:00Z">
                <w:pPr>
                  <w:spacing w:line="240" w:lineRule="auto"/>
                </w:pPr>
              </w:pPrChange>
            </w:pPr>
            <w:r w:rsidRPr="00DE39BA">
              <w:rPr>
                <w:rFonts w:eastAsia="Times New Roman"/>
                <w:szCs w:val="24"/>
                <w:lang w:bidi="en-US"/>
              </w:rPr>
              <w:t>Docker</w:t>
            </w:r>
          </w:p>
        </w:tc>
        <w:tc>
          <w:tcPr>
            <w:tcW w:w="5749" w:type="dxa"/>
          </w:tcPr>
          <w:p w14:paraId="1492CBF1" w14:textId="11D6C756" w:rsidR="00947DCB" w:rsidRPr="00DE39BA" w:rsidRDefault="00947DCB" w:rsidP="00F535CA">
            <w:pPr>
              <w:widowControl w:val="0"/>
              <w:spacing w:line="240" w:lineRule="auto"/>
              <w:cnfStyle w:val="000000100000" w:firstRow="0" w:lastRow="0" w:firstColumn="0" w:lastColumn="0" w:oddVBand="0" w:evenVBand="0" w:oddHBand="1" w:evenHBand="0" w:firstRowFirstColumn="0" w:firstRowLastColumn="0" w:lastRowFirstColumn="0" w:lastRowLastColumn="0"/>
              <w:rPr>
                <w:rFonts w:eastAsia="Times New Roman"/>
                <w:szCs w:val="24"/>
                <w:lang w:bidi="en-US"/>
              </w:rPr>
              <w:pPrChange w:id="1592" w:author="mananarora1571@gmail.com" w:date="2021-05-30T15:12:00Z">
                <w:pPr>
                  <w:keepNext/>
                  <w:spacing w:line="240" w:lineRule="auto"/>
                  <w:cnfStyle w:val="000000100000" w:firstRow="0" w:lastRow="0" w:firstColumn="0" w:lastColumn="0" w:oddVBand="0" w:evenVBand="0" w:oddHBand="1" w:evenHBand="0" w:firstRowFirstColumn="0" w:firstRowLastColumn="0" w:lastRowFirstColumn="0" w:lastRowLastColumn="0"/>
                </w:pPr>
              </w:pPrChange>
            </w:pPr>
            <w:r w:rsidRPr="00DE39BA">
              <w:rPr>
                <w:rFonts w:eastAsia="Times New Roman"/>
                <w:szCs w:val="24"/>
                <w:lang w:bidi="en-US"/>
              </w:rPr>
              <w:t>For OS Level Virtualization</w:t>
            </w:r>
          </w:p>
        </w:tc>
      </w:tr>
    </w:tbl>
    <w:p w14:paraId="310B6BD7" w14:textId="651D0662" w:rsidR="00B96460" w:rsidRPr="00B96460" w:rsidRDefault="00B96460" w:rsidP="00F535CA">
      <w:pPr>
        <w:widowControl w:val="0"/>
        <w:spacing w:before="40" w:after="0" w:line="360" w:lineRule="auto"/>
        <w:jc w:val="center"/>
        <w:outlineLvl w:val="1"/>
        <w:rPr>
          <w:rFonts w:eastAsia="Times New Roman"/>
          <w:b/>
          <w:iCs/>
          <w:szCs w:val="26"/>
        </w:rPr>
        <w:pPrChange w:id="1593" w:author="mananarora1571@gmail.com" w:date="2021-05-30T15:12:00Z">
          <w:pPr>
            <w:keepNext/>
            <w:keepLines/>
            <w:spacing w:before="40" w:after="0" w:line="360" w:lineRule="auto"/>
            <w:jc w:val="center"/>
            <w:outlineLvl w:val="1"/>
          </w:pPr>
        </w:pPrChange>
      </w:pPr>
      <w:r w:rsidRPr="00B96460">
        <w:rPr>
          <w:b/>
          <w:iCs/>
          <w:szCs w:val="24"/>
        </w:rPr>
        <w:t xml:space="preserve">Table </w:t>
      </w:r>
      <w:r w:rsidR="00DE4707">
        <w:rPr>
          <w:b/>
          <w:iCs/>
          <w:szCs w:val="24"/>
        </w:rPr>
        <w:t>7.1: Tools used for Implementation</w:t>
      </w:r>
    </w:p>
    <w:p w14:paraId="6B5B924C" w14:textId="232D2B6B" w:rsidR="00FB1059" w:rsidRDefault="00FB1059" w:rsidP="00F535CA">
      <w:pPr>
        <w:widowControl w:val="0"/>
        <w:spacing w:before="40" w:after="0" w:line="360" w:lineRule="auto"/>
        <w:outlineLvl w:val="1"/>
        <w:rPr>
          <w:rFonts w:eastAsia="Times New Roman"/>
          <w:b/>
          <w:szCs w:val="26"/>
        </w:rPr>
        <w:pPrChange w:id="1594" w:author="mananarora1571@gmail.com" w:date="2021-05-30T15:12:00Z">
          <w:pPr>
            <w:keepNext/>
            <w:keepLines/>
            <w:spacing w:before="40" w:after="0" w:line="360" w:lineRule="auto"/>
            <w:outlineLvl w:val="1"/>
          </w:pPr>
        </w:pPrChange>
      </w:pPr>
    </w:p>
    <w:p w14:paraId="16E76FA8" w14:textId="3A2C45FE" w:rsidR="00FB1059" w:rsidRDefault="00FB1059" w:rsidP="00F535CA">
      <w:pPr>
        <w:widowControl w:val="0"/>
        <w:spacing w:before="40" w:after="0" w:line="360" w:lineRule="auto"/>
        <w:outlineLvl w:val="1"/>
        <w:rPr>
          <w:rFonts w:eastAsia="Times New Roman"/>
          <w:b/>
          <w:szCs w:val="26"/>
        </w:rPr>
        <w:pPrChange w:id="1595" w:author="mananarora1571@gmail.com" w:date="2021-05-30T15:12:00Z">
          <w:pPr>
            <w:keepNext/>
            <w:keepLines/>
            <w:spacing w:before="40" w:after="0" w:line="360" w:lineRule="auto"/>
            <w:outlineLvl w:val="1"/>
          </w:pPr>
        </w:pPrChange>
      </w:pPr>
      <w:r w:rsidRPr="00FB1059">
        <w:rPr>
          <w:rFonts w:eastAsia="Times New Roman"/>
          <w:b/>
          <w:noProof/>
          <w:szCs w:val="26"/>
          <w:lang w:val="en-IN" w:eastAsia="en-IN"/>
        </w:rPr>
        <w:lastRenderedPageBreak/>
        <w:drawing>
          <wp:inline distT="0" distB="0" distL="0" distR="0" wp14:anchorId="36C9CB61" wp14:editId="1BCDCE5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02790"/>
                    </a:xfrm>
                    <a:prstGeom prst="rect">
                      <a:avLst/>
                    </a:prstGeom>
                  </pic:spPr>
                </pic:pic>
              </a:graphicData>
            </a:graphic>
          </wp:inline>
        </w:drawing>
      </w:r>
    </w:p>
    <w:p w14:paraId="68F9F9B9" w14:textId="7CE28BF7" w:rsidR="00FB1059" w:rsidRDefault="004437EF" w:rsidP="00F535CA">
      <w:pPr>
        <w:widowControl w:val="0"/>
        <w:jc w:val="center"/>
        <w:rPr>
          <w:rFonts w:eastAsia="Calibri"/>
          <w:b/>
          <w:szCs w:val="24"/>
          <w:lang w:val="en-IN"/>
        </w:rPr>
        <w:pPrChange w:id="1596" w:author="mananarora1571@gmail.com" w:date="2021-05-30T15:12:00Z">
          <w:pPr>
            <w:jc w:val="center"/>
          </w:pPr>
        </w:pPrChange>
      </w:pPr>
      <w:r w:rsidRPr="00DE39BA">
        <w:rPr>
          <w:b/>
          <w:szCs w:val="24"/>
        </w:rPr>
        <w:t>Fig</w:t>
      </w:r>
      <w:r>
        <w:rPr>
          <w:b/>
          <w:szCs w:val="24"/>
        </w:rPr>
        <w:t xml:space="preserve"> 7.1</w:t>
      </w:r>
      <w:r w:rsidRPr="00DE39BA">
        <w:rPr>
          <w:b/>
          <w:szCs w:val="24"/>
        </w:rPr>
        <w:t xml:space="preserve">: </w:t>
      </w:r>
      <w:r>
        <w:rPr>
          <w:rFonts w:eastAsia="Calibri"/>
          <w:b/>
          <w:szCs w:val="24"/>
          <w:lang w:val="en-IN"/>
        </w:rPr>
        <w:t>Data Generation</w:t>
      </w:r>
      <w:r w:rsidRPr="00DE39BA">
        <w:rPr>
          <w:rFonts w:eastAsia="Calibri"/>
          <w:b/>
          <w:szCs w:val="24"/>
          <w:lang w:val="en-IN"/>
        </w:rPr>
        <w:t xml:space="preserve"> Overview</w:t>
      </w:r>
      <w:r w:rsidR="00FB1059" w:rsidRPr="00FB1059">
        <w:rPr>
          <w:rFonts w:eastAsia="Times New Roman"/>
          <w:b/>
          <w:noProof/>
          <w:szCs w:val="26"/>
          <w:lang w:val="en-IN" w:eastAsia="en-IN"/>
        </w:rPr>
        <w:drawing>
          <wp:inline distT="0" distB="0" distL="0" distR="0" wp14:anchorId="04D407CA" wp14:editId="4C0AC331">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3200"/>
                    </a:xfrm>
                    <a:prstGeom prst="rect">
                      <a:avLst/>
                    </a:prstGeom>
                  </pic:spPr>
                </pic:pic>
              </a:graphicData>
            </a:graphic>
          </wp:inline>
        </w:drawing>
      </w:r>
    </w:p>
    <w:p w14:paraId="79DF0A29" w14:textId="027D9EB2" w:rsidR="008C4224" w:rsidRPr="004437EF" w:rsidRDefault="004437EF" w:rsidP="00F535CA">
      <w:pPr>
        <w:widowControl w:val="0"/>
        <w:jc w:val="center"/>
        <w:rPr>
          <w:rFonts w:eastAsia="Calibri"/>
          <w:b/>
          <w:szCs w:val="24"/>
          <w:lang w:val="en-IN"/>
        </w:rPr>
        <w:pPrChange w:id="1597" w:author="mananarora1571@gmail.com" w:date="2021-05-30T15:12:00Z">
          <w:pPr>
            <w:jc w:val="center"/>
          </w:pPr>
        </w:pPrChange>
      </w:pPr>
      <w:r w:rsidRPr="00DE39BA">
        <w:rPr>
          <w:b/>
          <w:szCs w:val="24"/>
        </w:rPr>
        <w:t>Fig</w:t>
      </w:r>
      <w:r>
        <w:rPr>
          <w:b/>
          <w:szCs w:val="24"/>
        </w:rPr>
        <w:t xml:space="preserve"> 7.2</w:t>
      </w:r>
      <w:r w:rsidRPr="00DE39BA">
        <w:rPr>
          <w:b/>
          <w:szCs w:val="24"/>
        </w:rPr>
        <w:t xml:space="preserve">: </w:t>
      </w:r>
      <w:r>
        <w:rPr>
          <w:rFonts w:eastAsia="Calibri"/>
          <w:b/>
          <w:szCs w:val="24"/>
          <w:lang w:val="en-IN"/>
        </w:rPr>
        <w:t>Data Retrieval Pipeline</w:t>
      </w:r>
    </w:p>
    <w:p w14:paraId="08F07144" w14:textId="4972AFB6" w:rsidR="008C4224" w:rsidRDefault="008C4224" w:rsidP="00F535CA">
      <w:pPr>
        <w:widowControl w:val="0"/>
        <w:spacing w:before="40" w:after="0" w:line="360" w:lineRule="auto"/>
        <w:outlineLvl w:val="1"/>
        <w:rPr>
          <w:rFonts w:eastAsia="Times New Roman"/>
          <w:b/>
          <w:szCs w:val="26"/>
        </w:rPr>
        <w:pPrChange w:id="1598" w:author="mananarora1571@gmail.com" w:date="2021-05-30T15:12:00Z">
          <w:pPr>
            <w:keepNext/>
            <w:keepLines/>
            <w:spacing w:before="40" w:after="0" w:line="360" w:lineRule="auto"/>
            <w:outlineLvl w:val="1"/>
          </w:pPr>
        </w:pPrChange>
      </w:pPr>
    </w:p>
    <w:p w14:paraId="4FCBAC10" w14:textId="4E0ABAB7" w:rsidR="008C4224" w:rsidRPr="008C4224" w:rsidDel="00652383" w:rsidRDefault="008C4224" w:rsidP="00F535CA">
      <w:pPr>
        <w:widowControl w:val="0"/>
        <w:spacing w:before="40" w:after="0" w:line="360" w:lineRule="auto"/>
        <w:jc w:val="center"/>
        <w:outlineLvl w:val="1"/>
        <w:rPr>
          <w:del w:id="1599" w:author="mananarora1571@gmail.com" w:date="2021-05-30T16:00:00Z"/>
          <w:rFonts w:eastAsia="Times New Roman"/>
          <w:b/>
          <w:sz w:val="28"/>
          <w:szCs w:val="28"/>
        </w:rPr>
        <w:pPrChange w:id="1600" w:author="mananarora1571@gmail.com" w:date="2021-05-30T15:12:00Z">
          <w:pPr>
            <w:keepNext/>
            <w:keepLines/>
            <w:spacing w:before="40" w:after="0" w:line="360" w:lineRule="auto"/>
            <w:jc w:val="center"/>
            <w:outlineLvl w:val="1"/>
          </w:pPr>
        </w:pPrChange>
      </w:pPr>
      <w:del w:id="1601" w:author="mananarora1571@gmail.com" w:date="2021-05-30T16:00:00Z">
        <w:r w:rsidRPr="008C4224" w:rsidDel="00652383">
          <w:rPr>
            <w:rFonts w:eastAsia="Times New Roman"/>
            <w:b/>
            <w:sz w:val="28"/>
            <w:szCs w:val="28"/>
          </w:rPr>
          <w:lastRenderedPageBreak/>
          <w:delText>Crowd</w:delText>
        </w:r>
        <w:r w:rsidDel="00652383">
          <w:rPr>
            <w:rFonts w:eastAsia="Times New Roman"/>
            <w:b/>
            <w:sz w:val="28"/>
            <w:szCs w:val="28"/>
          </w:rPr>
          <w:delText xml:space="preserve"> </w:delText>
        </w:r>
        <w:r w:rsidRPr="008C4224" w:rsidDel="00652383">
          <w:rPr>
            <w:rFonts w:eastAsia="Times New Roman"/>
            <w:b/>
            <w:sz w:val="28"/>
            <w:szCs w:val="28"/>
          </w:rPr>
          <w:delText>Sourcing</w:delText>
        </w:r>
      </w:del>
    </w:p>
    <w:p w14:paraId="0EFE0713" w14:textId="283DD773" w:rsidR="008C4224" w:rsidRDefault="008C4224" w:rsidP="00F535CA">
      <w:pPr>
        <w:widowControl w:val="0"/>
        <w:spacing w:before="40" w:after="0" w:line="360" w:lineRule="auto"/>
        <w:jc w:val="center"/>
        <w:outlineLvl w:val="1"/>
        <w:rPr>
          <w:rFonts w:eastAsia="Times New Roman"/>
          <w:b/>
          <w:szCs w:val="26"/>
        </w:rPr>
        <w:pPrChange w:id="1602" w:author="mananarora1571@gmail.com" w:date="2021-05-30T15:12:00Z">
          <w:pPr>
            <w:keepNext/>
            <w:keepLines/>
            <w:spacing w:before="40" w:after="0" w:line="360" w:lineRule="auto"/>
            <w:outlineLvl w:val="1"/>
          </w:pPr>
        </w:pPrChange>
      </w:pPr>
      <w:r>
        <w:rPr>
          <w:rFonts w:eastAsia="Times New Roman"/>
          <w:b/>
          <w:noProof/>
          <w:szCs w:val="26"/>
          <w:lang w:val="en-IN" w:eastAsia="en-IN"/>
        </w:rPr>
        <w:drawing>
          <wp:inline distT="0" distB="0" distL="0" distR="0" wp14:anchorId="5277281B" wp14:editId="4883752B">
            <wp:extent cx="3444240" cy="3154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4240" cy="3154680"/>
                    </a:xfrm>
                    <a:prstGeom prst="rect">
                      <a:avLst/>
                    </a:prstGeom>
                    <a:noFill/>
                    <a:ln>
                      <a:noFill/>
                    </a:ln>
                  </pic:spPr>
                </pic:pic>
              </a:graphicData>
            </a:graphic>
          </wp:inline>
        </w:drawing>
      </w:r>
    </w:p>
    <w:p w14:paraId="140356E3" w14:textId="5088999D" w:rsidR="004437EF" w:rsidRPr="00DE39BA" w:rsidRDefault="004437EF" w:rsidP="00F535CA">
      <w:pPr>
        <w:widowControl w:val="0"/>
        <w:jc w:val="center"/>
        <w:rPr>
          <w:rFonts w:eastAsia="Calibri"/>
          <w:b/>
          <w:szCs w:val="24"/>
          <w:lang w:val="en-IN"/>
        </w:rPr>
        <w:pPrChange w:id="1603" w:author="mananarora1571@gmail.com" w:date="2021-05-30T15:12:00Z">
          <w:pPr>
            <w:jc w:val="center"/>
          </w:pPr>
        </w:pPrChange>
      </w:pPr>
      <w:r w:rsidRPr="00DE39BA">
        <w:rPr>
          <w:b/>
          <w:szCs w:val="24"/>
        </w:rPr>
        <w:t>Fig</w:t>
      </w:r>
      <w:r>
        <w:rPr>
          <w:b/>
          <w:szCs w:val="24"/>
        </w:rPr>
        <w:t xml:space="preserve"> 7.</w:t>
      </w:r>
      <w:ins w:id="1604" w:author="Pranav Taneja" w:date="2021-05-18T23:36:00Z">
        <w:r>
          <w:rPr>
            <w:b/>
            <w:szCs w:val="24"/>
          </w:rPr>
          <w:t>3</w:t>
        </w:r>
      </w:ins>
      <w:del w:id="1605" w:author="Pranav Taneja" w:date="2021-05-18T23:36:00Z">
        <w:r w:rsidDel="004437EF">
          <w:rPr>
            <w:b/>
            <w:szCs w:val="24"/>
          </w:rPr>
          <w:delText>1</w:delText>
        </w:r>
      </w:del>
      <w:r w:rsidRPr="00DE39BA">
        <w:rPr>
          <w:b/>
          <w:szCs w:val="24"/>
        </w:rPr>
        <w:t xml:space="preserve">: </w:t>
      </w:r>
      <w:ins w:id="1606" w:author="Pranav Taneja" w:date="2021-05-18T23:35:00Z">
        <w:r>
          <w:rPr>
            <w:rFonts w:eastAsia="Calibri"/>
            <w:b/>
            <w:szCs w:val="24"/>
            <w:lang w:val="en-IN"/>
          </w:rPr>
          <w:t xml:space="preserve">Crowd Sourcing </w:t>
        </w:r>
      </w:ins>
      <w:ins w:id="1607" w:author="Pranav Taneja" w:date="2021-05-18T23:36:00Z">
        <w:r>
          <w:rPr>
            <w:rFonts w:eastAsia="Calibri"/>
            <w:b/>
            <w:szCs w:val="24"/>
            <w:lang w:val="en-IN"/>
          </w:rPr>
          <w:t>using K-Nearest Neighbours</w:t>
        </w:r>
      </w:ins>
      <w:del w:id="1608" w:author="Pranav Taneja" w:date="2021-05-18T23:35:00Z">
        <w:r w:rsidRPr="00DE39BA" w:rsidDel="004437EF">
          <w:rPr>
            <w:rFonts w:eastAsia="Calibri"/>
            <w:b/>
            <w:szCs w:val="24"/>
            <w:lang w:val="en-IN"/>
          </w:rPr>
          <w:delText>Folder Layout Overview</w:delText>
        </w:r>
      </w:del>
    </w:p>
    <w:p w14:paraId="677F26E0" w14:textId="77777777" w:rsidR="004437EF" w:rsidRDefault="004437EF" w:rsidP="00F535CA">
      <w:pPr>
        <w:widowControl w:val="0"/>
        <w:spacing w:before="40" w:after="0" w:line="360" w:lineRule="auto"/>
        <w:outlineLvl w:val="1"/>
        <w:rPr>
          <w:rFonts w:eastAsia="Times New Roman"/>
          <w:b/>
          <w:szCs w:val="26"/>
        </w:rPr>
        <w:pPrChange w:id="1609" w:author="mananarora1571@gmail.com" w:date="2021-05-30T15:12:00Z">
          <w:pPr>
            <w:keepNext/>
            <w:keepLines/>
            <w:spacing w:before="40" w:after="0" w:line="360" w:lineRule="auto"/>
            <w:outlineLvl w:val="1"/>
          </w:pPr>
        </w:pPrChange>
      </w:pPr>
    </w:p>
    <w:p w14:paraId="2991EB0F" w14:textId="77777777" w:rsidR="00FB1059" w:rsidRDefault="00FB1059" w:rsidP="00F535CA">
      <w:pPr>
        <w:widowControl w:val="0"/>
        <w:spacing w:before="40" w:after="0" w:line="360" w:lineRule="auto"/>
        <w:outlineLvl w:val="1"/>
        <w:rPr>
          <w:rFonts w:eastAsia="Times New Roman"/>
          <w:b/>
          <w:szCs w:val="26"/>
        </w:rPr>
        <w:pPrChange w:id="1610" w:author="mananarora1571@gmail.com" w:date="2021-05-30T15:12:00Z">
          <w:pPr>
            <w:keepNext/>
            <w:keepLines/>
            <w:spacing w:before="40" w:after="0" w:line="360" w:lineRule="auto"/>
            <w:outlineLvl w:val="1"/>
          </w:pPr>
        </w:pPrChange>
      </w:pPr>
    </w:p>
    <w:p w14:paraId="7DCD1DC4" w14:textId="310F0DD1" w:rsidR="008E3C63" w:rsidRPr="00DE39BA" w:rsidRDefault="0069309F" w:rsidP="00F535CA">
      <w:pPr>
        <w:widowControl w:val="0"/>
        <w:spacing w:before="40" w:after="0" w:line="360" w:lineRule="auto"/>
        <w:outlineLvl w:val="1"/>
        <w:rPr>
          <w:rFonts w:eastAsia="Times New Roman"/>
          <w:b/>
          <w:szCs w:val="26"/>
        </w:rPr>
        <w:pPrChange w:id="1611" w:author="mananarora1571@gmail.com" w:date="2021-05-30T15:12:00Z">
          <w:pPr>
            <w:keepNext/>
            <w:keepLines/>
            <w:spacing w:before="40" w:after="0" w:line="360" w:lineRule="auto"/>
            <w:outlineLvl w:val="1"/>
          </w:pPr>
        </w:pPrChange>
      </w:pPr>
      <w:r w:rsidRPr="00DE39BA">
        <w:rPr>
          <w:rFonts w:eastAsia="Times New Roman"/>
          <w:b/>
          <w:szCs w:val="26"/>
        </w:rPr>
        <w:t xml:space="preserve">7.3 </w:t>
      </w:r>
      <w:r w:rsidR="008E3C63" w:rsidRPr="00DE39BA">
        <w:rPr>
          <w:rFonts w:eastAsia="Times New Roman"/>
          <w:b/>
          <w:szCs w:val="26"/>
        </w:rPr>
        <w:t>Implementation Plan</w:t>
      </w:r>
    </w:p>
    <w:p w14:paraId="2E4844D4" w14:textId="77777777" w:rsidR="00E35AA8" w:rsidRPr="00DE39BA" w:rsidRDefault="00E35AA8" w:rsidP="00F535CA">
      <w:pPr>
        <w:pStyle w:val="Heading3"/>
        <w:keepNext w:val="0"/>
        <w:keepLines w:val="0"/>
        <w:widowControl w:val="0"/>
        <w:spacing w:line="360" w:lineRule="auto"/>
        <w:rPr>
          <w:rFonts w:ascii="Times New Roman" w:hAnsi="Times New Roman" w:cs="Times New Roman"/>
          <w:color w:val="auto"/>
        </w:rPr>
        <w:pPrChange w:id="1612" w:author="mananarora1571@gmail.com" w:date="2021-05-30T15:12:00Z">
          <w:pPr>
            <w:pStyle w:val="Heading3"/>
            <w:spacing w:line="360" w:lineRule="auto"/>
          </w:pPr>
        </w:pPrChange>
      </w:pPr>
      <w:bookmarkStart w:id="1613" w:name="_Toc480417354"/>
      <w:bookmarkStart w:id="1614" w:name="_Toc60957774"/>
      <w:r w:rsidRPr="00DE39BA">
        <w:rPr>
          <w:rFonts w:ascii="Times New Roman" w:hAnsi="Times New Roman" w:cs="Times New Roman"/>
          <w:color w:val="auto"/>
        </w:rPr>
        <w:t>7.3.1</w:t>
      </w:r>
      <w:r w:rsidRPr="00DE39BA">
        <w:rPr>
          <w:rFonts w:ascii="Times New Roman" w:hAnsi="Times New Roman" w:cs="Times New Roman"/>
          <w:color w:val="auto"/>
        </w:rPr>
        <w:tab/>
        <w:t>Implementation Approach</w:t>
      </w:r>
      <w:bookmarkEnd w:id="1613"/>
    </w:p>
    <w:p w14:paraId="25853290" w14:textId="77777777" w:rsidR="00E35AA8" w:rsidRPr="00DE39BA" w:rsidRDefault="00E35AA8" w:rsidP="00F535CA">
      <w:pPr>
        <w:widowControl w:val="0"/>
        <w:spacing w:line="360" w:lineRule="auto"/>
        <w:jc w:val="both"/>
        <w:pPrChange w:id="1615" w:author="mananarora1571@gmail.com" w:date="2021-05-30T15:12:00Z">
          <w:pPr>
            <w:spacing w:line="360" w:lineRule="auto"/>
            <w:jc w:val="both"/>
          </w:pPr>
        </w:pPrChange>
      </w:pPr>
      <w:r w:rsidRPr="00DE39BA">
        <w:t xml:space="preserve">This plan would give the developer an overview of the procedures involved to develop the real system. A strategic plan is required to successfully complete a system. </w:t>
      </w:r>
      <w:r w:rsidRPr="00DE39BA">
        <w:rPr>
          <w:b/>
          <w:bCs/>
        </w:rPr>
        <w:t xml:space="preserve">‘Agile approach’ </w:t>
      </w:r>
      <w:r w:rsidRPr="00DE39BA">
        <w:t>is used to divide the system into separate modules to detect and recover from errors easily. The plan is made to prioritize various modules on the basis of their complexity so that each and every module can be implemented on time and the complex modules should be developed first.</w:t>
      </w:r>
    </w:p>
    <w:p w14:paraId="01F184F9" w14:textId="77777777" w:rsidR="00E35AA8" w:rsidRPr="00DE39BA" w:rsidRDefault="00E35AA8" w:rsidP="00F535CA">
      <w:pPr>
        <w:pStyle w:val="Heading3"/>
        <w:keepNext w:val="0"/>
        <w:keepLines w:val="0"/>
        <w:widowControl w:val="0"/>
        <w:spacing w:line="360" w:lineRule="auto"/>
        <w:rPr>
          <w:rFonts w:ascii="Times New Roman" w:hAnsi="Times New Roman" w:cs="Times New Roman"/>
          <w:color w:val="auto"/>
        </w:rPr>
        <w:pPrChange w:id="1616" w:author="mananarora1571@gmail.com" w:date="2021-05-30T15:12:00Z">
          <w:pPr>
            <w:pStyle w:val="Heading3"/>
            <w:spacing w:line="360" w:lineRule="auto"/>
          </w:pPr>
        </w:pPrChange>
      </w:pPr>
      <w:bookmarkStart w:id="1617" w:name="_Toc480417355"/>
      <w:r w:rsidRPr="00DE39BA">
        <w:rPr>
          <w:rFonts w:ascii="Times New Roman" w:hAnsi="Times New Roman" w:cs="Times New Roman"/>
          <w:color w:val="auto"/>
        </w:rPr>
        <w:t>7.3.1</w:t>
      </w:r>
      <w:r w:rsidRPr="00DE39BA">
        <w:rPr>
          <w:rFonts w:ascii="Times New Roman" w:hAnsi="Times New Roman" w:cs="Times New Roman"/>
          <w:color w:val="auto"/>
        </w:rPr>
        <w:tab/>
        <w:t>Implementation Approach Steps</w:t>
      </w:r>
      <w:bookmarkEnd w:id="1617"/>
    </w:p>
    <w:p w14:paraId="298702F3" w14:textId="77777777" w:rsidR="00E35AA8" w:rsidRPr="00DE39BA" w:rsidRDefault="00E35AA8" w:rsidP="00F535CA">
      <w:pPr>
        <w:pStyle w:val="ListParagraph"/>
        <w:widowControl w:val="0"/>
        <w:numPr>
          <w:ilvl w:val="0"/>
          <w:numId w:val="43"/>
        </w:numPr>
        <w:spacing w:after="200" w:line="360" w:lineRule="auto"/>
        <w:jc w:val="both"/>
        <w:pPrChange w:id="1618" w:author="mananarora1571@gmail.com" w:date="2021-05-30T15:12:00Z">
          <w:pPr>
            <w:pStyle w:val="ListParagraph"/>
            <w:numPr>
              <w:numId w:val="43"/>
            </w:numPr>
            <w:spacing w:after="200" w:line="360" w:lineRule="auto"/>
            <w:ind w:hanging="360"/>
            <w:jc w:val="both"/>
          </w:pPr>
        </w:pPrChange>
      </w:pPr>
      <w:r w:rsidRPr="00DE39BA">
        <w:t>Since the system had varios app for each and every platform so first app had to be developed keeping android as its main focus along side the backend.</w:t>
      </w:r>
    </w:p>
    <w:p w14:paraId="3B88EA7D" w14:textId="77777777" w:rsidR="00E35AA8" w:rsidRPr="00DE39BA" w:rsidRDefault="00E35AA8" w:rsidP="00F535CA">
      <w:pPr>
        <w:pStyle w:val="ListParagraph"/>
        <w:widowControl w:val="0"/>
        <w:numPr>
          <w:ilvl w:val="0"/>
          <w:numId w:val="43"/>
        </w:numPr>
        <w:spacing w:after="200" w:line="360" w:lineRule="auto"/>
        <w:jc w:val="both"/>
        <w:pPrChange w:id="1619" w:author="mananarora1571@gmail.com" w:date="2021-05-30T15:12:00Z">
          <w:pPr>
            <w:pStyle w:val="ListParagraph"/>
            <w:numPr>
              <w:numId w:val="43"/>
            </w:numPr>
            <w:spacing w:after="200" w:line="360" w:lineRule="auto"/>
            <w:ind w:hanging="360"/>
            <w:jc w:val="both"/>
          </w:pPr>
        </w:pPrChange>
      </w:pPr>
      <w:r w:rsidRPr="00DE39BA">
        <w:t>After that we can move to the progressive Webapp.</w:t>
      </w:r>
    </w:p>
    <w:p w14:paraId="0E988F76" w14:textId="77777777" w:rsidR="00E35AA8" w:rsidRPr="00DE39BA" w:rsidRDefault="00E35AA8" w:rsidP="00F535CA">
      <w:pPr>
        <w:pStyle w:val="ListParagraph"/>
        <w:widowControl w:val="0"/>
        <w:numPr>
          <w:ilvl w:val="0"/>
          <w:numId w:val="43"/>
        </w:numPr>
        <w:spacing w:after="200" w:line="360" w:lineRule="auto"/>
        <w:jc w:val="both"/>
        <w:pPrChange w:id="1620" w:author="mananarora1571@gmail.com" w:date="2021-05-30T15:12:00Z">
          <w:pPr>
            <w:pStyle w:val="ListParagraph"/>
            <w:numPr>
              <w:numId w:val="43"/>
            </w:numPr>
            <w:spacing w:after="200" w:line="360" w:lineRule="auto"/>
            <w:ind w:hanging="360"/>
            <w:jc w:val="both"/>
          </w:pPr>
        </w:pPrChange>
      </w:pPr>
      <w:r w:rsidRPr="00DE39BA">
        <w:t>In the app we have to initially create the login, signup screens along with outh2 bearer API.</w:t>
      </w:r>
    </w:p>
    <w:p w14:paraId="0DC45160" w14:textId="77777777" w:rsidR="00E35AA8" w:rsidRPr="00DE39BA" w:rsidRDefault="00E35AA8" w:rsidP="00F535CA">
      <w:pPr>
        <w:pStyle w:val="ListParagraph"/>
        <w:widowControl w:val="0"/>
        <w:numPr>
          <w:ilvl w:val="0"/>
          <w:numId w:val="43"/>
        </w:numPr>
        <w:spacing w:after="200" w:line="360" w:lineRule="auto"/>
        <w:jc w:val="both"/>
        <w:pPrChange w:id="1621" w:author="mananarora1571@gmail.com" w:date="2021-05-30T15:12:00Z">
          <w:pPr>
            <w:pStyle w:val="ListParagraph"/>
            <w:numPr>
              <w:numId w:val="43"/>
            </w:numPr>
            <w:spacing w:after="200" w:line="360" w:lineRule="auto"/>
            <w:ind w:hanging="360"/>
            <w:jc w:val="both"/>
          </w:pPr>
        </w:pPrChange>
      </w:pPr>
      <w:r w:rsidRPr="00DE39BA">
        <w:t>We had to simultaneously implement the api in the backend docker container which connects to a Database (PostgreSQL) for Login and Register a user.</w:t>
      </w:r>
    </w:p>
    <w:p w14:paraId="3F72897F" w14:textId="77777777" w:rsidR="00E35AA8" w:rsidRPr="00DE39BA" w:rsidRDefault="00E35AA8" w:rsidP="00F535CA">
      <w:pPr>
        <w:pStyle w:val="ListParagraph"/>
        <w:widowControl w:val="0"/>
        <w:numPr>
          <w:ilvl w:val="0"/>
          <w:numId w:val="43"/>
        </w:numPr>
        <w:spacing w:after="200" w:line="360" w:lineRule="auto"/>
        <w:jc w:val="both"/>
        <w:pPrChange w:id="1622" w:author="mananarora1571@gmail.com" w:date="2021-05-30T15:12:00Z">
          <w:pPr>
            <w:pStyle w:val="ListParagraph"/>
            <w:numPr>
              <w:numId w:val="43"/>
            </w:numPr>
            <w:spacing w:after="200" w:line="360" w:lineRule="auto"/>
            <w:ind w:hanging="360"/>
            <w:jc w:val="both"/>
          </w:pPr>
        </w:pPrChange>
      </w:pPr>
      <w:r w:rsidRPr="00DE39BA">
        <w:t xml:space="preserve">Next we move on to configuring maps Api to delegate it in the app along with that a map </w:t>
      </w:r>
      <w:r w:rsidRPr="00DE39BA">
        <w:lastRenderedPageBreak/>
        <w:t>viewing screens had to also developed.</w:t>
      </w:r>
    </w:p>
    <w:p w14:paraId="28119AC4" w14:textId="77777777" w:rsidR="00E35AA8" w:rsidRPr="00DE39BA" w:rsidRDefault="00E35AA8" w:rsidP="00F535CA">
      <w:pPr>
        <w:pStyle w:val="ListParagraph"/>
        <w:widowControl w:val="0"/>
        <w:numPr>
          <w:ilvl w:val="0"/>
          <w:numId w:val="43"/>
        </w:numPr>
        <w:spacing w:after="200" w:line="360" w:lineRule="auto"/>
        <w:jc w:val="both"/>
        <w:pPrChange w:id="1623" w:author="mananarora1571@gmail.com" w:date="2021-05-30T15:12:00Z">
          <w:pPr>
            <w:pStyle w:val="ListParagraph"/>
            <w:numPr>
              <w:numId w:val="43"/>
            </w:numPr>
            <w:spacing w:after="200" w:line="360" w:lineRule="auto"/>
            <w:ind w:hanging="360"/>
            <w:jc w:val="both"/>
          </w:pPr>
        </w:pPrChange>
      </w:pPr>
      <w:r w:rsidRPr="00DE39BA">
        <w:t>After this we have design Map interface using flutter google maps Library which will show the map view of the current location when gps is enabled.</w:t>
      </w:r>
    </w:p>
    <w:p w14:paraId="466B0B92" w14:textId="77777777" w:rsidR="00E35AA8" w:rsidRPr="00DE39BA" w:rsidRDefault="00E35AA8" w:rsidP="00F535CA">
      <w:pPr>
        <w:pStyle w:val="ListParagraph"/>
        <w:widowControl w:val="0"/>
        <w:numPr>
          <w:ilvl w:val="0"/>
          <w:numId w:val="43"/>
        </w:numPr>
        <w:spacing w:after="200" w:line="360" w:lineRule="auto"/>
        <w:jc w:val="both"/>
        <w:pPrChange w:id="1624" w:author="mananarora1571@gmail.com" w:date="2021-05-30T15:12:00Z">
          <w:pPr>
            <w:pStyle w:val="ListParagraph"/>
            <w:numPr>
              <w:numId w:val="43"/>
            </w:numPr>
            <w:spacing w:after="200" w:line="360" w:lineRule="auto"/>
            <w:ind w:hanging="360"/>
            <w:jc w:val="both"/>
          </w:pPr>
        </w:pPrChange>
      </w:pPr>
      <w:r w:rsidRPr="00DE39BA">
        <w:t>Now, on this map view we also provide the Covid and Crowd hotspots which is the list of latitudes and longitudes getting by the server through a Rest Api.</w:t>
      </w:r>
    </w:p>
    <w:p w14:paraId="13A7CCFD" w14:textId="77777777" w:rsidR="00E35AA8" w:rsidRPr="00DE39BA" w:rsidRDefault="00E35AA8" w:rsidP="00F535CA">
      <w:pPr>
        <w:pStyle w:val="ListParagraph"/>
        <w:widowControl w:val="0"/>
        <w:numPr>
          <w:ilvl w:val="0"/>
          <w:numId w:val="43"/>
        </w:numPr>
        <w:spacing w:after="200" w:line="360" w:lineRule="auto"/>
        <w:jc w:val="both"/>
        <w:pPrChange w:id="1625" w:author="mananarora1571@gmail.com" w:date="2021-05-30T15:12:00Z">
          <w:pPr>
            <w:pStyle w:val="ListParagraph"/>
            <w:numPr>
              <w:numId w:val="43"/>
            </w:numPr>
            <w:spacing w:after="200" w:line="360" w:lineRule="auto"/>
            <w:ind w:hanging="360"/>
            <w:jc w:val="both"/>
          </w:pPr>
        </w:pPrChange>
      </w:pPr>
      <w:r w:rsidRPr="00DE39BA">
        <w:t>The latitudes and longitudes of Covid hotspots determined by the database which is the latest database of India so far and will automatically updated when the changes are made.</w:t>
      </w:r>
    </w:p>
    <w:p w14:paraId="276FBD6F" w14:textId="58D6B8CD" w:rsidR="00E35AA8" w:rsidRDefault="00E35AA8" w:rsidP="00F535CA">
      <w:pPr>
        <w:pStyle w:val="ListParagraph"/>
        <w:widowControl w:val="0"/>
        <w:numPr>
          <w:ilvl w:val="0"/>
          <w:numId w:val="43"/>
        </w:numPr>
        <w:spacing w:after="200" w:line="360" w:lineRule="auto"/>
        <w:jc w:val="both"/>
        <w:pPrChange w:id="1626" w:author="mananarora1571@gmail.com" w:date="2021-05-30T15:12:00Z">
          <w:pPr>
            <w:pStyle w:val="ListParagraph"/>
            <w:numPr>
              <w:numId w:val="43"/>
            </w:numPr>
            <w:spacing w:after="200" w:line="360" w:lineRule="auto"/>
            <w:ind w:hanging="360"/>
            <w:jc w:val="both"/>
          </w:pPr>
        </w:pPrChange>
      </w:pPr>
      <w:r w:rsidRPr="00DE39BA">
        <w:t>Crowd Hotspots are the regions where the number of users are maximum and this is determined by the K-nearest neighbour algorithm which is a Machine learning algorithm and by doing some modification in it we will get the list of latitudes and longitudes where the crowd is maximum.</w:t>
      </w:r>
    </w:p>
    <w:p w14:paraId="407C7973" w14:textId="44BC7C62" w:rsidR="001D2111" w:rsidRDefault="001D2111" w:rsidP="00F535CA">
      <w:pPr>
        <w:pStyle w:val="ListParagraph"/>
        <w:widowControl w:val="0"/>
        <w:numPr>
          <w:ilvl w:val="0"/>
          <w:numId w:val="43"/>
        </w:numPr>
        <w:spacing w:after="200" w:line="360" w:lineRule="auto"/>
        <w:jc w:val="both"/>
        <w:pPrChange w:id="1627" w:author="mananarora1571@gmail.com" w:date="2021-05-30T15:12:00Z">
          <w:pPr>
            <w:pStyle w:val="ListParagraph"/>
            <w:numPr>
              <w:numId w:val="43"/>
            </w:numPr>
            <w:spacing w:after="200" w:line="360" w:lineRule="auto"/>
            <w:ind w:hanging="360"/>
            <w:jc w:val="both"/>
          </w:pPr>
        </w:pPrChange>
      </w:pPr>
      <w:r>
        <w:t>After this the user also gets to select a source and destination on the map view</w:t>
      </w:r>
    </w:p>
    <w:p w14:paraId="0DFC9811" w14:textId="2C9E3E41" w:rsidR="001D2111" w:rsidRDefault="001D2111" w:rsidP="00F535CA">
      <w:pPr>
        <w:pStyle w:val="ListParagraph"/>
        <w:widowControl w:val="0"/>
        <w:numPr>
          <w:ilvl w:val="0"/>
          <w:numId w:val="43"/>
        </w:numPr>
        <w:spacing w:after="200" w:line="360" w:lineRule="auto"/>
        <w:jc w:val="both"/>
        <w:pPrChange w:id="1628" w:author="mananarora1571@gmail.com" w:date="2021-05-30T15:12:00Z">
          <w:pPr>
            <w:pStyle w:val="ListParagraph"/>
            <w:numPr>
              <w:numId w:val="43"/>
            </w:numPr>
            <w:spacing w:after="200" w:line="360" w:lineRule="auto"/>
            <w:ind w:hanging="360"/>
            <w:jc w:val="both"/>
          </w:pPr>
        </w:pPrChange>
      </w:pPr>
      <w:r>
        <w:t>These selected coordintes are extracted ftom the mobile device and sent to the server by the means of an api call</w:t>
      </w:r>
    </w:p>
    <w:p w14:paraId="4DC70DB8" w14:textId="3369A222" w:rsidR="001D2111" w:rsidRDefault="001D2111" w:rsidP="00F535CA">
      <w:pPr>
        <w:pStyle w:val="ListParagraph"/>
        <w:widowControl w:val="0"/>
        <w:numPr>
          <w:ilvl w:val="0"/>
          <w:numId w:val="43"/>
        </w:numPr>
        <w:spacing w:after="200" w:line="360" w:lineRule="auto"/>
        <w:jc w:val="both"/>
        <w:pPrChange w:id="1629" w:author="mananarora1571@gmail.com" w:date="2021-05-30T15:12:00Z">
          <w:pPr>
            <w:pStyle w:val="ListParagraph"/>
            <w:numPr>
              <w:numId w:val="43"/>
            </w:numPr>
            <w:spacing w:after="200" w:line="360" w:lineRule="auto"/>
            <w:ind w:hanging="360"/>
            <w:jc w:val="both"/>
          </w:pPr>
        </w:pPrChange>
      </w:pPr>
      <w:r>
        <w:t xml:space="preserve">Upon receiving coordintes on the server, the server will try to find </w:t>
      </w:r>
      <w:ins w:id="1630" w:author="mananarora1571@gmail.com" w:date="2021-05-30T14:14:00Z">
        <w:r w:rsidR="000A1EDB">
          <w:t>m</w:t>
        </w:r>
      </w:ins>
      <w:r>
        <w:t>ultiple routes to reach the location from the source</w:t>
      </w:r>
    </w:p>
    <w:p w14:paraId="400A9DE2" w14:textId="433F80B4" w:rsidR="000A1EDB" w:rsidRPr="00DE39BA" w:rsidRDefault="001D2111" w:rsidP="00F535CA">
      <w:pPr>
        <w:pStyle w:val="ListParagraph"/>
        <w:widowControl w:val="0"/>
        <w:numPr>
          <w:ilvl w:val="0"/>
          <w:numId w:val="43"/>
        </w:numPr>
        <w:spacing w:after="200" w:line="360" w:lineRule="auto"/>
        <w:jc w:val="both"/>
        <w:pPrChange w:id="1631" w:author="mananarora1571@gmail.com" w:date="2021-05-30T15:12:00Z">
          <w:pPr>
            <w:pStyle w:val="ListParagraph"/>
            <w:numPr>
              <w:numId w:val="43"/>
            </w:numPr>
            <w:spacing w:after="200" w:line="360" w:lineRule="auto"/>
            <w:ind w:hanging="360"/>
            <w:jc w:val="both"/>
          </w:pPr>
        </w:pPrChange>
      </w:pPr>
      <w:r>
        <w:t>Then the server tries to filter out the safest route from the routes list based on self designed algorithm.</w:t>
      </w:r>
    </w:p>
    <w:bookmarkEnd w:id="1614"/>
    <w:p w14:paraId="61D4B922" w14:textId="5186A863" w:rsidR="003763EF" w:rsidRPr="00DE39BA" w:rsidRDefault="003763EF" w:rsidP="00F535CA">
      <w:pPr>
        <w:widowControl w:val="0"/>
        <w:spacing w:before="40" w:after="0" w:line="360" w:lineRule="auto"/>
        <w:outlineLvl w:val="1"/>
        <w:rPr>
          <w:rFonts w:eastAsia="Times New Roman"/>
        </w:rPr>
        <w:pPrChange w:id="1632" w:author="mananarora1571@gmail.com" w:date="2021-05-30T15:12:00Z">
          <w:pPr>
            <w:keepNext/>
            <w:keepLines/>
            <w:spacing w:before="40" w:after="0" w:line="360" w:lineRule="auto"/>
            <w:outlineLvl w:val="1"/>
          </w:pPr>
        </w:pPrChange>
      </w:pPr>
    </w:p>
    <w:p w14:paraId="4D0F3B77" w14:textId="196B5C60" w:rsidR="00A87CD2" w:rsidRDefault="00A87CD2" w:rsidP="00F535CA">
      <w:pPr>
        <w:widowControl w:val="0"/>
        <w:spacing w:line="360" w:lineRule="auto"/>
        <w:jc w:val="both"/>
        <w:rPr>
          <w:rFonts w:eastAsia="Calibri"/>
          <w:b/>
          <w:szCs w:val="24"/>
        </w:rPr>
        <w:pPrChange w:id="1633" w:author="mananarora1571@gmail.com" w:date="2021-05-30T15:12:00Z">
          <w:pPr>
            <w:spacing w:line="360" w:lineRule="auto"/>
            <w:jc w:val="both"/>
          </w:pPr>
        </w:pPrChange>
      </w:pPr>
    </w:p>
    <w:p w14:paraId="46C39801" w14:textId="58AB42FE" w:rsidR="00F503DE" w:rsidRDefault="00F503DE" w:rsidP="00F535CA">
      <w:pPr>
        <w:widowControl w:val="0"/>
        <w:spacing w:line="360" w:lineRule="auto"/>
        <w:jc w:val="both"/>
        <w:rPr>
          <w:rFonts w:eastAsia="Calibri"/>
          <w:b/>
          <w:szCs w:val="24"/>
        </w:rPr>
        <w:pPrChange w:id="1634" w:author="mananarora1571@gmail.com" w:date="2021-05-30T15:12:00Z">
          <w:pPr>
            <w:spacing w:line="360" w:lineRule="auto"/>
            <w:jc w:val="both"/>
          </w:pPr>
        </w:pPrChange>
      </w:pPr>
    </w:p>
    <w:p w14:paraId="3D35E1F1" w14:textId="5729A1F5" w:rsidR="00F503DE" w:rsidRDefault="00F503DE" w:rsidP="00F535CA">
      <w:pPr>
        <w:widowControl w:val="0"/>
        <w:spacing w:line="360" w:lineRule="auto"/>
        <w:jc w:val="both"/>
        <w:rPr>
          <w:rFonts w:eastAsia="Calibri"/>
          <w:b/>
          <w:szCs w:val="24"/>
        </w:rPr>
        <w:pPrChange w:id="1635" w:author="mananarora1571@gmail.com" w:date="2021-05-30T15:12:00Z">
          <w:pPr>
            <w:spacing w:line="360" w:lineRule="auto"/>
            <w:jc w:val="both"/>
          </w:pPr>
        </w:pPrChange>
      </w:pPr>
    </w:p>
    <w:p w14:paraId="733711D0" w14:textId="22B3424A" w:rsidR="00F503DE" w:rsidRDefault="00F503DE" w:rsidP="00F535CA">
      <w:pPr>
        <w:widowControl w:val="0"/>
        <w:spacing w:line="360" w:lineRule="auto"/>
        <w:jc w:val="both"/>
        <w:rPr>
          <w:rFonts w:eastAsia="Calibri"/>
          <w:b/>
          <w:szCs w:val="24"/>
        </w:rPr>
        <w:pPrChange w:id="1636" w:author="mananarora1571@gmail.com" w:date="2021-05-30T15:12:00Z">
          <w:pPr>
            <w:spacing w:line="360" w:lineRule="auto"/>
            <w:jc w:val="both"/>
          </w:pPr>
        </w:pPrChange>
      </w:pPr>
    </w:p>
    <w:p w14:paraId="5202CFBF" w14:textId="50E8BB6F" w:rsidR="00F503DE" w:rsidRDefault="00F503DE" w:rsidP="00F535CA">
      <w:pPr>
        <w:widowControl w:val="0"/>
        <w:spacing w:line="360" w:lineRule="auto"/>
        <w:jc w:val="both"/>
        <w:rPr>
          <w:rFonts w:eastAsia="Calibri"/>
          <w:b/>
          <w:szCs w:val="24"/>
        </w:rPr>
        <w:pPrChange w:id="1637" w:author="mananarora1571@gmail.com" w:date="2021-05-30T15:12:00Z">
          <w:pPr>
            <w:spacing w:line="360" w:lineRule="auto"/>
            <w:jc w:val="both"/>
          </w:pPr>
        </w:pPrChange>
      </w:pPr>
    </w:p>
    <w:p w14:paraId="0B6B847E" w14:textId="36C69038" w:rsidR="00F503DE" w:rsidRDefault="00F503DE" w:rsidP="00F535CA">
      <w:pPr>
        <w:widowControl w:val="0"/>
        <w:spacing w:line="360" w:lineRule="auto"/>
        <w:jc w:val="both"/>
        <w:rPr>
          <w:rFonts w:eastAsia="Calibri"/>
          <w:b/>
          <w:szCs w:val="24"/>
        </w:rPr>
        <w:pPrChange w:id="1638" w:author="mananarora1571@gmail.com" w:date="2021-05-30T15:12:00Z">
          <w:pPr>
            <w:spacing w:line="360" w:lineRule="auto"/>
            <w:jc w:val="both"/>
          </w:pPr>
        </w:pPrChange>
      </w:pPr>
    </w:p>
    <w:p w14:paraId="7A9781E4" w14:textId="215F07F5" w:rsidR="00F503DE" w:rsidRDefault="00F503DE" w:rsidP="00F535CA">
      <w:pPr>
        <w:widowControl w:val="0"/>
        <w:spacing w:line="360" w:lineRule="auto"/>
        <w:jc w:val="both"/>
        <w:rPr>
          <w:rFonts w:eastAsia="Calibri"/>
          <w:b/>
          <w:szCs w:val="24"/>
        </w:rPr>
        <w:pPrChange w:id="1639" w:author="mananarora1571@gmail.com" w:date="2021-05-30T15:12:00Z">
          <w:pPr>
            <w:spacing w:line="360" w:lineRule="auto"/>
            <w:jc w:val="both"/>
          </w:pPr>
        </w:pPrChange>
      </w:pPr>
    </w:p>
    <w:p w14:paraId="55C10CDB" w14:textId="0FCDDC86" w:rsidR="00F503DE" w:rsidRDefault="00F503DE" w:rsidP="00F535CA">
      <w:pPr>
        <w:widowControl w:val="0"/>
        <w:spacing w:line="360" w:lineRule="auto"/>
        <w:jc w:val="both"/>
        <w:rPr>
          <w:ins w:id="1640" w:author="mananarora1571@gmail.com" w:date="2021-05-30T15:18:00Z"/>
          <w:rFonts w:eastAsia="Calibri"/>
          <w:b/>
          <w:szCs w:val="24"/>
        </w:rPr>
        <w:pPrChange w:id="1641" w:author="mananarora1571@gmail.com" w:date="2021-05-30T15:12:00Z">
          <w:pPr>
            <w:spacing w:line="360" w:lineRule="auto"/>
            <w:jc w:val="both"/>
          </w:pPr>
        </w:pPrChange>
      </w:pPr>
    </w:p>
    <w:p w14:paraId="6791BF8B" w14:textId="77777777" w:rsidR="00EB6EFA" w:rsidRPr="00DE39BA" w:rsidRDefault="00EB6EFA" w:rsidP="00F535CA">
      <w:pPr>
        <w:widowControl w:val="0"/>
        <w:spacing w:line="360" w:lineRule="auto"/>
        <w:jc w:val="both"/>
        <w:rPr>
          <w:rFonts w:eastAsia="Calibri"/>
          <w:b/>
          <w:szCs w:val="24"/>
        </w:rPr>
        <w:pPrChange w:id="1642" w:author="mananarora1571@gmail.com" w:date="2021-05-30T15:12:00Z">
          <w:pPr>
            <w:spacing w:line="360" w:lineRule="auto"/>
            <w:jc w:val="both"/>
          </w:pPr>
        </w:pPrChange>
      </w:pPr>
    </w:p>
    <w:p w14:paraId="0873D904" w14:textId="72F288BF" w:rsidR="008E3C63" w:rsidRPr="00DE39BA" w:rsidRDefault="00D44E62" w:rsidP="00F535CA">
      <w:pPr>
        <w:widowControl w:val="0"/>
        <w:spacing w:line="360" w:lineRule="auto"/>
        <w:jc w:val="both"/>
        <w:rPr>
          <w:rFonts w:eastAsia="Calibri"/>
          <w:b/>
          <w:szCs w:val="24"/>
        </w:rPr>
        <w:pPrChange w:id="1643" w:author="mananarora1571@gmail.com" w:date="2021-05-30T15:12:00Z">
          <w:pPr>
            <w:spacing w:line="360" w:lineRule="auto"/>
            <w:jc w:val="both"/>
          </w:pPr>
        </w:pPrChange>
      </w:pPr>
      <w:r w:rsidRPr="00DE39BA">
        <w:rPr>
          <w:rFonts w:eastAsia="Calibri"/>
          <w:b/>
          <w:szCs w:val="24"/>
        </w:rPr>
        <w:lastRenderedPageBreak/>
        <w:t>7.</w:t>
      </w:r>
      <w:r w:rsidR="00E35AA8" w:rsidRPr="00DE39BA">
        <w:rPr>
          <w:rFonts w:eastAsia="Calibri"/>
          <w:b/>
          <w:szCs w:val="24"/>
        </w:rPr>
        <w:t>4</w:t>
      </w:r>
      <w:r w:rsidRPr="00DE39BA">
        <w:rPr>
          <w:rFonts w:eastAsia="Calibri"/>
          <w:b/>
          <w:szCs w:val="24"/>
        </w:rPr>
        <w:t xml:space="preserve"> Coding</w:t>
      </w:r>
    </w:p>
    <w:p w14:paraId="4F312D26" w14:textId="12EF1F5C" w:rsidR="00592992" w:rsidRPr="00DE39BA" w:rsidRDefault="0027038B" w:rsidP="00F535CA">
      <w:pPr>
        <w:widowControl w:val="0"/>
        <w:rPr>
          <w:rFonts w:eastAsia="Calibri"/>
          <w:b/>
          <w:szCs w:val="24"/>
          <w:u w:val="single"/>
        </w:rPr>
        <w:pPrChange w:id="1644" w:author="mananarora1571@gmail.com" w:date="2021-05-30T15:12:00Z">
          <w:pPr/>
        </w:pPrChange>
      </w:pPr>
      <w:r w:rsidRPr="00DE39BA">
        <w:rPr>
          <w:rFonts w:eastAsia="Calibri"/>
          <w:b/>
          <w:szCs w:val="24"/>
          <w:u w:val="single"/>
        </w:rPr>
        <w:t xml:space="preserve">Folder Structure </w:t>
      </w:r>
    </w:p>
    <w:p w14:paraId="2707EB3A" w14:textId="77777777" w:rsidR="00AA4CB4" w:rsidRPr="00DE39BA" w:rsidRDefault="00AA4CB4" w:rsidP="00F535CA">
      <w:pPr>
        <w:widowControl w:val="0"/>
        <w:rPr>
          <w:rFonts w:eastAsia="Calibri"/>
          <w:b/>
          <w:szCs w:val="24"/>
          <w:lang w:val="en-IN"/>
        </w:rPr>
        <w:sectPr w:rsidR="00AA4CB4" w:rsidRPr="00DE39BA" w:rsidSect="00E57EA5">
          <w:headerReference w:type="default" r:id="rId17"/>
          <w:footerReference w:type="default" r:id="rId18"/>
          <w:pgSz w:w="12240" w:h="15840"/>
          <w:pgMar w:top="1440" w:right="1440" w:bottom="1440" w:left="1440" w:header="227" w:footer="510" w:gutter="0"/>
          <w:cols w:space="720"/>
          <w:docGrid w:linePitch="360"/>
        </w:sectPr>
        <w:pPrChange w:id="1646" w:author="mananarora1571@gmail.com" w:date="2021-05-30T15:12:00Z">
          <w:pPr/>
        </w:pPrChange>
      </w:pPr>
    </w:p>
    <w:p w14:paraId="7532BF08" w14:textId="79B46D67" w:rsidR="00AA4CB4" w:rsidRDefault="0027038B" w:rsidP="00F535CA">
      <w:pPr>
        <w:widowControl w:val="0"/>
        <w:jc w:val="center"/>
        <w:rPr>
          <w:rFonts w:eastAsia="Calibri"/>
          <w:b/>
          <w:szCs w:val="24"/>
          <w:lang w:val="en-IN"/>
        </w:rPr>
        <w:pPrChange w:id="1647" w:author="mananarora1571@gmail.com" w:date="2021-05-30T15:12:00Z">
          <w:pPr>
            <w:jc w:val="center"/>
          </w:pPr>
        </w:pPrChange>
      </w:pPr>
      <w:r w:rsidRPr="00DE39BA">
        <w:rPr>
          <w:rFonts w:eastAsia="Calibri"/>
          <w:b/>
          <w:noProof/>
          <w:szCs w:val="24"/>
          <w:lang w:val="en-IN" w:eastAsia="en-IN"/>
        </w:rPr>
        <w:drawing>
          <wp:inline distT="0" distB="0" distL="0" distR="0" wp14:anchorId="7662ADCF" wp14:editId="017F7955">
            <wp:extent cx="1887150" cy="3672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8651" cy="3714687"/>
                    </a:xfrm>
                    <a:prstGeom prst="rect">
                      <a:avLst/>
                    </a:prstGeom>
                  </pic:spPr>
                </pic:pic>
              </a:graphicData>
            </a:graphic>
          </wp:inline>
        </w:drawing>
      </w:r>
    </w:p>
    <w:p w14:paraId="2C103D38" w14:textId="237A0CE1" w:rsidR="0056445B" w:rsidRPr="00DE39BA" w:rsidRDefault="0056445B" w:rsidP="00F535CA">
      <w:pPr>
        <w:widowControl w:val="0"/>
        <w:jc w:val="center"/>
        <w:rPr>
          <w:rFonts w:eastAsia="Calibri"/>
          <w:b/>
          <w:szCs w:val="24"/>
          <w:lang w:val="en-IN"/>
        </w:rPr>
        <w:pPrChange w:id="1648" w:author="mananarora1571@gmail.com" w:date="2021-05-30T15:12:00Z">
          <w:pPr>
            <w:jc w:val="center"/>
          </w:pPr>
        </w:pPrChange>
      </w:pPr>
      <w:r w:rsidRPr="00DE39BA">
        <w:rPr>
          <w:b/>
          <w:szCs w:val="24"/>
        </w:rPr>
        <w:t>Fig</w:t>
      </w:r>
      <w:r w:rsidR="00C27AB6">
        <w:rPr>
          <w:b/>
          <w:szCs w:val="24"/>
        </w:rPr>
        <w:t xml:space="preserve"> 7.</w:t>
      </w:r>
      <w:ins w:id="1649" w:author="Pranav Taneja" w:date="2021-05-18T23:37:00Z">
        <w:r w:rsidR="004437EF">
          <w:rPr>
            <w:b/>
            <w:szCs w:val="24"/>
          </w:rPr>
          <w:t>4</w:t>
        </w:r>
      </w:ins>
      <w:del w:id="1650" w:author="Pranav Taneja" w:date="2021-05-18T23:37:00Z">
        <w:r w:rsidR="00C27AB6" w:rsidDel="004437EF">
          <w:rPr>
            <w:b/>
            <w:szCs w:val="24"/>
          </w:rPr>
          <w:delText>1</w:delText>
        </w:r>
      </w:del>
      <w:r w:rsidRPr="00DE39BA">
        <w:rPr>
          <w:b/>
          <w:szCs w:val="24"/>
        </w:rPr>
        <w:t xml:space="preserve">: </w:t>
      </w:r>
      <w:r w:rsidRPr="00DE39BA">
        <w:rPr>
          <w:rFonts w:eastAsia="Calibri"/>
          <w:b/>
          <w:szCs w:val="24"/>
          <w:lang w:val="en-IN"/>
        </w:rPr>
        <w:t>Folder Layout Overview</w:t>
      </w:r>
    </w:p>
    <w:p w14:paraId="19D5FA03" w14:textId="0609646A" w:rsidR="0056445B" w:rsidRPr="0056445B" w:rsidRDefault="0056445B" w:rsidP="00F535CA">
      <w:pPr>
        <w:widowControl w:val="0"/>
        <w:rPr>
          <w:iCs/>
          <w:noProof/>
          <w:szCs w:val="24"/>
          <w:lang w:eastAsia="en-IN"/>
        </w:rPr>
        <w:pPrChange w:id="1651" w:author="mananarora1571@gmail.com" w:date="2021-05-30T15:12:00Z">
          <w:pPr>
            <w:keepNext/>
          </w:pPr>
        </w:pPrChange>
      </w:pPr>
    </w:p>
    <w:p w14:paraId="32DF7C30" w14:textId="4890E847" w:rsidR="0027038B" w:rsidRPr="00DE39BA" w:rsidRDefault="0027038B" w:rsidP="00F535CA">
      <w:pPr>
        <w:widowControl w:val="0"/>
        <w:jc w:val="center"/>
        <w:rPr>
          <w:rFonts w:eastAsia="Calibri"/>
          <w:b/>
          <w:szCs w:val="24"/>
          <w:lang w:val="en-IN"/>
        </w:rPr>
        <w:pPrChange w:id="1652" w:author="mananarora1571@gmail.com" w:date="2021-05-30T15:12:00Z">
          <w:pPr>
            <w:jc w:val="center"/>
          </w:pPr>
        </w:pPrChange>
      </w:pPr>
      <w:r w:rsidRPr="00DE39BA">
        <w:rPr>
          <w:rFonts w:eastAsia="Calibri"/>
          <w:b/>
          <w:noProof/>
          <w:szCs w:val="24"/>
          <w:lang w:val="en-IN" w:eastAsia="en-IN"/>
        </w:rPr>
        <w:drawing>
          <wp:inline distT="0" distB="0" distL="0" distR="0" wp14:anchorId="6B804C5B" wp14:editId="33FE3ED0">
            <wp:extent cx="3219899" cy="296268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9899" cy="2962688"/>
                    </a:xfrm>
                    <a:prstGeom prst="rect">
                      <a:avLst/>
                    </a:prstGeom>
                  </pic:spPr>
                </pic:pic>
              </a:graphicData>
            </a:graphic>
          </wp:inline>
        </w:drawing>
      </w:r>
    </w:p>
    <w:p w14:paraId="745E2208" w14:textId="1C4CDC59" w:rsidR="00AA4CB4" w:rsidRPr="00DE39BA" w:rsidRDefault="0056445B" w:rsidP="00F535CA">
      <w:pPr>
        <w:widowControl w:val="0"/>
        <w:jc w:val="center"/>
        <w:rPr>
          <w:rFonts w:eastAsia="Calibri"/>
          <w:b/>
          <w:szCs w:val="24"/>
          <w:lang w:val="en-IN"/>
        </w:rPr>
        <w:sectPr w:rsidR="00AA4CB4" w:rsidRPr="00DE39BA" w:rsidSect="00AA4CB4">
          <w:type w:val="continuous"/>
          <w:pgSz w:w="12240" w:h="15840"/>
          <w:pgMar w:top="1440" w:right="1440" w:bottom="1440" w:left="1440" w:header="720" w:footer="720" w:gutter="0"/>
          <w:cols w:num="2" w:space="720"/>
          <w:docGrid w:linePitch="360"/>
        </w:sectPr>
        <w:pPrChange w:id="1653" w:author="mananarora1571@gmail.com" w:date="2021-05-30T15:12:00Z">
          <w:pPr>
            <w:jc w:val="center"/>
          </w:pPr>
        </w:pPrChange>
      </w:pPr>
      <w:r w:rsidRPr="00DE39BA">
        <w:rPr>
          <w:b/>
          <w:szCs w:val="24"/>
        </w:rPr>
        <w:t>Fig</w:t>
      </w:r>
      <w:r w:rsidR="00C27AB6">
        <w:rPr>
          <w:b/>
          <w:szCs w:val="24"/>
        </w:rPr>
        <w:t xml:space="preserve"> 7.</w:t>
      </w:r>
      <w:ins w:id="1654" w:author="Pranav Taneja" w:date="2021-05-18T23:37:00Z">
        <w:r w:rsidR="004437EF">
          <w:rPr>
            <w:b/>
            <w:szCs w:val="24"/>
          </w:rPr>
          <w:t>5</w:t>
        </w:r>
      </w:ins>
      <w:del w:id="1655" w:author="Pranav Taneja" w:date="2021-05-18T23:37:00Z">
        <w:r w:rsidR="00C27AB6" w:rsidDel="004437EF">
          <w:rPr>
            <w:b/>
            <w:szCs w:val="24"/>
          </w:rPr>
          <w:delText>2</w:delText>
        </w:r>
      </w:del>
      <w:r w:rsidRPr="00DE39BA">
        <w:rPr>
          <w:b/>
          <w:szCs w:val="24"/>
        </w:rPr>
        <w:t xml:space="preserve">: </w:t>
      </w:r>
      <w:r w:rsidRPr="00DE39BA">
        <w:rPr>
          <w:rFonts w:eastAsia="Calibri"/>
          <w:b/>
          <w:szCs w:val="24"/>
          <w:lang w:val="en-IN"/>
        </w:rPr>
        <w:t>App Folder Layout</w:t>
      </w:r>
    </w:p>
    <w:p w14:paraId="3B994A59" w14:textId="77777777" w:rsidR="00947DCB" w:rsidRPr="00DE39BA" w:rsidRDefault="00947DCB" w:rsidP="00F535CA">
      <w:pPr>
        <w:widowControl w:val="0"/>
        <w:rPr>
          <w:rFonts w:eastAsia="Calibri"/>
          <w:b/>
          <w:szCs w:val="24"/>
          <w:lang w:val="en-IN"/>
        </w:rPr>
        <w:pPrChange w:id="1656" w:author="mananarora1571@gmail.com" w:date="2021-05-30T15:12:00Z">
          <w:pPr/>
        </w:pPrChange>
      </w:pPr>
    </w:p>
    <w:p w14:paraId="128E6A54" w14:textId="45E182DB" w:rsidR="0027038B" w:rsidRPr="00DE39BA" w:rsidRDefault="00AA4CB4" w:rsidP="00F535CA">
      <w:pPr>
        <w:widowControl w:val="0"/>
        <w:rPr>
          <w:rFonts w:eastAsia="Calibri"/>
          <w:b/>
          <w:szCs w:val="24"/>
          <w:u w:val="single"/>
          <w:lang w:val="en-IN"/>
        </w:rPr>
        <w:pPrChange w:id="1657" w:author="mananarora1571@gmail.com" w:date="2021-05-30T15:12:00Z">
          <w:pPr/>
        </w:pPrChange>
      </w:pPr>
      <w:r w:rsidRPr="00DE39BA">
        <w:rPr>
          <w:rFonts w:eastAsia="Calibri"/>
          <w:b/>
          <w:szCs w:val="24"/>
          <w:u w:val="single"/>
          <w:lang w:val="en-IN"/>
        </w:rPr>
        <w:t>MAIN.DART</w:t>
      </w:r>
    </w:p>
    <w:p w14:paraId="720D6F85" w14:textId="77777777" w:rsidR="0027038B" w:rsidRPr="00DE39BA" w:rsidRDefault="0027038B" w:rsidP="00F535CA">
      <w:pPr>
        <w:widowControl w:val="0"/>
        <w:rPr>
          <w:rFonts w:eastAsia="Calibri"/>
          <w:bCs/>
          <w:szCs w:val="24"/>
          <w:lang w:val="en-IN"/>
        </w:rPr>
        <w:pPrChange w:id="1658" w:author="mananarora1571@gmail.com" w:date="2021-05-30T15:12:00Z">
          <w:pPr/>
        </w:pPrChange>
      </w:pPr>
      <w:r w:rsidRPr="00DE39BA">
        <w:rPr>
          <w:rFonts w:eastAsia="Calibri"/>
          <w:bCs/>
          <w:szCs w:val="24"/>
          <w:lang w:val="en-IN"/>
        </w:rPr>
        <w:t>import 'package:flutter/material.dart';</w:t>
      </w:r>
    </w:p>
    <w:p w14:paraId="087C39BB" w14:textId="77777777" w:rsidR="0027038B" w:rsidRPr="00DE39BA" w:rsidRDefault="0027038B" w:rsidP="00F535CA">
      <w:pPr>
        <w:widowControl w:val="0"/>
        <w:rPr>
          <w:rFonts w:eastAsia="Calibri"/>
          <w:bCs/>
          <w:szCs w:val="24"/>
          <w:lang w:val="en-IN"/>
        </w:rPr>
        <w:pPrChange w:id="1659" w:author="mananarora1571@gmail.com" w:date="2021-05-30T15:12:00Z">
          <w:pPr/>
        </w:pPrChange>
      </w:pPr>
      <w:r w:rsidRPr="00DE39BA">
        <w:rPr>
          <w:rFonts w:eastAsia="Calibri"/>
          <w:bCs/>
          <w:szCs w:val="24"/>
          <w:lang w:val="en-IN"/>
        </w:rPr>
        <w:t>import 'package:get/get.dart';</w:t>
      </w:r>
    </w:p>
    <w:p w14:paraId="20BF6A84" w14:textId="77777777" w:rsidR="0027038B" w:rsidRPr="00DE39BA" w:rsidRDefault="0027038B" w:rsidP="00F535CA">
      <w:pPr>
        <w:widowControl w:val="0"/>
        <w:rPr>
          <w:rFonts w:eastAsia="Calibri"/>
          <w:bCs/>
          <w:szCs w:val="24"/>
          <w:lang w:val="en-IN"/>
        </w:rPr>
        <w:pPrChange w:id="1660" w:author="mananarora1571@gmail.com" w:date="2021-05-30T15:12:00Z">
          <w:pPr/>
        </w:pPrChange>
      </w:pPr>
    </w:p>
    <w:p w14:paraId="6A660A8A" w14:textId="77777777" w:rsidR="0027038B" w:rsidRPr="00DE39BA" w:rsidRDefault="0027038B" w:rsidP="00F535CA">
      <w:pPr>
        <w:widowControl w:val="0"/>
        <w:rPr>
          <w:rFonts w:eastAsia="Calibri"/>
          <w:bCs/>
          <w:szCs w:val="24"/>
          <w:lang w:val="en-IN"/>
        </w:rPr>
        <w:pPrChange w:id="1661" w:author="mananarora1571@gmail.com" w:date="2021-05-30T15:12:00Z">
          <w:pPr/>
        </w:pPrChange>
      </w:pPr>
      <w:r w:rsidRPr="00DE39BA">
        <w:rPr>
          <w:rFonts w:eastAsia="Calibri"/>
          <w:bCs/>
          <w:szCs w:val="24"/>
          <w:lang w:val="en-IN"/>
        </w:rPr>
        <w:t>import 'app/routes/app_pages.dart';</w:t>
      </w:r>
    </w:p>
    <w:p w14:paraId="67AF4000" w14:textId="77777777" w:rsidR="0027038B" w:rsidRPr="00DE39BA" w:rsidRDefault="0027038B" w:rsidP="00F535CA">
      <w:pPr>
        <w:widowControl w:val="0"/>
        <w:rPr>
          <w:rFonts w:eastAsia="Calibri"/>
          <w:bCs/>
          <w:szCs w:val="24"/>
          <w:lang w:val="en-IN"/>
        </w:rPr>
        <w:pPrChange w:id="1662" w:author="mananarora1571@gmail.com" w:date="2021-05-30T15:12:00Z">
          <w:pPr/>
        </w:pPrChange>
      </w:pPr>
      <w:r w:rsidRPr="00DE39BA">
        <w:rPr>
          <w:rFonts w:eastAsia="Calibri"/>
          <w:bCs/>
          <w:szCs w:val="24"/>
          <w:lang w:val="en-IN"/>
        </w:rPr>
        <w:t>import 'app/services/services.dart';</w:t>
      </w:r>
    </w:p>
    <w:p w14:paraId="4937211B" w14:textId="77777777" w:rsidR="0027038B" w:rsidRPr="00DE39BA" w:rsidRDefault="0027038B" w:rsidP="00F535CA">
      <w:pPr>
        <w:widowControl w:val="0"/>
        <w:rPr>
          <w:rFonts w:eastAsia="Calibri"/>
          <w:bCs/>
          <w:szCs w:val="24"/>
          <w:lang w:val="en-IN"/>
        </w:rPr>
        <w:pPrChange w:id="1663" w:author="mananarora1571@gmail.com" w:date="2021-05-30T15:12:00Z">
          <w:pPr/>
        </w:pPrChange>
      </w:pPr>
    </w:p>
    <w:p w14:paraId="62FDF23B" w14:textId="77777777" w:rsidR="0027038B" w:rsidRPr="00DE39BA" w:rsidRDefault="0027038B" w:rsidP="00F535CA">
      <w:pPr>
        <w:widowControl w:val="0"/>
        <w:rPr>
          <w:rFonts w:eastAsia="Calibri"/>
          <w:bCs/>
          <w:szCs w:val="24"/>
          <w:lang w:val="en-IN"/>
        </w:rPr>
        <w:pPrChange w:id="1664" w:author="mananarora1571@gmail.com" w:date="2021-05-30T15:12:00Z">
          <w:pPr/>
        </w:pPrChange>
      </w:pPr>
      <w:r w:rsidRPr="00DE39BA">
        <w:rPr>
          <w:rFonts w:eastAsia="Calibri"/>
          <w:bCs/>
          <w:szCs w:val="24"/>
          <w:lang w:val="en-IN"/>
        </w:rPr>
        <w:t>Future&lt;void&gt; main() async {</w:t>
      </w:r>
    </w:p>
    <w:p w14:paraId="4342B114" w14:textId="77777777" w:rsidR="0027038B" w:rsidRPr="00DE39BA" w:rsidRDefault="0027038B" w:rsidP="00F535CA">
      <w:pPr>
        <w:widowControl w:val="0"/>
        <w:rPr>
          <w:rFonts w:eastAsia="Calibri"/>
          <w:bCs/>
          <w:szCs w:val="24"/>
          <w:lang w:val="en-IN"/>
        </w:rPr>
        <w:pPrChange w:id="1665" w:author="mananarora1571@gmail.com" w:date="2021-05-30T15:12:00Z">
          <w:pPr/>
        </w:pPrChange>
      </w:pPr>
      <w:r w:rsidRPr="00DE39BA">
        <w:rPr>
          <w:rFonts w:eastAsia="Calibri"/>
          <w:bCs/>
          <w:szCs w:val="24"/>
          <w:lang w:val="en-IN"/>
        </w:rPr>
        <w:t xml:space="preserve">  await initServices();</w:t>
      </w:r>
    </w:p>
    <w:p w14:paraId="70901877" w14:textId="77777777" w:rsidR="0027038B" w:rsidRPr="00DE39BA" w:rsidRDefault="0027038B" w:rsidP="00F535CA">
      <w:pPr>
        <w:widowControl w:val="0"/>
        <w:rPr>
          <w:rFonts w:eastAsia="Calibri"/>
          <w:bCs/>
          <w:szCs w:val="24"/>
          <w:lang w:val="en-IN"/>
        </w:rPr>
        <w:pPrChange w:id="1666" w:author="mananarora1571@gmail.com" w:date="2021-05-30T15:12:00Z">
          <w:pPr/>
        </w:pPrChange>
      </w:pPr>
      <w:r w:rsidRPr="00DE39BA">
        <w:rPr>
          <w:rFonts w:eastAsia="Calibri"/>
          <w:bCs/>
          <w:szCs w:val="24"/>
          <w:lang w:val="en-IN"/>
        </w:rPr>
        <w:t xml:space="preserve">  runApp(</w:t>
      </w:r>
    </w:p>
    <w:p w14:paraId="63078304" w14:textId="77777777" w:rsidR="0027038B" w:rsidRPr="00DE39BA" w:rsidRDefault="0027038B" w:rsidP="00F535CA">
      <w:pPr>
        <w:widowControl w:val="0"/>
        <w:rPr>
          <w:rFonts w:eastAsia="Calibri"/>
          <w:bCs/>
          <w:szCs w:val="24"/>
          <w:lang w:val="en-IN"/>
        </w:rPr>
        <w:pPrChange w:id="1667" w:author="mananarora1571@gmail.com" w:date="2021-05-30T15:12:00Z">
          <w:pPr/>
        </w:pPrChange>
      </w:pPr>
      <w:r w:rsidRPr="00DE39BA">
        <w:rPr>
          <w:rFonts w:eastAsia="Calibri"/>
          <w:bCs/>
          <w:szCs w:val="24"/>
          <w:lang w:val="en-IN"/>
        </w:rPr>
        <w:t xml:space="preserve">    GetMaterialApp(</w:t>
      </w:r>
    </w:p>
    <w:p w14:paraId="323A1EF9" w14:textId="77777777" w:rsidR="0027038B" w:rsidRPr="00DE39BA" w:rsidRDefault="0027038B" w:rsidP="00F535CA">
      <w:pPr>
        <w:widowControl w:val="0"/>
        <w:rPr>
          <w:rFonts w:eastAsia="Calibri"/>
          <w:bCs/>
          <w:szCs w:val="24"/>
          <w:lang w:val="en-IN"/>
        </w:rPr>
        <w:pPrChange w:id="1668" w:author="mananarora1571@gmail.com" w:date="2021-05-30T15:12:00Z">
          <w:pPr/>
        </w:pPrChange>
      </w:pPr>
      <w:r w:rsidRPr="00DE39BA">
        <w:rPr>
          <w:rFonts w:eastAsia="Calibri"/>
          <w:bCs/>
          <w:szCs w:val="24"/>
          <w:lang w:val="en-IN"/>
        </w:rPr>
        <w:lastRenderedPageBreak/>
        <w:t xml:space="preserve">      debugShowCheckedModeBanner: false,</w:t>
      </w:r>
    </w:p>
    <w:p w14:paraId="7AC30D39" w14:textId="77777777" w:rsidR="0027038B" w:rsidRPr="00DE39BA" w:rsidRDefault="0027038B" w:rsidP="00F535CA">
      <w:pPr>
        <w:widowControl w:val="0"/>
        <w:rPr>
          <w:rFonts w:eastAsia="Calibri"/>
          <w:bCs/>
          <w:szCs w:val="24"/>
          <w:lang w:val="en-IN"/>
        </w:rPr>
        <w:pPrChange w:id="1669" w:author="mananarora1571@gmail.com" w:date="2021-05-30T15:12:00Z">
          <w:pPr/>
        </w:pPrChange>
      </w:pPr>
      <w:r w:rsidRPr="00DE39BA">
        <w:rPr>
          <w:rFonts w:eastAsia="Calibri"/>
          <w:bCs/>
          <w:szCs w:val="24"/>
          <w:lang w:val="en-IN"/>
        </w:rPr>
        <w:t xml:space="preserve">      title: "Crowd Safety",</w:t>
      </w:r>
    </w:p>
    <w:p w14:paraId="27DF2A96" w14:textId="77777777" w:rsidR="0027038B" w:rsidRPr="00DE39BA" w:rsidRDefault="0027038B" w:rsidP="00F535CA">
      <w:pPr>
        <w:widowControl w:val="0"/>
        <w:rPr>
          <w:rFonts w:eastAsia="Calibri"/>
          <w:bCs/>
          <w:szCs w:val="24"/>
          <w:lang w:val="en-IN"/>
        </w:rPr>
        <w:pPrChange w:id="1670" w:author="mananarora1571@gmail.com" w:date="2021-05-30T15:12:00Z">
          <w:pPr/>
        </w:pPrChange>
      </w:pPr>
      <w:r w:rsidRPr="00DE39BA">
        <w:rPr>
          <w:rFonts w:eastAsia="Calibri"/>
          <w:bCs/>
          <w:szCs w:val="24"/>
          <w:lang w:val="en-IN"/>
        </w:rPr>
        <w:t xml:space="preserve">      initialRoute: AppPages.INITIAL,</w:t>
      </w:r>
    </w:p>
    <w:p w14:paraId="37717F1B" w14:textId="77777777" w:rsidR="0027038B" w:rsidRPr="00DE39BA" w:rsidRDefault="0027038B" w:rsidP="00F535CA">
      <w:pPr>
        <w:widowControl w:val="0"/>
        <w:rPr>
          <w:rFonts w:eastAsia="Calibri"/>
          <w:bCs/>
          <w:szCs w:val="24"/>
          <w:lang w:val="en-IN"/>
        </w:rPr>
        <w:pPrChange w:id="1671" w:author="mananarora1571@gmail.com" w:date="2021-05-30T15:12:00Z">
          <w:pPr/>
        </w:pPrChange>
      </w:pPr>
      <w:r w:rsidRPr="00DE39BA">
        <w:rPr>
          <w:rFonts w:eastAsia="Calibri"/>
          <w:bCs/>
          <w:szCs w:val="24"/>
          <w:lang w:val="en-IN"/>
        </w:rPr>
        <w:t xml:space="preserve">      getPages: AppPages.routes,</w:t>
      </w:r>
    </w:p>
    <w:p w14:paraId="1825F4A5" w14:textId="77777777" w:rsidR="0027038B" w:rsidRPr="00DE39BA" w:rsidRDefault="0027038B" w:rsidP="00F535CA">
      <w:pPr>
        <w:widowControl w:val="0"/>
        <w:rPr>
          <w:rFonts w:eastAsia="Calibri"/>
          <w:bCs/>
          <w:szCs w:val="24"/>
          <w:lang w:val="en-IN"/>
        </w:rPr>
        <w:pPrChange w:id="1672" w:author="mananarora1571@gmail.com" w:date="2021-05-30T15:12:00Z">
          <w:pPr/>
        </w:pPrChange>
      </w:pPr>
      <w:r w:rsidRPr="00DE39BA">
        <w:rPr>
          <w:rFonts w:eastAsia="Calibri"/>
          <w:bCs/>
          <w:szCs w:val="24"/>
          <w:lang w:val="en-IN"/>
        </w:rPr>
        <w:t xml:space="preserve">      theme: ThemeData.dark(),</w:t>
      </w:r>
    </w:p>
    <w:p w14:paraId="03271C83" w14:textId="77777777" w:rsidR="0027038B" w:rsidRPr="00DE39BA" w:rsidRDefault="0027038B" w:rsidP="00F535CA">
      <w:pPr>
        <w:widowControl w:val="0"/>
        <w:rPr>
          <w:rFonts w:eastAsia="Calibri"/>
          <w:bCs/>
          <w:szCs w:val="24"/>
          <w:lang w:val="en-IN"/>
        </w:rPr>
        <w:pPrChange w:id="1673" w:author="mananarora1571@gmail.com" w:date="2021-05-30T15:12:00Z">
          <w:pPr/>
        </w:pPrChange>
      </w:pPr>
      <w:r w:rsidRPr="00DE39BA">
        <w:rPr>
          <w:rFonts w:eastAsia="Calibri"/>
          <w:bCs/>
          <w:szCs w:val="24"/>
          <w:lang w:val="en-IN"/>
        </w:rPr>
        <w:t xml:space="preserve">    ),</w:t>
      </w:r>
    </w:p>
    <w:p w14:paraId="0E7D7468" w14:textId="77777777" w:rsidR="0027038B" w:rsidRPr="00DE39BA" w:rsidRDefault="0027038B" w:rsidP="00F535CA">
      <w:pPr>
        <w:widowControl w:val="0"/>
        <w:rPr>
          <w:rFonts w:eastAsia="Calibri"/>
          <w:bCs/>
          <w:szCs w:val="24"/>
          <w:lang w:val="en-IN"/>
        </w:rPr>
        <w:pPrChange w:id="1674" w:author="mananarora1571@gmail.com" w:date="2021-05-30T15:12:00Z">
          <w:pPr/>
        </w:pPrChange>
      </w:pPr>
      <w:r w:rsidRPr="00DE39BA">
        <w:rPr>
          <w:rFonts w:eastAsia="Calibri"/>
          <w:bCs/>
          <w:szCs w:val="24"/>
          <w:lang w:val="en-IN"/>
        </w:rPr>
        <w:t xml:space="preserve">  );</w:t>
      </w:r>
    </w:p>
    <w:p w14:paraId="0C23224F" w14:textId="32DB9FB4" w:rsidR="0027038B" w:rsidRPr="00DE39BA" w:rsidRDefault="0027038B" w:rsidP="00F535CA">
      <w:pPr>
        <w:widowControl w:val="0"/>
        <w:rPr>
          <w:rFonts w:eastAsia="Calibri"/>
          <w:bCs/>
          <w:szCs w:val="24"/>
          <w:lang w:val="en-IN"/>
        </w:rPr>
        <w:pPrChange w:id="1675" w:author="mananarora1571@gmail.com" w:date="2021-05-30T15:12:00Z">
          <w:pPr/>
        </w:pPrChange>
      </w:pPr>
      <w:r w:rsidRPr="00DE39BA">
        <w:rPr>
          <w:rFonts w:eastAsia="Calibri"/>
          <w:bCs/>
          <w:szCs w:val="24"/>
          <w:lang w:val="en-IN"/>
        </w:rPr>
        <w:t>}</w:t>
      </w:r>
    </w:p>
    <w:p w14:paraId="2E8A8F0A" w14:textId="149E3386" w:rsidR="0027038B" w:rsidRPr="00DE39BA" w:rsidRDefault="0027038B" w:rsidP="00F535CA">
      <w:pPr>
        <w:widowControl w:val="0"/>
        <w:rPr>
          <w:rFonts w:eastAsia="Calibri"/>
          <w:bCs/>
          <w:szCs w:val="24"/>
          <w:lang w:val="en-IN"/>
        </w:rPr>
        <w:pPrChange w:id="1676" w:author="mananarora1571@gmail.com" w:date="2021-05-30T15:12:00Z">
          <w:pPr/>
        </w:pPrChange>
      </w:pPr>
    </w:p>
    <w:p w14:paraId="14DE22DF" w14:textId="77777777" w:rsidR="00AA4CB4" w:rsidRPr="00DE39BA" w:rsidRDefault="00AA4CB4" w:rsidP="00F535CA">
      <w:pPr>
        <w:widowControl w:val="0"/>
        <w:rPr>
          <w:rFonts w:eastAsia="Calibri"/>
          <w:bCs/>
          <w:szCs w:val="24"/>
          <w:lang w:val="en-IN"/>
        </w:rPr>
        <w:sectPr w:rsidR="00AA4CB4" w:rsidRPr="00DE39BA" w:rsidSect="00AA4CB4">
          <w:type w:val="continuous"/>
          <w:pgSz w:w="12240" w:h="15840"/>
          <w:pgMar w:top="1440" w:right="1440" w:bottom="1440" w:left="1440" w:header="720" w:footer="720" w:gutter="0"/>
          <w:cols w:space="720"/>
          <w:docGrid w:linePitch="360"/>
        </w:sectPr>
        <w:pPrChange w:id="1677" w:author="mananarora1571@gmail.com" w:date="2021-05-30T15:12:00Z">
          <w:pPr/>
        </w:pPrChange>
      </w:pPr>
    </w:p>
    <w:p w14:paraId="0F7CD8C4" w14:textId="4BADF62F" w:rsidR="0056445B" w:rsidRPr="0056445B" w:rsidRDefault="0027038B" w:rsidP="00F535CA">
      <w:pPr>
        <w:pStyle w:val="Caption"/>
        <w:widowControl w:val="0"/>
        <w:jc w:val="center"/>
        <w:rPr>
          <w:b/>
          <w:i w:val="0"/>
          <w:color w:val="auto"/>
          <w:sz w:val="24"/>
          <w:szCs w:val="24"/>
        </w:rPr>
        <w:pPrChange w:id="1678" w:author="mananarora1571@gmail.com" w:date="2021-05-30T15:12:00Z">
          <w:pPr>
            <w:pStyle w:val="Caption"/>
            <w:jc w:val="center"/>
          </w:pPr>
        </w:pPrChange>
      </w:pPr>
      <w:r w:rsidRPr="0056445B">
        <w:rPr>
          <w:b/>
          <w:i w:val="0"/>
          <w:noProof/>
          <w:color w:val="auto"/>
          <w:sz w:val="24"/>
          <w:szCs w:val="24"/>
          <w:lang w:val="en-IN" w:eastAsia="en-IN"/>
        </w:rPr>
        <w:drawing>
          <wp:inline distT="0" distB="0" distL="0" distR="0" wp14:anchorId="025909D9" wp14:editId="5D35F6BA">
            <wp:extent cx="2473528" cy="1706880"/>
            <wp:effectExtent l="0" t="0" r="317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8186" cy="1723895"/>
                    </a:xfrm>
                    <a:prstGeom prst="rect">
                      <a:avLst/>
                    </a:prstGeom>
                  </pic:spPr>
                </pic:pic>
              </a:graphicData>
            </a:graphic>
          </wp:inline>
        </w:drawing>
      </w:r>
      <w:r w:rsidR="0056445B" w:rsidRPr="0056445B">
        <w:rPr>
          <w:b/>
          <w:i w:val="0"/>
          <w:color w:val="auto"/>
          <w:sz w:val="24"/>
          <w:szCs w:val="24"/>
        </w:rPr>
        <w:t>Figure 7</w:t>
      </w:r>
      <w:r w:rsidR="00C27AB6">
        <w:rPr>
          <w:b/>
          <w:i w:val="0"/>
          <w:color w:val="auto"/>
          <w:sz w:val="24"/>
          <w:szCs w:val="24"/>
        </w:rPr>
        <w:t>.</w:t>
      </w:r>
      <w:ins w:id="1679" w:author="Pranav Taneja" w:date="2021-05-18T23:37:00Z">
        <w:r w:rsidR="004437EF">
          <w:rPr>
            <w:b/>
            <w:i w:val="0"/>
            <w:color w:val="auto"/>
            <w:sz w:val="24"/>
            <w:szCs w:val="24"/>
          </w:rPr>
          <w:t>6</w:t>
        </w:r>
      </w:ins>
      <w:del w:id="1680" w:author="Pranav Taneja" w:date="2021-05-18T23:37:00Z">
        <w:r w:rsidR="00C27AB6" w:rsidDel="004437EF">
          <w:rPr>
            <w:b/>
            <w:i w:val="0"/>
            <w:color w:val="auto"/>
            <w:sz w:val="24"/>
            <w:szCs w:val="24"/>
          </w:rPr>
          <w:delText>3</w:delText>
        </w:r>
      </w:del>
      <w:r w:rsidR="0056445B" w:rsidRPr="0056445B">
        <w:rPr>
          <w:b/>
          <w:i w:val="0"/>
          <w:color w:val="auto"/>
          <w:sz w:val="24"/>
          <w:szCs w:val="24"/>
        </w:rPr>
        <w:t>: Data Folder Layout</w:t>
      </w:r>
    </w:p>
    <w:p w14:paraId="4149BA29" w14:textId="77777777" w:rsidR="00AA4CB4" w:rsidRPr="00DE39BA" w:rsidRDefault="00AA4CB4" w:rsidP="00F535CA">
      <w:pPr>
        <w:widowControl w:val="0"/>
        <w:jc w:val="center"/>
        <w:rPr>
          <w:rFonts w:eastAsia="Calibri"/>
          <w:bCs/>
          <w:szCs w:val="24"/>
          <w:lang w:val="en-IN"/>
        </w:rPr>
        <w:pPrChange w:id="1681" w:author="mananarora1571@gmail.com" w:date="2021-05-30T15:12:00Z">
          <w:pPr>
            <w:jc w:val="center"/>
          </w:pPr>
        </w:pPrChange>
      </w:pPr>
      <w:r w:rsidRPr="00DE39BA">
        <w:rPr>
          <w:rFonts w:eastAsia="Calibri"/>
          <w:bCs/>
          <w:noProof/>
          <w:szCs w:val="24"/>
          <w:lang w:val="en-IN" w:eastAsia="en-IN"/>
        </w:rPr>
        <w:drawing>
          <wp:inline distT="0" distB="0" distL="0" distR="0" wp14:anchorId="7537E055" wp14:editId="00701105">
            <wp:extent cx="3357245" cy="1051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6191" cy="1079372"/>
                    </a:xfrm>
                    <a:prstGeom prst="rect">
                      <a:avLst/>
                    </a:prstGeom>
                  </pic:spPr>
                </pic:pic>
              </a:graphicData>
            </a:graphic>
          </wp:inline>
        </w:drawing>
      </w:r>
    </w:p>
    <w:p w14:paraId="15D23650" w14:textId="6BCA3739" w:rsidR="0056445B" w:rsidRPr="0056445B" w:rsidRDefault="0056445B" w:rsidP="00F535CA">
      <w:pPr>
        <w:pStyle w:val="Caption"/>
        <w:widowControl w:val="0"/>
        <w:jc w:val="center"/>
        <w:rPr>
          <w:b/>
          <w:i w:val="0"/>
          <w:color w:val="auto"/>
          <w:sz w:val="24"/>
          <w:szCs w:val="24"/>
        </w:rPr>
        <w:pPrChange w:id="1682"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w:t>
      </w:r>
      <w:r w:rsidR="00C27AB6">
        <w:rPr>
          <w:b/>
          <w:i w:val="0"/>
          <w:iCs w:val="0"/>
          <w:sz w:val="24"/>
          <w:szCs w:val="24"/>
        </w:rPr>
        <w:t>7.</w:t>
      </w:r>
      <w:ins w:id="1683" w:author="Pranav Taneja" w:date="2021-05-18T23:37:00Z">
        <w:r w:rsidR="004437EF">
          <w:rPr>
            <w:b/>
            <w:i w:val="0"/>
            <w:iCs w:val="0"/>
            <w:sz w:val="24"/>
            <w:szCs w:val="24"/>
          </w:rPr>
          <w:t>7</w:t>
        </w:r>
      </w:ins>
      <w:del w:id="1684" w:author="Pranav Taneja" w:date="2021-05-18T23:37:00Z">
        <w:r w:rsidR="00C27AB6" w:rsidDel="004437EF">
          <w:rPr>
            <w:b/>
            <w:i w:val="0"/>
            <w:iCs w:val="0"/>
            <w:sz w:val="24"/>
            <w:szCs w:val="24"/>
          </w:rPr>
          <w:delText>4</w:delText>
        </w:r>
      </w:del>
      <w:r w:rsidRPr="0056445B">
        <w:rPr>
          <w:b/>
          <w:i w:val="0"/>
          <w:color w:val="auto"/>
          <w:sz w:val="24"/>
          <w:szCs w:val="24"/>
        </w:rPr>
        <w:t>: Models Folder Layout</w:t>
      </w:r>
    </w:p>
    <w:p w14:paraId="4A5AF447" w14:textId="77777777" w:rsidR="00AA4CB4" w:rsidRPr="00DE39BA" w:rsidRDefault="00AA4CB4" w:rsidP="00F535CA">
      <w:pPr>
        <w:widowControl w:val="0"/>
        <w:rPr>
          <w:rFonts w:eastAsia="Calibri"/>
          <w:bCs/>
          <w:szCs w:val="24"/>
          <w:lang w:val="en-IN"/>
        </w:rPr>
        <w:pPrChange w:id="1685" w:author="mananarora1571@gmail.com" w:date="2021-05-30T15:12:00Z">
          <w:pPr/>
        </w:pPrChange>
      </w:pPr>
    </w:p>
    <w:p w14:paraId="03E77D3E" w14:textId="13FC838F" w:rsidR="00AA4CB4" w:rsidRPr="00DE39BA" w:rsidRDefault="00AA4CB4" w:rsidP="00F535CA">
      <w:pPr>
        <w:widowControl w:val="0"/>
        <w:rPr>
          <w:rFonts w:eastAsia="Calibri"/>
          <w:bCs/>
          <w:szCs w:val="24"/>
          <w:lang w:val="en-IN"/>
        </w:rPr>
        <w:sectPr w:rsidR="00AA4CB4" w:rsidRPr="00DE39BA" w:rsidSect="00AA4CB4">
          <w:type w:val="continuous"/>
          <w:pgSz w:w="12240" w:h="15840"/>
          <w:pgMar w:top="1440" w:right="1440" w:bottom="1440" w:left="1440" w:header="720" w:footer="720" w:gutter="0"/>
          <w:cols w:num="2" w:space="720"/>
          <w:docGrid w:linePitch="360"/>
        </w:sectPr>
        <w:pPrChange w:id="1686" w:author="mananarora1571@gmail.com" w:date="2021-05-30T15:12:00Z">
          <w:pPr/>
        </w:pPrChange>
      </w:pPr>
    </w:p>
    <w:p w14:paraId="0A3EB8C1" w14:textId="3E2DF39C" w:rsidR="0027038B" w:rsidRPr="00DE39BA" w:rsidRDefault="0027038B" w:rsidP="00F535CA">
      <w:pPr>
        <w:widowControl w:val="0"/>
        <w:rPr>
          <w:rFonts w:eastAsia="Calibri"/>
          <w:bCs/>
          <w:szCs w:val="24"/>
          <w:lang w:val="en-IN"/>
        </w:rPr>
        <w:pPrChange w:id="1687" w:author="mananarora1571@gmail.com" w:date="2021-05-30T15:12:00Z">
          <w:pPr/>
        </w:pPrChange>
      </w:pPr>
    </w:p>
    <w:p w14:paraId="1679B6F4" w14:textId="610F8DAF" w:rsidR="0027038B" w:rsidRPr="00DE39BA" w:rsidRDefault="00AA4CB4" w:rsidP="00F535CA">
      <w:pPr>
        <w:widowControl w:val="0"/>
        <w:rPr>
          <w:rFonts w:eastAsia="Calibri"/>
          <w:b/>
          <w:szCs w:val="24"/>
          <w:u w:val="single"/>
          <w:lang w:val="en-IN"/>
        </w:rPr>
        <w:pPrChange w:id="1688" w:author="mananarora1571@gmail.com" w:date="2021-05-30T15:12:00Z">
          <w:pPr/>
        </w:pPrChange>
      </w:pPr>
      <w:r w:rsidRPr="00DE39BA">
        <w:rPr>
          <w:rFonts w:eastAsia="Calibri"/>
          <w:b/>
          <w:szCs w:val="24"/>
          <w:u w:val="single"/>
          <w:lang w:val="en-IN"/>
        </w:rPr>
        <w:t>HOTSPOT_MODEL.DART</w:t>
      </w:r>
    </w:p>
    <w:p w14:paraId="037DBB6E" w14:textId="77777777" w:rsidR="0027038B" w:rsidRPr="00DE39BA" w:rsidRDefault="0027038B" w:rsidP="00F535CA">
      <w:pPr>
        <w:widowControl w:val="0"/>
        <w:rPr>
          <w:rFonts w:eastAsia="Calibri"/>
          <w:bCs/>
          <w:szCs w:val="24"/>
          <w:lang w:val="en-IN"/>
        </w:rPr>
        <w:pPrChange w:id="1689" w:author="mananarora1571@gmail.com" w:date="2021-05-30T15:12:00Z">
          <w:pPr/>
        </w:pPrChange>
      </w:pPr>
      <w:r w:rsidRPr="00DE39BA">
        <w:rPr>
          <w:rFonts w:eastAsia="Calibri"/>
          <w:bCs/>
          <w:szCs w:val="24"/>
          <w:lang w:val="en-IN"/>
        </w:rPr>
        <w:t>class HotSpotModel {</w:t>
      </w:r>
    </w:p>
    <w:p w14:paraId="098C1E37" w14:textId="77777777" w:rsidR="0027038B" w:rsidRPr="00DE39BA" w:rsidRDefault="0027038B" w:rsidP="00F535CA">
      <w:pPr>
        <w:widowControl w:val="0"/>
        <w:rPr>
          <w:rFonts w:eastAsia="Calibri"/>
          <w:bCs/>
          <w:szCs w:val="24"/>
          <w:lang w:val="en-IN"/>
        </w:rPr>
        <w:pPrChange w:id="1690" w:author="mananarora1571@gmail.com" w:date="2021-05-30T15:12:00Z">
          <w:pPr/>
        </w:pPrChange>
      </w:pPr>
      <w:r w:rsidRPr="00DE39BA">
        <w:rPr>
          <w:rFonts w:eastAsia="Calibri"/>
          <w:bCs/>
          <w:szCs w:val="24"/>
          <w:lang w:val="en-IN"/>
        </w:rPr>
        <w:t xml:space="preserve">  List&lt;CoronaHotspot&gt; coronaHotspot;</w:t>
      </w:r>
    </w:p>
    <w:p w14:paraId="5F6FE0BF" w14:textId="77777777" w:rsidR="0027038B" w:rsidRPr="00DE39BA" w:rsidRDefault="0027038B" w:rsidP="00F535CA">
      <w:pPr>
        <w:widowControl w:val="0"/>
        <w:rPr>
          <w:rFonts w:eastAsia="Calibri"/>
          <w:bCs/>
          <w:szCs w:val="24"/>
          <w:lang w:val="en-IN"/>
        </w:rPr>
        <w:pPrChange w:id="1691" w:author="mananarora1571@gmail.com" w:date="2021-05-30T15:12:00Z">
          <w:pPr/>
        </w:pPrChange>
      </w:pPr>
      <w:r w:rsidRPr="00DE39BA">
        <w:rPr>
          <w:rFonts w:eastAsia="Calibri"/>
          <w:bCs/>
          <w:szCs w:val="24"/>
          <w:lang w:val="en-IN"/>
        </w:rPr>
        <w:t xml:space="preserve">  List&lt;CrowdHotspot&gt; crowdHotspot;</w:t>
      </w:r>
    </w:p>
    <w:p w14:paraId="620DE523" w14:textId="77777777" w:rsidR="0027038B" w:rsidRPr="00DE39BA" w:rsidRDefault="0027038B" w:rsidP="00F535CA">
      <w:pPr>
        <w:widowControl w:val="0"/>
        <w:rPr>
          <w:rFonts w:eastAsia="Calibri"/>
          <w:bCs/>
          <w:szCs w:val="24"/>
          <w:lang w:val="en-IN"/>
        </w:rPr>
        <w:pPrChange w:id="1692" w:author="mananarora1571@gmail.com" w:date="2021-05-30T15:12:00Z">
          <w:pPr/>
        </w:pPrChange>
      </w:pPr>
    </w:p>
    <w:p w14:paraId="4A1C632E" w14:textId="77777777" w:rsidR="0027038B" w:rsidRPr="00DE39BA" w:rsidRDefault="0027038B" w:rsidP="00F535CA">
      <w:pPr>
        <w:widowControl w:val="0"/>
        <w:rPr>
          <w:rFonts w:eastAsia="Calibri"/>
          <w:bCs/>
          <w:szCs w:val="24"/>
          <w:lang w:val="en-IN"/>
        </w:rPr>
        <w:pPrChange w:id="1693" w:author="mananarora1571@gmail.com" w:date="2021-05-30T15:12:00Z">
          <w:pPr/>
        </w:pPrChange>
      </w:pPr>
      <w:r w:rsidRPr="00DE39BA">
        <w:rPr>
          <w:rFonts w:eastAsia="Calibri"/>
          <w:bCs/>
          <w:szCs w:val="24"/>
          <w:lang w:val="en-IN"/>
        </w:rPr>
        <w:t xml:space="preserve">  HotSpotModel({this.coronaHotspot, this.crowdHotspot});</w:t>
      </w:r>
    </w:p>
    <w:p w14:paraId="3E15B207" w14:textId="77777777" w:rsidR="0027038B" w:rsidRPr="00DE39BA" w:rsidRDefault="0027038B" w:rsidP="00F535CA">
      <w:pPr>
        <w:widowControl w:val="0"/>
        <w:rPr>
          <w:rFonts w:eastAsia="Calibri"/>
          <w:bCs/>
          <w:szCs w:val="24"/>
          <w:lang w:val="en-IN"/>
        </w:rPr>
        <w:pPrChange w:id="1694" w:author="mananarora1571@gmail.com" w:date="2021-05-30T15:12:00Z">
          <w:pPr/>
        </w:pPrChange>
      </w:pPr>
    </w:p>
    <w:p w14:paraId="615B99F9" w14:textId="77777777" w:rsidR="0027038B" w:rsidRPr="00DE39BA" w:rsidRDefault="0027038B" w:rsidP="00F535CA">
      <w:pPr>
        <w:widowControl w:val="0"/>
        <w:rPr>
          <w:rFonts w:eastAsia="Calibri"/>
          <w:bCs/>
          <w:szCs w:val="24"/>
          <w:lang w:val="en-IN"/>
        </w:rPr>
        <w:pPrChange w:id="1695" w:author="mananarora1571@gmail.com" w:date="2021-05-30T15:12:00Z">
          <w:pPr/>
        </w:pPrChange>
      </w:pPr>
      <w:r w:rsidRPr="00DE39BA">
        <w:rPr>
          <w:rFonts w:eastAsia="Calibri"/>
          <w:bCs/>
          <w:szCs w:val="24"/>
          <w:lang w:val="en-IN"/>
        </w:rPr>
        <w:t xml:space="preserve">  HotSpotModel.fromJson(Map&lt;String, dynamic&gt; json) {</w:t>
      </w:r>
    </w:p>
    <w:p w14:paraId="122EC0B9" w14:textId="77777777" w:rsidR="0027038B" w:rsidRPr="00DE39BA" w:rsidRDefault="0027038B" w:rsidP="00F535CA">
      <w:pPr>
        <w:widowControl w:val="0"/>
        <w:rPr>
          <w:rFonts w:eastAsia="Calibri"/>
          <w:bCs/>
          <w:szCs w:val="24"/>
          <w:lang w:val="en-IN"/>
        </w:rPr>
        <w:pPrChange w:id="1696" w:author="mananarora1571@gmail.com" w:date="2021-05-30T15:12:00Z">
          <w:pPr/>
        </w:pPrChange>
      </w:pPr>
      <w:r w:rsidRPr="00DE39BA">
        <w:rPr>
          <w:rFonts w:eastAsia="Calibri"/>
          <w:bCs/>
          <w:szCs w:val="24"/>
          <w:lang w:val="en-IN"/>
        </w:rPr>
        <w:t xml:space="preserve">    if (json['corona_hotspot'] != null) {</w:t>
      </w:r>
    </w:p>
    <w:p w14:paraId="26A435D3" w14:textId="77777777" w:rsidR="0027038B" w:rsidRPr="00DE39BA" w:rsidRDefault="0027038B" w:rsidP="00F535CA">
      <w:pPr>
        <w:widowControl w:val="0"/>
        <w:rPr>
          <w:rFonts w:eastAsia="Calibri"/>
          <w:bCs/>
          <w:szCs w:val="24"/>
          <w:lang w:val="en-IN"/>
        </w:rPr>
        <w:pPrChange w:id="1697" w:author="mananarora1571@gmail.com" w:date="2021-05-30T15:12:00Z">
          <w:pPr/>
        </w:pPrChange>
      </w:pPr>
      <w:r w:rsidRPr="00DE39BA">
        <w:rPr>
          <w:rFonts w:eastAsia="Calibri"/>
          <w:bCs/>
          <w:szCs w:val="24"/>
          <w:lang w:val="en-IN"/>
        </w:rPr>
        <w:t xml:space="preserve">      coronaHotspot = &lt;CoronaHotspot&gt;[];</w:t>
      </w:r>
    </w:p>
    <w:p w14:paraId="04B1B779" w14:textId="77777777" w:rsidR="0027038B" w:rsidRPr="00DE39BA" w:rsidRDefault="0027038B" w:rsidP="00F535CA">
      <w:pPr>
        <w:widowControl w:val="0"/>
        <w:rPr>
          <w:rFonts w:eastAsia="Calibri"/>
          <w:bCs/>
          <w:szCs w:val="24"/>
          <w:lang w:val="en-IN"/>
        </w:rPr>
        <w:pPrChange w:id="1698" w:author="mananarora1571@gmail.com" w:date="2021-05-30T15:12:00Z">
          <w:pPr/>
        </w:pPrChange>
      </w:pPr>
      <w:r w:rsidRPr="00DE39BA">
        <w:rPr>
          <w:rFonts w:eastAsia="Calibri"/>
          <w:bCs/>
          <w:szCs w:val="24"/>
          <w:lang w:val="en-IN"/>
        </w:rPr>
        <w:lastRenderedPageBreak/>
        <w:t xml:space="preserve">      json['corona_hotspot'].forEach((v) {</w:t>
      </w:r>
    </w:p>
    <w:p w14:paraId="30D84BF0" w14:textId="77777777" w:rsidR="0027038B" w:rsidRPr="00DE39BA" w:rsidRDefault="0027038B" w:rsidP="00F535CA">
      <w:pPr>
        <w:widowControl w:val="0"/>
        <w:rPr>
          <w:rFonts w:eastAsia="Calibri"/>
          <w:bCs/>
          <w:szCs w:val="24"/>
          <w:lang w:val="en-IN"/>
        </w:rPr>
        <w:pPrChange w:id="1699" w:author="mananarora1571@gmail.com" w:date="2021-05-30T15:12:00Z">
          <w:pPr/>
        </w:pPrChange>
      </w:pPr>
      <w:r w:rsidRPr="00DE39BA">
        <w:rPr>
          <w:rFonts w:eastAsia="Calibri"/>
          <w:bCs/>
          <w:szCs w:val="24"/>
          <w:lang w:val="en-IN"/>
        </w:rPr>
        <w:t xml:space="preserve">        coronaHotspot.add(CoronaHotspot.fromJson(v as Map&lt;String, dynamic&gt;));</w:t>
      </w:r>
    </w:p>
    <w:p w14:paraId="74E60BC1" w14:textId="77777777" w:rsidR="0027038B" w:rsidRPr="00DE39BA" w:rsidRDefault="0027038B" w:rsidP="00F535CA">
      <w:pPr>
        <w:widowControl w:val="0"/>
        <w:rPr>
          <w:rFonts w:eastAsia="Calibri"/>
          <w:bCs/>
          <w:szCs w:val="24"/>
          <w:lang w:val="en-IN"/>
        </w:rPr>
        <w:pPrChange w:id="1700" w:author="mananarora1571@gmail.com" w:date="2021-05-30T15:12:00Z">
          <w:pPr/>
        </w:pPrChange>
      </w:pPr>
      <w:r w:rsidRPr="00DE39BA">
        <w:rPr>
          <w:rFonts w:eastAsia="Calibri"/>
          <w:bCs/>
          <w:szCs w:val="24"/>
          <w:lang w:val="en-IN"/>
        </w:rPr>
        <w:t xml:space="preserve">      });</w:t>
      </w:r>
    </w:p>
    <w:p w14:paraId="385DD596" w14:textId="77777777" w:rsidR="0027038B" w:rsidRPr="00DE39BA" w:rsidRDefault="0027038B" w:rsidP="00F535CA">
      <w:pPr>
        <w:widowControl w:val="0"/>
        <w:rPr>
          <w:rFonts w:eastAsia="Calibri"/>
          <w:bCs/>
          <w:szCs w:val="24"/>
          <w:lang w:val="en-IN"/>
        </w:rPr>
        <w:pPrChange w:id="1701" w:author="mananarora1571@gmail.com" w:date="2021-05-30T15:12:00Z">
          <w:pPr/>
        </w:pPrChange>
      </w:pPr>
      <w:r w:rsidRPr="00DE39BA">
        <w:rPr>
          <w:rFonts w:eastAsia="Calibri"/>
          <w:bCs/>
          <w:szCs w:val="24"/>
          <w:lang w:val="en-IN"/>
        </w:rPr>
        <w:t xml:space="preserve">    }</w:t>
      </w:r>
    </w:p>
    <w:p w14:paraId="02D7B9AE" w14:textId="77777777" w:rsidR="0027038B" w:rsidRPr="00DE39BA" w:rsidRDefault="0027038B" w:rsidP="00F535CA">
      <w:pPr>
        <w:widowControl w:val="0"/>
        <w:rPr>
          <w:rFonts w:eastAsia="Calibri"/>
          <w:bCs/>
          <w:szCs w:val="24"/>
          <w:lang w:val="en-IN"/>
        </w:rPr>
        <w:pPrChange w:id="1702" w:author="mananarora1571@gmail.com" w:date="2021-05-30T15:12:00Z">
          <w:pPr/>
        </w:pPrChange>
      </w:pPr>
      <w:r w:rsidRPr="00DE39BA">
        <w:rPr>
          <w:rFonts w:eastAsia="Calibri"/>
          <w:bCs/>
          <w:szCs w:val="24"/>
          <w:lang w:val="en-IN"/>
        </w:rPr>
        <w:t xml:space="preserve">    if (json['crowd_hotspot'] != null) {</w:t>
      </w:r>
    </w:p>
    <w:p w14:paraId="28FB080D" w14:textId="77777777" w:rsidR="0027038B" w:rsidRPr="00DE39BA" w:rsidRDefault="0027038B" w:rsidP="00F535CA">
      <w:pPr>
        <w:widowControl w:val="0"/>
        <w:rPr>
          <w:rFonts w:eastAsia="Calibri"/>
          <w:bCs/>
          <w:szCs w:val="24"/>
          <w:lang w:val="en-IN"/>
        </w:rPr>
        <w:pPrChange w:id="1703" w:author="mananarora1571@gmail.com" w:date="2021-05-30T15:12:00Z">
          <w:pPr/>
        </w:pPrChange>
      </w:pPr>
      <w:r w:rsidRPr="00DE39BA">
        <w:rPr>
          <w:rFonts w:eastAsia="Calibri"/>
          <w:bCs/>
          <w:szCs w:val="24"/>
          <w:lang w:val="en-IN"/>
        </w:rPr>
        <w:t xml:space="preserve">      crowdHotspot = &lt;CrowdHotspot&gt;[];</w:t>
      </w:r>
    </w:p>
    <w:p w14:paraId="4170AB46" w14:textId="77777777" w:rsidR="0027038B" w:rsidRPr="00DE39BA" w:rsidRDefault="0027038B" w:rsidP="00F535CA">
      <w:pPr>
        <w:widowControl w:val="0"/>
        <w:rPr>
          <w:rFonts w:eastAsia="Calibri"/>
          <w:bCs/>
          <w:szCs w:val="24"/>
          <w:lang w:val="en-IN"/>
        </w:rPr>
        <w:pPrChange w:id="1704" w:author="mananarora1571@gmail.com" w:date="2021-05-30T15:12:00Z">
          <w:pPr/>
        </w:pPrChange>
      </w:pPr>
      <w:r w:rsidRPr="00DE39BA">
        <w:rPr>
          <w:rFonts w:eastAsia="Calibri"/>
          <w:bCs/>
          <w:szCs w:val="24"/>
          <w:lang w:val="en-IN"/>
        </w:rPr>
        <w:t xml:space="preserve">      json['crowd_hotspot'].forEach((v) {</w:t>
      </w:r>
    </w:p>
    <w:p w14:paraId="1A677107" w14:textId="77777777" w:rsidR="0027038B" w:rsidRPr="00DE39BA" w:rsidRDefault="0027038B" w:rsidP="00F535CA">
      <w:pPr>
        <w:widowControl w:val="0"/>
        <w:rPr>
          <w:rFonts w:eastAsia="Calibri"/>
          <w:bCs/>
          <w:szCs w:val="24"/>
          <w:lang w:val="en-IN"/>
        </w:rPr>
        <w:pPrChange w:id="1705" w:author="mananarora1571@gmail.com" w:date="2021-05-30T15:12:00Z">
          <w:pPr/>
        </w:pPrChange>
      </w:pPr>
      <w:r w:rsidRPr="00DE39BA">
        <w:rPr>
          <w:rFonts w:eastAsia="Calibri"/>
          <w:bCs/>
          <w:szCs w:val="24"/>
          <w:lang w:val="en-IN"/>
        </w:rPr>
        <w:t xml:space="preserve">        crowdHotspot.add(CrowdHotspot.fromJson(v as Map&lt;String, dynamic&gt;));</w:t>
      </w:r>
    </w:p>
    <w:p w14:paraId="0D67CFCB" w14:textId="77777777" w:rsidR="0027038B" w:rsidRPr="00DE39BA" w:rsidRDefault="0027038B" w:rsidP="00F535CA">
      <w:pPr>
        <w:widowControl w:val="0"/>
        <w:rPr>
          <w:rFonts w:eastAsia="Calibri"/>
          <w:bCs/>
          <w:szCs w:val="24"/>
          <w:lang w:val="en-IN"/>
        </w:rPr>
        <w:pPrChange w:id="1706" w:author="mananarora1571@gmail.com" w:date="2021-05-30T15:12:00Z">
          <w:pPr/>
        </w:pPrChange>
      </w:pPr>
      <w:r w:rsidRPr="00DE39BA">
        <w:rPr>
          <w:rFonts w:eastAsia="Calibri"/>
          <w:bCs/>
          <w:szCs w:val="24"/>
          <w:lang w:val="en-IN"/>
        </w:rPr>
        <w:t xml:space="preserve">      });</w:t>
      </w:r>
    </w:p>
    <w:p w14:paraId="629B65B4" w14:textId="77777777" w:rsidR="0027038B" w:rsidRPr="00DE39BA" w:rsidRDefault="0027038B" w:rsidP="00F535CA">
      <w:pPr>
        <w:widowControl w:val="0"/>
        <w:rPr>
          <w:rFonts w:eastAsia="Calibri"/>
          <w:bCs/>
          <w:szCs w:val="24"/>
          <w:lang w:val="en-IN"/>
        </w:rPr>
        <w:pPrChange w:id="1707" w:author="mananarora1571@gmail.com" w:date="2021-05-30T15:12:00Z">
          <w:pPr/>
        </w:pPrChange>
      </w:pPr>
      <w:r w:rsidRPr="00DE39BA">
        <w:rPr>
          <w:rFonts w:eastAsia="Calibri"/>
          <w:bCs/>
          <w:szCs w:val="24"/>
          <w:lang w:val="en-IN"/>
        </w:rPr>
        <w:t xml:space="preserve">    }</w:t>
      </w:r>
    </w:p>
    <w:p w14:paraId="7E9984C0" w14:textId="77777777" w:rsidR="0027038B" w:rsidRPr="00DE39BA" w:rsidRDefault="0027038B" w:rsidP="00F535CA">
      <w:pPr>
        <w:widowControl w:val="0"/>
        <w:rPr>
          <w:rFonts w:eastAsia="Calibri"/>
          <w:bCs/>
          <w:szCs w:val="24"/>
          <w:lang w:val="en-IN"/>
        </w:rPr>
        <w:pPrChange w:id="1708" w:author="mananarora1571@gmail.com" w:date="2021-05-30T15:12:00Z">
          <w:pPr/>
        </w:pPrChange>
      </w:pPr>
      <w:r w:rsidRPr="00DE39BA">
        <w:rPr>
          <w:rFonts w:eastAsia="Calibri"/>
          <w:bCs/>
          <w:szCs w:val="24"/>
          <w:lang w:val="en-IN"/>
        </w:rPr>
        <w:t xml:space="preserve">  }</w:t>
      </w:r>
    </w:p>
    <w:p w14:paraId="6286BC33" w14:textId="77777777" w:rsidR="0027038B" w:rsidRPr="00DE39BA" w:rsidRDefault="0027038B" w:rsidP="00F535CA">
      <w:pPr>
        <w:widowControl w:val="0"/>
        <w:rPr>
          <w:rFonts w:eastAsia="Calibri"/>
          <w:bCs/>
          <w:szCs w:val="24"/>
          <w:lang w:val="en-IN"/>
        </w:rPr>
        <w:pPrChange w:id="1709" w:author="mananarora1571@gmail.com" w:date="2021-05-30T15:12:00Z">
          <w:pPr/>
        </w:pPrChange>
      </w:pPr>
    </w:p>
    <w:p w14:paraId="65EED381" w14:textId="77777777" w:rsidR="0027038B" w:rsidRPr="00DE39BA" w:rsidRDefault="0027038B" w:rsidP="00F535CA">
      <w:pPr>
        <w:widowControl w:val="0"/>
        <w:rPr>
          <w:rFonts w:eastAsia="Calibri"/>
          <w:bCs/>
          <w:szCs w:val="24"/>
          <w:lang w:val="en-IN"/>
        </w:rPr>
        <w:pPrChange w:id="1710" w:author="mananarora1571@gmail.com" w:date="2021-05-30T15:12:00Z">
          <w:pPr/>
        </w:pPrChange>
      </w:pPr>
      <w:r w:rsidRPr="00DE39BA">
        <w:rPr>
          <w:rFonts w:eastAsia="Calibri"/>
          <w:bCs/>
          <w:szCs w:val="24"/>
          <w:lang w:val="en-IN"/>
        </w:rPr>
        <w:t xml:space="preserve">  Map&lt;String, dynamic&gt; toJson() {</w:t>
      </w:r>
    </w:p>
    <w:p w14:paraId="1634FA0C" w14:textId="77777777" w:rsidR="0027038B" w:rsidRPr="00DE39BA" w:rsidRDefault="0027038B" w:rsidP="00F535CA">
      <w:pPr>
        <w:widowControl w:val="0"/>
        <w:rPr>
          <w:rFonts w:eastAsia="Calibri"/>
          <w:bCs/>
          <w:szCs w:val="24"/>
          <w:lang w:val="en-IN"/>
        </w:rPr>
        <w:pPrChange w:id="1711" w:author="mananarora1571@gmail.com" w:date="2021-05-30T15:12:00Z">
          <w:pPr/>
        </w:pPrChange>
      </w:pPr>
      <w:r w:rsidRPr="00DE39BA">
        <w:rPr>
          <w:rFonts w:eastAsia="Calibri"/>
          <w:bCs/>
          <w:szCs w:val="24"/>
          <w:lang w:val="en-IN"/>
        </w:rPr>
        <w:t xml:space="preserve">    final Map&lt;String, dynamic&gt; data = &lt;String, dynamic&gt;{};</w:t>
      </w:r>
    </w:p>
    <w:p w14:paraId="09694D58" w14:textId="77777777" w:rsidR="0027038B" w:rsidRPr="00DE39BA" w:rsidRDefault="0027038B" w:rsidP="00F535CA">
      <w:pPr>
        <w:widowControl w:val="0"/>
        <w:rPr>
          <w:rFonts w:eastAsia="Calibri"/>
          <w:bCs/>
          <w:szCs w:val="24"/>
          <w:lang w:val="en-IN"/>
        </w:rPr>
        <w:pPrChange w:id="1712" w:author="mananarora1571@gmail.com" w:date="2021-05-30T15:12:00Z">
          <w:pPr/>
        </w:pPrChange>
      </w:pPr>
      <w:r w:rsidRPr="00DE39BA">
        <w:rPr>
          <w:rFonts w:eastAsia="Calibri"/>
          <w:bCs/>
          <w:szCs w:val="24"/>
          <w:lang w:val="en-IN"/>
        </w:rPr>
        <w:t xml:space="preserve">    if (coronaHotspot != null) {</w:t>
      </w:r>
    </w:p>
    <w:p w14:paraId="27C8D82D" w14:textId="77777777" w:rsidR="0027038B" w:rsidRPr="00DE39BA" w:rsidRDefault="0027038B" w:rsidP="00F535CA">
      <w:pPr>
        <w:widowControl w:val="0"/>
        <w:rPr>
          <w:rFonts w:eastAsia="Calibri"/>
          <w:bCs/>
          <w:szCs w:val="24"/>
          <w:lang w:val="en-IN"/>
        </w:rPr>
        <w:pPrChange w:id="1713" w:author="mananarora1571@gmail.com" w:date="2021-05-30T15:12:00Z">
          <w:pPr/>
        </w:pPrChange>
      </w:pPr>
      <w:r w:rsidRPr="00DE39BA">
        <w:rPr>
          <w:rFonts w:eastAsia="Calibri"/>
          <w:bCs/>
          <w:szCs w:val="24"/>
          <w:lang w:val="en-IN"/>
        </w:rPr>
        <w:t xml:space="preserve">      data['corona_hotspot'] = coronaHotspot.map((v) =&gt; v.toJson()).toList();</w:t>
      </w:r>
    </w:p>
    <w:p w14:paraId="5F19FA75" w14:textId="77777777" w:rsidR="0027038B" w:rsidRPr="00DE39BA" w:rsidRDefault="0027038B" w:rsidP="00F535CA">
      <w:pPr>
        <w:widowControl w:val="0"/>
        <w:rPr>
          <w:rFonts w:eastAsia="Calibri"/>
          <w:bCs/>
          <w:szCs w:val="24"/>
          <w:lang w:val="en-IN"/>
        </w:rPr>
        <w:pPrChange w:id="1714" w:author="mananarora1571@gmail.com" w:date="2021-05-30T15:12:00Z">
          <w:pPr/>
        </w:pPrChange>
      </w:pPr>
      <w:r w:rsidRPr="00DE39BA">
        <w:rPr>
          <w:rFonts w:eastAsia="Calibri"/>
          <w:bCs/>
          <w:szCs w:val="24"/>
          <w:lang w:val="en-IN"/>
        </w:rPr>
        <w:t xml:space="preserve">    }</w:t>
      </w:r>
    </w:p>
    <w:p w14:paraId="02AA389E" w14:textId="77777777" w:rsidR="0027038B" w:rsidRPr="00DE39BA" w:rsidRDefault="0027038B" w:rsidP="00F535CA">
      <w:pPr>
        <w:widowControl w:val="0"/>
        <w:rPr>
          <w:rFonts w:eastAsia="Calibri"/>
          <w:bCs/>
          <w:szCs w:val="24"/>
          <w:lang w:val="en-IN"/>
        </w:rPr>
        <w:pPrChange w:id="1715" w:author="mananarora1571@gmail.com" w:date="2021-05-30T15:12:00Z">
          <w:pPr/>
        </w:pPrChange>
      </w:pPr>
      <w:r w:rsidRPr="00DE39BA">
        <w:rPr>
          <w:rFonts w:eastAsia="Calibri"/>
          <w:bCs/>
          <w:szCs w:val="24"/>
          <w:lang w:val="en-IN"/>
        </w:rPr>
        <w:t xml:space="preserve">    if (crowdHotspot != null) {</w:t>
      </w:r>
    </w:p>
    <w:p w14:paraId="574ABE45" w14:textId="77777777" w:rsidR="0027038B" w:rsidRPr="00DE39BA" w:rsidRDefault="0027038B" w:rsidP="00F535CA">
      <w:pPr>
        <w:widowControl w:val="0"/>
        <w:rPr>
          <w:rFonts w:eastAsia="Calibri"/>
          <w:bCs/>
          <w:szCs w:val="24"/>
          <w:lang w:val="en-IN"/>
        </w:rPr>
        <w:pPrChange w:id="1716" w:author="mananarora1571@gmail.com" w:date="2021-05-30T15:12:00Z">
          <w:pPr/>
        </w:pPrChange>
      </w:pPr>
      <w:r w:rsidRPr="00DE39BA">
        <w:rPr>
          <w:rFonts w:eastAsia="Calibri"/>
          <w:bCs/>
          <w:szCs w:val="24"/>
          <w:lang w:val="en-IN"/>
        </w:rPr>
        <w:t xml:space="preserve">      data['crowd_hotspot'] = crowdHotspot.map((v) =&gt; v.toJson()).toList();</w:t>
      </w:r>
    </w:p>
    <w:p w14:paraId="697231BC" w14:textId="77777777" w:rsidR="0027038B" w:rsidRPr="00DE39BA" w:rsidRDefault="0027038B" w:rsidP="00F535CA">
      <w:pPr>
        <w:widowControl w:val="0"/>
        <w:rPr>
          <w:rFonts w:eastAsia="Calibri"/>
          <w:bCs/>
          <w:szCs w:val="24"/>
          <w:lang w:val="en-IN"/>
        </w:rPr>
        <w:pPrChange w:id="1717" w:author="mananarora1571@gmail.com" w:date="2021-05-30T15:12:00Z">
          <w:pPr/>
        </w:pPrChange>
      </w:pPr>
      <w:r w:rsidRPr="00DE39BA">
        <w:rPr>
          <w:rFonts w:eastAsia="Calibri"/>
          <w:bCs/>
          <w:szCs w:val="24"/>
          <w:lang w:val="en-IN"/>
        </w:rPr>
        <w:t xml:space="preserve">    }</w:t>
      </w:r>
    </w:p>
    <w:p w14:paraId="5CEAF3E1" w14:textId="77777777" w:rsidR="0027038B" w:rsidRPr="00DE39BA" w:rsidRDefault="0027038B" w:rsidP="00F535CA">
      <w:pPr>
        <w:widowControl w:val="0"/>
        <w:rPr>
          <w:rFonts w:eastAsia="Calibri"/>
          <w:bCs/>
          <w:szCs w:val="24"/>
          <w:lang w:val="en-IN"/>
        </w:rPr>
        <w:pPrChange w:id="1718" w:author="mananarora1571@gmail.com" w:date="2021-05-30T15:12:00Z">
          <w:pPr/>
        </w:pPrChange>
      </w:pPr>
      <w:r w:rsidRPr="00DE39BA">
        <w:rPr>
          <w:rFonts w:eastAsia="Calibri"/>
          <w:bCs/>
          <w:szCs w:val="24"/>
          <w:lang w:val="en-IN"/>
        </w:rPr>
        <w:t xml:space="preserve">    return data;</w:t>
      </w:r>
    </w:p>
    <w:p w14:paraId="3C9ADEDF" w14:textId="77777777" w:rsidR="0027038B" w:rsidRPr="00DE39BA" w:rsidRDefault="0027038B" w:rsidP="00F535CA">
      <w:pPr>
        <w:widowControl w:val="0"/>
        <w:rPr>
          <w:rFonts w:eastAsia="Calibri"/>
          <w:bCs/>
          <w:szCs w:val="24"/>
          <w:lang w:val="en-IN"/>
        </w:rPr>
        <w:pPrChange w:id="1719" w:author="mananarora1571@gmail.com" w:date="2021-05-30T15:12:00Z">
          <w:pPr/>
        </w:pPrChange>
      </w:pPr>
      <w:r w:rsidRPr="00DE39BA">
        <w:rPr>
          <w:rFonts w:eastAsia="Calibri"/>
          <w:bCs/>
          <w:szCs w:val="24"/>
          <w:lang w:val="en-IN"/>
        </w:rPr>
        <w:t xml:space="preserve">  }</w:t>
      </w:r>
    </w:p>
    <w:p w14:paraId="1C64EC94" w14:textId="77777777" w:rsidR="0027038B" w:rsidRPr="00DE39BA" w:rsidRDefault="0027038B" w:rsidP="00F535CA">
      <w:pPr>
        <w:widowControl w:val="0"/>
        <w:rPr>
          <w:rFonts w:eastAsia="Calibri"/>
          <w:bCs/>
          <w:szCs w:val="24"/>
          <w:lang w:val="en-IN"/>
        </w:rPr>
        <w:pPrChange w:id="1720" w:author="mananarora1571@gmail.com" w:date="2021-05-30T15:12:00Z">
          <w:pPr/>
        </w:pPrChange>
      </w:pPr>
      <w:r w:rsidRPr="00DE39BA">
        <w:rPr>
          <w:rFonts w:eastAsia="Calibri"/>
          <w:bCs/>
          <w:szCs w:val="24"/>
          <w:lang w:val="en-IN"/>
        </w:rPr>
        <w:t>}</w:t>
      </w:r>
    </w:p>
    <w:p w14:paraId="66D49BE4" w14:textId="77777777" w:rsidR="0027038B" w:rsidRPr="00DE39BA" w:rsidRDefault="0027038B" w:rsidP="00F535CA">
      <w:pPr>
        <w:widowControl w:val="0"/>
        <w:rPr>
          <w:rFonts w:eastAsia="Calibri"/>
          <w:bCs/>
          <w:szCs w:val="24"/>
          <w:lang w:val="en-IN"/>
        </w:rPr>
        <w:pPrChange w:id="1721" w:author="mananarora1571@gmail.com" w:date="2021-05-30T15:12:00Z">
          <w:pPr/>
        </w:pPrChange>
      </w:pPr>
    </w:p>
    <w:p w14:paraId="056D6787" w14:textId="77777777" w:rsidR="0027038B" w:rsidRPr="00DE39BA" w:rsidRDefault="0027038B" w:rsidP="00F535CA">
      <w:pPr>
        <w:widowControl w:val="0"/>
        <w:rPr>
          <w:rFonts w:eastAsia="Calibri"/>
          <w:bCs/>
          <w:szCs w:val="24"/>
          <w:lang w:val="en-IN"/>
        </w:rPr>
        <w:pPrChange w:id="1722" w:author="mananarora1571@gmail.com" w:date="2021-05-30T15:12:00Z">
          <w:pPr/>
        </w:pPrChange>
      </w:pPr>
      <w:r w:rsidRPr="00DE39BA">
        <w:rPr>
          <w:rFonts w:eastAsia="Calibri"/>
          <w:bCs/>
          <w:szCs w:val="24"/>
          <w:lang w:val="en-IN"/>
        </w:rPr>
        <w:t>class CoronaHotspot {</w:t>
      </w:r>
    </w:p>
    <w:p w14:paraId="51295685" w14:textId="77777777" w:rsidR="0027038B" w:rsidRPr="00DE39BA" w:rsidRDefault="0027038B" w:rsidP="00F535CA">
      <w:pPr>
        <w:widowControl w:val="0"/>
        <w:rPr>
          <w:rFonts w:eastAsia="Calibri"/>
          <w:bCs/>
          <w:szCs w:val="24"/>
          <w:lang w:val="en-IN"/>
        </w:rPr>
        <w:pPrChange w:id="1723" w:author="mananarora1571@gmail.com" w:date="2021-05-30T15:12:00Z">
          <w:pPr/>
        </w:pPrChange>
      </w:pPr>
      <w:r w:rsidRPr="00DE39BA">
        <w:rPr>
          <w:rFonts w:eastAsia="Calibri"/>
          <w:bCs/>
          <w:szCs w:val="24"/>
          <w:lang w:val="en-IN"/>
        </w:rPr>
        <w:t xml:space="preserve">  double lat;</w:t>
      </w:r>
    </w:p>
    <w:p w14:paraId="39E91A29" w14:textId="77777777" w:rsidR="0027038B" w:rsidRPr="00DE39BA" w:rsidRDefault="0027038B" w:rsidP="00F535CA">
      <w:pPr>
        <w:widowControl w:val="0"/>
        <w:rPr>
          <w:rFonts w:eastAsia="Calibri"/>
          <w:bCs/>
          <w:szCs w:val="24"/>
          <w:lang w:val="en-IN"/>
        </w:rPr>
        <w:pPrChange w:id="1724" w:author="mananarora1571@gmail.com" w:date="2021-05-30T15:12:00Z">
          <w:pPr/>
        </w:pPrChange>
      </w:pPr>
      <w:r w:rsidRPr="00DE39BA">
        <w:rPr>
          <w:rFonts w:eastAsia="Calibri"/>
          <w:bCs/>
          <w:szCs w:val="24"/>
          <w:lang w:val="en-IN"/>
        </w:rPr>
        <w:t xml:space="preserve">  double long;</w:t>
      </w:r>
    </w:p>
    <w:p w14:paraId="3E9D7BAC" w14:textId="77777777" w:rsidR="0027038B" w:rsidRPr="00DE39BA" w:rsidRDefault="0027038B" w:rsidP="00F535CA">
      <w:pPr>
        <w:widowControl w:val="0"/>
        <w:rPr>
          <w:rFonts w:eastAsia="Calibri"/>
          <w:bCs/>
          <w:szCs w:val="24"/>
          <w:lang w:val="en-IN"/>
        </w:rPr>
        <w:pPrChange w:id="1725" w:author="mananarora1571@gmail.com" w:date="2021-05-30T15:12:00Z">
          <w:pPr/>
        </w:pPrChange>
      </w:pPr>
      <w:r w:rsidRPr="00DE39BA">
        <w:rPr>
          <w:rFonts w:eastAsia="Calibri"/>
          <w:bCs/>
          <w:szCs w:val="24"/>
          <w:lang w:val="en-IN"/>
        </w:rPr>
        <w:lastRenderedPageBreak/>
        <w:t xml:space="preserve">  int death;</w:t>
      </w:r>
    </w:p>
    <w:p w14:paraId="3A9E5B16" w14:textId="77777777" w:rsidR="0027038B" w:rsidRPr="00DE39BA" w:rsidRDefault="0027038B" w:rsidP="00F535CA">
      <w:pPr>
        <w:widowControl w:val="0"/>
        <w:rPr>
          <w:rFonts w:eastAsia="Calibri"/>
          <w:bCs/>
          <w:szCs w:val="24"/>
          <w:lang w:val="en-IN"/>
        </w:rPr>
        <w:pPrChange w:id="1726" w:author="mananarora1571@gmail.com" w:date="2021-05-30T15:12:00Z">
          <w:pPr/>
        </w:pPrChange>
      </w:pPr>
      <w:r w:rsidRPr="00DE39BA">
        <w:rPr>
          <w:rFonts w:eastAsia="Calibri"/>
          <w:bCs/>
          <w:szCs w:val="24"/>
          <w:lang w:val="en-IN"/>
        </w:rPr>
        <w:t xml:space="preserve">  int active;</w:t>
      </w:r>
    </w:p>
    <w:p w14:paraId="68194085" w14:textId="77777777" w:rsidR="0027038B" w:rsidRPr="00DE39BA" w:rsidRDefault="0027038B" w:rsidP="00F535CA">
      <w:pPr>
        <w:widowControl w:val="0"/>
        <w:rPr>
          <w:rFonts w:eastAsia="Calibri"/>
          <w:bCs/>
          <w:szCs w:val="24"/>
          <w:lang w:val="en-IN"/>
        </w:rPr>
        <w:pPrChange w:id="1727" w:author="mananarora1571@gmail.com" w:date="2021-05-30T15:12:00Z">
          <w:pPr/>
        </w:pPrChange>
      </w:pPr>
      <w:r w:rsidRPr="00DE39BA">
        <w:rPr>
          <w:rFonts w:eastAsia="Calibri"/>
          <w:bCs/>
          <w:szCs w:val="24"/>
          <w:lang w:val="en-IN"/>
        </w:rPr>
        <w:t xml:space="preserve">  int recovered;</w:t>
      </w:r>
    </w:p>
    <w:p w14:paraId="2BCD0CE1" w14:textId="77777777" w:rsidR="0027038B" w:rsidRPr="00DE39BA" w:rsidRDefault="0027038B" w:rsidP="00F535CA">
      <w:pPr>
        <w:widowControl w:val="0"/>
        <w:rPr>
          <w:rFonts w:eastAsia="Calibri"/>
          <w:bCs/>
          <w:szCs w:val="24"/>
          <w:lang w:val="en-IN"/>
        </w:rPr>
        <w:pPrChange w:id="1728" w:author="mananarora1571@gmail.com" w:date="2021-05-30T15:12:00Z">
          <w:pPr/>
        </w:pPrChange>
      </w:pPr>
    </w:p>
    <w:p w14:paraId="7473D00D" w14:textId="77777777" w:rsidR="0027038B" w:rsidRPr="00DE39BA" w:rsidRDefault="0027038B" w:rsidP="00F535CA">
      <w:pPr>
        <w:widowControl w:val="0"/>
        <w:rPr>
          <w:rFonts w:eastAsia="Calibri"/>
          <w:bCs/>
          <w:szCs w:val="24"/>
          <w:lang w:val="en-IN"/>
        </w:rPr>
        <w:pPrChange w:id="1729" w:author="mananarora1571@gmail.com" w:date="2021-05-30T15:12:00Z">
          <w:pPr/>
        </w:pPrChange>
      </w:pPr>
      <w:r w:rsidRPr="00DE39BA">
        <w:rPr>
          <w:rFonts w:eastAsia="Calibri"/>
          <w:bCs/>
          <w:szCs w:val="24"/>
          <w:lang w:val="en-IN"/>
        </w:rPr>
        <w:t xml:space="preserve">  CoronaHotspot({this.lat, this.long, this.death, this.active, this.recovered});</w:t>
      </w:r>
    </w:p>
    <w:p w14:paraId="1A018B65" w14:textId="77777777" w:rsidR="0027038B" w:rsidRPr="00DE39BA" w:rsidRDefault="0027038B" w:rsidP="00F535CA">
      <w:pPr>
        <w:widowControl w:val="0"/>
        <w:rPr>
          <w:rFonts w:eastAsia="Calibri"/>
          <w:bCs/>
          <w:szCs w:val="24"/>
          <w:lang w:val="en-IN"/>
        </w:rPr>
        <w:pPrChange w:id="1730" w:author="mananarora1571@gmail.com" w:date="2021-05-30T15:12:00Z">
          <w:pPr/>
        </w:pPrChange>
      </w:pPr>
    </w:p>
    <w:p w14:paraId="484D6128" w14:textId="77777777" w:rsidR="0027038B" w:rsidRPr="00DE39BA" w:rsidRDefault="0027038B" w:rsidP="00F535CA">
      <w:pPr>
        <w:widowControl w:val="0"/>
        <w:rPr>
          <w:rFonts w:eastAsia="Calibri"/>
          <w:bCs/>
          <w:szCs w:val="24"/>
          <w:lang w:val="en-IN"/>
        </w:rPr>
        <w:pPrChange w:id="1731" w:author="mananarora1571@gmail.com" w:date="2021-05-30T15:12:00Z">
          <w:pPr/>
        </w:pPrChange>
      </w:pPr>
      <w:r w:rsidRPr="00DE39BA">
        <w:rPr>
          <w:rFonts w:eastAsia="Calibri"/>
          <w:bCs/>
          <w:szCs w:val="24"/>
          <w:lang w:val="en-IN"/>
        </w:rPr>
        <w:t xml:space="preserve">  CoronaHotspot.fromJson(Map&lt;String, dynamic&gt; json) {</w:t>
      </w:r>
    </w:p>
    <w:p w14:paraId="5B950F99" w14:textId="77777777" w:rsidR="0027038B" w:rsidRPr="00DE39BA" w:rsidRDefault="0027038B" w:rsidP="00F535CA">
      <w:pPr>
        <w:widowControl w:val="0"/>
        <w:rPr>
          <w:rFonts w:eastAsia="Calibri"/>
          <w:bCs/>
          <w:szCs w:val="24"/>
          <w:lang w:val="en-IN"/>
        </w:rPr>
        <w:pPrChange w:id="1732" w:author="mananarora1571@gmail.com" w:date="2021-05-30T15:12:00Z">
          <w:pPr/>
        </w:pPrChange>
      </w:pPr>
      <w:r w:rsidRPr="00DE39BA">
        <w:rPr>
          <w:rFonts w:eastAsia="Calibri"/>
          <w:bCs/>
          <w:szCs w:val="24"/>
          <w:lang w:val="en-IN"/>
        </w:rPr>
        <w:t xml:space="preserve">    lat = json['lat'] as double;</w:t>
      </w:r>
    </w:p>
    <w:p w14:paraId="00845925" w14:textId="77777777" w:rsidR="0027038B" w:rsidRPr="00DE39BA" w:rsidRDefault="0027038B" w:rsidP="00F535CA">
      <w:pPr>
        <w:widowControl w:val="0"/>
        <w:rPr>
          <w:rFonts w:eastAsia="Calibri"/>
          <w:bCs/>
          <w:szCs w:val="24"/>
          <w:lang w:val="en-IN"/>
        </w:rPr>
        <w:pPrChange w:id="1733" w:author="mananarora1571@gmail.com" w:date="2021-05-30T15:12:00Z">
          <w:pPr/>
        </w:pPrChange>
      </w:pPr>
      <w:r w:rsidRPr="00DE39BA">
        <w:rPr>
          <w:rFonts w:eastAsia="Calibri"/>
          <w:bCs/>
          <w:szCs w:val="24"/>
          <w:lang w:val="en-IN"/>
        </w:rPr>
        <w:t xml:space="preserve">    long = json['long'] as double;</w:t>
      </w:r>
    </w:p>
    <w:p w14:paraId="705C9DE1" w14:textId="77777777" w:rsidR="0027038B" w:rsidRPr="00DE39BA" w:rsidRDefault="0027038B" w:rsidP="00F535CA">
      <w:pPr>
        <w:widowControl w:val="0"/>
        <w:rPr>
          <w:rFonts w:eastAsia="Calibri"/>
          <w:bCs/>
          <w:szCs w:val="24"/>
          <w:lang w:val="en-IN"/>
        </w:rPr>
        <w:pPrChange w:id="1734" w:author="mananarora1571@gmail.com" w:date="2021-05-30T15:12:00Z">
          <w:pPr/>
        </w:pPrChange>
      </w:pPr>
      <w:r w:rsidRPr="00DE39BA">
        <w:rPr>
          <w:rFonts w:eastAsia="Calibri"/>
          <w:bCs/>
          <w:szCs w:val="24"/>
          <w:lang w:val="en-IN"/>
        </w:rPr>
        <w:t xml:space="preserve">    death = json['death'] as int;</w:t>
      </w:r>
    </w:p>
    <w:p w14:paraId="2C21BED8" w14:textId="77777777" w:rsidR="0027038B" w:rsidRPr="00DE39BA" w:rsidRDefault="0027038B" w:rsidP="00F535CA">
      <w:pPr>
        <w:widowControl w:val="0"/>
        <w:rPr>
          <w:rFonts w:eastAsia="Calibri"/>
          <w:bCs/>
          <w:szCs w:val="24"/>
          <w:lang w:val="en-IN"/>
        </w:rPr>
        <w:pPrChange w:id="1735" w:author="mananarora1571@gmail.com" w:date="2021-05-30T15:12:00Z">
          <w:pPr/>
        </w:pPrChange>
      </w:pPr>
      <w:r w:rsidRPr="00DE39BA">
        <w:rPr>
          <w:rFonts w:eastAsia="Calibri"/>
          <w:bCs/>
          <w:szCs w:val="24"/>
          <w:lang w:val="en-IN"/>
        </w:rPr>
        <w:t xml:space="preserve">    active = json['active'] as int;</w:t>
      </w:r>
    </w:p>
    <w:p w14:paraId="25A33E76" w14:textId="77777777" w:rsidR="0027038B" w:rsidRPr="00DE39BA" w:rsidRDefault="0027038B" w:rsidP="00F535CA">
      <w:pPr>
        <w:widowControl w:val="0"/>
        <w:rPr>
          <w:rFonts w:eastAsia="Calibri"/>
          <w:bCs/>
          <w:szCs w:val="24"/>
          <w:lang w:val="en-IN"/>
        </w:rPr>
        <w:pPrChange w:id="1736" w:author="mananarora1571@gmail.com" w:date="2021-05-30T15:12:00Z">
          <w:pPr/>
        </w:pPrChange>
      </w:pPr>
      <w:r w:rsidRPr="00DE39BA">
        <w:rPr>
          <w:rFonts w:eastAsia="Calibri"/>
          <w:bCs/>
          <w:szCs w:val="24"/>
          <w:lang w:val="en-IN"/>
        </w:rPr>
        <w:t xml:space="preserve">    recovered = json['recovered'] as int;</w:t>
      </w:r>
    </w:p>
    <w:p w14:paraId="029FEE1E" w14:textId="77777777" w:rsidR="0027038B" w:rsidRPr="00DE39BA" w:rsidRDefault="0027038B" w:rsidP="00F535CA">
      <w:pPr>
        <w:widowControl w:val="0"/>
        <w:rPr>
          <w:rFonts w:eastAsia="Calibri"/>
          <w:bCs/>
          <w:szCs w:val="24"/>
          <w:lang w:val="en-IN"/>
        </w:rPr>
        <w:pPrChange w:id="1737" w:author="mananarora1571@gmail.com" w:date="2021-05-30T15:12:00Z">
          <w:pPr/>
        </w:pPrChange>
      </w:pPr>
      <w:r w:rsidRPr="00DE39BA">
        <w:rPr>
          <w:rFonts w:eastAsia="Calibri"/>
          <w:bCs/>
          <w:szCs w:val="24"/>
          <w:lang w:val="en-IN"/>
        </w:rPr>
        <w:t xml:space="preserve">  }</w:t>
      </w:r>
    </w:p>
    <w:p w14:paraId="4C7E9FAF" w14:textId="77777777" w:rsidR="0027038B" w:rsidRPr="00DE39BA" w:rsidRDefault="0027038B" w:rsidP="00F535CA">
      <w:pPr>
        <w:widowControl w:val="0"/>
        <w:rPr>
          <w:rFonts w:eastAsia="Calibri"/>
          <w:bCs/>
          <w:szCs w:val="24"/>
          <w:lang w:val="en-IN"/>
        </w:rPr>
        <w:pPrChange w:id="1738" w:author="mananarora1571@gmail.com" w:date="2021-05-30T15:12:00Z">
          <w:pPr/>
        </w:pPrChange>
      </w:pPr>
    </w:p>
    <w:p w14:paraId="30C0CB8D" w14:textId="77777777" w:rsidR="0027038B" w:rsidRPr="00DE39BA" w:rsidRDefault="0027038B" w:rsidP="00F535CA">
      <w:pPr>
        <w:widowControl w:val="0"/>
        <w:rPr>
          <w:rFonts w:eastAsia="Calibri"/>
          <w:bCs/>
          <w:szCs w:val="24"/>
          <w:lang w:val="en-IN"/>
        </w:rPr>
        <w:pPrChange w:id="1739" w:author="mananarora1571@gmail.com" w:date="2021-05-30T15:12:00Z">
          <w:pPr/>
        </w:pPrChange>
      </w:pPr>
      <w:r w:rsidRPr="00DE39BA">
        <w:rPr>
          <w:rFonts w:eastAsia="Calibri"/>
          <w:bCs/>
          <w:szCs w:val="24"/>
          <w:lang w:val="en-IN"/>
        </w:rPr>
        <w:t xml:space="preserve">  Map&lt;String, dynamic&gt; toJson() {</w:t>
      </w:r>
    </w:p>
    <w:p w14:paraId="6F4DBBEF" w14:textId="77777777" w:rsidR="0027038B" w:rsidRPr="00DE39BA" w:rsidRDefault="0027038B" w:rsidP="00F535CA">
      <w:pPr>
        <w:widowControl w:val="0"/>
        <w:rPr>
          <w:rFonts w:eastAsia="Calibri"/>
          <w:bCs/>
          <w:szCs w:val="24"/>
          <w:lang w:val="en-IN"/>
        </w:rPr>
        <w:pPrChange w:id="1740" w:author="mananarora1571@gmail.com" w:date="2021-05-30T15:12:00Z">
          <w:pPr/>
        </w:pPrChange>
      </w:pPr>
      <w:r w:rsidRPr="00DE39BA">
        <w:rPr>
          <w:rFonts w:eastAsia="Calibri"/>
          <w:bCs/>
          <w:szCs w:val="24"/>
          <w:lang w:val="en-IN"/>
        </w:rPr>
        <w:t xml:space="preserve">    final Map&lt;String, dynamic&gt; data = &lt;String, dynamic&gt;{};</w:t>
      </w:r>
    </w:p>
    <w:p w14:paraId="142FA641" w14:textId="77777777" w:rsidR="0027038B" w:rsidRPr="00DE39BA" w:rsidRDefault="0027038B" w:rsidP="00F535CA">
      <w:pPr>
        <w:widowControl w:val="0"/>
        <w:rPr>
          <w:rFonts w:eastAsia="Calibri"/>
          <w:bCs/>
          <w:szCs w:val="24"/>
          <w:lang w:val="en-IN"/>
        </w:rPr>
        <w:pPrChange w:id="1741" w:author="mananarora1571@gmail.com" w:date="2021-05-30T15:12:00Z">
          <w:pPr/>
        </w:pPrChange>
      </w:pPr>
      <w:r w:rsidRPr="00DE39BA">
        <w:rPr>
          <w:rFonts w:eastAsia="Calibri"/>
          <w:bCs/>
          <w:szCs w:val="24"/>
          <w:lang w:val="en-IN"/>
        </w:rPr>
        <w:t xml:space="preserve">    data['lat'] = lat;</w:t>
      </w:r>
    </w:p>
    <w:p w14:paraId="0309CAC8" w14:textId="77777777" w:rsidR="0027038B" w:rsidRPr="00DE39BA" w:rsidRDefault="0027038B" w:rsidP="00F535CA">
      <w:pPr>
        <w:widowControl w:val="0"/>
        <w:rPr>
          <w:rFonts w:eastAsia="Calibri"/>
          <w:bCs/>
          <w:szCs w:val="24"/>
          <w:lang w:val="en-IN"/>
        </w:rPr>
        <w:pPrChange w:id="1742" w:author="mananarora1571@gmail.com" w:date="2021-05-30T15:12:00Z">
          <w:pPr/>
        </w:pPrChange>
      </w:pPr>
      <w:r w:rsidRPr="00DE39BA">
        <w:rPr>
          <w:rFonts w:eastAsia="Calibri"/>
          <w:bCs/>
          <w:szCs w:val="24"/>
          <w:lang w:val="en-IN"/>
        </w:rPr>
        <w:t xml:space="preserve">    data['long'] = long;</w:t>
      </w:r>
    </w:p>
    <w:p w14:paraId="29B512DB" w14:textId="77777777" w:rsidR="0027038B" w:rsidRPr="00DE39BA" w:rsidRDefault="0027038B" w:rsidP="00F535CA">
      <w:pPr>
        <w:widowControl w:val="0"/>
        <w:rPr>
          <w:rFonts w:eastAsia="Calibri"/>
          <w:bCs/>
          <w:szCs w:val="24"/>
          <w:lang w:val="en-IN"/>
        </w:rPr>
        <w:pPrChange w:id="1743" w:author="mananarora1571@gmail.com" w:date="2021-05-30T15:12:00Z">
          <w:pPr/>
        </w:pPrChange>
      </w:pPr>
      <w:r w:rsidRPr="00DE39BA">
        <w:rPr>
          <w:rFonts w:eastAsia="Calibri"/>
          <w:bCs/>
          <w:szCs w:val="24"/>
          <w:lang w:val="en-IN"/>
        </w:rPr>
        <w:t xml:space="preserve">    data['death'] = death;</w:t>
      </w:r>
    </w:p>
    <w:p w14:paraId="22A117E1" w14:textId="77777777" w:rsidR="0027038B" w:rsidRPr="00DE39BA" w:rsidRDefault="0027038B" w:rsidP="00F535CA">
      <w:pPr>
        <w:widowControl w:val="0"/>
        <w:rPr>
          <w:rFonts w:eastAsia="Calibri"/>
          <w:bCs/>
          <w:szCs w:val="24"/>
          <w:lang w:val="en-IN"/>
        </w:rPr>
        <w:pPrChange w:id="1744" w:author="mananarora1571@gmail.com" w:date="2021-05-30T15:12:00Z">
          <w:pPr/>
        </w:pPrChange>
      </w:pPr>
      <w:r w:rsidRPr="00DE39BA">
        <w:rPr>
          <w:rFonts w:eastAsia="Calibri"/>
          <w:bCs/>
          <w:szCs w:val="24"/>
          <w:lang w:val="en-IN"/>
        </w:rPr>
        <w:t xml:space="preserve">    data['active'] = active;</w:t>
      </w:r>
    </w:p>
    <w:p w14:paraId="191DE5B0" w14:textId="77777777" w:rsidR="0027038B" w:rsidRPr="00DE39BA" w:rsidRDefault="0027038B" w:rsidP="00F535CA">
      <w:pPr>
        <w:widowControl w:val="0"/>
        <w:rPr>
          <w:rFonts w:eastAsia="Calibri"/>
          <w:bCs/>
          <w:szCs w:val="24"/>
          <w:lang w:val="en-IN"/>
        </w:rPr>
        <w:pPrChange w:id="1745" w:author="mananarora1571@gmail.com" w:date="2021-05-30T15:12:00Z">
          <w:pPr/>
        </w:pPrChange>
      </w:pPr>
      <w:r w:rsidRPr="00DE39BA">
        <w:rPr>
          <w:rFonts w:eastAsia="Calibri"/>
          <w:bCs/>
          <w:szCs w:val="24"/>
          <w:lang w:val="en-IN"/>
        </w:rPr>
        <w:t xml:space="preserve">    data['recovered'] = recovered;</w:t>
      </w:r>
    </w:p>
    <w:p w14:paraId="2B014756" w14:textId="77777777" w:rsidR="0027038B" w:rsidRPr="00DE39BA" w:rsidRDefault="0027038B" w:rsidP="00F535CA">
      <w:pPr>
        <w:widowControl w:val="0"/>
        <w:rPr>
          <w:rFonts w:eastAsia="Calibri"/>
          <w:bCs/>
          <w:szCs w:val="24"/>
          <w:lang w:val="en-IN"/>
        </w:rPr>
        <w:pPrChange w:id="1746" w:author="mananarora1571@gmail.com" w:date="2021-05-30T15:12:00Z">
          <w:pPr/>
        </w:pPrChange>
      </w:pPr>
      <w:r w:rsidRPr="00DE39BA">
        <w:rPr>
          <w:rFonts w:eastAsia="Calibri"/>
          <w:bCs/>
          <w:szCs w:val="24"/>
          <w:lang w:val="en-IN"/>
        </w:rPr>
        <w:t xml:space="preserve">    return data;</w:t>
      </w:r>
    </w:p>
    <w:p w14:paraId="6B1A8322" w14:textId="77777777" w:rsidR="0027038B" w:rsidRPr="00DE39BA" w:rsidRDefault="0027038B" w:rsidP="00F535CA">
      <w:pPr>
        <w:widowControl w:val="0"/>
        <w:rPr>
          <w:rFonts w:eastAsia="Calibri"/>
          <w:bCs/>
          <w:szCs w:val="24"/>
          <w:lang w:val="en-IN"/>
        </w:rPr>
        <w:pPrChange w:id="1747" w:author="mananarora1571@gmail.com" w:date="2021-05-30T15:12:00Z">
          <w:pPr/>
        </w:pPrChange>
      </w:pPr>
      <w:r w:rsidRPr="00DE39BA">
        <w:rPr>
          <w:rFonts w:eastAsia="Calibri"/>
          <w:bCs/>
          <w:szCs w:val="24"/>
          <w:lang w:val="en-IN"/>
        </w:rPr>
        <w:t xml:space="preserve">  }</w:t>
      </w:r>
    </w:p>
    <w:p w14:paraId="7325A7D5" w14:textId="77777777" w:rsidR="0027038B" w:rsidRPr="00DE39BA" w:rsidRDefault="0027038B" w:rsidP="00F535CA">
      <w:pPr>
        <w:widowControl w:val="0"/>
        <w:rPr>
          <w:rFonts w:eastAsia="Calibri"/>
          <w:bCs/>
          <w:szCs w:val="24"/>
          <w:lang w:val="en-IN"/>
        </w:rPr>
        <w:pPrChange w:id="1748" w:author="mananarora1571@gmail.com" w:date="2021-05-30T15:12:00Z">
          <w:pPr/>
        </w:pPrChange>
      </w:pPr>
      <w:r w:rsidRPr="00DE39BA">
        <w:rPr>
          <w:rFonts w:eastAsia="Calibri"/>
          <w:bCs/>
          <w:szCs w:val="24"/>
          <w:lang w:val="en-IN"/>
        </w:rPr>
        <w:t>}</w:t>
      </w:r>
    </w:p>
    <w:p w14:paraId="06A49995" w14:textId="77777777" w:rsidR="0027038B" w:rsidRPr="00DE39BA" w:rsidRDefault="0027038B" w:rsidP="00F535CA">
      <w:pPr>
        <w:widowControl w:val="0"/>
        <w:rPr>
          <w:rFonts w:eastAsia="Calibri"/>
          <w:bCs/>
          <w:szCs w:val="24"/>
          <w:lang w:val="en-IN"/>
        </w:rPr>
        <w:pPrChange w:id="1749" w:author="mananarora1571@gmail.com" w:date="2021-05-30T15:12:00Z">
          <w:pPr/>
        </w:pPrChange>
      </w:pPr>
    </w:p>
    <w:p w14:paraId="73A49EB3" w14:textId="77777777" w:rsidR="0027038B" w:rsidRPr="00DE39BA" w:rsidRDefault="0027038B" w:rsidP="00F535CA">
      <w:pPr>
        <w:widowControl w:val="0"/>
        <w:rPr>
          <w:rFonts w:eastAsia="Calibri"/>
          <w:bCs/>
          <w:szCs w:val="24"/>
          <w:lang w:val="en-IN"/>
        </w:rPr>
        <w:pPrChange w:id="1750" w:author="mananarora1571@gmail.com" w:date="2021-05-30T15:12:00Z">
          <w:pPr/>
        </w:pPrChange>
      </w:pPr>
      <w:r w:rsidRPr="00DE39BA">
        <w:rPr>
          <w:rFonts w:eastAsia="Calibri"/>
          <w:bCs/>
          <w:szCs w:val="24"/>
          <w:lang w:val="en-IN"/>
        </w:rPr>
        <w:t>class CrowdHotspot {</w:t>
      </w:r>
    </w:p>
    <w:p w14:paraId="0D69345D" w14:textId="77777777" w:rsidR="0027038B" w:rsidRPr="00DE39BA" w:rsidRDefault="0027038B" w:rsidP="00F535CA">
      <w:pPr>
        <w:widowControl w:val="0"/>
        <w:rPr>
          <w:rFonts w:eastAsia="Calibri"/>
          <w:bCs/>
          <w:szCs w:val="24"/>
          <w:lang w:val="en-IN"/>
        </w:rPr>
        <w:pPrChange w:id="1751" w:author="mananarora1571@gmail.com" w:date="2021-05-30T15:12:00Z">
          <w:pPr/>
        </w:pPrChange>
      </w:pPr>
      <w:r w:rsidRPr="00DE39BA">
        <w:rPr>
          <w:rFonts w:eastAsia="Calibri"/>
          <w:bCs/>
          <w:szCs w:val="24"/>
          <w:lang w:val="en-IN"/>
        </w:rPr>
        <w:t xml:space="preserve">  double lat;</w:t>
      </w:r>
    </w:p>
    <w:p w14:paraId="180A86AA" w14:textId="77777777" w:rsidR="0027038B" w:rsidRPr="00DE39BA" w:rsidRDefault="0027038B" w:rsidP="00F535CA">
      <w:pPr>
        <w:widowControl w:val="0"/>
        <w:rPr>
          <w:rFonts w:eastAsia="Calibri"/>
          <w:bCs/>
          <w:szCs w:val="24"/>
          <w:lang w:val="en-IN"/>
        </w:rPr>
        <w:pPrChange w:id="1752" w:author="mananarora1571@gmail.com" w:date="2021-05-30T15:12:00Z">
          <w:pPr/>
        </w:pPrChange>
      </w:pPr>
      <w:r w:rsidRPr="00DE39BA">
        <w:rPr>
          <w:rFonts w:eastAsia="Calibri"/>
          <w:bCs/>
          <w:szCs w:val="24"/>
          <w:lang w:val="en-IN"/>
        </w:rPr>
        <w:lastRenderedPageBreak/>
        <w:t xml:space="preserve">  double long;</w:t>
      </w:r>
    </w:p>
    <w:p w14:paraId="66DCE80B" w14:textId="77777777" w:rsidR="0027038B" w:rsidRPr="00DE39BA" w:rsidRDefault="0027038B" w:rsidP="00F535CA">
      <w:pPr>
        <w:widowControl w:val="0"/>
        <w:rPr>
          <w:rFonts w:eastAsia="Calibri"/>
          <w:bCs/>
          <w:szCs w:val="24"/>
          <w:lang w:val="en-IN"/>
        </w:rPr>
        <w:pPrChange w:id="1753" w:author="mananarora1571@gmail.com" w:date="2021-05-30T15:12:00Z">
          <w:pPr/>
        </w:pPrChange>
      </w:pPr>
    </w:p>
    <w:p w14:paraId="43BEE85B" w14:textId="77777777" w:rsidR="0027038B" w:rsidRPr="00DE39BA" w:rsidRDefault="0027038B" w:rsidP="00F535CA">
      <w:pPr>
        <w:widowControl w:val="0"/>
        <w:rPr>
          <w:rFonts w:eastAsia="Calibri"/>
          <w:bCs/>
          <w:szCs w:val="24"/>
          <w:lang w:val="en-IN"/>
        </w:rPr>
        <w:pPrChange w:id="1754" w:author="mananarora1571@gmail.com" w:date="2021-05-30T15:12:00Z">
          <w:pPr/>
        </w:pPrChange>
      </w:pPr>
      <w:r w:rsidRPr="00DE39BA">
        <w:rPr>
          <w:rFonts w:eastAsia="Calibri"/>
          <w:bCs/>
          <w:szCs w:val="24"/>
          <w:lang w:val="en-IN"/>
        </w:rPr>
        <w:t xml:space="preserve">  CrowdHotspot({this.lat, this.long});</w:t>
      </w:r>
    </w:p>
    <w:p w14:paraId="0DE4B64A" w14:textId="77777777" w:rsidR="0027038B" w:rsidRPr="00DE39BA" w:rsidRDefault="0027038B" w:rsidP="00F535CA">
      <w:pPr>
        <w:widowControl w:val="0"/>
        <w:rPr>
          <w:rFonts w:eastAsia="Calibri"/>
          <w:bCs/>
          <w:szCs w:val="24"/>
          <w:lang w:val="en-IN"/>
        </w:rPr>
        <w:pPrChange w:id="1755" w:author="mananarora1571@gmail.com" w:date="2021-05-30T15:12:00Z">
          <w:pPr/>
        </w:pPrChange>
      </w:pPr>
    </w:p>
    <w:p w14:paraId="1A31F673" w14:textId="77777777" w:rsidR="0027038B" w:rsidRPr="00DE39BA" w:rsidRDefault="0027038B" w:rsidP="00F535CA">
      <w:pPr>
        <w:widowControl w:val="0"/>
        <w:rPr>
          <w:rFonts w:eastAsia="Calibri"/>
          <w:bCs/>
          <w:szCs w:val="24"/>
          <w:lang w:val="en-IN"/>
        </w:rPr>
        <w:pPrChange w:id="1756" w:author="mananarora1571@gmail.com" w:date="2021-05-30T15:12:00Z">
          <w:pPr/>
        </w:pPrChange>
      </w:pPr>
      <w:r w:rsidRPr="00DE39BA">
        <w:rPr>
          <w:rFonts w:eastAsia="Calibri"/>
          <w:bCs/>
          <w:szCs w:val="24"/>
          <w:lang w:val="en-IN"/>
        </w:rPr>
        <w:t xml:space="preserve">  CrowdHotspot.fromJson(Map&lt;String, dynamic&gt; json) {</w:t>
      </w:r>
    </w:p>
    <w:p w14:paraId="09C84AC9" w14:textId="77777777" w:rsidR="0027038B" w:rsidRPr="00DE39BA" w:rsidRDefault="0027038B" w:rsidP="00F535CA">
      <w:pPr>
        <w:widowControl w:val="0"/>
        <w:rPr>
          <w:rFonts w:eastAsia="Calibri"/>
          <w:bCs/>
          <w:szCs w:val="24"/>
          <w:lang w:val="en-IN"/>
        </w:rPr>
        <w:pPrChange w:id="1757" w:author="mananarora1571@gmail.com" w:date="2021-05-30T15:12:00Z">
          <w:pPr/>
        </w:pPrChange>
      </w:pPr>
      <w:r w:rsidRPr="00DE39BA">
        <w:rPr>
          <w:rFonts w:eastAsia="Calibri"/>
          <w:bCs/>
          <w:szCs w:val="24"/>
          <w:lang w:val="en-IN"/>
        </w:rPr>
        <w:t xml:space="preserve">    lat = json['lat'] as double;</w:t>
      </w:r>
    </w:p>
    <w:p w14:paraId="63E9AC8D" w14:textId="77777777" w:rsidR="0027038B" w:rsidRPr="00DE39BA" w:rsidRDefault="0027038B" w:rsidP="00F535CA">
      <w:pPr>
        <w:widowControl w:val="0"/>
        <w:rPr>
          <w:rFonts w:eastAsia="Calibri"/>
          <w:bCs/>
          <w:szCs w:val="24"/>
          <w:lang w:val="en-IN"/>
        </w:rPr>
        <w:pPrChange w:id="1758" w:author="mananarora1571@gmail.com" w:date="2021-05-30T15:12:00Z">
          <w:pPr/>
        </w:pPrChange>
      </w:pPr>
      <w:r w:rsidRPr="00DE39BA">
        <w:rPr>
          <w:rFonts w:eastAsia="Calibri"/>
          <w:bCs/>
          <w:szCs w:val="24"/>
          <w:lang w:val="en-IN"/>
        </w:rPr>
        <w:t xml:space="preserve">    long = json['long'] as double;</w:t>
      </w:r>
    </w:p>
    <w:p w14:paraId="168D8B85" w14:textId="77777777" w:rsidR="0027038B" w:rsidRPr="00DE39BA" w:rsidRDefault="0027038B" w:rsidP="00F535CA">
      <w:pPr>
        <w:widowControl w:val="0"/>
        <w:rPr>
          <w:rFonts w:eastAsia="Calibri"/>
          <w:bCs/>
          <w:szCs w:val="24"/>
          <w:lang w:val="en-IN"/>
        </w:rPr>
        <w:pPrChange w:id="1759" w:author="mananarora1571@gmail.com" w:date="2021-05-30T15:12:00Z">
          <w:pPr/>
        </w:pPrChange>
      </w:pPr>
      <w:r w:rsidRPr="00DE39BA">
        <w:rPr>
          <w:rFonts w:eastAsia="Calibri"/>
          <w:bCs/>
          <w:szCs w:val="24"/>
          <w:lang w:val="en-IN"/>
        </w:rPr>
        <w:t xml:space="preserve">  }</w:t>
      </w:r>
    </w:p>
    <w:p w14:paraId="4F2E2F2E" w14:textId="77777777" w:rsidR="0027038B" w:rsidRPr="00DE39BA" w:rsidRDefault="0027038B" w:rsidP="00F535CA">
      <w:pPr>
        <w:widowControl w:val="0"/>
        <w:rPr>
          <w:rFonts w:eastAsia="Calibri"/>
          <w:bCs/>
          <w:szCs w:val="24"/>
          <w:lang w:val="en-IN"/>
        </w:rPr>
        <w:pPrChange w:id="1760" w:author="mananarora1571@gmail.com" w:date="2021-05-30T15:12:00Z">
          <w:pPr/>
        </w:pPrChange>
      </w:pPr>
    </w:p>
    <w:p w14:paraId="39D4C497" w14:textId="77777777" w:rsidR="0027038B" w:rsidRPr="00DE39BA" w:rsidRDefault="0027038B" w:rsidP="00F535CA">
      <w:pPr>
        <w:widowControl w:val="0"/>
        <w:rPr>
          <w:rFonts w:eastAsia="Calibri"/>
          <w:bCs/>
          <w:szCs w:val="24"/>
          <w:lang w:val="en-IN"/>
        </w:rPr>
        <w:pPrChange w:id="1761" w:author="mananarora1571@gmail.com" w:date="2021-05-30T15:12:00Z">
          <w:pPr/>
        </w:pPrChange>
      </w:pPr>
      <w:r w:rsidRPr="00DE39BA">
        <w:rPr>
          <w:rFonts w:eastAsia="Calibri"/>
          <w:bCs/>
          <w:szCs w:val="24"/>
          <w:lang w:val="en-IN"/>
        </w:rPr>
        <w:t xml:space="preserve">  Map&lt;String, dynamic&gt; toJson() {</w:t>
      </w:r>
    </w:p>
    <w:p w14:paraId="32869645" w14:textId="77777777" w:rsidR="0027038B" w:rsidRPr="00DE39BA" w:rsidRDefault="0027038B" w:rsidP="00F535CA">
      <w:pPr>
        <w:widowControl w:val="0"/>
        <w:rPr>
          <w:rFonts w:eastAsia="Calibri"/>
          <w:bCs/>
          <w:szCs w:val="24"/>
          <w:lang w:val="en-IN"/>
        </w:rPr>
        <w:pPrChange w:id="1762" w:author="mananarora1571@gmail.com" w:date="2021-05-30T15:12:00Z">
          <w:pPr/>
        </w:pPrChange>
      </w:pPr>
      <w:r w:rsidRPr="00DE39BA">
        <w:rPr>
          <w:rFonts w:eastAsia="Calibri"/>
          <w:bCs/>
          <w:szCs w:val="24"/>
          <w:lang w:val="en-IN"/>
        </w:rPr>
        <w:t xml:space="preserve">    final Map&lt;String, dynamic&gt; data = &lt;String, dynamic&gt;{};</w:t>
      </w:r>
    </w:p>
    <w:p w14:paraId="703F9E7E" w14:textId="77777777" w:rsidR="0027038B" w:rsidRPr="00DE39BA" w:rsidRDefault="0027038B" w:rsidP="00F535CA">
      <w:pPr>
        <w:widowControl w:val="0"/>
        <w:rPr>
          <w:rFonts w:eastAsia="Calibri"/>
          <w:bCs/>
          <w:szCs w:val="24"/>
          <w:lang w:val="en-IN"/>
        </w:rPr>
        <w:pPrChange w:id="1763" w:author="mananarora1571@gmail.com" w:date="2021-05-30T15:12:00Z">
          <w:pPr/>
        </w:pPrChange>
      </w:pPr>
      <w:r w:rsidRPr="00DE39BA">
        <w:rPr>
          <w:rFonts w:eastAsia="Calibri"/>
          <w:bCs/>
          <w:szCs w:val="24"/>
          <w:lang w:val="en-IN"/>
        </w:rPr>
        <w:t xml:space="preserve">    data['lat'] = lat;</w:t>
      </w:r>
    </w:p>
    <w:p w14:paraId="53B04846" w14:textId="77777777" w:rsidR="0027038B" w:rsidRPr="00DE39BA" w:rsidRDefault="0027038B" w:rsidP="00F535CA">
      <w:pPr>
        <w:widowControl w:val="0"/>
        <w:rPr>
          <w:rFonts w:eastAsia="Calibri"/>
          <w:bCs/>
          <w:szCs w:val="24"/>
          <w:lang w:val="en-IN"/>
        </w:rPr>
        <w:pPrChange w:id="1764" w:author="mananarora1571@gmail.com" w:date="2021-05-30T15:12:00Z">
          <w:pPr/>
        </w:pPrChange>
      </w:pPr>
      <w:r w:rsidRPr="00DE39BA">
        <w:rPr>
          <w:rFonts w:eastAsia="Calibri"/>
          <w:bCs/>
          <w:szCs w:val="24"/>
          <w:lang w:val="en-IN"/>
        </w:rPr>
        <w:t xml:space="preserve">    data['long'] = long;</w:t>
      </w:r>
    </w:p>
    <w:p w14:paraId="2CD1930D" w14:textId="77777777" w:rsidR="0027038B" w:rsidRPr="00DE39BA" w:rsidRDefault="0027038B" w:rsidP="00F535CA">
      <w:pPr>
        <w:widowControl w:val="0"/>
        <w:rPr>
          <w:rFonts w:eastAsia="Calibri"/>
          <w:bCs/>
          <w:szCs w:val="24"/>
          <w:lang w:val="en-IN"/>
        </w:rPr>
        <w:pPrChange w:id="1765" w:author="mananarora1571@gmail.com" w:date="2021-05-30T15:12:00Z">
          <w:pPr/>
        </w:pPrChange>
      </w:pPr>
      <w:r w:rsidRPr="00DE39BA">
        <w:rPr>
          <w:rFonts w:eastAsia="Calibri"/>
          <w:bCs/>
          <w:szCs w:val="24"/>
          <w:lang w:val="en-IN"/>
        </w:rPr>
        <w:t xml:space="preserve">    return data;</w:t>
      </w:r>
    </w:p>
    <w:p w14:paraId="7F032998" w14:textId="77777777" w:rsidR="0027038B" w:rsidRPr="00DE39BA" w:rsidRDefault="0027038B" w:rsidP="00F535CA">
      <w:pPr>
        <w:widowControl w:val="0"/>
        <w:rPr>
          <w:rFonts w:eastAsia="Calibri"/>
          <w:bCs/>
          <w:szCs w:val="24"/>
          <w:lang w:val="en-IN"/>
        </w:rPr>
        <w:pPrChange w:id="1766" w:author="mananarora1571@gmail.com" w:date="2021-05-30T15:12:00Z">
          <w:pPr/>
        </w:pPrChange>
      </w:pPr>
      <w:r w:rsidRPr="00DE39BA">
        <w:rPr>
          <w:rFonts w:eastAsia="Calibri"/>
          <w:bCs/>
          <w:szCs w:val="24"/>
          <w:lang w:val="en-IN"/>
        </w:rPr>
        <w:t xml:space="preserve">  }</w:t>
      </w:r>
    </w:p>
    <w:p w14:paraId="63DBCF3F" w14:textId="6A44558D" w:rsidR="0027038B" w:rsidRPr="00DE39BA" w:rsidRDefault="0027038B" w:rsidP="00F535CA">
      <w:pPr>
        <w:widowControl w:val="0"/>
        <w:rPr>
          <w:rFonts w:eastAsia="Calibri"/>
          <w:bCs/>
          <w:szCs w:val="24"/>
          <w:lang w:val="en-IN"/>
        </w:rPr>
        <w:pPrChange w:id="1767" w:author="mananarora1571@gmail.com" w:date="2021-05-30T15:12:00Z">
          <w:pPr/>
        </w:pPrChange>
      </w:pPr>
      <w:r w:rsidRPr="00DE39BA">
        <w:rPr>
          <w:rFonts w:eastAsia="Calibri"/>
          <w:bCs/>
          <w:szCs w:val="24"/>
          <w:lang w:val="en-IN"/>
        </w:rPr>
        <w:t>}</w:t>
      </w:r>
    </w:p>
    <w:p w14:paraId="77B357F6" w14:textId="6779523F" w:rsidR="00AA4CB4" w:rsidRDefault="0027038B" w:rsidP="00F535CA">
      <w:pPr>
        <w:widowControl w:val="0"/>
        <w:jc w:val="center"/>
        <w:rPr>
          <w:rFonts w:eastAsia="Calibri"/>
          <w:b/>
          <w:szCs w:val="24"/>
          <w:u w:val="single"/>
          <w:lang w:val="en-IN"/>
        </w:rPr>
        <w:pPrChange w:id="1768" w:author="mananarora1571@gmail.com" w:date="2021-05-30T15:12:00Z">
          <w:pPr>
            <w:jc w:val="center"/>
          </w:pPr>
        </w:pPrChange>
      </w:pPr>
      <w:r w:rsidRPr="00DE39BA">
        <w:rPr>
          <w:rFonts w:eastAsia="Calibri"/>
          <w:bCs/>
          <w:noProof/>
          <w:szCs w:val="24"/>
          <w:lang w:val="en-IN" w:eastAsia="en-IN"/>
        </w:rPr>
        <w:drawing>
          <wp:inline distT="0" distB="0" distL="0" distR="0" wp14:anchorId="4714C8E1" wp14:editId="5DD41EDF">
            <wp:extent cx="3555999" cy="7620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5675" cy="766216"/>
                    </a:xfrm>
                    <a:prstGeom prst="rect">
                      <a:avLst/>
                    </a:prstGeom>
                  </pic:spPr>
                </pic:pic>
              </a:graphicData>
            </a:graphic>
          </wp:inline>
        </w:drawing>
      </w:r>
    </w:p>
    <w:p w14:paraId="0225AE6F" w14:textId="357385BA" w:rsidR="0056445B" w:rsidRPr="0056445B" w:rsidRDefault="0056445B" w:rsidP="00F535CA">
      <w:pPr>
        <w:pStyle w:val="Caption"/>
        <w:widowControl w:val="0"/>
        <w:jc w:val="center"/>
        <w:rPr>
          <w:b/>
          <w:i w:val="0"/>
          <w:color w:val="auto"/>
          <w:sz w:val="24"/>
          <w:szCs w:val="24"/>
        </w:rPr>
        <w:pPrChange w:id="1769"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1770" w:author="abhay mendiratta" w:date="2021-05-21T21:47:00Z">
        <w:r w:rsidR="004D55D9">
          <w:rPr>
            <w:b/>
            <w:i w:val="0"/>
            <w:color w:val="auto"/>
            <w:sz w:val="24"/>
            <w:szCs w:val="24"/>
          </w:rPr>
          <w:t>8</w:t>
        </w:r>
      </w:ins>
      <w:ins w:id="1771" w:author="Pranav Taneja" w:date="2021-05-18T23:37:00Z">
        <w:del w:id="1772" w:author="abhay mendiratta" w:date="2021-05-21T21:46:00Z">
          <w:r w:rsidR="004437EF" w:rsidDel="004D55D9">
            <w:rPr>
              <w:b/>
              <w:i w:val="0"/>
              <w:color w:val="auto"/>
              <w:sz w:val="24"/>
              <w:szCs w:val="24"/>
            </w:rPr>
            <w:delText>7</w:delText>
          </w:r>
        </w:del>
      </w:ins>
      <w:del w:id="1773" w:author="Pranav Taneja" w:date="2021-05-18T23:37:00Z">
        <w:r w:rsidR="00C27AB6" w:rsidDel="004437EF">
          <w:rPr>
            <w:b/>
            <w:i w:val="0"/>
            <w:color w:val="auto"/>
            <w:sz w:val="24"/>
            <w:szCs w:val="24"/>
          </w:rPr>
          <w:delText>5</w:delText>
        </w:r>
      </w:del>
      <w:r w:rsidRPr="0056445B">
        <w:rPr>
          <w:b/>
          <w:i w:val="0"/>
          <w:color w:val="auto"/>
          <w:sz w:val="24"/>
          <w:szCs w:val="24"/>
        </w:rPr>
        <w:t xml:space="preserve">: </w:t>
      </w:r>
      <w:r>
        <w:rPr>
          <w:b/>
          <w:i w:val="0"/>
          <w:color w:val="auto"/>
          <w:sz w:val="24"/>
          <w:szCs w:val="24"/>
        </w:rPr>
        <w:t>Providers</w:t>
      </w:r>
      <w:r w:rsidRPr="0056445B">
        <w:rPr>
          <w:b/>
          <w:i w:val="0"/>
          <w:color w:val="auto"/>
          <w:sz w:val="24"/>
          <w:szCs w:val="24"/>
        </w:rPr>
        <w:t xml:space="preserve"> Folder Layout</w:t>
      </w:r>
    </w:p>
    <w:p w14:paraId="2D110CD2" w14:textId="77777777" w:rsidR="0056445B" w:rsidRPr="00DE39BA" w:rsidRDefault="0056445B" w:rsidP="00F535CA">
      <w:pPr>
        <w:widowControl w:val="0"/>
        <w:rPr>
          <w:rFonts w:eastAsia="Calibri"/>
          <w:b/>
          <w:szCs w:val="24"/>
          <w:u w:val="single"/>
          <w:lang w:val="en-IN"/>
        </w:rPr>
        <w:pPrChange w:id="1774" w:author="mananarora1571@gmail.com" w:date="2021-05-30T15:12:00Z">
          <w:pPr/>
        </w:pPrChange>
      </w:pPr>
    </w:p>
    <w:p w14:paraId="7DD50038" w14:textId="1F0207DC" w:rsidR="0027038B" w:rsidRPr="00DE39BA" w:rsidRDefault="0027038B" w:rsidP="00F535CA">
      <w:pPr>
        <w:widowControl w:val="0"/>
        <w:rPr>
          <w:rFonts w:eastAsia="Calibri"/>
          <w:bCs/>
          <w:szCs w:val="24"/>
          <w:lang w:val="en-IN"/>
        </w:rPr>
        <w:pPrChange w:id="1775" w:author="mananarora1571@gmail.com" w:date="2021-05-30T15:12:00Z">
          <w:pPr/>
        </w:pPrChange>
      </w:pPr>
    </w:p>
    <w:p w14:paraId="2BF43E7E" w14:textId="0C42C6C1" w:rsidR="0027038B" w:rsidRPr="00DE39BA" w:rsidRDefault="00AA4CB4" w:rsidP="00F535CA">
      <w:pPr>
        <w:widowControl w:val="0"/>
        <w:rPr>
          <w:rFonts w:eastAsia="Calibri"/>
          <w:b/>
          <w:szCs w:val="24"/>
          <w:u w:val="single"/>
          <w:lang w:val="en-IN"/>
        </w:rPr>
        <w:pPrChange w:id="1776" w:author="mananarora1571@gmail.com" w:date="2021-05-30T15:12:00Z">
          <w:pPr/>
        </w:pPrChange>
      </w:pPr>
      <w:r w:rsidRPr="00DE39BA">
        <w:rPr>
          <w:rFonts w:eastAsia="Calibri"/>
          <w:b/>
          <w:szCs w:val="24"/>
          <w:u w:val="single"/>
          <w:lang w:val="en-IN"/>
        </w:rPr>
        <w:t>API_CLIENT.DART</w:t>
      </w:r>
    </w:p>
    <w:p w14:paraId="4F976F7F" w14:textId="77777777" w:rsidR="0027038B" w:rsidRPr="00DE39BA" w:rsidRDefault="0027038B" w:rsidP="00F535CA">
      <w:pPr>
        <w:widowControl w:val="0"/>
        <w:rPr>
          <w:rFonts w:eastAsia="Calibri"/>
          <w:bCs/>
          <w:szCs w:val="24"/>
          <w:lang w:val="en-IN"/>
        </w:rPr>
        <w:pPrChange w:id="1777" w:author="mananarora1571@gmail.com" w:date="2021-05-30T15:12:00Z">
          <w:pPr/>
        </w:pPrChange>
      </w:pPr>
      <w:r w:rsidRPr="00DE39BA">
        <w:rPr>
          <w:rFonts w:eastAsia="Calibri"/>
          <w:bCs/>
          <w:szCs w:val="24"/>
          <w:lang w:val="en-IN"/>
        </w:rPr>
        <w:t>import 'package:dio/dio.dart';</w:t>
      </w:r>
    </w:p>
    <w:p w14:paraId="7F9D496D" w14:textId="77777777" w:rsidR="0027038B" w:rsidRPr="00DE39BA" w:rsidRDefault="0027038B" w:rsidP="00F535CA">
      <w:pPr>
        <w:widowControl w:val="0"/>
        <w:rPr>
          <w:rFonts w:eastAsia="Calibri"/>
          <w:bCs/>
          <w:szCs w:val="24"/>
          <w:lang w:val="en-IN"/>
        </w:rPr>
        <w:pPrChange w:id="1778" w:author="mananarora1571@gmail.com" w:date="2021-05-30T15:12:00Z">
          <w:pPr/>
        </w:pPrChange>
      </w:pPr>
      <w:r w:rsidRPr="00DE39BA">
        <w:rPr>
          <w:rFonts w:eastAsia="Calibri"/>
          <w:bCs/>
          <w:szCs w:val="24"/>
          <w:lang w:val="en-IN"/>
        </w:rPr>
        <w:t>import 'package:flutter/foundation.dart';</w:t>
      </w:r>
    </w:p>
    <w:p w14:paraId="5016E92F" w14:textId="77777777" w:rsidR="0027038B" w:rsidRPr="00DE39BA" w:rsidRDefault="0027038B" w:rsidP="00F535CA">
      <w:pPr>
        <w:widowControl w:val="0"/>
        <w:rPr>
          <w:rFonts w:eastAsia="Calibri"/>
          <w:bCs/>
          <w:szCs w:val="24"/>
          <w:lang w:val="en-IN"/>
        </w:rPr>
        <w:pPrChange w:id="1779" w:author="mananarora1571@gmail.com" w:date="2021-05-30T15:12:00Z">
          <w:pPr/>
        </w:pPrChange>
      </w:pPr>
    </w:p>
    <w:p w14:paraId="19FCA364" w14:textId="77777777" w:rsidR="0027038B" w:rsidRPr="00DE39BA" w:rsidRDefault="0027038B" w:rsidP="00F535CA">
      <w:pPr>
        <w:widowControl w:val="0"/>
        <w:rPr>
          <w:rFonts w:eastAsia="Calibri"/>
          <w:bCs/>
          <w:szCs w:val="24"/>
          <w:lang w:val="en-IN"/>
        </w:rPr>
        <w:pPrChange w:id="1780" w:author="mananarora1571@gmail.com" w:date="2021-05-30T15:12:00Z">
          <w:pPr/>
        </w:pPrChange>
      </w:pPr>
      <w:r w:rsidRPr="00DE39BA">
        <w:rPr>
          <w:rFonts w:eastAsia="Calibri"/>
          <w:bCs/>
          <w:szCs w:val="24"/>
          <w:lang w:val="en-IN"/>
        </w:rPr>
        <w:t>import '../../services/services.dart';</w:t>
      </w:r>
    </w:p>
    <w:p w14:paraId="0C14FBB6" w14:textId="77777777" w:rsidR="0027038B" w:rsidRPr="00DE39BA" w:rsidRDefault="0027038B" w:rsidP="00F535CA">
      <w:pPr>
        <w:widowControl w:val="0"/>
        <w:rPr>
          <w:rFonts w:eastAsia="Calibri"/>
          <w:bCs/>
          <w:szCs w:val="24"/>
          <w:lang w:val="en-IN"/>
        </w:rPr>
        <w:pPrChange w:id="1781" w:author="mananarora1571@gmail.com" w:date="2021-05-30T15:12:00Z">
          <w:pPr/>
        </w:pPrChange>
      </w:pPr>
      <w:r w:rsidRPr="00DE39BA">
        <w:rPr>
          <w:rFonts w:eastAsia="Calibri"/>
          <w:bCs/>
          <w:szCs w:val="24"/>
          <w:lang w:val="en-IN"/>
        </w:rPr>
        <w:lastRenderedPageBreak/>
        <w:t>import '../models/failure_model.dart';</w:t>
      </w:r>
    </w:p>
    <w:p w14:paraId="1C093A6E" w14:textId="77777777" w:rsidR="0027038B" w:rsidRPr="00DE39BA" w:rsidRDefault="0027038B" w:rsidP="00F535CA">
      <w:pPr>
        <w:widowControl w:val="0"/>
        <w:rPr>
          <w:rFonts w:eastAsia="Calibri"/>
          <w:bCs/>
          <w:szCs w:val="24"/>
          <w:lang w:val="en-IN"/>
        </w:rPr>
        <w:pPrChange w:id="1782" w:author="mananarora1571@gmail.com" w:date="2021-05-30T15:12:00Z">
          <w:pPr/>
        </w:pPrChange>
      </w:pPr>
    </w:p>
    <w:p w14:paraId="2913421D" w14:textId="77777777" w:rsidR="0027038B" w:rsidRPr="00DE39BA" w:rsidRDefault="0027038B" w:rsidP="00F535CA">
      <w:pPr>
        <w:widowControl w:val="0"/>
        <w:rPr>
          <w:rFonts w:eastAsia="Calibri"/>
          <w:bCs/>
          <w:szCs w:val="24"/>
          <w:lang w:val="en-IN"/>
        </w:rPr>
        <w:pPrChange w:id="1783" w:author="mananarora1571@gmail.com" w:date="2021-05-30T15:12:00Z">
          <w:pPr/>
        </w:pPrChange>
      </w:pPr>
      <w:r w:rsidRPr="00DE39BA">
        <w:rPr>
          <w:rFonts w:eastAsia="Calibri"/>
          <w:bCs/>
          <w:szCs w:val="24"/>
          <w:lang w:val="en-IN"/>
        </w:rPr>
        <w:t>class ApiClient {</w:t>
      </w:r>
    </w:p>
    <w:p w14:paraId="62DC1632" w14:textId="77777777" w:rsidR="0027038B" w:rsidRPr="00DE39BA" w:rsidRDefault="0027038B" w:rsidP="00F535CA">
      <w:pPr>
        <w:widowControl w:val="0"/>
        <w:rPr>
          <w:rFonts w:eastAsia="Calibri"/>
          <w:bCs/>
          <w:szCs w:val="24"/>
          <w:lang w:val="en-IN"/>
        </w:rPr>
        <w:pPrChange w:id="1784" w:author="mananarora1571@gmail.com" w:date="2021-05-30T15:12:00Z">
          <w:pPr/>
        </w:pPrChange>
      </w:pPr>
      <w:r w:rsidRPr="00DE39BA">
        <w:rPr>
          <w:rFonts w:eastAsia="Calibri"/>
          <w:bCs/>
          <w:szCs w:val="24"/>
          <w:lang w:val="en-IN"/>
        </w:rPr>
        <w:t xml:space="preserve">  final _api = ApiService().instance;</w:t>
      </w:r>
    </w:p>
    <w:p w14:paraId="304C56D4" w14:textId="77777777" w:rsidR="0027038B" w:rsidRPr="00DE39BA" w:rsidRDefault="0027038B" w:rsidP="00F535CA">
      <w:pPr>
        <w:widowControl w:val="0"/>
        <w:rPr>
          <w:rFonts w:eastAsia="Calibri"/>
          <w:bCs/>
          <w:szCs w:val="24"/>
          <w:lang w:val="en-IN"/>
        </w:rPr>
        <w:pPrChange w:id="1785" w:author="mananarora1571@gmail.com" w:date="2021-05-30T15:12:00Z">
          <w:pPr/>
        </w:pPrChange>
      </w:pPr>
    </w:p>
    <w:p w14:paraId="7BABD49C" w14:textId="77777777" w:rsidR="0027038B" w:rsidRPr="00DE39BA" w:rsidRDefault="0027038B" w:rsidP="00F535CA">
      <w:pPr>
        <w:widowControl w:val="0"/>
        <w:rPr>
          <w:rFonts w:eastAsia="Calibri"/>
          <w:bCs/>
          <w:szCs w:val="24"/>
          <w:lang w:val="en-IN"/>
        </w:rPr>
        <w:pPrChange w:id="1786" w:author="mananarora1571@gmail.com" w:date="2021-05-30T15:12:00Z">
          <w:pPr/>
        </w:pPrChange>
      </w:pPr>
      <w:r w:rsidRPr="00DE39BA">
        <w:rPr>
          <w:rFonts w:eastAsia="Calibri"/>
          <w:bCs/>
          <w:szCs w:val="24"/>
          <w:lang w:val="en-IN"/>
        </w:rPr>
        <w:t xml:space="preserve">  Future login({@required String email, @required String password}) async {</w:t>
      </w:r>
    </w:p>
    <w:p w14:paraId="0A085D76" w14:textId="77777777" w:rsidR="0027038B" w:rsidRPr="00DE39BA" w:rsidRDefault="0027038B" w:rsidP="00F535CA">
      <w:pPr>
        <w:widowControl w:val="0"/>
        <w:rPr>
          <w:rFonts w:eastAsia="Calibri"/>
          <w:bCs/>
          <w:szCs w:val="24"/>
          <w:lang w:val="en-IN"/>
        </w:rPr>
        <w:pPrChange w:id="1787" w:author="mananarora1571@gmail.com" w:date="2021-05-30T15:12:00Z">
          <w:pPr/>
        </w:pPrChange>
      </w:pPr>
      <w:r w:rsidRPr="00DE39BA">
        <w:rPr>
          <w:rFonts w:eastAsia="Calibri"/>
          <w:bCs/>
          <w:szCs w:val="24"/>
          <w:lang w:val="en-IN"/>
        </w:rPr>
        <w:t xml:space="preserve">    return _postRequestSender(</w:t>
      </w:r>
    </w:p>
    <w:p w14:paraId="7DF623D9" w14:textId="77777777" w:rsidR="0027038B" w:rsidRPr="00DE39BA" w:rsidRDefault="0027038B" w:rsidP="00F535CA">
      <w:pPr>
        <w:widowControl w:val="0"/>
        <w:rPr>
          <w:rFonts w:eastAsia="Calibri"/>
          <w:bCs/>
          <w:szCs w:val="24"/>
          <w:lang w:val="en-IN"/>
        </w:rPr>
        <w:pPrChange w:id="1788" w:author="mananarora1571@gmail.com" w:date="2021-05-30T15:12:00Z">
          <w:pPr/>
        </w:pPrChange>
      </w:pPr>
      <w:r w:rsidRPr="00DE39BA">
        <w:rPr>
          <w:rFonts w:eastAsia="Calibri"/>
          <w:bCs/>
          <w:szCs w:val="24"/>
          <w:lang w:val="en-IN"/>
        </w:rPr>
        <w:t xml:space="preserve">      path: '/login',</w:t>
      </w:r>
    </w:p>
    <w:p w14:paraId="66CA2D92" w14:textId="77777777" w:rsidR="0027038B" w:rsidRPr="00DE39BA" w:rsidRDefault="0027038B" w:rsidP="00F535CA">
      <w:pPr>
        <w:widowControl w:val="0"/>
        <w:rPr>
          <w:rFonts w:eastAsia="Calibri"/>
          <w:bCs/>
          <w:szCs w:val="24"/>
          <w:lang w:val="en-IN"/>
        </w:rPr>
        <w:pPrChange w:id="1789" w:author="mananarora1571@gmail.com" w:date="2021-05-30T15:12:00Z">
          <w:pPr/>
        </w:pPrChange>
      </w:pPr>
      <w:r w:rsidRPr="00DE39BA">
        <w:rPr>
          <w:rFonts w:eastAsia="Calibri"/>
          <w:bCs/>
          <w:szCs w:val="24"/>
          <w:lang w:val="en-IN"/>
        </w:rPr>
        <w:t xml:space="preserve">      data: {</w:t>
      </w:r>
    </w:p>
    <w:p w14:paraId="7543300C" w14:textId="77777777" w:rsidR="0027038B" w:rsidRPr="00DE39BA" w:rsidRDefault="0027038B" w:rsidP="00F535CA">
      <w:pPr>
        <w:widowControl w:val="0"/>
        <w:rPr>
          <w:rFonts w:eastAsia="Calibri"/>
          <w:bCs/>
          <w:szCs w:val="24"/>
          <w:lang w:val="en-IN"/>
        </w:rPr>
        <w:pPrChange w:id="1790" w:author="mananarora1571@gmail.com" w:date="2021-05-30T15:12:00Z">
          <w:pPr/>
        </w:pPrChange>
      </w:pPr>
      <w:r w:rsidRPr="00DE39BA">
        <w:rPr>
          <w:rFonts w:eastAsia="Calibri"/>
          <w:bCs/>
          <w:szCs w:val="24"/>
          <w:lang w:val="en-IN"/>
        </w:rPr>
        <w:t xml:space="preserve">        "email": email, //! Encrypt</w:t>
      </w:r>
    </w:p>
    <w:p w14:paraId="2D973FC9" w14:textId="77777777" w:rsidR="0027038B" w:rsidRPr="00DE39BA" w:rsidRDefault="0027038B" w:rsidP="00F535CA">
      <w:pPr>
        <w:widowControl w:val="0"/>
        <w:rPr>
          <w:rFonts w:eastAsia="Calibri"/>
          <w:bCs/>
          <w:szCs w:val="24"/>
          <w:lang w:val="en-IN"/>
        </w:rPr>
        <w:pPrChange w:id="1791" w:author="mananarora1571@gmail.com" w:date="2021-05-30T15:12:00Z">
          <w:pPr/>
        </w:pPrChange>
      </w:pPr>
      <w:r w:rsidRPr="00DE39BA">
        <w:rPr>
          <w:rFonts w:eastAsia="Calibri"/>
          <w:bCs/>
          <w:szCs w:val="24"/>
          <w:lang w:val="en-IN"/>
        </w:rPr>
        <w:t xml:space="preserve">        "password": password,</w:t>
      </w:r>
    </w:p>
    <w:p w14:paraId="1E76CC93" w14:textId="77777777" w:rsidR="0027038B" w:rsidRPr="00DE39BA" w:rsidRDefault="0027038B" w:rsidP="00F535CA">
      <w:pPr>
        <w:widowControl w:val="0"/>
        <w:rPr>
          <w:rFonts w:eastAsia="Calibri"/>
          <w:bCs/>
          <w:szCs w:val="24"/>
          <w:lang w:val="en-IN"/>
        </w:rPr>
        <w:pPrChange w:id="1792" w:author="mananarora1571@gmail.com" w:date="2021-05-30T15:12:00Z">
          <w:pPr/>
        </w:pPrChange>
      </w:pPr>
      <w:r w:rsidRPr="00DE39BA">
        <w:rPr>
          <w:rFonts w:eastAsia="Calibri"/>
          <w:bCs/>
          <w:szCs w:val="24"/>
          <w:lang w:val="en-IN"/>
        </w:rPr>
        <w:t xml:space="preserve">      },</w:t>
      </w:r>
    </w:p>
    <w:p w14:paraId="4E92F2FA" w14:textId="77777777" w:rsidR="0027038B" w:rsidRPr="00DE39BA" w:rsidRDefault="0027038B" w:rsidP="00F535CA">
      <w:pPr>
        <w:widowControl w:val="0"/>
        <w:rPr>
          <w:rFonts w:eastAsia="Calibri"/>
          <w:bCs/>
          <w:szCs w:val="24"/>
          <w:lang w:val="en-IN"/>
        </w:rPr>
        <w:pPrChange w:id="1793" w:author="mananarora1571@gmail.com" w:date="2021-05-30T15:12:00Z">
          <w:pPr/>
        </w:pPrChange>
      </w:pPr>
      <w:r w:rsidRPr="00DE39BA">
        <w:rPr>
          <w:rFonts w:eastAsia="Calibri"/>
          <w:bCs/>
          <w:szCs w:val="24"/>
          <w:lang w:val="en-IN"/>
        </w:rPr>
        <w:t xml:space="preserve">    );</w:t>
      </w:r>
    </w:p>
    <w:p w14:paraId="768036E9" w14:textId="77777777" w:rsidR="0027038B" w:rsidRPr="00DE39BA" w:rsidRDefault="0027038B" w:rsidP="00F535CA">
      <w:pPr>
        <w:widowControl w:val="0"/>
        <w:rPr>
          <w:rFonts w:eastAsia="Calibri"/>
          <w:bCs/>
          <w:szCs w:val="24"/>
          <w:lang w:val="en-IN"/>
        </w:rPr>
        <w:pPrChange w:id="1794" w:author="mananarora1571@gmail.com" w:date="2021-05-30T15:12:00Z">
          <w:pPr/>
        </w:pPrChange>
      </w:pPr>
      <w:r w:rsidRPr="00DE39BA">
        <w:rPr>
          <w:rFonts w:eastAsia="Calibri"/>
          <w:bCs/>
          <w:szCs w:val="24"/>
          <w:lang w:val="en-IN"/>
        </w:rPr>
        <w:t xml:space="preserve">  }</w:t>
      </w:r>
    </w:p>
    <w:p w14:paraId="2FC77D89" w14:textId="77777777" w:rsidR="0027038B" w:rsidRPr="00DE39BA" w:rsidRDefault="0027038B" w:rsidP="00F535CA">
      <w:pPr>
        <w:widowControl w:val="0"/>
        <w:rPr>
          <w:rFonts w:eastAsia="Calibri"/>
          <w:bCs/>
          <w:szCs w:val="24"/>
          <w:lang w:val="en-IN"/>
        </w:rPr>
        <w:pPrChange w:id="1795" w:author="mananarora1571@gmail.com" w:date="2021-05-30T15:12:00Z">
          <w:pPr/>
        </w:pPrChange>
      </w:pPr>
    </w:p>
    <w:p w14:paraId="1327B209" w14:textId="77777777" w:rsidR="0027038B" w:rsidRPr="00DE39BA" w:rsidRDefault="0027038B" w:rsidP="00F535CA">
      <w:pPr>
        <w:widowControl w:val="0"/>
        <w:rPr>
          <w:rFonts w:eastAsia="Calibri"/>
          <w:bCs/>
          <w:szCs w:val="24"/>
          <w:lang w:val="en-IN"/>
        </w:rPr>
        <w:pPrChange w:id="1796" w:author="mananarora1571@gmail.com" w:date="2021-05-30T15:12:00Z">
          <w:pPr/>
        </w:pPrChange>
      </w:pPr>
      <w:r w:rsidRPr="00DE39BA">
        <w:rPr>
          <w:rFonts w:eastAsia="Calibri"/>
          <w:bCs/>
          <w:szCs w:val="24"/>
          <w:lang w:val="en-IN"/>
        </w:rPr>
        <w:t xml:space="preserve">  Future signUp({</w:t>
      </w:r>
    </w:p>
    <w:p w14:paraId="74E5BEC2" w14:textId="77777777" w:rsidR="0027038B" w:rsidRPr="00DE39BA" w:rsidRDefault="0027038B" w:rsidP="00F535CA">
      <w:pPr>
        <w:widowControl w:val="0"/>
        <w:rPr>
          <w:rFonts w:eastAsia="Calibri"/>
          <w:bCs/>
          <w:szCs w:val="24"/>
          <w:lang w:val="en-IN"/>
        </w:rPr>
        <w:pPrChange w:id="1797" w:author="mananarora1571@gmail.com" w:date="2021-05-30T15:12:00Z">
          <w:pPr/>
        </w:pPrChange>
      </w:pPr>
      <w:r w:rsidRPr="00DE39BA">
        <w:rPr>
          <w:rFonts w:eastAsia="Calibri"/>
          <w:bCs/>
          <w:szCs w:val="24"/>
          <w:lang w:val="en-IN"/>
        </w:rPr>
        <w:t xml:space="preserve">    @required String username,</w:t>
      </w:r>
    </w:p>
    <w:p w14:paraId="2CD42139" w14:textId="77777777" w:rsidR="0027038B" w:rsidRPr="00DE39BA" w:rsidRDefault="0027038B" w:rsidP="00F535CA">
      <w:pPr>
        <w:widowControl w:val="0"/>
        <w:rPr>
          <w:rFonts w:eastAsia="Calibri"/>
          <w:bCs/>
          <w:szCs w:val="24"/>
          <w:lang w:val="en-IN"/>
        </w:rPr>
        <w:pPrChange w:id="1798" w:author="mananarora1571@gmail.com" w:date="2021-05-30T15:12:00Z">
          <w:pPr/>
        </w:pPrChange>
      </w:pPr>
      <w:r w:rsidRPr="00DE39BA">
        <w:rPr>
          <w:rFonts w:eastAsia="Calibri"/>
          <w:bCs/>
          <w:szCs w:val="24"/>
          <w:lang w:val="en-IN"/>
        </w:rPr>
        <w:t xml:space="preserve">    @required String email,</w:t>
      </w:r>
    </w:p>
    <w:p w14:paraId="610B4E36" w14:textId="77777777" w:rsidR="0027038B" w:rsidRPr="00DE39BA" w:rsidRDefault="0027038B" w:rsidP="00F535CA">
      <w:pPr>
        <w:widowControl w:val="0"/>
        <w:rPr>
          <w:rFonts w:eastAsia="Calibri"/>
          <w:bCs/>
          <w:szCs w:val="24"/>
          <w:lang w:val="en-IN"/>
        </w:rPr>
        <w:pPrChange w:id="1799" w:author="mananarora1571@gmail.com" w:date="2021-05-30T15:12:00Z">
          <w:pPr/>
        </w:pPrChange>
      </w:pPr>
      <w:r w:rsidRPr="00DE39BA">
        <w:rPr>
          <w:rFonts w:eastAsia="Calibri"/>
          <w:bCs/>
          <w:szCs w:val="24"/>
          <w:lang w:val="en-IN"/>
        </w:rPr>
        <w:t xml:space="preserve">    @required String password,</w:t>
      </w:r>
    </w:p>
    <w:p w14:paraId="09C46AE7" w14:textId="77777777" w:rsidR="0027038B" w:rsidRPr="00DE39BA" w:rsidRDefault="0027038B" w:rsidP="00F535CA">
      <w:pPr>
        <w:widowControl w:val="0"/>
        <w:rPr>
          <w:rFonts w:eastAsia="Calibri"/>
          <w:bCs/>
          <w:szCs w:val="24"/>
          <w:lang w:val="en-IN"/>
        </w:rPr>
        <w:pPrChange w:id="1800" w:author="mananarora1571@gmail.com" w:date="2021-05-30T15:12:00Z">
          <w:pPr/>
        </w:pPrChange>
      </w:pPr>
      <w:r w:rsidRPr="00DE39BA">
        <w:rPr>
          <w:rFonts w:eastAsia="Calibri"/>
          <w:bCs/>
          <w:szCs w:val="24"/>
          <w:lang w:val="en-IN"/>
        </w:rPr>
        <w:t xml:space="preserve">    @required double latitude,</w:t>
      </w:r>
    </w:p>
    <w:p w14:paraId="4F45C801" w14:textId="77777777" w:rsidR="0027038B" w:rsidRPr="00DE39BA" w:rsidRDefault="0027038B" w:rsidP="00F535CA">
      <w:pPr>
        <w:widowControl w:val="0"/>
        <w:rPr>
          <w:rFonts w:eastAsia="Calibri"/>
          <w:bCs/>
          <w:szCs w:val="24"/>
          <w:lang w:val="en-IN"/>
        </w:rPr>
        <w:pPrChange w:id="1801" w:author="mananarora1571@gmail.com" w:date="2021-05-30T15:12:00Z">
          <w:pPr/>
        </w:pPrChange>
      </w:pPr>
      <w:r w:rsidRPr="00DE39BA">
        <w:rPr>
          <w:rFonts w:eastAsia="Calibri"/>
          <w:bCs/>
          <w:szCs w:val="24"/>
          <w:lang w:val="en-IN"/>
        </w:rPr>
        <w:t xml:space="preserve">    @required double longitude,</w:t>
      </w:r>
    </w:p>
    <w:p w14:paraId="4316AF05" w14:textId="77777777" w:rsidR="0027038B" w:rsidRPr="00DE39BA" w:rsidRDefault="0027038B" w:rsidP="00F535CA">
      <w:pPr>
        <w:widowControl w:val="0"/>
        <w:rPr>
          <w:rFonts w:eastAsia="Calibri"/>
          <w:bCs/>
          <w:szCs w:val="24"/>
          <w:lang w:val="en-IN"/>
        </w:rPr>
        <w:pPrChange w:id="1802" w:author="mananarora1571@gmail.com" w:date="2021-05-30T15:12:00Z">
          <w:pPr/>
        </w:pPrChange>
      </w:pPr>
      <w:r w:rsidRPr="00DE39BA">
        <w:rPr>
          <w:rFonts w:eastAsia="Calibri"/>
          <w:bCs/>
          <w:szCs w:val="24"/>
          <w:lang w:val="en-IN"/>
        </w:rPr>
        <w:t xml:space="preserve">    @required int phonenum,</w:t>
      </w:r>
    </w:p>
    <w:p w14:paraId="584538CB" w14:textId="77777777" w:rsidR="0027038B" w:rsidRPr="00DE39BA" w:rsidRDefault="0027038B" w:rsidP="00F535CA">
      <w:pPr>
        <w:widowControl w:val="0"/>
        <w:rPr>
          <w:rFonts w:eastAsia="Calibri"/>
          <w:bCs/>
          <w:szCs w:val="24"/>
          <w:lang w:val="en-IN"/>
        </w:rPr>
        <w:pPrChange w:id="1803" w:author="mananarora1571@gmail.com" w:date="2021-05-30T15:12:00Z">
          <w:pPr/>
        </w:pPrChange>
      </w:pPr>
      <w:r w:rsidRPr="00DE39BA">
        <w:rPr>
          <w:rFonts w:eastAsia="Calibri"/>
          <w:bCs/>
          <w:szCs w:val="24"/>
          <w:lang w:val="en-IN"/>
        </w:rPr>
        <w:t xml:space="preserve">  }) async {</w:t>
      </w:r>
    </w:p>
    <w:p w14:paraId="72A0A5C0" w14:textId="77777777" w:rsidR="0027038B" w:rsidRPr="00DE39BA" w:rsidRDefault="0027038B" w:rsidP="00F535CA">
      <w:pPr>
        <w:widowControl w:val="0"/>
        <w:rPr>
          <w:rFonts w:eastAsia="Calibri"/>
          <w:bCs/>
          <w:szCs w:val="24"/>
          <w:lang w:val="en-IN"/>
        </w:rPr>
        <w:pPrChange w:id="1804" w:author="mananarora1571@gmail.com" w:date="2021-05-30T15:12:00Z">
          <w:pPr/>
        </w:pPrChange>
      </w:pPr>
      <w:r w:rsidRPr="00DE39BA">
        <w:rPr>
          <w:rFonts w:eastAsia="Calibri"/>
          <w:bCs/>
          <w:szCs w:val="24"/>
          <w:lang w:val="en-IN"/>
        </w:rPr>
        <w:t xml:space="preserve">    return _postRequestSender(</w:t>
      </w:r>
    </w:p>
    <w:p w14:paraId="1803A712" w14:textId="77777777" w:rsidR="0027038B" w:rsidRPr="00DE39BA" w:rsidRDefault="0027038B" w:rsidP="00F535CA">
      <w:pPr>
        <w:widowControl w:val="0"/>
        <w:rPr>
          <w:rFonts w:eastAsia="Calibri"/>
          <w:bCs/>
          <w:szCs w:val="24"/>
          <w:lang w:val="en-IN"/>
        </w:rPr>
        <w:pPrChange w:id="1805" w:author="mananarora1571@gmail.com" w:date="2021-05-30T15:12:00Z">
          <w:pPr/>
        </w:pPrChange>
      </w:pPr>
      <w:r w:rsidRPr="00DE39BA">
        <w:rPr>
          <w:rFonts w:eastAsia="Calibri"/>
          <w:bCs/>
          <w:szCs w:val="24"/>
          <w:lang w:val="en-IN"/>
        </w:rPr>
        <w:t xml:space="preserve">      path: '/signup',</w:t>
      </w:r>
    </w:p>
    <w:p w14:paraId="5F2D1BCE" w14:textId="77777777" w:rsidR="0027038B" w:rsidRPr="00DE39BA" w:rsidRDefault="0027038B" w:rsidP="00F535CA">
      <w:pPr>
        <w:widowControl w:val="0"/>
        <w:rPr>
          <w:rFonts w:eastAsia="Calibri"/>
          <w:bCs/>
          <w:szCs w:val="24"/>
          <w:lang w:val="en-IN"/>
        </w:rPr>
        <w:pPrChange w:id="1806" w:author="mananarora1571@gmail.com" w:date="2021-05-30T15:12:00Z">
          <w:pPr/>
        </w:pPrChange>
      </w:pPr>
      <w:r w:rsidRPr="00DE39BA">
        <w:rPr>
          <w:rFonts w:eastAsia="Calibri"/>
          <w:bCs/>
          <w:szCs w:val="24"/>
          <w:lang w:val="en-IN"/>
        </w:rPr>
        <w:t xml:space="preserve">      data: {</w:t>
      </w:r>
    </w:p>
    <w:p w14:paraId="60908580" w14:textId="77777777" w:rsidR="0027038B" w:rsidRPr="00DE39BA" w:rsidRDefault="0027038B" w:rsidP="00F535CA">
      <w:pPr>
        <w:widowControl w:val="0"/>
        <w:rPr>
          <w:rFonts w:eastAsia="Calibri"/>
          <w:bCs/>
          <w:szCs w:val="24"/>
          <w:lang w:val="en-IN"/>
        </w:rPr>
        <w:pPrChange w:id="1807" w:author="mananarora1571@gmail.com" w:date="2021-05-30T15:12:00Z">
          <w:pPr/>
        </w:pPrChange>
      </w:pPr>
      <w:r w:rsidRPr="00DE39BA">
        <w:rPr>
          <w:rFonts w:eastAsia="Calibri"/>
          <w:bCs/>
          <w:szCs w:val="24"/>
          <w:lang w:val="en-IN"/>
        </w:rPr>
        <w:t xml:space="preserve">        "username": username,</w:t>
      </w:r>
    </w:p>
    <w:p w14:paraId="235E6D46" w14:textId="77777777" w:rsidR="0027038B" w:rsidRPr="00DE39BA" w:rsidRDefault="0027038B" w:rsidP="00F535CA">
      <w:pPr>
        <w:widowControl w:val="0"/>
        <w:rPr>
          <w:rFonts w:eastAsia="Calibri"/>
          <w:bCs/>
          <w:szCs w:val="24"/>
          <w:lang w:val="en-IN"/>
        </w:rPr>
        <w:pPrChange w:id="1808" w:author="mananarora1571@gmail.com" w:date="2021-05-30T15:12:00Z">
          <w:pPr/>
        </w:pPrChange>
      </w:pPr>
      <w:r w:rsidRPr="00DE39BA">
        <w:rPr>
          <w:rFonts w:eastAsia="Calibri"/>
          <w:bCs/>
          <w:szCs w:val="24"/>
          <w:lang w:val="en-IN"/>
        </w:rPr>
        <w:lastRenderedPageBreak/>
        <w:t xml:space="preserve">        "phone_no": phonenum,</w:t>
      </w:r>
    </w:p>
    <w:p w14:paraId="7892CDE0" w14:textId="77777777" w:rsidR="0027038B" w:rsidRPr="00DE39BA" w:rsidRDefault="0027038B" w:rsidP="00F535CA">
      <w:pPr>
        <w:widowControl w:val="0"/>
        <w:rPr>
          <w:rFonts w:eastAsia="Calibri"/>
          <w:bCs/>
          <w:szCs w:val="24"/>
          <w:lang w:val="en-IN"/>
        </w:rPr>
        <w:pPrChange w:id="1809" w:author="mananarora1571@gmail.com" w:date="2021-05-30T15:12:00Z">
          <w:pPr/>
        </w:pPrChange>
      </w:pPr>
      <w:r w:rsidRPr="00DE39BA">
        <w:rPr>
          <w:rFonts w:eastAsia="Calibri"/>
          <w:bCs/>
          <w:szCs w:val="24"/>
          <w:lang w:val="en-IN"/>
        </w:rPr>
        <w:t xml:space="preserve">        "email": email,</w:t>
      </w:r>
    </w:p>
    <w:p w14:paraId="32F0F41A" w14:textId="77777777" w:rsidR="0027038B" w:rsidRPr="00DE39BA" w:rsidRDefault="0027038B" w:rsidP="00F535CA">
      <w:pPr>
        <w:widowControl w:val="0"/>
        <w:rPr>
          <w:rFonts w:eastAsia="Calibri"/>
          <w:bCs/>
          <w:szCs w:val="24"/>
          <w:lang w:val="en-IN"/>
        </w:rPr>
        <w:pPrChange w:id="1810" w:author="mananarora1571@gmail.com" w:date="2021-05-30T15:12:00Z">
          <w:pPr/>
        </w:pPrChange>
      </w:pPr>
      <w:r w:rsidRPr="00DE39BA">
        <w:rPr>
          <w:rFonts w:eastAsia="Calibri"/>
          <w:bCs/>
          <w:szCs w:val="24"/>
          <w:lang w:val="en-IN"/>
        </w:rPr>
        <w:t xml:space="preserve">        "password": password,</w:t>
      </w:r>
    </w:p>
    <w:p w14:paraId="60D1484F" w14:textId="77777777" w:rsidR="0027038B" w:rsidRPr="00DE39BA" w:rsidRDefault="0027038B" w:rsidP="00F535CA">
      <w:pPr>
        <w:widowControl w:val="0"/>
        <w:rPr>
          <w:rFonts w:eastAsia="Calibri"/>
          <w:bCs/>
          <w:szCs w:val="24"/>
          <w:lang w:val="en-IN"/>
        </w:rPr>
        <w:pPrChange w:id="1811" w:author="mananarora1571@gmail.com" w:date="2021-05-30T15:12:00Z">
          <w:pPr/>
        </w:pPrChange>
      </w:pPr>
      <w:r w:rsidRPr="00DE39BA">
        <w:rPr>
          <w:rFonts w:eastAsia="Calibri"/>
          <w:bCs/>
          <w:szCs w:val="24"/>
          <w:lang w:val="en-IN"/>
        </w:rPr>
        <w:t xml:space="preserve">        "lat": latitude,</w:t>
      </w:r>
    </w:p>
    <w:p w14:paraId="57CFE7BF" w14:textId="77777777" w:rsidR="0027038B" w:rsidRPr="00DE39BA" w:rsidRDefault="0027038B" w:rsidP="00F535CA">
      <w:pPr>
        <w:widowControl w:val="0"/>
        <w:rPr>
          <w:rFonts w:eastAsia="Calibri"/>
          <w:bCs/>
          <w:szCs w:val="24"/>
          <w:lang w:val="en-IN"/>
        </w:rPr>
        <w:pPrChange w:id="1812" w:author="mananarora1571@gmail.com" w:date="2021-05-30T15:12:00Z">
          <w:pPr/>
        </w:pPrChange>
      </w:pPr>
      <w:r w:rsidRPr="00DE39BA">
        <w:rPr>
          <w:rFonts w:eastAsia="Calibri"/>
          <w:bCs/>
          <w:szCs w:val="24"/>
          <w:lang w:val="en-IN"/>
        </w:rPr>
        <w:t xml:space="preserve">        "longi": longitude</w:t>
      </w:r>
    </w:p>
    <w:p w14:paraId="5DFA7D8D" w14:textId="77777777" w:rsidR="0027038B" w:rsidRPr="00DE39BA" w:rsidRDefault="0027038B" w:rsidP="00F535CA">
      <w:pPr>
        <w:widowControl w:val="0"/>
        <w:rPr>
          <w:rFonts w:eastAsia="Calibri"/>
          <w:bCs/>
          <w:szCs w:val="24"/>
          <w:lang w:val="en-IN"/>
        </w:rPr>
        <w:pPrChange w:id="1813" w:author="mananarora1571@gmail.com" w:date="2021-05-30T15:12:00Z">
          <w:pPr/>
        </w:pPrChange>
      </w:pPr>
      <w:r w:rsidRPr="00DE39BA">
        <w:rPr>
          <w:rFonts w:eastAsia="Calibri"/>
          <w:bCs/>
          <w:szCs w:val="24"/>
          <w:lang w:val="en-IN"/>
        </w:rPr>
        <w:t xml:space="preserve">      },</w:t>
      </w:r>
    </w:p>
    <w:p w14:paraId="6DAF6B07" w14:textId="77777777" w:rsidR="0027038B" w:rsidRPr="00DE39BA" w:rsidRDefault="0027038B" w:rsidP="00F535CA">
      <w:pPr>
        <w:widowControl w:val="0"/>
        <w:rPr>
          <w:rFonts w:eastAsia="Calibri"/>
          <w:bCs/>
          <w:szCs w:val="24"/>
          <w:lang w:val="en-IN"/>
        </w:rPr>
        <w:pPrChange w:id="1814" w:author="mananarora1571@gmail.com" w:date="2021-05-30T15:12:00Z">
          <w:pPr/>
        </w:pPrChange>
      </w:pPr>
      <w:r w:rsidRPr="00DE39BA">
        <w:rPr>
          <w:rFonts w:eastAsia="Calibri"/>
          <w:bCs/>
          <w:szCs w:val="24"/>
          <w:lang w:val="en-IN"/>
        </w:rPr>
        <w:t xml:space="preserve">    );</w:t>
      </w:r>
    </w:p>
    <w:p w14:paraId="7DA9DF74" w14:textId="77777777" w:rsidR="0027038B" w:rsidRPr="00DE39BA" w:rsidRDefault="0027038B" w:rsidP="00F535CA">
      <w:pPr>
        <w:widowControl w:val="0"/>
        <w:rPr>
          <w:rFonts w:eastAsia="Calibri"/>
          <w:bCs/>
          <w:szCs w:val="24"/>
          <w:lang w:val="en-IN"/>
        </w:rPr>
        <w:pPrChange w:id="1815" w:author="mananarora1571@gmail.com" w:date="2021-05-30T15:12:00Z">
          <w:pPr/>
        </w:pPrChange>
      </w:pPr>
      <w:r w:rsidRPr="00DE39BA">
        <w:rPr>
          <w:rFonts w:eastAsia="Calibri"/>
          <w:bCs/>
          <w:szCs w:val="24"/>
          <w:lang w:val="en-IN"/>
        </w:rPr>
        <w:t xml:space="preserve">  }</w:t>
      </w:r>
    </w:p>
    <w:p w14:paraId="78EE6557" w14:textId="77777777" w:rsidR="0027038B" w:rsidRPr="00DE39BA" w:rsidRDefault="0027038B" w:rsidP="00F535CA">
      <w:pPr>
        <w:widowControl w:val="0"/>
        <w:rPr>
          <w:rFonts w:eastAsia="Calibri"/>
          <w:bCs/>
          <w:szCs w:val="24"/>
          <w:lang w:val="en-IN"/>
        </w:rPr>
        <w:pPrChange w:id="1816" w:author="mananarora1571@gmail.com" w:date="2021-05-30T15:12:00Z">
          <w:pPr/>
        </w:pPrChange>
      </w:pPr>
    </w:p>
    <w:p w14:paraId="6CB2B2B7" w14:textId="77777777" w:rsidR="0027038B" w:rsidRPr="00DE39BA" w:rsidRDefault="0027038B" w:rsidP="00F535CA">
      <w:pPr>
        <w:widowControl w:val="0"/>
        <w:rPr>
          <w:rFonts w:eastAsia="Calibri"/>
          <w:bCs/>
          <w:szCs w:val="24"/>
          <w:lang w:val="en-IN"/>
        </w:rPr>
        <w:pPrChange w:id="1817" w:author="mananarora1571@gmail.com" w:date="2021-05-30T15:12:00Z">
          <w:pPr/>
        </w:pPrChange>
      </w:pPr>
      <w:r w:rsidRPr="00DE39BA">
        <w:rPr>
          <w:rFonts w:eastAsia="Calibri"/>
          <w:bCs/>
          <w:szCs w:val="24"/>
          <w:lang w:val="en-IN"/>
        </w:rPr>
        <w:t xml:space="preserve">  Future getHotSpotZones({</w:t>
      </w:r>
    </w:p>
    <w:p w14:paraId="1E7EF6EA" w14:textId="77777777" w:rsidR="0027038B" w:rsidRPr="00DE39BA" w:rsidRDefault="0027038B" w:rsidP="00F535CA">
      <w:pPr>
        <w:widowControl w:val="0"/>
        <w:rPr>
          <w:rFonts w:eastAsia="Calibri"/>
          <w:bCs/>
          <w:szCs w:val="24"/>
          <w:lang w:val="en-IN"/>
        </w:rPr>
        <w:pPrChange w:id="1818" w:author="mananarora1571@gmail.com" w:date="2021-05-30T15:12:00Z">
          <w:pPr/>
        </w:pPrChange>
      </w:pPr>
      <w:r w:rsidRPr="00DE39BA">
        <w:rPr>
          <w:rFonts w:eastAsia="Calibri"/>
          <w:bCs/>
          <w:szCs w:val="24"/>
          <w:lang w:val="en-IN"/>
        </w:rPr>
        <w:t xml:space="preserve">    @required double latitude,</w:t>
      </w:r>
    </w:p>
    <w:p w14:paraId="07D34029" w14:textId="77777777" w:rsidR="0027038B" w:rsidRPr="00DE39BA" w:rsidRDefault="0027038B" w:rsidP="00F535CA">
      <w:pPr>
        <w:widowControl w:val="0"/>
        <w:rPr>
          <w:rFonts w:eastAsia="Calibri"/>
          <w:bCs/>
          <w:szCs w:val="24"/>
          <w:lang w:val="en-IN"/>
        </w:rPr>
        <w:pPrChange w:id="1819" w:author="mananarora1571@gmail.com" w:date="2021-05-30T15:12:00Z">
          <w:pPr/>
        </w:pPrChange>
      </w:pPr>
      <w:r w:rsidRPr="00DE39BA">
        <w:rPr>
          <w:rFonts w:eastAsia="Calibri"/>
          <w:bCs/>
          <w:szCs w:val="24"/>
          <w:lang w:val="en-IN"/>
        </w:rPr>
        <w:t xml:space="preserve">    @required double longitude,</w:t>
      </w:r>
    </w:p>
    <w:p w14:paraId="4E510D81" w14:textId="77777777" w:rsidR="0027038B" w:rsidRPr="00DE39BA" w:rsidRDefault="0027038B" w:rsidP="00F535CA">
      <w:pPr>
        <w:widowControl w:val="0"/>
        <w:rPr>
          <w:rFonts w:eastAsia="Calibri"/>
          <w:bCs/>
          <w:szCs w:val="24"/>
          <w:lang w:val="en-IN"/>
        </w:rPr>
        <w:pPrChange w:id="1820" w:author="mananarora1571@gmail.com" w:date="2021-05-30T15:12:00Z">
          <w:pPr/>
        </w:pPrChange>
      </w:pPr>
      <w:r w:rsidRPr="00DE39BA">
        <w:rPr>
          <w:rFonts w:eastAsia="Calibri"/>
          <w:bCs/>
          <w:szCs w:val="24"/>
          <w:lang w:val="en-IN"/>
        </w:rPr>
        <w:t xml:space="preserve">    @required String accessToken,</w:t>
      </w:r>
    </w:p>
    <w:p w14:paraId="167FF8F0" w14:textId="77777777" w:rsidR="0027038B" w:rsidRPr="00DE39BA" w:rsidRDefault="0027038B" w:rsidP="00F535CA">
      <w:pPr>
        <w:widowControl w:val="0"/>
        <w:rPr>
          <w:rFonts w:eastAsia="Calibri"/>
          <w:bCs/>
          <w:szCs w:val="24"/>
          <w:lang w:val="en-IN"/>
        </w:rPr>
        <w:pPrChange w:id="1821" w:author="mananarora1571@gmail.com" w:date="2021-05-30T15:12:00Z">
          <w:pPr/>
        </w:pPrChange>
      </w:pPr>
      <w:r w:rsidRPr="00DE39BA">
        <w:rPr>
          <w:rFonts w:eastAsia="Calibri"/>
          <w:bCs/>
          <w:szCs w:val="24"/>
          <w:lang w:val="en-IN"/>
        </w:rPr>
        <w:t xml:space="preserve">  }) async {</w:t>
      </w:r>
    </w:p>
    <w:p w14:paraId="467DD851" w14:textId="77777777" w:rsidR="0027038B" w:rsidRPr="00DE39BA" w:rsidRDefault="0027038B" w:rsidP="00F535CA">
      <w:pPr>
        <w:widowControl w:val="0"/>
        <w:rPr>
          <w:rFonts w:eastAsia="Calibri"/>
          <w:bCs/>
          <w:szCs w:val="24"/>
          <w:lang w:val="en-IN"/>
        </w:rPr>
        <w:pPrChange w:id="1822" w:author="mananarora1571@gmail.com" w:date="2021-05-30T15:12:00Z">
          <w:pPr/>
        </w:pPrChange>
      </w:pPr>
      <w:r w:rsidRPr="00DE39BA">
        <w:rPr>
          <w:rFonts w:eastAsia="Calibri"/>
          <w:bCs/>
          <w:szCs w:val="24"/>
          <w:lang w:val="en-IN"/>
        </w:rPr>
        <w:t xml:space="preserve">    return _postRequestSender(</w:t>
      </w:r>
    </w:p>
    <w:p w14:paraId="64E0800D" w14:textId="77777777" w:rsidR="0027038B" w:rsidRPr="00DE39BA" w:rsidRDefault="0027038B" w:rsidP="00F535CA">
      <w:pPr>
        <w:widowControl w:val="0"/>
        <w:rPr>
          <w:rFonts w:eastAsia="Calibri"/>
          <w:bCs/>
          <w:szCs w:val="24"/>
          <w:lang w:val="en-IN"/>
        </w:rPr>
        <w:pPrChange w:id="1823" w:author="mananarora1571@gmail.com" w:date="2021-05-30T15:12:00Z">
          <w:pPr/>
        </w:pPrChange>
      </w:pPr>
      <w:r w:rsidRPr="00DE39BA">
        <w:rPr>
          <w:rFonts w:eastAsia="Calibri"/>
          <w:bCs/>
          <w:szCs w:val="24"/>
          <w:lang w:val="en-IN"/>
        </w:rPr>
        <w:t xml:space="preserve">      path: '/covid',</w:t>
      </w:r>
    </w:p>
    <w:p w14:paraId="139D70C1" w14:textId="77777777" w:rsidR="0027038B" w:rsidRPr="00DE39BA" w:rsidRDefault="0027038B" w:rsidP="00F535CA">
      <w:pPr>
        <w:widowControl w:val="0"/>
        <w:rPr>
          <w:rFonts w:eastAsia="Calibri"/>
          <w:bCs/>
          <w:szCs w:val="24"/>
          <w:lang w:val="en-IN"/>
        </w:rPr>
        <w:pPrChange w:id="1824" w:author="mananarora1571@gmail.com" w:date="2021-05-30T15:12:00Z">
          <w:pPr/>
        </w:pPrChange>
      </w:pPr>
      <w:r w:rsidRPr="00DE39BA">
        <w:rPr>
          <w:rFonts w:eastAsia="Calibri"/>
          <w:bCs/>
          <w:szCs w:val="24"/>
          <w:lang w:val="en-IN"/>
        </w:rPr>
        <w:t xml:space="preserve">      data: {</w:t>
      </w:r>
    </w:p>
    <w:p w14:paraId="19FB6386" w14:textId="77777777" w:rsidR="0027038B" w:rsidRPr="00DE39BA" w:rsidRDefault="0027038B" w:rsidP="00F535CA">
      <w:pPr>
        <w:widowControl w:val="0"/>
        <w:rPr>
          <w:rFonts w:eastAsia="Calibri"/>
          <w:bCs/>
          <w:szCs w:val="24"/>
          <w:lang w:val="en-IN"/>
        </w:rPr>
        <w:pPrChange w:id="1825" w:author="mananarora1571@gmail.com" w:date="2021-05-30T15:12:00Z">
          <w:pPr/>
        </w:pPrChange>
      </w:pPr>
      <w:r w:rsidRPr="00DE39BA">
        <w:rPr>
          <w:rFonts w:eastAsia="Calibri"/>
          <w:bCs/>
          <w:szCs w:val="24"/>
          <w:lang w:val="en-IN"/>
        </w:rPr>
        <w:t xml:space="preserve">        "lat": latitude,</w:t>
      </w:r>
    </w:p>
    <w:p w14:paraId="5C25C320" w14:textId="77777777" w:rsidR="0027038B" w:rsidRPr="00DE39BA" w:rsidRDefault="0027038B" w:rsidP="00F535CA">
      <w:pPr>
        <w:widowControl w:val="0"/>
        <w:rPr>
          <w:rFonts w:eastAsia="Calibri"/>
          <w:bCs/>
          <w:szCs w:val="24"/>
          <w:lang w:val="en-IN"/>
        </w:rPr>
        <w:pPrChange w:id="1826" w:author="mananarora1571@gmail.com" w:date="2021-05-30T15:12:00Z">
          <w:pPr/>
        </w:pPrChange>
      </w:pPr>
      <w:r w:rsidRPr="00DE39BA">
        <w:rPr>
          <w:rFonts w:eastAsia="Calibri"/>
          <w:bCs/>
          <w:szCs w:val="24"/>
          <w:lang w:val="en-IN"/>
        </w:rPr>
        <w:t xml:space="preserve">        "longi": longitude,</w:t>
      </w:r>
    </w:p>
    <w:p w14:paraId="2FBB8C5A" w14:textId="77777777" w:rsidR="0027038B" w:rsidRPr="00DE39BA" w:rsidRDefault="0027038B" w:rsidP="00F535CA">
      <w:pPr>
        <w:widowControl w:val="0"/>
        <w:rPr>
          <w:rFonts w:eastAsia="Calibri"/>
          <w:bCs/>
          <w:szCs w:val="24"/>
          <w:lang w:val="en-IN"/>
        </w:rPr>
        <w:pPrChange w:id="1827" w:author="mananarora1571@gmail.com" w:date="2021-05-30T15:12:00Z">
          <w:pPr/>
        </w:pPrChange>
      </w:pPr>
      <w:r w:rsidRPr="00DE39BA">
        <w:rPr>
          <w:rFonts w:eastAsia="Calibri"/>
          <w:bCs/>
          <w:szCs w:val="24"/>
          <w:lang w:val="en-IN"/>
        </w:rPr>
        <w:t xml:space="preserve">        "access_token": accessToken,</w:t>
      </w:r>
    </w:p>
    <w:p w14:paraId="4904177C" w14:textId="77777777" w:rsidR="0027038B" w:rsidRPr="00DE39BA" w:rsidRDefault="0027038B" w:rsidP="00F535CA">
      <w:pPr>
        <w:widowControl w:val="0"/>
        <w:rPr>
          <w:rFonts w:eastAsia="Calibri"/>
          <w:bCs/>
          <w:szCs w:val="24"/>
          <w:lang w:val="en-IN"/>
        </w:rPr>
        <w:pPrChange w:id="1828" w:author="mananarora1571@gmail.com" w:date="2021-05-30T15:12:00Z">
          <w:pPr/>
        </w:pPrChange>
      </w:pPr>
      <w:r w:rsidRPr="00DE39BA">
        <w:rPr>
          <w:rFonts w:eastAsia="Calibri"/>
          <w:bCs/>
          <w:szCs w:val="24"/>
          <w:lang w:val="en-IN"/>
        </w:rPr>
        <w:t xml:space="preserve">      },</w:t>
      </w:r>
    </w:p>
    <w:p w14:paraId="3D05D221" w14:textId="77777777" w:rsidR="0027038B" w:rsidRPr="00DE39BA" w:rsidRDefault="0027038B" w:rsidP="00F535CA">
      <w:pPr>
        <w:widowControl w:val="0"/>
        <w:rPr>
          <w:rFonts w:eastAsia="Calibri"/>
          <w:bCs/>
          <w:szCs w:val="24"/>
          <w:lang w:val="en-IN"/>
        </w:rPr>
        <w:pPrChange w:id="1829" w:author="mananarora1571@gmail.com" w:date="2021-05-30T15:12:00Z">
          <w:pPr/>
        </w:pPrChange>
      </w:pPr>
      <w:r w:rsidRPr="00DE39BA">
        <w:rPr>
          <w:rFonts w:eastAsia="Calibri"/>
          <w:bCs/>
          <w:szCs w:val="24"/>
          <w:lang w:val="en-IN"/>
        </w:rPr>
        <w:t xml:space="preserve">    );</w:t>
      </w:r>
    </w:p>
    <w:p w14:paraId="235B0CEA" w14:textId="77777777" w:rsidR="0027038B" w:rsidRPr="00DE39BA" w:rsidRDefault="0027038B" w:rsidP="00F535CA">
      <w:pPr>
        <w:widowControl w:val="0"/>
        <w:rPr>
          <w:rFonts w:eastAsia="Calibri"/>
          <w:bCs/>
          <w:szCs w:val="24"/>
          <w:lang w:val="en-IN"/>
        </w:rPr>
        <w:pPrChange w:id="1830" w:author="mananarora1571@gmail.com" w:date="2021-05-30T15:12:00Z">
          <w:pPr/>
        </w:pPrChange>
      </w:pPr>
      <w:r w:rsidRPr="00DE39BA">
        <w:rPr>
          <w:rFonts w:eastAsia="Calibri"/>
          <w:bCs/>
          <w:szCs w:val="24"/>
          <w:lang w:val="en-IN"/>
        </w:rPr>
        <w:t xml:space="preserve">  }</w:t>
      </w:r>
    </w:p>
    <w:p w14:paraId="770B2713" w14:textId="77777777" w:rsidR="0027038B" w:rsidRPr="00DE39BA" w:rsidRDefault="0027038B" w:rsidP="00F535CA">
      <w:pPr>
        <w:widowControl w:val="0"/>
        <w:rPr>
          <w:rFonts w:eastAsia="Calibri"/>
          <w:bCs/>
          <w:szCs w:val="24"/>
          <w:lang w:val="en-IN"/>
        </w:rPr>
        <w:pPrChange w:id="1831" w:author="mananarora1571@gmail.com" w:date="2021-05-30T15:12:00Z">
          <w:pPr/>
        </w:pPrChange>
      </w:pPr>
    </w:p>
    <w:p w14:paraId="01E6FB58" w14:textId="77777777" w:rsidR="0027038B" w:rsidRPr="00DE39BA" w:rsidRDefault="0027038B" w:rsidP="00F535CA">
      <w:pPr>
        <w:widowControl w:val="0"/>
        <w:rPr>
          <w:rFonts w:eastAsia="Calibri"/>
          <w:bCs/>
          <w:szCs w:val="24"/>
          <w:lang w:val="en-IN"/>
        </w:rPr>
        <w:pPrChange w:id="1832" w:author="mananarora1571@gmail.com" w:date="2021-05-30T15:12:00Z">
          <w:pPr/>
        </w:pPrChange>
      </w:pPr>
      <w:r w:rsidRPr="00DE39BA">
        <w:rPr>
          <w:rFonts w:eastAsia="Calibri"/>
          <w:bCs/>
          <w:szCs w:val="24"/>
          <w:lang w:val="en-IN"/>
        </w:rPr>
        <w:t xml:space="preserve">  Future _postRequestSender({</w:t>
      </w:r>
    </w:p>
    <w:p w14:paraId="154500C4" w14:textId="77777777" w:rsidR="0027038B" w:rsidRPr="00DE39BA" w:rsidRDefault="0027038B" w:rsidP="00F535CA">
      <w:pPr>
        <w:widowControl w:val="0"/>
        <w:rPr>
          <w:rFonts w:eastAsia="Calibri"/>
          <w:bCs/>
          <w:szCs w:val="24"/>
          <w:lang w:val="en-IN"/>
        </w:rPr>
        <w:pPrChange w:id="1833" w:author="mananarora1571@gmail.com" w:date="2021-05-30T15:12:00Z">
          <w:pPr/>
        </w:pPrChange>
      </w:pPr>
      <w:r w:rsidRPr="00DE39BA">
        <w:rPr>
          <w:rFonts w:eastAsia="Calibri"/>
          <w:bCs/>
          <w:szCs w:val="24"/>
          <w:lang w:val="en-IN"/>
        </w:rPr>
        <w:t xml:space="preserve">    @required String path,</w:t>
      </w:r>
    </w:p>
    <w:p w14:paraId="133B0F9D" w14:textId="77777777" w:rsidR="0027038B" w:rsidRPr="00DE39BA" w:rsidRDefault="0027038B" w:rsidP="00F535CA">
      <w:pPr>
        <w:widowControl w:val="0"/>
        <w:rPr>
          <w:rFonts w:eastAsia="Calibri"/>
          <w:bCs/>
          <w:szCs w:val="24"/>
          <w:lang w:val="en-IN"/>
        </w:rPr>
        <w:pPrChange w:id="1834" w:author="mananarora1571@gmail.com" w:date="2021-05-30T15:12:00Z">
          <w:pPr/>
        </w:pPrChange>
      </w:pPr>
      <w:r w:rsidRPr="00DE39BA">
        <w:rPr>
          <w:rFonts w:eastAsia="Calibri"/>
          <w:bCs/>
          <w:szCs w:val="24"/>
          <w:lang w:val="en-IN"/>
        </w:rPr>
        <w:t xml:space="preserve">    @required Map&lt;String, dynamic&gt; data,</w:t>
      </w:r>
    </w:p>
    <w:p w14:paraId="5BD2AB30" w14:textId="77777777" w:rsidR="0027038B" w:rsidRPr="00DE39BA" w:rsidRDefault="0027038B" w:rsidP="00F535CA">
      <w:pPr>
        <w:widowControl w:val="0"/>
        <w:rPr>
          <w:rFonts w:eastAsia="Calibri"/>
          <w:bCs/>
          <w:szCs w:val="24"/>
          <w:lang w:val="en-IN"/>
        </w:rPr>
        <w:pPrChange w:id="1835" w:author="mananarora1571@gmail.com" w:date="2021-05-30T15:12:00Z">
          <w:pPr/>
        </w:pPrChange>
      </w:pPr>
      <w:r w:rsidRPr="00DE39BA">
        <w:rPr>
          <w:rFonts w:eastAsia="Calibri"/>
          <w:bCs/>
          <w:szCs w:val="24"/>
          <w:lang w:val="en-IN"/>
        </w:rPr>
        <w:lastRenderedPageBreak/>
        <w:t xml:space="preserve">  }) async {</w:t>
      </w:r>
    </w:p>
    <w:p w14:paraId="3BFE3045" w14:textId="77777777" w:rsidR="0027038B" w:rsidRPr="00DE39BA" w:rsidRDefault="0027038B" w:rsidP="00F535CA">
      <w:pPr>
        <w:widowControl w:val="0"/>
        <w:rPr>
          <w:rFonts w:eastAsia="Calibri"/>
          <w:bCs/>
          <w:szCs w:val="24"/>
          <w:lang w:val="en-IN"/>
        </w:rPr>
        <w:pPrChange w:id="1836" w:author="mananarora1571@gmail.com" w:date="2021-05-30T15:12:00Z">
          <w:pPr/>
        </w:pPrChange>
      </w:pPr>
      <w:r w:rsidRPr="00DE39BA">
        <w:rPr>
          <w:rFonts w:eastAsia="Calibri"/>
          <w:bCs/>
          <w:szCs w:val="24"/>
          <w:lang w:val="en-IN"/>
        </w:rPr>
        <w:t xml:space="preserve">    try {</w:t>
      </w:r>
    </w:p>
    <w:p w14:paraId="218EAD1F" w14:textId="77777777" w:rsidR="0027038B" w:rsidRPr="00DE39BA" w:rsidRDefault="0027038B" w:rsidP="00F535CA">
      <w:pPr>
        <w:widowControl w:val="0"/>
        <w:rPr>
          <w:rFonts w:eastAsia="Calibri"/>
          <w:bCs/>
          <w:szCs w:val="24"/>
          <w:lang w:val="en-IN"/>
        </w:rPr>
        <w:pPrChange w:id="1837" w:author="mananarora1571@gmail.com" w:date="2021-05-30T15:12:00Z">
          <w:pPr/>
        </w:pPrChange>
      </w:pPr>
      <w:r w:rsidRPr="00DE39BA">
        <w:rPr>
          <w:rFonts w:eastAsia="Calibri"/>
          <w:bCs/>
          <w:szCs w:val="24"/>
          <w:lang w:val="en-IN"/>
        </w:rPr>
        <w:t xml:space="preserve">      final Response response = await _api.dio.post(</w:t>
      </w:r>
    </w:p>
    <w:p w14:paraId="799440DF" w14:textId="77777777" w:rsidR="0027038B" w:rsidRPr="00DE39BA" w:rsidRDefault="0027038B" w:rsidP="00F535CA">
      <w:pPr>
        <w:widowControl w:val="0"/>
        <w:rPr>
          <w:rFonts w:eastAsia="Calibri"/>
          <w:bCs/>
          <w:szCs w:val="24"/>
          <w:lang w:val="en-IN"/>
        </w:rPr>
        <w:pPrChange w:id="1838" w:author="mananarora1571@gmail.com" w:date="2021-05-30T15:12:00Z">
          <w:pPr/>
        </w:pPrChange>
      </w:pPr>
      <w:r w:rsidRPr="00DE39BA">
        <w:rPr>
          <w:rFonts w:eastAsia="Calibri"/>
          <w:bCs/>
          <w:szCs w:val="24"/>
          <w:lang w:val="en-IN"/>
        </w:rPr>
        <w:t xml:space="preserve">        path,</w:t>
      </w:r>
    </w:p>
    <w:p w14:paraId="47899735" w14:textId="77777777" w:rsidR="0027038B" w:rsidRPr="00DE39BA" w:rsidRDefault="0027038B" w:rsidP="00F535CA">
      <w:pPr>
        <w:widowControl w:val="0"/>
        <w:rPr>
          <w:rFonts w:eastAsia="Calibri"/>
          <w:bCs/>
          <w:szCs w:val="24"/>
          <w:lang w:val="en-IN"/>
        </w:rPr>
        <w:pPrChange w:id="1839" w:author="mananarora1571@gmail.com" w:date="2021-05-30T15:12:00Z">
          <w:pPr/>
        </w:pPrChange>
      </w:pPr>
      <w:r w:rsidRPr="00DE39BA">
        <w:rPr>
          <w:rFonts w:eastAsia="Calibri"/>
          <w:bCs/>
          <w:szCs w:val="24"/>
          <w:lang w:val="en-IN"/>
        </w:rPr>
        <w:t xml:space="preserve">        data: data,</w:t>
      </w:r>
    </w:p>
    <w:p w14:paraId="047AB130" w14:textId="77777777" w:rsidR="0027038B" w:rsidRPr="00DE39BA" w:rsidRDefault="0027038B" w:rsidP="00F535CA">
      <w:pPr>
        <w:widowControl w:val="0"/>
        <w:rPr>
          <w:rFonts w:eastAsia="Calibri"/>
          <w:bCs/>
          <w:szCs w:val="24"/>
          <w:lang w:val="en-IN"/>
        </w:rPr>
        <w:pPrChange w:id="1840" w:author="mananarora1571@gmail.com" w:date="2021-05-30T15:12:00Z">
          <w:pPr/>
        </w:pPrChange>
      </w:pPr>
      <w:r w:rsidRPr="00DE39BA">
        <w:rPr>
          <w:rFonts w:eastAsia="Calibri"/>
          <w:bCs/>
          <w:szCs w:val="24"/>
          <w:lang w:val="en-IN"/>
        </w:rPr>
        <w:t xml:space="preserve">      );</w:t>
      </w:r>
    </w:p>
    <w:p w14:paraId="71EC253F" w14:textId="77777777" w:rsidR="0027038B" w:rsidRPr="00DE39BA" w:rsidRDefault="0027038B" w:rsidP="00F535CA">
      <w:pPr>
        <w:widowControl w:val="0"/>
        <w:rPr>
          <w:rFonts w:eastAsia="Calibri"/>
          <w:bCs/>
          <w:szCs w:val="24"/>
          <w:lang w:val="en-IN"/>
        </w:rPr>
        <w:pPrChange w:id="1841" w:author="mananarora1571@gmail.com" w:date="2021-05-30T15:12:00Z">
          <w:pPr/>
        </w:pPrChange>
      </w:pPr>
    </w:p>
    <w:p w14:paraId="0B5DE58A" w14:textId="77777777" w:rsidR="0027038B" w:rsidRPr="00DE39BA" w:rsidRDefault="0027038B" w:rsidP="00F535CA">
      <w:pPr>
        <w:widowControl w:val="0"/>
        <w:rPr>
          <w:rFonts w:eastAsia="Calibri"/>
          <w:bCs/>
          <w:szCs w:val="24"/>
          <w:lang w:val="en-IN"/>
        </w:rPr>
        <w:pPrChange w:id="1842" w:author="mananarora1571@gmail.com" w:date="2021-05-30T15:12:00Z">
          <w:pPr/>
        </w:pPrChange>
      </w:pPr>
      <w:r w:rsidRPr="00DE39BA">
        <w:rPr>
          <w:rFonts w:eastAsia="Calibri"/>
          <w:bCs/>
          <w:szCs w:val="24"/>
          <w:lang w:val="en-IN"/>
        </w:rPr>
        <w:t xml:space="preserve">      return response.data;</w:t>
      </w:r>
    </w:p>
    <w:p w14:paraId="2C3B9828" w14:textId="77777777" w:rsidR="0027038B" w:rsidRPr="00DE39BA" w:rsidRDefault="0027038B" w:rsidP="00F535CA">
      <w:pPr>
        <w:widowControl w:val="0"/>
        <w:rPr>
          <w:rFonts w:eastAsia="Calibri"/>
          <w:bCs/>
          <w:szCs w:val="24"/>
          <w:lang w:val="en-IN"/>
        </w:rPr>
        <w:pPrChange w:id="1843" w:author="mananarora1571@gmail.com" w:date="2021-05-30T15:12:00Z">
          <w:pPr/>
        </w:pPrChange>
      </w:pPr>
      <w:r w:rsidRPr="00DE39BA">
        <w:rPr>
          <w:rFonts w:eastAsia="Calibri"/>
          <w:bCs/>
          <w:szCs w:val="24"/>
          <w:lang w:val="en-IN"/>
        </w:rPr>
        <w:t xml:space="preserve">    } on DioError catch (e) {</w:t>
      </w:r>
    </w:p>
    <w:p w14:paraId="0548F2C7" w14:textId="77777777" w:rsidR="0027038B" w:rsidRPr="00DE39BA" w:rsidRDefault="0027038B" w:rsidP="00F535CA">
      <w:pPr>
        <w:widowControl w:val="0"/>
        <w:rPr>
          <w:rFonts w:eastAsia="Calibri"/>
          <w:bCs/>
          <w:szCs w:val="24"/>
          <w:lang w:val="en-IN"/>
        </w:rPr>
        <w:pPrChange w:id="1844" w:author="mananarora1571@gmail.com" w:date="2021-05-30T15:12:00Z">
          <w:pPr/>
        </w:pPrChange>
      </w:pPr>
      <w:r w:rsidRPr="00DE39BA">
        <w:rPr>
          <w:rFonts w:eastAsia="Calibri"/>
          <w:bCs/>
          <w:szCs w:val="24"/>
          <w:lang w:val="en-IN"/>
        </w:rPr>
        <w:t xml:space="preserve">      if (e.response != null) {</w:t>
      </w:r>
    </w:p>
    <w:p w14:paraId="5A967144" w14:textId="77777777" w:rsidR="0027038B" w:rsidRPr="00DE39BA" w:rsidRDefault="0027038B" w:rsidP="00F535CA">
      <w:pPr>
        <w:widowControl w:val="0"/>
        <w:rPr>
          <w:rFonts w:eastAsia="Calibri"/>
          <w:bCs/>
          <w:szCs w:val="24"/>
          <w:lang w:val="en-IN"/>
        </w:rPr>
        <w:pPrChange w:id="1845" w:author="mananarora1571@gmail.com" w:date="2021-05-30T15:12:00Z">
          <w:pPr/>
        </w:pPrChange>
      </w:pPr>
      <w:r w:rsidRPr="00DE39BA">
        <w:rPr>
          <w:rFonts w:eastAsia="Calibri"/>
          <w:bCs/>
          <w:szCs w:val="24"/>
          <w:lang w:val="en-IN"/>
        </w:rPr>
        <w:t xml:space="preserve">        throw Failure(</w:t>
      </w:r>
    </w:p>
    <w:p w14:paraId="588427A7" w14:textId="77777777" w:rsidR="0027038B" w:rsidRPr="00DE39BA" w:rsidRDefault="0027038B" w:rsidP="00F535CA">
      <w:pPr>
        <w:widowControl w:val="0"/>
        <w:rPr>
          <w:rFonts w:eastAsia="Calibri"/>
          <w:bCs/>
          <w:szCs w:val="24"/>
          <w:lang w:val="en-IN"/>
        </w:rPr>
        <w:pPrChange w:id="1846" w:author="mananarora1571@gmail.com" w:date="2021-05-30T15:12:00Z">
          <w:pPr/>
        </w:pPrChange>
      </w:pPr>
      <w:r w:rsidRPr="00DE39BA">
        <w:rPr>
          <w:rFonts w:eastAsia="Calibri"/>
          <w:bCs/>
          <w:szCs w:val="24"/>
          <w:lang w:val="en-IN"/>
        </w:rPr>
        <w:t xml:space="preserve">          statusCode: e.response.statusCode,</w:t>
      </w:r>
    </w:p>
    <w:p w14:paraId="60F2055C" w14:textId="77777777" w:rsidR="0027038B" w:rsidRPr="00DE39BA" w:rsidRDefault="0027038B" w:rsidP="00F535CA">
      <w:pPr>
        <w:widowControl w:val="0"/>
        <w:rPr>
          <w:rFonts w:eastAsia="Calibri"/>
          <w:bCs/>
          <w:szCs w:val="24"/>
          <w:lang w:val="en-IN"/>
        </w:rPr>
        <w:pPrChange w:id="1847" w:author="mananarora1571@gmail.com" w:date="2021-05-30T15:12:00Z">
          <w:pPr/>
        </w:pPrChange>
      </w:pPr>
      <w:r w:rsidRPr="00DE39BA">
        <w:rPr>
          <w:rFonts w:eastAsia="Calibri"/>
          <w:bCs/>
          <w:szCs w:val="24"/>
          <w:lang w:val="en-IN"/>
        </w:rPr>
        <w:t xml:space="preserve">          message: e.response.statusMessage,</w:t>
      </w:r>
    </w:p>
    <w:p w14:paraId="3FC49681" w14:textId="77777777" w:rsidR="0027038B" w:rsidRPr="00DE39BA" w:rsidRDefault="0027038B" w:rsidP="00F535CA">
      <w:pPr>
        <w:widowControl w:val="0"/>
        <w:rPr>
          <w:rFonts w:eastAsia="Calibri"/>
          <w:bCs/>
          <w:szCs w:val="24"/>
          <w:lang w:val="en-IN"/>
        </w:rPr>
        <w:pPrChange w:id="1848" w:author="mananarora1571@gmail.com" w:date="2021-05-30T15:12:00Z">
          <w:pPr/>
        </w:pPrChange>
      </w:pPr>
      <w:r w:rsidRPr="00DE39BA">
        <w:rPr>
          <w:rFonts w:eastAsia="Calibri"/>
          <w:bCs/>
          <w:szCs w:val="24"/>
          <w:lang w:val="en-IN"/>
        </w:rPr>
        <w:t xml:space="preserve">        );</w:t>
      </w:r>
    </w:p>
    <w:p w14:paraId="73CEA4E8" w14:textId="77777777" w:rsidR="0027038B" w:rsidRPr="00DE39BA" w:rsidRDefault="0027038B" w:rsidP="00F535CA">
      <w:pPr>
        <w:widowControl w:val="0"/>
        <w:rPr>
          <w:rFonts w:eastAsia="Calibri"/>
          <w:bCs/>
          <w:szCs w:val="24"/>
          <w:lang w:val="en-IN"/>
        </w:rPr>
        <w:pPrChange w:id="1849" w:author="mananarora1571@gmail.com" w:date="2021-05-30T15:12:00Z">
          <w:pPr/>
        </w:pPrChange>
      </w:pPr>
      <w:r w:rsidRPr="00DE39BA">
        <w:rPr>
          <w:rFonts w:eastAsia="Calibri"/>
          <w:bCs/>
          <w:szCs w:val="24"/>
          <w:lang w:val="en-IN"/>
        </w:rPr>
        <w:t xml:space="preserve">      } else {</w:t>
      </w:r>
    </w:p>
    <w:p w14:paraId="59995483" w14:textId="77777777" w:rsidR="0027038B" w:rsidRPr="00DE39BA" w:rsidRDefault="0027038B" w:rsidP="00F535CA">
      <w:pPr>
        <w:widowControl w:val="0"/>
        <w:rPr>
          <w:rFonts w:eastAsia="Calibri"/>
          <w:bCs/>
          <w:szCs w:val="24"/>
          <w:lang w:val="en-IN"/>
        </w:rPr>
        <w:pPrChange w:id="1850" w:author="mananarora1571@gmail.com" w:date="2021-05-30T15:12:00Z">
          <w:pPr/>
        </w:pPrChange>
      </w:pPr>
      <w:r w:rsidRPr="00DE39BA">
        <w:rPr>
          <w:rFonts w:eastAsia="Calibri"/>
          <w:bCs/>
          <w:szCs w:val="24"/>
          <w:lang w:val="en-IN"/>
        </w:rPr>
        <w:t xml:space="preserve">        throw Failure(message: e.message);</w:t>
      </w:r>
    </w:p>
    <w:p w14:paraId="6A4C05B8" w14:textId="77777777" w:rsidR="0027038B" w:rsidRPr="00DE39BA" w:rsidRDefault="0027038B" w:rsidP="00F535CA">
      <w:pPr>
        <w:widowControl w:val="0"/>
        <w:rPr>
          <w:rFonts w:eastAsia="Calibri"/>
          <w:bCs/>
          <w:szCs w:val="24"/>
          <w:lang w:val="en-IN"/>
        </w:rPr>
        <w:pPrChange w:id="1851" w:author="mananarora1571@gmail.com" w:date="2021-05-30T15:12:00Z">
          <w:pPr/>
        </w:pPrChange>
      </w:pPr>
      <w:r w:rsidRPr="00DE39BA">
        <w:rPr>
          <w:rFonts w:eastAsia="Calibri"/>
          <w:bCs/>
          <w:szCs w:val="24"/>
          <w:lang w:val="en-IN"/>
        </w:rPr>
        <w:t xml:space="preserve">      }</w:t>
      </w:r>
    </w:p>
    <w:p w14:paraId="018465C6" w14:textId="77777777" w:rsidR="0027038B" w:rsidRPr="00DE39BA" w:rsidRDefault="0027038B" w:rsidP="00F535CA">
      <w:pPr>
        <w:widowControl w:val="0"/>
        <w:rPr>
          <w:rFonts w:eastAsia="Calibri"/>
          <w:bCs/>
          <w:szCs w:val="24"/>
          <w:lang w:val="en-IN"/>
        </w:rPr>
        <w:pPrChange w:id="1852" w:author="mananarora1571@gmail.com" w:date="2021-05-30T15:12:00Z">
          <w:pPr/>
        </w:pPrChange>
      </w:pPr>
      <w:r w:rsidRPr="00DE39BA">
        <w:rPr>
          <w:rFonts w:eastAsia="Calibri"/>
          <w:bCs/>
          <w:szCs w:val="24"/>
          <w:lang w:val="en-IN"/>
        </w:rPr>
        <w:t xml:space="preserve">    }</w:t>
      </w:r>
    </w:p>
    <w:p w14:paraId="4F410F0E" w14:textId="77777777" w:rsidR="0027038B" w:rsidRPr="00DE39BA" w:rsidRDefault="0027038B" w:rsidP="00F535CA">
      <w:pPr>
        <w:widowControl w:val="0"/>
        <w:rPr>
          <w:rFonts w:eastAsia="Calibri"/>
          <w:bCs/>
          <w:szCs w:val="24"/>
          <w:lang w:val="en-IN"/>
        </w:rPr>
        <w:pPrChange w:id="1853" w:author="mananarora1571@gmail.com" w:date="2021-05-30T15:12:00Z">
          <w:pPr/>
        </w:pPrChange>
      </w:pPr>
      <w:r w:rsidRPr="00DE39BA">
        <w:rPr>
          <w:rFonts w:eastAsia="Calibri"/>
          <w:bCs/>
          <w:szCs w:val="24"/>
          <w:lang w:val="en-IN"/>
        </w:rPr>
        <w:t xml:space="preserve">  }</w:t>
      </w:r>
    </w:p>
    <w:p w14:paraId="49423282" w14:textId="589B20D1" w:rsidR="0027038B" w:rsidRDefault="0027038B" w:rsidP="00F535CA">
      <w:pPr>
        <w:widowControl w:val="0"/>
        <w:rPr>
          <w:rFonts w:eastAsia="Calibri"/>
          <w:bCs/>
          <w:szCs w:val="24"/>
          <w:lang w:val="en-IN"/>
        </w:rPr>
        <w:pPrChange w:id="1854" w:author="mananarora1571@gmail.com" w:date="2021-05-30T15:12:00Z">
          <w:pPr/>
        </w:pPrChange>
      </w:pPr>
      <w:r w:rsidRPr="00DE39BA">
        <w:rPr>
          <w:rFonts w:eastAsia="Calibri"/>
          <w:bCs/>
          <w:szCs w:val="24"/>
          <w:lang w:val="en-IN"/>
        </w:rPr>
        <w:t>}</w:t>
      </w:r>
    </w:p>
    <w:p w14:paraId="5246D475" w14:textId="025160E1" w:rsidR="0056445B" w:rsidRDefault="0056445B" w:rsidP="00F535CA">
      <w:pPr>
        <w:widowControl w:val="0"/>
        <w:rPr>
          <w:rFonts w:eastAsia="Calibri"/>
          <w:bCs/>
          <w:szCs w:val="24"/>
          <w:lang w:val="en-IN"/>
        </w:rPr>
        <w:pPrChange w:id="1855" w:author="mananarora1571@gmail.com" w:date="2021-05-30T15:12:00Z">
          <w:pPr/>
        </w:pPrChange>
      </w:pPr>
    </w:p>
    <w:p w14:paraId="06FE3916" w14:textId="61E0ADF3" w:rsidR="0056445B" w:rsidRDefault="0056445B" w:rsidP="00F535CA">
      <w:pPr>
        <w:widowControl w:val="0"/>
        <w:rPr>
          <w:rFonts w:eastAsia="Calibri"/>
          <w:bCs/>
          <w:szCs w:val="24"/>
          <w:lang w:val="en-IN"/>
        </w:rPr>
        <w:pPrChange w:id="1856" w:author="mananarora1571@gmail.com" w:date="2021-05-30T15:12:00Z">
          <w:pPr/>
        </w:pPrChange>
      </w:pPr>
    </w:p>
    <w:p w14:paraId="037E3384" w14:textId="1B8AF6E4" w:rsidR="0056445B" w:rsidRDefault="0056445B" w:rsidP="00F535CA">
      <w:pPr>
        <w:widowControl w:val="0"/>
        <w:rPr>
          <w:rFonts w:eastAsia="Calibri"/>
          <w:bCs/>
          <w:szCs w:val="24"/>
          <w:lang w:val="en-IN"/>
        </w:rPr>
        <w:pPrChange w:id="1857" w:author="mananarora1571@gmail.com" w:date="2021-05-30T15:12:00Z">
          <w:pPr/>
        </w:pPrChange>
      </w:pPr>
    </w:p>
    <w:p w14:paraId="3D2E5B8D" w14:textId="77777777" w:rsidR="0056445B" w:rsidRPr="00DE39BA" w:rsidRDefault="0056445B" w:rsidP="00F535CA">
      <w:pPr>
        <w:widowControl w:val="0"/>
        <w:rPr>
          <w:rFonts w:eastAsia="Calibri"/>
          <w:bCs/>
          <w:szCs w:val="24"/>
          <w:lang w:val="en-IN"/>
        </w:rPr>
        <w:pPrChange w:id="1858" w:author="mananarora1571@gmail.com" w:date="2021-05-30T15:12:00Z">
          <w:pPr/>
        </w:pPrChange>
      </w:pPr>
    </w:p>
    <w:p w14:paraId="6355F631" w14:textId="73D2B03B" w:rsidR="0027038B" w:rsidRPr="00DE39BA" w:rsidRDefault="0027038B" w:rsidP="00F535CA">
      <w:pPr>
        <w:widowControl w:val="0"/>
        <w:rPr>
          <w:rFonts w:eastAsia="Calibri"/>
          <w:bCs/>
          <w:szCs w:val="24"/>
          <w:lang w:val="en-IN"/>
        </w:rPr>
        <w:pPrChange w:id="1859" w:author="mananarora1571@gmail.com" w:date="2021-05-30T15:12:00Z">
          <w:pPr/>
        </w:pPrChange>
      </w:pPr>
    </w:p>
    <w:p w14:paraId="74BFBFFE" w14:textId="40424725" w:rsidR="0027038B" w:rsidRDefault="0027038B" w:rsidP="00F535CA">
      <w:pPr>
        <w:widowControl w:val="0"/>
        <w:jc w:val="center"/>
        <w:rPr>
          <w:rFonts w:eastAsia="Calibri"/>
          <w:bCs/>
          <w:szCs w:val="24"/>
          <w:lang w:val="en-IN"/>
        </w:rPr>
        <w:pPrChange w:id="1860" w:author="mananarora1571@gmail.com" w:date="2021-05-30T15:12:00Z">
          <w:pPr>
            <w:jc w:val="center"/>
          </w:pPr>
        </w:pPrChange>
      </w:pPr>
      <w:r w:rsidRPr="00DE39BA">
        <w:rPr>
          <w:rFonts w:eastAsia="Calibri"/>
          <w:bCs/>
          <w:noProof/>
          <w:szCs w:val="24"/>
          <w:lang w:val="en-IN" w:eastAsia="en-IN"/>
        </w:rPr>
        <w:lastRenderedPageBreak/>
        <w:drawing>
          <wp:inline distT="0" distB="0" distL="0" distR="0" wp14:anchorId="2E0D2BBE" wp14:editId="7927DD82">
            <wp:extent cx="2510456" cy="67818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062" cy="679424"/>
                    </a:xfrm>
                    <a:prstGeom prst="rect">
                      <a:avLst/>
                    </a:prstGeom>
                  </pic:spPr>
                </pic:pic>
              </a:graphicData>
            </a:graphic>
          </wp:inline>
        </w:drawing>
      </w:r>
    </w:p>
    <w:p w14:paraId="08D41957" w14:textId="18545CE3" w:rsidR="0056445B" w:rsidRPr="0056445B" w:rsidRDefault="0056445B" w:rsidP="00F535CA">
      <w:pPr>
        <w:pStyle w:val="Caption"/>
        <w:widowControl w:val="0"/>
        <w:jc w:val="center"/>
        <w:rPr>
          <w:b/>
          <w:i w:val="0"/>
          <w:color w:val="auto"/>
          <w:sz w:val="24"/>
          <w:szCs w:val="24"/>
        </w:rPr>
        <w:pPrChange w:id="1861"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1862" w:author="abhay mendiratta" w:date="2021-05-21T21:47:00Z">
        <w:r w:rsidR="004D55D9">
          <w:rPr>
            <w:b/>
            <w:i w:val="0"/>
            <w:color w:val="auto"/>
            <w:sz w:val="24"/>
            <w:szCs w:val="24"/>
          </w:rPr>
          <w:t>9</w:t>
        </w:r>
      </w:ins>
      <w:ins w:id="1863" w:author="Pranav Taneja" w:date="2021-05-18T23:37:00Z">
        <w:del w:id="1864" w:author="abhay mendiratta" w:date="2021-05-21T21:47:00Z">
          <w:r w:rsidR="004437EF" w:rsidDel="004D55D9">
            <w:rPr>
              <w:b/>
              <w:i w:val="0"/>
              <w:color w:val="auto"/>
              <w:sz w:val="24"/>
              <w:szCs w:val="24"/>
            </w:rPr>
            <w:delText>8</w:delText>
          </w:r>
        </w:del>
      </w:ins>
      <w:del w:id="1865" w:author="Pranav Taneja" w:date="2021-05-18T23:37:00Z">
        <w:r w:rsidR="00C27AB6" w:rsidDel="004437EF">
          <w:rPr>
            <w:b/>
            <w:i w:val="0"/>
            <w:color w:val="auto"/>
            <w:sz w:val="24"/>
            <w:szCs w:val="24"/>
          </w:rPr>
          <w:delText>6</w:delText>
        </w:r>
      </w:del>
      <w:r w:rsidRPr="0056445B">
        <w:rPr>
          <w:b/>
          <w:i w:val="0"/>
          <w:color w:val="auto"/>
          <w:sz w:val="24"/>
          <w:szCs w:val="24"/>
        </w:rPr>
        <w:t xml:space="preserve">: </w:t>
      </w:r>
      <w:r>
        <w:rPr>
          <w:b/>
          <w:i w:val="0"/>
          <w:color w:val="auto"/>
          <w:sz w:val="24"/>
          <w:szCs w:val="24"/>
        </w:rPr>
        <w:t>Repository</w:t>
      </w:r>
      <w:r w:rsidRPr="0056445B">
        <w:rPr>
          <w:b/>
          <w:i w:val="0"/>
          <w:color w:val="auto"/>
          <w:sz w:val="24"/>
          <w:szCs w:val="24"/>
        </w:rPr>
        <w:t xml:space="preserve"> Folder Layout</w:t>
      </w:r>
    </w:p>
    <w:p w14:paraId="7C704F1D" w14:textId="1406814D" w:rsidR="00AA4CB4" w:rsidRPr="00DE39BA" w:rsidRDefault="00AA4CB4" w:rsidP="00F535CA">
      <w:pPr>
        <w:widowControl w:val="0"/>
        <w:rPr>
          <w:rFonts w:eastAsia="Calibri"/>
          <w:b/>
          <w:szCs w:val="24"/>
          <w:u w:val="single"/>
          <w:lang w:val="en-IN"/>
        </w:rPr>
        <w:pPrChange w:id="1866" w:author="mananarora1571@gmail.com" w:date="2021-05-30T15:12:00Z">
          <w:pPr/>
        </w:pPrChange>
      </w:pPr>
    </w:p>
    <w:p w14:paraId="390928A3" w14:textId="0EAF1EE6" w:rsidR="00AA4CB4" w:rsidRPr="00DE39BA" w:rsidRDefault="00AA4CB4" w:rsidP="00F535CA">
      <w:pPr>
        <w:widowControl w:val="0"/>
        <w:rPr>
          <w:rFonts w:eastAsia="Calibri"/>
          <w:b/>
          <w:szCs w:val="24"/>
          <w:u w:val="single"/>
          <w:lang w:val="en-IN"/>
        </w:rPr>
        <w:pPrChange w:id="1867" w:author="mananarora1571@gmail.com" w:date="2021-05-30T15:12:00Z">
          <w:pPr/>
        </w:pPrChange>
      </w:pPr>
      <w:r w:rsidRPr="00DE39BA">
        <w:rPr>
          <w:rFonts w:eastAsia="Calibri"/>
          <w:b/>
          <w:szCs w:val="24"/>
          <w:u w:val="single"/>
          <w:lang w:val="en-IN"/>
        </w:rPr>
        <w:t>REPOSITORY.DART</w:t>
      </w:r>
    </w:p>
    <w:p w14:paraId="1E4CBA74" w14:textId="77777777" w:rsidR="0027038B" w:rsidRPr="00DE39BA" w:rsidRDefault="0027038B" w:rsidP="00F535CA">
      <w:pPr>
        <w:widowControl w:val="0"/>
        <w:rPr>
          <w:rFonts w:eastAsia="Calibri"/>
          <w:bCs/>
          <w:szCs w:val="24"/>
          <w:lang w:val="en-IN"/>
        </w:rPr>
        <w:pPrChange w:id="1868" w:author="mananarora1571@gmail.com" w:date="2021-05-30T15:12:00Z">
          <w:pPr/>
        </w:pPrChange>
      </w:pPr>
      <w:r w:rsidRPr="00DE39BA">
        <w:rPr>
          <w:rFonts w:eastAsia="Calibri"/>
          <w:bCs/>
          <w:szCs w:val="24"/>
          <w:lang w:val="en-IN"/>
        </w:rPr>
        <w:t>import 'package:flutter/foundation.dart';</w:t>
      </w:r>
    </w:p>
    <w:p w14:paraId="0099AC7E" w14:textId="77777777" w:rsidR="0027038B" w:rsidRPr="00DE39BA" w:rsidRDefault="0027038B" w:rsidP="00F535CA">
      <w:pPr>
        <w:widowControl w:val="0"/>
        <w:rPr>
          <w:rFonts w:eastAsia="Calibri"/>
          <w:bCs/>
          <w:szCs w:val="24"/>
          <w:lang w:val="en-IN"/>
        </w:rPr>
        <w:pPrChange w:id="1869" w:author="mananarora1571@gmail.com" w:date="2021-05-30T15:12:00Z">
          <w:pPr/>
        </w:pPrChange>
      </w:pPr>
    </w:p>
    <w:p w14:paraId="227B01AB" w14:textId="77777777" w:rsidR="0027038B" w:rsidRPr="00DE39BA" w:rsidRDefault="0027038B" w:rsidP="00F535CA">
      <w:pPr>
        <w:widowControl w:val="0"/>
        <w:rPr>
          <w:rFonts w:eastAsia="Calibri"/>
          <w:bCs/>
          <w:szCs w:val="24"/>
          <w:lang w:val="en-IN"/>
        </w:rPr>
        <w:pPrChange w:id="1870" w:author="mananarora1571@gmail.com" w:date="2021-05-30T15:12:00Z">
          <w:pPr/>
        </w:pPrChange>
      </w:pPr>
      <w:r w:rsidRPr="00DE39BA">
        <w:rPr>
          <w:rFonts w:eastAsia="Calibri"/>
          <w:bCs/>
          <w:szCs w:val="24"/>
          <w:lang w:val="en-IN"/>
        </w:rPr>
        <w:t>import '../providers/api_client.dart';</w:t>
      </w:r>
    </w:p>
    <w:p w14:paraId="63FBB0D2" w14:textId="77777777" w:rsidR="0027038B" w:rsidRPr="00DE39BA" w:rsidRDefault="0027038B" w:rsidP="00F535CA">
      <w:pPr>
        <w:widowControl w:val="0"/>
        <w:rPr>
          <w:rFonts w:eastAsia="Calibri"/>
          <w:bCs/>
          <w:szCs w:val="24"/>
          <w:lang w:val="en-IN"/>
        </w:rPr>
        <w:pPrChange w:id="1871" w:author="mananarora1571@gmail.com" w:date="2021-05-30T15:12:00Z">
          <w:pPr/>
        </w:pPrChange>
      </w:pPr>
    </w:p>
    <w:p w14:paraId="49BB5A5E" w14:textId="77777777" w:rsidR="0027038B" w:rsidRPr="00DE39BA" w:rsidRDefault="0027038B" w:rsidP="00F535CA">
      <w:pPr>
        <w:widowControl w:val="0"/>
        <w:rPr>
          <w:rFonts w:eastAsia="Calibri"/>
          <w:bCs/>
          <w:szCs w:val="24"/>
          <w:lang w:val="en-IN"/>
        </w:rPr>
        <w:pPrChange w:id="1872" w:author="mananarora1571@gmail.com" w:date="2021-05-30T15:12:00Z">
          <w:pPr/>
        </w:pPrChange>
      </w:pPr>
      <w:r w:rsidRPr="00DE39BA">
        <w:rPr>
          <w:rFonts w:eastAsia="Calibri"/>
          <w:bCs/>
          <w:szCs w:val="24"/>
          <w:lang w:val="en-IN"/>
        </w:rPr>
        <w:t>class Repository {</w:t>
      </w:r>
    </w:p>
    <w:p w14:paraId="3386A3DD" w14:textId="77777777" w:rsidR="0027038B" w:rsidRPr="00DE39BA" w:rsidRDefault="0027038B" w:rsidP="00F535CA">
      <w:pPr>
        <w:widowControl w:val="0"/>
        <w:rPr>
          <w:rFonts w:eastAsia="Calibri"/>
          <w:bCs/>
          <w:szCs w:val="24"/>
          <w:lang w:val="en-IN"/>
        </w:rPr>
        <w:pPrChange w:id="1873" w:author="mananarora1571@gmail.com" w:date="2021-05-30T15:12:00Z">
          <w:pPr/>
        </w:pPrChange>
      </w:pPr>
      <w:r w:rsidRPr="00DE39BA">
        <w:rPr>
          <w:rFonts w:eastAsia="Calibri"/>
          <w:bCs/>
          <w:szCs w:val="24"/>
          <w:lang w:val="en-IN"/>
        </w:rPr>
        <w:t xml:space="preserve">  final ApiClient apiClient;</w:t>
      </w:r>
    </w:p>
    <w:p w14:paraId="4F491559" w14:textId="77777777" w:rsidR="0027038B" w:rsidRPr="00DE39BA" w:rsidRDefault="0027038B" w:rsidP="00F535CA">
      <w:pPr>
        <w:widowControl w:val="0"/>
        <w:rPr>
          <w:rFonts w:eastAsia="Calibri"/>
          <w:bCs/>
          <w:szCs w:val="24"/>
          <w:lang w:val="en-IN"/>
        </w:rPr>
        <w:pPrChange w:id="1874" w:author="mananarora1571@gmail.com" w:date="2021-05-30T15:12:00Z">
          <w:pPr/>
        </w:pPrChange>
      </w:pPr>
    </w:p>
    <w:p w14:paraId="41C4DCC9" w14:textId="77777777" w:rsidR="0027038B" w:rsidRPr="00DE39BA" w:rsidRDefault="0027038B" w:rsidP="00F535CA">
      <w:pPr>
        <w:widowControl w:val="0"/>
        <w:rPr>
          <w:rFonts w:eastAsia="Calibri"/>
          <w:bCs/>
          <w:szCs w:val="24"/>
          <w:lang w:val="en-IN"/>
        </w:rPr>
        <w:pPrChange w:id="1875" w:author="mananarora1571@gmail.com" w:date="2021-05-30T15:12:00Z">
          <w:pPr/>
        </w:pPrChange>
      </w:pPr>
      <w:r w:rsidRPr="00DE39BA">
        <w:rPr>
          <w:rFonts w:eastAsia="Calibri"/>
          <w:bCs/>
          <w:szCs w:val="24"/>
          <w:lang w:val="en-IN"/>
        </w:rPr>
        <w:t xml:space="preserve">  Repository({@required this.apiClient}) : assert(apiClient != null);</w:t>
      </w:r>
    </w:p>
    <w:p w14:paraId="3856E29D" w14:textId="77777777" w:rsidR="0027038B" w:rsidRPr="00DE39BA" w:rsidRDefault="0027038B" w:rsidP="00F535CA">
      <w:pPr>
        <w:widowControl w:val="0"/>
        <w:rPr>
          <w:rFonts w:eastAsia="Calibri"/>
          <w:bCs/>
          <w:szCs w:val="24"/>
          <w:lang w:val="en-IN"/>
        </w:rPr>
        <w:pPrChange w:id="1876" w:author="mananarora1571@gmail.com" w:date="2021-05-30T15:12:00Z">
          <w:pPr/>
        </w:pPrChange>
      </w:pPr>
    </w:p>
    <w:p w14:paraId="78406178" w14:textId="77777777" w:rsidR="0027038B" w:rsidRPr="00DE39BA" w:rsidRDefault="0027038B" w:rsidP="00F535CA">
      <w:pPr>
        <w:widowControl w:val="0"/>
        <w:rPr>
          <w:rFonts w:eastAsia="Calibri"/>
          <w:bCs/>
          <w:szCs w:val="24"/>
          <w:lang w:val="en-IN"/>
        </w:rPr>
        <w:pPrChange w:id="1877" w:author="mananarora1571@gmail.com" w:date="2021-05-30T15:12:00Z">
          <w:pPr/>
        </w:pPrChange>
      </w:pPr>
      <w:r w:rsidRPr="00DE39BA">
        <w:rPr>
          <w:rFonts w:eastAsia="Calibri"/>
          <w:bCs/>
          <w:szCs w:val="24"/>
          <w:lang w:val="en-IN"/>
        </w:rPr>
        <w:t xml:space="preserve">  Future login({</w:t>
      </w:r>
    </w:p>
    <w:p w14:paraId="58E840E3" w14:textId="77777777" w:rsidR="0027038B" w:rsidRPr="00DE39BA" w:rsidRDefault="0027038B" w:rsidP="00F535CA">
      <w:pPr>
        <w:widowControl w:val="0"/>
        <w:rPr>
          <w:rFonts w:eastAsia="Calibri"/>
          <w:bCs/>
          <w:szCs w:val="24"/>
          <w:lang w:val="en-IN"/>
        </w:rPr>
        <w:pPrChange w:id="1878" w:author="mananarora1571@gmail.com" w:date="2021-05-30T15:12:00Z">
          <w:pPr/>
        </w:pPrChange>
      </w:pPr>
      <w:r w:rsidRPr="00DE39BA">
        <w:rPr>
          <w:rFonts w:eastAsia="Calibri"/>
          <w:bCs/>
          <w:szCs w:val="24"/>
          <w:lang w:val="en-IN"/>
        </w:rPr>
        <w:t xml:space="preserve">    @required String email,</w:t>
      </w:r>
    </w:p>
    <w:p w14:paraId="610E2DE3" w14:textId="77777777" w:rsidR="0027038B" w:rsidRPr="00DE39BA" w:rsidRDefault="0027038B" w:rsidP="00F535CA">
      <w:pPr>
        <w:widowControl w:val="0"/>
        <w:rPr>
          <w:rFonts w:eastAsia="Calibri"/>
          <w:bCs/>
          <w:szCs w:val="24"/>
          <w:lang w:val="en-IN"/>
        </w:rPr>
        <w:pPrChange w:id="1879" w:author="mananarora1571@gmail.com" w:date="2021-05-30T15:12:00Z">
          <w:pPr/>
        </w:pPrChange>
      </w:pPr>
      <w:r w:rsidRPr="00DE39BA">
        <w:rPr>
          <w:rFonts w:eastAsia="Calibri"/>
          <w:bCs/>
          <w:szCs w:val="24"/>
          <w:lang w:val="en-IN"/>
        </w:rPr>
        <w:t xml:space="preserve">    @required String password,</w:t>
      </w:r>
    </w:p>
    <w:p w14:paraId="78034D1B" w14:textId="77777777" w:rsidR="0027038B" w:rsidRPr="00DE39BA" w:rsidRDefault="0027038B" w:rsidP="00F535CA">
      <w:pPr>
        <w:widowControl w:val="0"/>
        <w:rPr>
          <w:rFonts w:eastAsia="Calibri"/>
          <w:bCs/>
          <w:szCs w:val="24"/>
          <w:lang w:val="en-IN"/>
        </w:rPr>
        <w:pPrChange w:id="1880" w:author="mananarora1571@gmail.com" w:date="2021-05-30T15:12:00Z">
          <w:pPr/>
        </w:pPrChange>
      </w:pPr>
      <w:r w:rsidRPr="00DE39BA">
        <w:rPr>
          <w:rFonts w:eastAsia="Calibri"/>
          <w:bCs/>
          <w:szCs w:val="24"/>
          <w:lang w:val="en-IN"/>
        </w:rPr>
        <w:t xml:space="preserve">  }) async =&gt;</w:t>
      </w:r>
    </w:p>
    <w:p w14:paraId="31B1F760" w14:textId="77777777" w:rsidR="0027038B" w:rsidRPr="00DE39BA" w:rsidRDefault="0027038B" w:rsidP="00F535CA">
      <w:pPr>
        <w:widowControl w:val="0"/>
        <w:rPr>
          <w:rFonts w:eastAsia="Calibri"/>
          <w:bCs/>
          <w:szCs w:val="24"/>
          <w:lang w:val="en-IN"/>
        </w:rPr>
        <w:pPrChange w:id="1881" w:author="mananarora1571@gmail.com" w:date="2021-05-30T15:12:00Z">
          <w:pPr/>
        </w:pPrChange>
      </w:pPr>
      <w:r w:rsidRPr="00DE39BA">
        <w:rPr>
          <w:rFonts w:eastAsia="Calibri"/>
          <w:bCs/>
          <w:szCs w:val="24"/>
          <w:lang w:val="en-IN"/>
        </w:rPr>
        <w:t xml:space="preserve">      apiClient.login(email: email, password: password);</w:t>
      </w:r>
    </w:p>
    <w:p w14:paraId="136BED61" w14:textId="77777777" w:rsidR="0027038B" w:rsidRPr="00DE39BA" w:rsidRDefault="0027038B" w:rsidP="00F535CA">
      <w:pPr>
        <w:widowControl w:val="0"/>
        <w:rPr>
          <w:rFonts w:eastAsia="Calibri"/>
          <w:bCs/>
          <w:szCs w:val="24"/>
          <w:lang w:val="en-IN"/>
        </w:rPr>
        <w:pPrChange w:id="1882" w:author="mananarora1571@gmail.com" w:date="2021-05-30T15:12:00Z">
          <w:pPr/>
        </w:pPrChange>
      </w:pPr>
    </w:p>
    <w:p w14:paraId="2E7E4B00" w14:textId="77777777" w:rsidR="0027038B" w:rsidRPr="00DE39BA" w:rsidRDefault="0027038B" w:rsidP="00F535CA">
      <w:pPr>
        <w:widowControl w:val="0"/>
        <w:rPr>
          <w:rFonts w:eastAsia="Calibri"/>
          <w:bCs/>
          <w:szCs w:val="24"/>
          <w:lang w:val="en-IN"/>
        </w:rPr>
        <w:pPrChange w:id="1883" w:author="mananarora1571@gmail.com" w:date="2021-05-30T15:12:00Z">
          <w:pPr/>
        </w:pPrChange>
      </w:pPr>
      <w:r w:rsidRPr="00DE39BA">
        <w:rPr>
          <w:rFonts w:eastAsia="Calibri"/>
          <w:bCs/>
          <w:szCs w:val="24"/>
          <w:lang w:val="en-IN"/>
        </w:rPr>
        <w:t xml:space="preserve">  Future signUp({</w:t>
      </w:r>
    </w:p>
    <w:p w14:paraId="3E1011A5" w14:textId="77777777" w:rsidR="0027038B" w:rsidRPr="00DE39BA" w:rsidRDefault="0027038B" w:rsidP="00F535CA">
      <w:pPr>
        <w:widowControl w:val="0"/>
        <w:rPr>
          <w:rFonts w:eastAsia="Calibri"/>
          <w:bCs/>
          <w:szCs w:val="24"/>
          <w:lang w:val="en-IN"/>
        </w:rPr>
        <w:pPrChange w:id="1884" w:author="mananarora1571@gmail.com" w:date="2021-05-30T15:12:00Z">
          <w:pPr/>
        </w:pPrChange>
      </w:pPr>
      <w:r w:rsidRPr="00DE39BA">
        <w:rPr>
          <w:rFonts w:eastAsia="Calibri"/>
          <w:bCs/>
          <w:szCs w:val="24"/>
          <w:lang w:val="en-IN"/>
        </w:rPr>
        <w:t xml:space="preserve">    @required String username,</w:t>
      </w:r>
    </w:p>
    <w:p w14:paraId="0981CE32" w14:textId="77777777" w:rsidR="0027038B" w:rsidRPr="00DE39BA" w:rsidRDefault="0027038B" w:rsidP="00F535CA">
      <w:pPr>
        <w:widowControl w:val="0"/>
        <w:rPr>
          <w:rFonts w:eastAsia="Calibri"/>
          <w:bCs/>
          <w:szCs w:val="24"/>
          <w:lang w:val="en-IN"/>
        </w:rPr>
        <w:pPrChange w:id="1885" w:author="mananarora1571@gmail.com" w:date="2021-05-30T15:12:00Z">
          <w:pPr/>
        </w:pPrChange>
      </w:pPr>
      <w:r w:rsidRPr="00DE39BA">
        <w:rPr>
          <w:rFonts w:eastAsia="Calibri"/>
          <w:bCs/>
          <w:szCs w:val="24"/>
          <w:lang w:val="en-IN"/>
        </w:rPr>
        <w:t xml:space="preserve">    @required String email,</w:t>
      </w:r>
    </w:p>
    <w:p w14:paraId="53D0132E" w14:textId="77777777" w:rsidR="0027038B" w:rsidRPr="00DE39BA" w:rsidRDefault="0027038B" w:rsidP="00F535CA">
      <w:pPr>
        <w:widowControl w:val="0"/>
        <w:rPr>
          <w:rFonts w:eastAsia="Calibri"/>
          <w:bCs/>
          <w:szCs w:val="24"/>
          <w:lang w:val="en-IN"/>
        </w:rPr>
        <w:pPrChange w:id="1886" w:author="mananarora1571@gmail.com" w:date="2021-05-30T15:12:00Z">
          <w:pPr/>
        </w:pPrChange>
      </w:pPr>
      <w:r w:rsidRPr="00DE39BA">
        <w:rPr>
          <w:rFonts w:eastAsia="Calibri"/>
          <w:bCs/>
          <w:szCs w:val="24"/>
          <w:lang w:val="en-IN"/>
        </w:rPr>
        <w:t xml:space="preserve">    @required String password,</w:t>
      </w:r>
    </w:p>
    <w:p w14:paraId="707C9C55" w14:textId="77777777" w:rsidR="0027038B" w:rsidRPr="00DE39BA" w:rsidRDefault="0027038B" w:rsidP="00F535CA">
      <w:pPr>
        <w:widowControl w:val="0"/>
        <w:rPr>
          <w:rFonts w:eastAsia="Calibri"/>
          <w:bCs/>
          <w:szCs w:val="24"/>
          <w:lang w:val="en-IN"/>
        </w:rPr>
        <w:pPrChange w:id="1887" w:author="mananarora1571@gmail.com" w:date="2021-05-30T15:12:00Z">
          <w:pPr/>
        </w:pPrChange>
      </w:pPr>
      <w:r w:rsidRPr="00DE39BA">
        <w:rPr>
          <w:rFonts w:eastAsia="Calibri"/>
          <w:bCs/>
          <w:szCs w:val="24"/>
          <w:lang w:val="en-IN"/>
        </w:rPr>
        <w:t xml:space="preserve">    @required double latitude,</w:t>
      </w:r>
    </w:p>
    <w:p w14:paraId="778653CC" w14:textId="77777777" w:rsidR="0027038B" w:rsidRPr="00DE39BA" w:rsidRDefault="0027038B" w:rsidP="00F535CA">
      <w:pPr>
        <w:widowControl w:val="0"/>
        <w:rPr>
          <w:rFonts w:eastAsia="Calibri"/>
          <w:bCs/>
          <w:szCs w:val="24"/>
          <w:lang w:val="en-IN"/>
        </w:rPr>
        <w:pPrChange w:id="1888" w:author="mananarora1571@gmail.com" w:date="2021-05-30T15:12:00Z">
          <w:pPr/>
        </w:pPrChange>
      </w:pPr>
      <w:r w:rsidRPr="00DE39BA">
        <w:rPr>
          <w:rFonts w:eastAsia="Calibri"/>
          <w:bCs/>
          <w:szCs w:val="24"/>
          <w:lang w:val="en-IN"/>
        </w:rPr>
        <w:t xml:space="preserve">    @required double longitude,</w:t>
      </w:r>
    </w:p>
    <w:p w14:paraId="7749C11A" w14:textId="77777777" w:rsidR="0027038B" w:rsidRPr="00DE39BA" w:rsidRDefault="0027038B" w:rsidP="00F535CA">
      <w:pPr>
        <w:widowControl w:val="0"/>
        <w:rPr>
          <w:rFonts w:eastAsia="Calibri"/>
          <w:bCs/>
          <w:szCs w:val="24"/>
          <w:lang w:val="en-IN"/>
        </w:rPr>
        <w:pPrChange w:id="1889" w:author="mananarora1571@gmail.com" w:date="2021-05-30T15:12:00Z">
          <w:pPr/>
        </w:pPrChange>
      </w:pPr>
      <w:r w:rsidRPr="00DE39BA">
        <w:rPr>
          <w:rFonts w:eastAsia="Calibri"/>
          <w:bCs/>
          <w:szCs w:val="24"/>
          <w:lang w:val="en-IN"/>
        </w:rPr>
        <w:lastRenderedPageBreak/>
        <w:t xml:space="preserve">    @required int phonenum,</w:t>
      </w:r>
    </w:p>
    <w:p w14:paraId="6381F65C" w14:textId="77777777" w:rsidR="0027038B" w:rsidRPr="00DE39BA" w:rsidRDefault="0027038B" w:rsidP="00F535CA">
      <w:pPr>
        <w:widowControl w:val="0"/>
        <w:rPr>
          <w:rFonts w:eastAsia="Calibri"/>
          <w:bCs/>
          <w:szCs w:val="24"/>
          <w:lang w:val="en-IN"/>
        </w:rPr>
        <w:pPrChange w:id="1890" w:author="mananarora1571@gmail.com" w:date="2021-05-30T15:12:00Z">
          <w:pPr/>
        </w:pPrChange>
      </w:pPr>
      <w:r w:rsidRPr="00DE39BA">
        <w:rPr>
          <w:rFonts w:eastAsia="Calibri"/>
          <w:bCs/>
          <w:szCs w:val="24"/>
          <w:lang w:val="en-IN"/>
        </w:rPr>
        <w:t xml:space="preserve">  }) async =&gt;</w:t>
      </w:r>
    </w:p>
    <w:p w14:paraId="0BD50144" w14:textId="77777777" w:rsidR="0027038B" w:rsidRPr="00DE39BA" w:rsidRDefault="0027038B" w:rsidP="00F535CA">
      <w:pPr>
        <w:widowControl w:val="0"/>
        <w:rPr>
          <w:rFonts w:eastAsia="Calibri"/>
          <w:bCs/>
          <w:szCs w:val="24"/>
          <w:lang w:val="en-IN"/>
        </w:rPr>
        <w:pPrChange w:id="1891" w:author="mananarora1571@gmail.com" w:date="2021-05-30T15:12:00Z">
          <w:pPr/>
        </w:pPrChange>
      </w:pPr>
      <w:r w:rsidRPr="00DE39BA">
        <w:rPr>
          <w:rFonts w:eastAsia="Calibri"/>
          <w:bCs/>
          <w:szCs w:val="24"/>
          <w:lang w:val="en-IN"/>
        </w:rPr>
        <w:t xml:space="preserve">      apiClient.signUp(</w:t>
      </w:r>
    </w:p>
    <w:p w14:paraId="059E3904" w14:textId="77777777" w:rsidR="0027038B" w:rsidRPr="00DE39BA" w:rsidRDefault="0027038B" w:rsidP="00F535CA">
      <w:pPr>
        <w:widowControl w:val="0"/>
        <w:rPr>
          <w:rFonts w:eastAsia="Calibri"/>
          <w:bCs/>
          <w:szCs w:val="24"/>
          <w:lang w:val="en-IN"/>
        </w:rPr>
        <w:pPrChange w:id="1892" w:author="mananarora1571@gmail.com" w:date="2021-05-30T15:12:00Z">
          <w:pPr/>
        </w:pPrChange>
      </w:pPr>
      <w:r w:rsidRPr="00DE39BA">
        <w:rPr>
          <w:rFonts w:eastAsia="Calibri"/>
          <w:bCs/>
          <w:szCs w:val="24"/>
          <w:lang w:val="en-IN"/>
        </w:rPr>
        <w:t xml:space="preserve">        username: username,</w:t>
      </w:r>
    </w:p>
    <w:p w14:paraId="21FE017B" w14:textId="77777777" w:rsidR="0027038B" w:rsidRPr="00DE39BA" w:rsidRDefault="0027038B" w:rsidP="00F535CA">
      <w:pPr>
        <w:widowControl w:val="0"/>
        <w:rPr>
          <w:rFonts w:eastAsia="Calibri"/>
          <w:bCs/>
          <w:szCs w:val="24"/>
          <w:lang w:val="en-IN"/>
        </w:rPr>
        <w:pPrChange w:id="1893" w:author="mananarora1571@gmail.com" w:date="2021-05-30T15:12:00Z">
          <w:pPr/>
        </w:pPrChange>
      </w:pPr>
      <w:r w:rsidRPr="00DE39BA">
        <w:rPr>
          <w:rFonts w:eastAsia="Calibri"/>
          <w:bCs/>
          <w:szCs w:val="24"/>
          <w:lang w:val="en-IN"/>
        </w:rPr>
        <w:t xml:space="preserve">        email: email,</w:t>
      </w:r>
    </w:p>
    <w:p w14:paraId="288B99E9" w14:textId="77777777" w:rsidR="0027038B" w:rsidRPr="00DE39BA" w:rsidRDefault="0027038B" w:rsidP="00F535CA">
      <w:pPr>
        <w:widowControl w:val="0"/>
        <w:rPr>
          <w:rFonts w:eastAsia="Calibri"/>
          <w:bCs/>
          <w:szCs w:val="24"/>
          <w:lang w:val="en-IN"/>
        </w:rPr>
        <w:pPrChange w:id="1894" w:author="mananarora1571@gmail.com" w:date="2021-05-30T15:12:00Z">
          <w:pPr/>
        </w:pPrChange>
      </w:pPr>
      <w:r w:rsidRPr="00DE39BA">
        <w:rPr>
          <w:rFonts w:eastAsia="Calibri"/>
          <w:bCs/>
          <w:szCs w:val="24"/>
          <w:lang w:val="en-IN"/>
        </w:rPr>
        <w:t xml:space="preserve">        password: password,</w:t>
      </w:r>
    </w:p>
    <w:p w14:paraId="0E9C4B66" w14:textId="77777777" w:rsidR="0027038B" w:rsidRPr="00DE39BA" w:rsidRDefault="0027038B" w:rsidP="00F535CA">
      <w:pPr>
        <w:widowControl w:val="0"/>
        <w:rPr>
          <w:rFonts w:eastAsia="Calibri"/>
          <w:bCs/>
          <w:szCs w:val="24"/>
          <w:lang w:val="en-IN"/>
        </w:rPr>
        <w:pPrChange w:id="1895" w:author="mananarora1571@gmail.com" w:date="2021-05-30T15:12:00Z">
          <w:pPr/>
        </w:pPrChange>
      </w:pPr>
      <w:r w:rsidRPr="00DE39BA">
        <w:rPr>
          <w:rFonts w:eastAsia="Calibri"/>
          <w:bCs/>
          <w:szCs w:val="24"/>
          <w:lang w:val="en-IN"/>
        </w:rPr>
        <w:t xml:space="preserve">        latitude: latitude,</w:t>
      </w:r>
    </w:p>
    <w:p w14:paraId="1D055409" w14:textId="77777777" w:rsidR="0027038B" w:rsidRPr="00DE39BA" w:rsidRDefault="0027038B" w:rsidP="00F535CA">
      <w:pPr>
        <w:widowControl w:val="0"/>
        <w:rPr>
          <w:rFonts w:eastAsia="Calibri"/>
          <w:bCs/>
          <w:szCs w:val="24"/>
          <w:lang w:val="en-IN"/>
        </w:rPr>
        <w:pPrChange w:id="1896" w:author="mananarora1571@gmail.com" w:date="2021-05-30T15:12:00Z">
          <w:pPr/>
        </w:pPrChange>
      </w:pPr>
      <w:r w:rsidRPr="00DE39BA">
        <w:rPr>
          <w:rFonts w:eastAsia="Calibri"/>
          <w:bCs/>
          <w:szCs w:val="24"/>
          <w:lang w:val="en-IN"/>
        </w:rPr>
        <w:t xml:space="preserve">        longitude: longitude,</w:t>
      </w:r>
    </w:p>
    <w:p w14:paraId="707597C9" w14:textId="77777777" w:rsidR="0027038B" w:rsidRPr="00DE39BA" w:rsidRDefault="0027038B" w:rsidP="00F535CA">
      <w:pPr>
        <w:widowControl w:val="0"/>
        <w:rPr>
          <w:rFonts w:eastAsia="Calibri"/>
          <w:bCs/>
          <w:szCs w:val="24"/>
          <w:lang w:val="en-IN"/>
        </w:rPr>
        <w:pPrChange w:id="1897" w:author="mananarora1571@gmail.com" w:date="2021-05-30T15:12:00Z">
          <w:pPr/>
        </w:pPrChange>
      </w:pPr>
      <w:r w:rsidRPr="00DE39BA">
        <w:rPr>
          <w:rFonts w:eastAsia="Calibri"/>
          <w:bCs/>
          <w:szCs w:val="24"/>
          <w:lang w:val="en-IN"/>
        </w:rPr>
        <w:t xml:space="preserve">        phonenum: phonenum,</w:t>
      </w:r>
    </w:p>
    <w:p w14:paraId="6A4CF4E6" w14:textId="77777777" w:rsidR="0027038B" w:rsidRPr="00DE39BA" w:rsidRDefault="0027038B" w:rsidP="00F535CA">
      <w:pPr>
        <w:widowControl w:val="0"/>
        <w:rPr>
          <w:rFonts w:eastAsia="Calibri"/>
          <w:bCs/>
          <w:szCs w:val="24"/>
          <w:lang w:val="en-IN"/>
        </w:rPr>
        <w:pPrChange w:id="1898" w:author="mananarora1571@gmail.com" w:date="2021-05-30T15:12:00Z">
          <w:pPr/>
        </w:pPrChange>
      </w:pPr>
      <w:r w:rsidRPr="00DE39BA">
        <w:rPr>
          <w:rFonts w:eastAsia="Calibri"/>
          <w:bCs/>
          <w:szCs w:val="24"/>
          <w:lang w:val="en-IN"/>
        </w:rPr>
        <w:t xml:space="preserve">      );</w:t>
      </w:r>
    </w:p>
    <w:p w14:paraId="255C1790" w14:textId="77777777" w:rsidR="0027038B" w:rsidRPr="00DE39BA" w:rsidRDefault="0027038B" w:rsidP="00F535CA">
      <w:pPr>
        <w:widowControl w:val="0"/>
        <w:rPr>
          <w:rFonts w:eastAsia="Calibri"/>
          <w:bCs/>
          <w:szCs w:val="24"/>
          <w:lang w:val="en-IN"/>
        </w:rPr>
        <w:pPrChange w:id="1899" w:author="mananarora1571@gmail.com" w:date="2021-05-30T15:12:00Z">
          <w:pPr/>
        </w:pPrChange>
      </w:pPr>
    </w:p>
    <w:p w14:paraId="5900BA64" w14:textId="77777777" w:rsidR="0027038B" w:rsidRPr="00DE39BA" w:rsidRDefault="0027038B" w:rsidP="00F535CA">
      <w:pPr>
        <w:widowControl w:val="0"/>
        <w:rPr>
          <w:rFonts w:eastAsia="Calibri"/>
          <w:bCs/>
          <w:szCs w:val="24"/>
          <w:lang w:val="en-IN"/>
        </w:rPr>
        <w:pPrChange w:id="1900" w:author="mananarora1571@gmail.com" w:date="2021-05-30T15:12:00Z">
          <w:pPr/>
        </w:pPrChange>
      </w:pPr>
      <w:r w:rsidRPr="00DE39BA">
        <w:rPr>
          <w:rFonts w:eastAsia="Calibri"/>
          <w:bCs/>
          <w:szCs w:val="24"/>
          <w:lang w:val="en-IN"/>
        </w:rPr>
        <w:t xml:space="preserve">  Future getHotSpotZones({</w:t>
      </w:r>
    </w:p>
    <w:p w14:paraId="0BFB6852" w14:textId="77777777" w:rsidR="0027038B" w:rsidRPr="00DE39BA" w:rsidRDefault="0027038B" w:rsidP="00F535CA">
      <w:pPr>
        <w:widowControl w:val="0"/>
        <w:rPr>
          <w:rFonts w:eastAsia="Calibri"/>
          <w:bCs/>
          <w:szCs w:val="24"/>
          <w:lang w:val="en-IN"/>
        </w:rPr>
        <w:pPrChange w:id="1901" w:author="mananarora1571@gmail.com" w:date="2021-05-30T15:12:00Z">
          <w:pPr/>
        </w:pPrChange>
      </w:pPr>
      <w:r w:rsidRPr="00DE39BA">
        <w:rPr>
          <w:rFonts w:eastAsia="Calibri"/>
          <w:bCs/>
          <w:szCs w:val="24"/>
          <w:lang w:val="en-IN"/>
        </w:rPr>
        <w:t xml:space="preserve">    @required double latitude,</w:t>
      </w:r>
    </w:p>
    <w:p w14:paraId="46DDCB09" w14:textId="77777777" w:rsidR="0027038B" w:rsidRPr="00DE39BA" w:rsidRDefault="0027038B" w:rsidP="00F535CA">
      <w:pPr>
        <w:widowControl w:val="0"/>
        <w:rPr>
          <w:rFonts w:eastAsia="Calibri"/>
          <w:bCs/>
          <w:szCs w:val="24"/>
          <w:lang w:val="en-IN"/>
        </w:rPr>
        <w:pPrChange w:id="1902" w:author="mananarora1571@gmail.com" w:date="2021-05-30T15:12:00Z">
          <w:pPr/>
        </w:pPrChange>
      </w:pPr>
      <w:r w:rsidRPr="00DE39BA">
        <w:rPr>
          <w:rFonts w:eastAsia="Calibri"/>
          <w:bCs/>
          <w:szCs w:val="24"/>
          <w:lang w:val="en-IN"/>
        </w:rPr>
        <w:t xml:space="preserve">    @required double longitude,</w:t>
      </w:r>
    </w:p>
    <w:p w14:paraId="45C2E96B" w14:textId="77777777" w:rsidR="0027038B" w:rsidRPr="00DE39BA" w:rsidRDefault="0027038B" w:rsidP="00F535CA">
      <w:pPr>
        <w:widowControl w:val="0"/>
        <w:rPr>
          <w:rFonts w:eastAsia="Calibri"/>
          <w:bCs/>
          <w:szCs w:val="24"/>
          <w:lang w:val="en-IN"/>
        </w:rPr>
        <w:pPrChange w:id="1903" w:author="mananarora1571@gmail.com" w:date="2021-05-30T15:12:00Z">
          <w:pPr/>
        </w:pPrChange>
      </w:pPr>
      <w:r w:rsidRPr="00DE39BA">
        <w:rPr>
          <w:rFonts w:eastAsia="Calibri"/>
          <w:bCs/>
          <w:szCs w:val="24"/>
          <w:lang w:val="en-IN"/>
        </w:rPr>
        <w:t xml:space="preserve">    @required String accessToken,</w:t>
      </w:r>
    </w:p>
    <w:p w14:paraId="61817CD8" w14:textId="77777777" w:rsidR="0027038B" w:rsidRPr="00DE39BA" w:rsidRDefault="0027038B" w:rsidP="00F535CA">
      <w:pPr>
        <w:widowControl w:val="0"/>
        <w:rPr>
          <w:rFonts w:eastAsia="Calibri"/>
          <w:bCs/>
          <w:szCs w:val="24"/>
          <w:lang w:val="en-IN"/>
        </w:rPr>
        <w:pPrChange w:id="1904" w:author="mananarora1571@gmail.com" w:date="2021-05-30T15:12:00Z">
          <w:pPr/>
        </w:pPrChange>
      </w:pPr>
      <w:r w:rsidRPr="00DE39BA">
        <w:rPr>
          <w:rFonts w:eastAsia="Calibri"/>
          <w:bCs/>
          <w:szCs w:val="24"/>
          <w:lang w:val="en-IN"/>
        </w:rPr>
        <w:t xml:space="preserve">  }) async {</w:t>
      </w:r>
    </w:p>
    <w:p w14:paraId="3F9F558B" w14:textId="77777777" w:rsidR="0027038B" w:rsidRPr="00DE39BA" w:rsidRDefault="0027038B" w:rsidP="00F535CA">
      <w:pPr>
        <w:widowControl w:val="0"/>
        <w:rPr>
          <w:rFonts w:eastAsia="Calibri"/>
          <w:bCs/>
          <w:szCs w:val="24"/>
          <w:lang w:val="en-IN"/>
        </w:rPr>
        <w:pPrChange w:id="1905" w:author="mananarora1571@gmail.com" w:date="2021-05-30T15:12:00Z">
          <w:pPr/>
        </w:pPrChange>
      </w:pPr>
      <w:r w:rsidRPr="00DE39BA">
        <w:rPr>
          <w:rFonts w:eastAsia="Calibri"/>
          <w:bCs/>
          <w:szCs w:val="24"/>
          <w:lang w:val="en-IN"/>
        </w:rPr>
        <w:t xml:space="preserve">    return apiClient.getHotSpotZones(</w:t>
      </w:r>
    </w:p>
    <w:p w14:paraId="5EA17EA0" w14:textId="77777777" w:rsidR="0027038B" w:rsidRPr="00DE39BA" w:rsidRDefault="0027038B" w:rsidP="00F535CA">
      <w:pPr>
        <w:widowControl w:val="0"/>
        <w:rPr>
          <w:rFonts w:eastAsia="Calibri"/>
          <w:bCs/>
          <w:szCs w:val="24"/>
          <w:lang w:val="en-IN"/>
        </w:rPr>
        <w:pPrChange w:id="1906" w:author="mananarora1571@gmail.com" w:date="2021-05-30T15:12:00Z">
          <w:pPr/>
        </w:pPrChange>
      </w:pPr>
      <w:r w:rsidRPr="00DE39BA">
        <w:rPr>
          <w:rFonts w:eastAsia="Calibri"/>
          <w:bCs/>
          <w:szCs w:val="24"/>
          <w:lang w:val="en-IN"/>
        </w:rPr>
        <w:t xml:space="preserve">      latitude: latitude,</w:t>
      </w:r>
    </w:p>
    <w:p w14:paraId="7483A4C0" w14:textId="77777777" w:rsidR="0027038B" w:rsidRPr="00DE39BA" w:rsidRDefault="0027038B" w:rsidP="00F535CA">
      <w:pPr>
        <w:widowControl w:val="0"/>
        <w:rPr>
          <w:rFonts w:eastAsia="Calibri"/>
          <w:bCs/>
          <w:szCs w:val="24"/>
          <w:lang w:val="en-IN"/>
        </w:rPr>
        <w:pPrChange w:id="1907" w:author="mananarora1571@gmail.com" w:date="2021-05-30T15:12:00Z">
          <w:pPr/>
        </w:pPrChange>
      </w:pPr>
      <w:r w:rsidRPr="00DE39BA">
        <w:rPr>
          <w:rFonts w:eastAsia="Calibri"/>
          <w:bCs/>
          <w:szCs w:val="24"/>
          <w:lang w:val="en-IN"/>
        </w:rPr>
        <w:t xml:space="preserve">      longitude: longitude,</w:t>
      </w:r>
    </w:p>
    <w:p w14:paraId="795457C7" w14:textId="77777777" w:rsidR="0027038B" w:rsidRPr="00DE39BA" w:rsidRDefault="0027038B" w:rsidP="00F535CA">
      <w:pPr>
        <w:widowControl w:val="0"/>
        <w:rPr>
          <w:rFonts w:eastAsia="Calibri"/>
          <w:bCs/>
          <w:szCs w:val="24"/>
          <w:lang w:val="en-IN"/>
        </w:rPr>
        <w:pPrChange w:id="1908" w:author="mananarora1571@gmail.com" w:date="2021-05-30T15:12:00Z">
          <w:pPr/>
        </w:pPrChange>
      </w:pPr>
      <w:r w:rsidRPr="00DE39BA">
        <w:rPr>
          <w:rFonts w:eastAsia="Calibri"/>
          <w:bCs/>
          <w:szCs w:val="24"/>
          <w:lang w:val="en-IN"/>
        </w:rPr>
        <w:t xml:space="preserve">      accessToken: accessToken,</w:t>
      </w:r>
    </w:p>
    <w:p w14:paraId="33B85B37" w14:textId="77777777" w:rsidR="0027038B" w:rsidRPr="00DE39BA" w:rsidRDefault="0027038B" w:rsidP="00F535CA">
      <w:pPr>
        <w:widowControl w:val="0"/>
        <w:rPr>
          <w:rFonts w:eastAsia="Calibri"/>
          <w:bCs/>
          <w:szCs w:val="24"/>
          <w:lang w:val="en-IN"/>
        </w:rPr>
        <w:pPrChange w:id="1909" w:author="mananarora1571@gmail.com" w:date="2021-05-30T15:12:00Z">
          <w:pPr/>
        </w:pPrChange>
      </w:pPr>
      <w:r w:rsidRPr="00DE39BA">
        <w:rPr>
          <w:rFonts w:eastAsia="Calibri"/>
          <w:bCs/>
          <w:szCs w:val="24"/>
          <w:lang w:val="en-IN"/>
        </w:rPr>
        <w:t xml:space="preserve">    );</w:t>
      </w:r>
    </w:p>
    <w:p w14:paraId="42901270" w14:textId="77777777" w:rsidR="0027038B" w:rsidRPr="00DE39BA" w:rsidRDefault="0027038B" w:rsidP="00F535CA">
      <w:pPr>
        <w:widowControl w:val="0"/>
        <w:rPr>
          <w:rFonts w:eastAsia="Calibri"/>
          <w:bCs/>
          <w:szCs w:val="24"/>
          <w:lang w:val="en-IN"/>
        </w:rPr>
        <w:pPrChange w:id="1910" w:author="mananarora1571@gmail.com" w:date="2021-05-30T15:12:00Z">
          <w:pPr/>
        </w:pPrChange>
      </w:pPr>
      <w:r w:rsidRPr="00DE39BA">
        <w:rPr>
          <w:rFonts w:eastAsia="Calibri"/>
          <w:bCs/>
          <w:szCs w:val="24"/>
          <w:lang w:val="en-IN"/>
        </w:rPr>
        <w:t xml:space="preserve">  }</w:t>
      </w:r>
    </w:p>
    <w:p w14:paraId="44C48899" w14:textId="6B898F7E" w:rsidR="0027038B" w:rsidRPr="00DE39BA" w:rsidRDefault="0027038B" w:rsidP="00F535CA">
      <w:pPr>
        <w:widowControl w:val="0"/>
        <w:rPr>
          <w:rFonts w:eastAsia="Calibri"/>
          <w:bCs/>
          <w:szCs w:val="24"/>
          <w:lang w:val="en-IN"/>
        </w:rPr>
        <w:pPrChange w:id="1911" w:author="mananarora1571@gmail.com" w:date="2021-05-30T15:12:00Z">
          <w:pPr/>
        </w:pPrChange>
      </w:pPr>
      <w:r w:rsidRPr="00DE39BA">
        <w:rPr>
          <w:rFonts w:eastAsia="Calibri"/>
          <w:bCs/>
          <w:szCs w:val="24"/>
          <w:lang w:val="en-IN"/>
        </w:rPr>
        <w:t>}</w:t>
      </w:r>
    </w:p>
    <w:p w14:paraId="1752D68D" w14:textId="5FFDA9C6" w:rsidR="0027038B" w:rsidRPr="00DE39BA" w:rsidRDefault="0027038B" w:rsidP="00F535CA">
      <w:pPr>
        <w:widowControl w:val="0"/>
        <w:rPr>
          <w:rFonts w:eastAsia="Calibri"/>
          <w:bCs/>
          <w:szCs w:val="24"/>
          <w:lang w:val="en-IN"/>
        </w:rPr>
        <w:pPrChange w:id="1912" w:author="mananarora1571@gmail.com" w:date="2021-05-30T15:12:00Z">
          <w:pPr/>
        </w:pPrChange>
      </w:pPr>
    </w:p>
    <w:p w14:paraId="216706DE" w14:textId="533ED321" w:rsidR="0027038B" w:rsidRPr="00DE39BA" w:rsidRDefault="0027038B" w:rsidP="00F535CA">
      <w:pPr>
        <w:widowControl w:val="0"/>
        <w:jc w:val="center"/>
        <w:rPr>
          <w:rFonts w:eastAsia="Calibri"/>
          <w:bCs/>
          <w:szCs w:val="24"/>
          <w:lang w:val="en-IN"/>
        </w:rPr>
        <w:pPrChange w:id="1913" w:author="mananarora1571@gmail.com" w:date="2021-05-30T15:12:00Z">
          <w:pPr>
            <w:jc w:val="center"/>
          </w:pPr>
        </w:pPrChange>
      </w:pPr>
      <w:r w:rsidRPr="00DE39BA">
        <w:rPr>
          <w:rFonts w:eastAsia="Calibri"/>
          <w:bCs/>
          <w:noProof/>
          <w:szCs w:val="24"/>
          <w:lang w:val="en-IN" w:eastAsia="en-IN"/>
        </w:rPr>
        <w:lastRenderedPageBreak/>
        <w:drawing>
          <wp:inline distT="0" distB="0" distL="0" distR="0" wp14:anchorId="7604F7E9" wp14:editId="37A79C2F">
            <wp:extent cx="2676899" cy="1086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899" cy="1086002"/>
                    </a:xfrm>
                    <a:prstGeom prst="rect">
                      <a:avLst/>
                    </a:prstGeom>
                  </pic:spPr>
                </pic:pic>
              </a:graphicData>
            </a:graphic>
          </wp:inline>
        </w:drawing>
      </w:r>
    </w:p>
    <w:p w14:paraId="62C9FDAD" w14:textId="2D3EDBA5" w:rsidR="0056445B" w:rsidRPr="0056445B" w:rsidRDefault="0056445B" w:rsidP="00F535CA">
      <w:pPr>
        <w:pStyle w:val="Caption"/>
        <w:widowControl w:val="0"/>
        <w:jc w:val="center"/>
        <w:rPr>
          <w:b/>
          <w:i w:val="0"/>
          <w:color w:val="auto"/>
          <w:sz w:val="24"/>
          <w:szCs w:val="24"/>
        </w:rPr>
        <w:pPrChange w:id="1914"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1915" w:author="abhay mendiratta" w:date="2021-05-21T21:47:00Z">
        <w:r w:rsidR="004D55D9">
          <w:rPr>
            <w:b/>
            <w:i w:val="0"/>
            <w:color w:val="auto"/>
            <w:sz w:val="24"/>
            <w:szCs w:val="24"/>
          </w:rPr>
          <w:t>10</w:t>
        </w:r>
      </w:ins>
      <w:ins w:id="1916" w:author="Pranav Taneja" w:date="2021-05-18T23:37:00Z">
        <w:del w:id="1917" w:author="abhay mendiratta" w:date="2021-05-21T21:47:00Z">
          <w:r w:rsidR="004437EF" w:rsidDel="004D55D9">
            <w:rPr>
              <w:b/>
              <w:i w:val="0"/>
              <w:color w:val="auto"/>
              <w:sz w:val="24"/>
              <w:szCs w:val="24"/>
            </w:rPr>
            <w:delText>9</w:delText>
          </w:r>
        </w:del>
      </w:ins>
      <w:del w:id="1918" w:author="Pranav Taneja" w:date="2021-05-18T23:37:00Z">
        <w:r w:rsidR="00706C01" w:rsidDel="004437EF">
          <w:rPr>
            <w:b/>
            <w:i w:val="0"/>
            <w:color w:val="auto"/>
            <w:sz w:val="24"/>
            <w:szCs w:val="24"/>
          </w:rPr>
          <w:delText>7</w:delText>
        </w:r>
      </w:del>
      <w:r w:rsidRPr="0056445B">
        <w:rPr>
          <w:b/>
          <w:i w:val="0"/>
          <w:color w:val="auto"/>
          <w:sz w:val="24"/>
          <w:szCs w:val="24"/>
        </w:rPr>
        <w:t xml:space="preserve">: </w:t>
      </w:r>
      <w:r>
        <w:rPr>
          <w:b/>
          <w:i w:val="0"/>
          <w:color w:val="auto"/>
          <w:sz w:val="24"/>
          <w:szCs w:val="24"/>
        </w:rPr>
        <w:t>Models</w:t>
      </w:r>
      <w:r w:rsidRPr="0056445B">
        <w:rPr>
          <w:b/>
          <w:i w:val="0"/>
          <w:color w:val="auto"/>
          <w:sz w:val="24"/>
          <w:szCs w:val="24"/>
        </w:rPr>
        <w:t xml:space="preserve"> Folder Layout</w:t>
      </w:r>
    </w:p>
    <w:p w14:paraId="268BF886" w14:textId="77777777" w:rsidR="0056445B" w:rsidRPr="00DE39BA" w:rsidRDefault="0056445B" w:rsidP="00F535CA">
      <w:pPr>
        <w:widowControl w:val="0"/>
        <w:rPr>
          <w:rFonts w:eastAsia="Calibri"/>
          <w:b/>
          <w:szCs w:val="24"/>
          <w:u w:val="single"/>
          <w:lang w:val="en-IN"/>
        </w:rPr>
        <w:pPrChange w:id="1919" w:author="mananarora1571@gmail.com" w:date="2021-05-30T15:12:00Z">
          <w:pPr/>
        </w:pPrChange>
      </w:pPr>
    </w:p>
    <w:p w14:paraId="36585D19" w14:textId="73073C52" w:rsidR="0027038B" w:rsidRPr="00DE39BA" w:rsidRDefault="0027038B" w:rsidP="00F535CA">
      <w:pPr>
        <w:widowControl w:val="0"/>
        <w:rPr>
          <w:rFonts w:eastAsia="Calibri"/>
          <w:bCs/>
          <w:szCs w:val="24"/>
          <w:lang w:val="en-IN"/>
        </w:rPr>
        <w:pPrChange w:id="1920" w:author="mananarora1571@gmail.com" w:date="2021-05-30T15:12:00Z">
          <w:pPr/>
        </w:pPrChange>
      </w:pPr>
    </w:p>
    <w:p w14:paraId="3111588B" w14:textId="3EDE8063" w:rsidR="003D1230" w:rsidRPr="0056445B" w:rsidRDefault="0027038B" w:rsidP="00F535CA">
      <w:pPr>
        <w:widowControl w:val="0"/>
        <w:jc w:val="center"/>
        <w:rPr>
          <w:rFonts w:eastAsia="Calibri"/>
          <w:bCs/>
          <w:szCs w:val="24"/>
          <w:lang w:val="en-IN"/>
        </w:rPr>
        <w:pPrChange w:id="1921" w:author="mananarora1571@gmail.com" w:date="2021-05-30T15:12:00Z">
          <w:pPr>
            <w:jc w:val="center"/>
          </w:pPr>
        </w:pPrChange>
      </w:pPr>
      <w:r w:rsidRPr="00DE39BA">
        <w:rPr>
          <w:rFonts w:eastAsia="Calibri"/>
          <w:bCs/>
          <w:noProof/>
          <w:szCs w:val="24"/>
          <w:lang w:val="en-IN" w:eastAsia="en-IN"/>
        </w:rPr>
        <w:drawing>
          <wp:inline distT="0" distB="0" distL="0" distR="0" wp14:anchorId="31458F33" wp14:editId="54935305">
            <wp:extent cx="2438740" cy="10574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8740" cy="1057423"/>
                    </a:xfrm>
                    <a:prstGeom prst="rect">
                      <a:avLst/>
                    </a:prstGeom>
                  </pic:spPr>
                </pic:pic>
              </a:graphicData>
            </a:graphic>
          </wp:inline>
        </w:drawing>
      </w:r>
    </w:p>
    <w:p w14:paraId="64DEBCD7" w14:textId="3D9498F2" w:rsidR="0056445B" w:rsidRPr="0056445B" w:rsidRDefault="0056445B" w:rsidP="00F535CA">
      <w:pPr>
        <w:pStyle w:val="Caption"/>
        <w:widowControl w:val="0"/>
        <w:jc w:val="center"/>
        <w:rPr>
          <w:b/>
          <w:i w:val="0"/>
          <w:color w:val="auto"/>
          <w:sz w:val="24"/>
          <w:szCs w:val="24"/>
        </w:rPr>
        <w:pPrChange w:id="1922"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1923" w:author="Pranav Taneja" w:date="2021-05-18T23:37:00Z">
        <w:r w:rsidR="005F6557">
          <w:rPr>
            <w:b/>
            <w:i w:val="0"/>
            <w:color w:val="auto"/>
            <w:sz w:val="24"/>
            <w:szCs w:val="24"/>
          </w:rPr>
          <w:t>1</w:t>
        </w:r>
      </w:ins>
      <w:ins w:id="1924" w:author="abhay mendiratta" w:date="2021-05-21T21:47:00Z">
        <w:r w:rsidR="004D55D9">
          <w:rPr>
            <w:b/>
            <w:i w:val="0"/>
            <w:color w:val="auto"/>
            <w:sz w:val="24"/>
            <w:szCs w:val="24"/>
          </w:rPr>
          <w:t>1</w:t>
        </w:r>
      </w:ins>
      <w:ins w:id="1925" w:author="Pranav Taneja" w:date="2021-05-18T23:37:00Z">
        <w:del w:id="1926" w:author="abhay mendiratta" w:date="2021-05-21T21:47:00Z">
          <w:r w:rsidR="005F6557" w:rsidDel="004D55D9">
            <w:rPr>
              <w:b/>
              <w:i w:val="0"/>
              <w:color w:val="auto"/>
              <w:sz w:val="24"/>
              <w:szCs w:val="24"/>
            </w:rPr>
            <w:delText>0</w:delText>
          </w:r>
        </w:del>
      </w:ins>
      <w:del w:id="1927" w:author="Pranav Taneja" w:date="2021-05-18T23:37:00Z">
        <w:r w:rsidR="00706C01" w:rsidDel="005F6557">
          <w:rPr>
            <w:b/>
            <w:i w:val="0"/>
            <w:color w:val="auto"/>
            <w:sz w:val="24"/>
            <w:szCs w:val="24"/>
          </w:rPr>
          <w:delText>8</w:delText>
        </w:r>
      </w:del>
      <w:r w:rsidRPr="0056445B">
        <w:rPr>
          <w:b/>
          <w:i w:val="0"/>
          <w:color w:val="auto"/>
          <w:sz w:val="24"/>
          <w:szCs w:val="24"/>
        </w:rPr>
        <w:t xml:space="preserve">: </w:t>
      </w:r>
      <w:r>
        <w:rPr>
          <w:b/>
          <w:i w:val="0"/>
          <w:color w:val="auto"/>
          <w:sz w:val="24"/>
          <w:szCs w:val="24"/>
        </w:rPr>
        <w:t xml:space="preserve">Login </w:t>
      </w:r>
      <w:r w:rsidRPr="0056445B">
        <w:rPr>
          <w:b/>
          <w:i w:val="0"/>
          <w:color w:val="auto"/>
          <w:sz w:val="24"/>
          <w:szCs w:val="24"/>
        </w:rPr>
        <w:t>Folder Layout</w:t>
      </w:r>
    </w:p>
    <w:p w14:paraId="1BD210E4" w14:textId="77777777" w:rsidR="0056445B" w:rsidRPr="00DE39BA" w:rsidRDefault="0056445B" w:rsidP="00F535CA">
      <w:pPr>
        <w:widowControl w:val="0"/>
        <w:rPr>
          <w:rFonts w:eastAsia="Calibri"/>
          <w:b/>
          <w:szCs w:val="24"/>
          <w:u w:val="single"/>
          <w:lang w:val="en-IN"/>
        </w:rPr>
        <w:pPrChange w:id="1928" w:author="mananarora1571@gmail.com" w:date="2021-05-30T15:12:00Z">
          <w:pPr/>
        </w:pPrChange>
      </w:pPr>
    </w:p>
    <w:p w14:paraId="0E076FF7" w14:textId="50577BDF" w:rsidR="0027038B" w:rsidRPr="00DE39BA" w:rsidRDefault="0027038B" w:rsidP="00F535CA">
      <w:pPr>
        <w:widowControl w:val="0"/>
        <w:rPr>
          <w:rFonts w:eastAsia="Calibri"/>
          <w:bCs/>
          <w:szCs w:val="24"/>
          <w:lang w:val="en-IN"/>
        </w:rPr>
        <w:pPrChange w:id="1929" w:author="mananarora1571@gmail.com" w:date="2021-05-30T15:12:00Z">
          <w:pPr/>
        </w:pPrChange>
      </w:pPr>
    </w:p>
    <w:p w14:paraId="4737EA43" w14:textId="3CC34049" w:rsidR="0027038B" w:rsidRPr="00DE39BA" w:rsidRDefault="00AA4CB4" w:rsidP="00F535CA">
      <w:pPr>
        <w:widowControl w:val="0"/>
        <w:rPr>
          <w:rFonts w:eastAsia="Calibri"/>
          <w:b/>
          <w:szCs w:val="24"/>
          <w:u w:val="single"/>
          <w:lang w:val="en-IN"/>
        </w:rPr>
        <w:pPrChange w:id="1930" w:author="mananarora1571@gmail.com" w:date="2021-05-30T15:12:00Z">
          <w:pPr/>
        </w:pPrChange>
      </w:pPr>
      <w:r w:rsidRPr="00DE39BA">
        <w:rPr>
          <w:rFonts w:eastAsia="Calibri"/>
          <w:b/>
          <w:szCs w:val="24"/>
          <w:u w:val="single"/>
          <w:lang w:val="en-IN"/>
        </w:rPr>
        <w:t>LOGIN_VIEW.DART</w:t>
      </w:r>
    </w:p>
    <w:p w14:paraId="088F8DD3" w14:textId="064082AA" w:rsidR="0027038B" w:rsidRPr="00DE39BA" w:rsidRDefault="0027038B" w:rsidP="00F535CA">
      <w:pPr>
        <w:widowControl w:val="0"/>
        <w:rPr>
          <w:rFonts w:eastAsia="Calibri"/>
          <w:bCs/>
          <w:szCs w:val="24"/>
          <w:lang w:val="en-IN"/>
        </w:rPr>
        <w:pPrChange w:id="1931" w:author="mananarora1571@gmail.com" w:date="2021-05-30T15:12:00Z">
          <w:pPr/>
        </w:pPrChange>
      </w:pPr>
    </w:p>
    <w:p w14:paraId="7B1EF1A8" w14:textId="77777777" w:rsidR="0027038B" w:rsidRPr="00DE39BA" w:rsidRDefault="0027038B" w:rsidP="00F535CA">
      <w:pPr>
        <w:widowControl w:val="0"/>
        <w:rPr>
          <w:rFonts w:eastAsia="Calibri"/>
          <w:bCs/>
          <w:szCs w:val="24"/>
          <w:lang w:val="en-IN"/>
        </w:rPr>
        <w:pPrChange w:id="1932" w:author="mananarora1571@gmail.com" w:date="2021-05-30T15:12:00Z">
          <w:pPr/>
        </w:pPrChange>
      </w:pPr>
      <w:r w:rsidRPr="00DE39BA">
        <w:rPr>
          <w:rFonts w:eastAsia="Calibri"/>
          <w:bCs/>
          <w:szCs w:val="24"/>
          <w:lang w:val="en-IN"/>
        </w:rPr>
        <w:t>import 'package:flutter/material.dart';</w:t>
      </w:r>
    </w:p>
    <w:p w14:paraId="6D29A2C7" w14:textId="77777777" w:rsidR="0027038B" w:rsidRPr="00DE39BA" w:rsidRDefault="0027038B" w:rsidP="00F535CA">
      <w:pPr>
        <w:widowControl w:val="0"/>
        <w:rPr>
          <w:rFonts w:eastAsia="Calibri"/>
          <w:bCs/>
          <w:szCs w:val="24"/>
          <w:lang w:val="en-IN"/>
        </w:rPr>
        <w:pPrChange w:id="1933" w:author="mananarora1571@gmail.com" w:date="2021-05-30T15:12:00Z">
          <w:pPr/>
        </w:pPrChange>
      </w:pPr>
      <w:r w:rsidRPr="00DE39BA">
        <w:rPr>
          <w:rFonts w:eastAsia="Calibri"/>
          <w:bCs/>
          <w:szCs w:val="24"/>
          <w:lang w:val="en-IN"/>
        </w:rPr>
        <w:t>import 'package:get/get.dart';</w:t>
      </w:r>
    </w:p>
    <w:p w14:paraId="7156AA18" w14:textId="77777777" w:rsidR="0027038B" w:rsidRPr="00DE39BA" w:rsidRDefault="0027038B" w:rsidP="00F535CA">
      <w:pPr>
        <w:widowControl w:val="0"/>
        <w:rPr>
          <w:rFonts w:eastAsia="Calibri"/>
          <w:bCs/>
          <w:szCs w:val="24"/>
          <w:lang w:val="en-IN"/>
        </w:rPr>
        <w:pPrChange w:id="1934" w:author="mananarora1571@gmail.com" w:date="2021-05-30T15:12:00Z">
          <w:pPr/>
        </w:pPrChange>
      </w:pPr>
    </w:p>
    <w:p w14:paraId="24C85A06" w14:textId="77777777" w:rsidR="0027038B" w:rsidRPr="00DE39BA" w:rsidRDefault="0027038B" w:rsidP="00F535CA">
      <w:pPr>
        <w:widowControl w:val="0"/>
        <w:rPr>
          <w:rFonts w:eastAsia="Calibri"/>
          <w:bCs/>
          <w:szCs w:val="24"/>
          <w:lang w:val="en-IN"/>
        </w:rPr>
        <w:pPrChange w:id="1935" w:author="mananarora1571@gmail.com" w:date="2021-05-30T15:12:00Z">
          <w:pPr/>
        </w:pPrChange>
      </w:pPr>
      <w:r w:rsidRPr="00DE39BA">
        <w:rPr>
          <w:rFonts w:eastAsia="Calibri"/>
          <w:bCs/>
          <w:szCs w:val="24"/>
          <w:lang w:val="en-IN"/>
        </w:rPr>
        <w:t>import '../../constants/constants.dart';</w:t>
      </w:r>
    </w:p>
    <w:p w14:paraId="35326309" w14:textId="77777777" w:rsidR="0027038B" w:rsidRPr="00DE39BA" w:rsidRDefault="0027038B" w:rsidP="00F535CA">
      <w:pPr>
        <w:widowControl w:val="0"/>
        <w:rPr>
          <w:rFonts w:eastAsia="Calibri"/>
          <w:bCs/>
          <w:szCs w:val="24"/>
          <w:lang w:val="en-IN"/>
        </w:rPr>
        <w:pPrChange w:id="1936" w:author="mananarora1571@gmail.com" w:date="2021-05-30T15:12:00Z">
          <w:pPr/>
        </w:pPrChange>
      </w:pPr>
      <w:r w:rsidRPr="00DE39BA">
        <w:rPr>
          <w:rFonts w:eastAsia="Calibri"/>
          <w:bCs/>
          <w:szCs w:val="24"/>
          <w:lang w:val="en-IN"/>
        </w:rPr>
        <w:t>import '../../constants/style_constants.dart';</w:t>
      </w:r>
    </w:p>
    <w:p w14:paraId="690E155A" w14:textId="77777777" w:rsidR="0027038B" w:rsidRPr="00DE39BA" w:rsidRDefault="0027038B" w:rsidP="00F535CA">
      <w:pPr>
        <w:widowControl w:val="0"/>
        <w:rPr>
          <w:rFonts w:eastAsia="Calibri"/>
          <w:bCs/>
          <w:szCs w:val="24"/>
          <w:lang w:val="en-IN"/>
        </w:rPr>
        <w:pPrChange w:id="1937" w:author="mananarora1571@gmail.com" w:date="2021-05-30T15:12:00Z">
          <w:pPr/>
        </w:pPrChange>
      </w:pPr>
      <w:r w:rsidRPr="00DE39BA">
        <w:rPr>
          <w:rFonts w:eastAsia="Calibri"/>
          <w:bCs/>
          <w:szCs w:val="24"/>
          <w:lang w:val="en-IN"/>
        </w:rPr>
        <w:t>import '../../routes/app_pages.dart';</w:t>
      </w:r>
    </w:p>
    <w:p w14:paraId="5C5609AA" w14:textId="77777777" w:rsidR="0027038B" w:rsidRPr="00DE39BA" w:rsidRDefault="0027038B" w:rsidP="00F535CA">
      <w:pPr>
        <w:widowControl w:val="0"/>
        <w:rPr>
          <w:rFonts w:eastAsia="Calibri"/>
          <w:bCs/>
          <w:szCs w:val="24"/>
          <w:lang w:val="en-IN"/>
        </w:rPr>
        <w:pPrChange w:id="1938" w:author="mananarora1571@gmail.com" w:date="2021-05-30T15:12:00Z">
          <w:pPr/>
        </w:pPrChange>
      </w:pPr>
      <w:r w:rsidRPr="00DE39BA">
        <w:rPr>
          <w:rFonts w:eastAsia="Calibri"/>
          <w:bCs/>
          <w:szCs w:val="24"/>
          <w:lang w:val="en-IN"/>
        </w:rPr>
        <w:t>import '../../shared/button.dart';</w:t>
      </w:r>
    </w:p>
    <w:p w14:paraId="6BBDB524" w14:textId="77777777" w:rsidR="0027038B" w:rsidRPr="00DE39BA" w:rsidRDefault="0027038B" w:rsidP="00F535CA">
      <w:pPr>
        <w:widowControl w:val="0"/>
        <w:rPr>
          <w:rFonts w:eastAsia="Calibri"/>
          <w:bCs/>
          <w:szCs w:val="24"/>
          <w:lang w:val="en-IN"/>
        </w:rPr>
        <w:pPrChange w:id="1939" w:author="mananarora1571@gmail.com" w:date="2021-05-30T15:12:00Z">
          <w:pPr/>
        </w:pPrChange>
      </w:pPr>
      <w:r w:rsidRPr="00DE39BA">
        <w:rPr>
          <w:rFonts w:eastAsia="Calibri"/>
          <w:bCs/>
          <w:szCs w:val="24"/>
          <w:lang w:val="en-IN"/>
        </w:rPr>
        <w:t>import 'login_controller.dart';</w:t>
      </w:r>
    </w:p>
    <w:p w14:paraId="67DB25FB" w14:textId="77777777" w:rsidR="0027038B" w:rsidRPr="00DE39BA" w:rsidRDefault="0027038B" w:rsidP="00F535CA">
      <w:pPr>
        <w:widowControl w:val="0"/>
        <w:rPr>
          <w:rFonts w:eastAsia="Calibri"/>
          <w:bCs/>
          <w:szCs w:val="24"/>
          <w:lang w:val="en-IN"/>
        </w:rPr>
        <w:pPrChange w:id="1940" w:author="mananarora1571@gmail.com" w:date="2021-05-30T15:12:00Z">
          <w:pPr/>
        </w:pPrChange>
      </w:pPr>
    </w:p>
    <w:p w14:paraId="5D4CEA6B" w14:textId="77777777" w:rsidR="0027038B" w:rsidRPr="00DE39BA" w:rsidRDefault="0027038B" w:rsidP="00F535CA">
      <w:pPr>
        <w:widowControl w:val="0"/>
        <w:rPr>
          <w:rFonts w:eastAsia="Calibri"/>
          <w:bCs/>
          <w:szCs w:val="24"/>
          <w:lang w:val="en-IN"/>
        </w:rPr>
        <w:pPrChange w:id="1941" w:author="mananarora1571@gmail.com" w:date="2021-05-30T15:12:00Z">
          <w:pPr/>
        </w:pPrChange>
      </w:pPr>
      <w:r w:rsidRPr="00DE39BA">
        <w:rPr>
          <w:rFonts w:eastAsia="Calibri"/>
          <w:bCs/>
          <w:szCs w:val="24"/>
          <w:lang w:val="en-IN"/>
        </w:rPr>
        <w:t>class LoginView extends GetView&lt;LoginController&gt; {</w:t>
      </w:r>
    </w:p>
    <w:p w14:paraId="6AC9FBB6" w14:textId="77777777" w:rsidR="0027038B" w:rsidRPr="00DE39BA" w:rsidRDefault="0027038B" w:rsidP="00F535CA">
      <w:pPr>
        <w:widowControl w:val="0"/>
        <w:rPr>
          <w:rFonts w:eastAsia="Calibri"/>
          <w:bCs/>
          <w:szCs w:val="24"/>
          <w:lang w:val="en-IN"/>
        </w:rPr>
        <w:pPrChange w:id="1942" w:author="mananarora1571@gmail.com" w:date="2021-05-30T15:12:00Z">
          <w:pPr/>
        </w:pPrChange>
      </w:pPr>
      <w:r w:rsidRPr="00DE39BA">
        <w:rPr>
          <w:rFonts w:eastAsia="Calibri"/>
          <w:bCs/>
          <w:szCs w:val="24"/>
          <w:lang w:val="en-IN"/>
        </w:rPr>
        <w:t xml:space="preserve">  final _formKey = GlobalKey&lt;FormState&gt;();</w:t>
      </w:r>
    </w:p>
    <w:p w14:paraId="61CA6416" w14:textId="77777777" w:rsidR="0027038B" w:rsidRPr="00DE39BA" w:rsidRDefault="0027038B" w:rsidP="00F535CA">
      <w:pPr>
        <w:widowControl w:val="0"/>
        <w:rPr>
          <w:rFonts w:eastAsia="Calibri"/>
          <w:bCs/>
          <w:szCs w:val="24"/>
          <w:lang w:val="en-IN"/>
        </w:rPr>
        <w:pPrChange w:id="1943" w:author="mananarora1571@gmail.com" w:date="2021-05-30T15:12:00Z">
          <w:pPr/>
        </w:pPrChange>
      </w:pPr>
      <w:r w:rsidRPr="00DE39BA">
        <w:rPr>
          <w:rFonts w:eastAsia="Calibri"/>
          <w:bCs/>
          <w:szCs w:val="24"/>
          <w:lang w:val="en-IN"/>
        </w:rPr>
        <w:lastRenderedPageBreak/>
        <w:t xml:space="preserve">  @override</w:t>
      </w:r>
    </w:p>
    <w:p w14:paraId="2C6E7A48" w14:textId="77777777" w:rsidR="0027038B" w:rsidRPr="00DE39BA" w:rsidRDefault="0027038B" w:rsidP="00F535CA">
      <w:pPr>
        <w:widowControl w:val="0"/>
        <w:rPr>
          <w:rFonts w:eastAsia="Calibri"/>
          <w:bCs/>
          <w:szCs w:val="24"/>
          <w:lang w:val="en-IN"/>
        </w:rPr>
        <w:pPrChange w:id="1944" w:author="mananarora1571@gmail.com" w:date="2021-05-30T15:12:00Z">
          <w:pPr/>
        </w:pPrChange>
      </w:pPr>
      <w:r w:rsidRPr="00DE39BA">
        <w:rPr>
          <w:rFonts w:eastAsia="Calibri"/>
          <w:bCs/>
          <w:szCs w:val="24"/>
          <w:lang w:val="en-IN"/>
        </w:rPr>
        <w:t xml:space="preserve">  Widget build(BuildContext context) {</w:t>
      </w:r>
    </w:p>
    <w:p w14:paraId="2555F147" w14:textId="77777777" w:rsidR="0027038B" w:rsidRPr="00DE39BA" w:rsidRDefault="0027038B" w:rsidP="00F535CA">
      <w:pPr>
        <w:widowControl w:val="0"/>
        <w:rPr>
          <w:rFonts w:eastAsia="Calibri"/>
          <w:bCs/>
          <w:szCs w:val="24"/>
          <w:lang w:val="en-IN"/>
        </w:rPr>
        <w:pPrChange w:id="1945" w:author="mananarora1571@gmail.com" w:date="2021-05-30T15:12:00Z">
          <w:pPr/>
        </w:pPrChange>
      </w:pPr>
      <w:r w:rsidRPr="00DE39BA">
        <w:rPr>
          <w:rFonts w:eastAsia="Calibri"/>
          <w:bCs/>
          <w:szCs w:val="24"/>
          <w:lang w:val="en-IN"/>
        </w:rPr>
        <w:t xml:space="preserve">    String _email;</w:t>
      </w:r>
    </w:p>
    <w:p w14:paraId="6D15F174" w14:textId="77777777" w:rsidR="0027038B" w:rsidRPr="00DE39BA" w:rsidRDefault="0027038B" w:rsidP="00F535CA">
      <w:pPr>
        <w:widowControl w:val="0"/>
        <w:rPr>
          <w:rFonts w:eastAsia="Calibri"/>
          <w:bCs/>
          <w:szCs w:val="24"/>
          <w:lang w:val="en-IN"/>
        </w:rPr>
        <w:pPrChange w:id="1946" w:author="mananarora1571@gmail.com" w:date="2021-05-30T15:12:00Z">
          <w:pPr/>
        </w:pPrChange>
      </w:pPr>
      <w:r w:rsidRPr="00DE39BA">
        <w:rPr>
          <w:rFonts w:eastAsia="Calibri"/>
          <w:bCs/>
          <w:szCs w:val="24"/>
          <w:lang w:val="en-IN"/>
        </w:rPr>
        <w:t xml:space="preserve">    String _password;</w:t>
      </w:r>
    </w:p>
    <w:p w14:paraId="7DDCE5F9" w14:textId="77777777" w:rsidR="0027038B" w:rsidRPr="00DE39BA" w:rsidRDefault="0027038B" w:rsidP="00F535CA">
      <w:pPr>
        <w:widowControl w:val="0"/>
        <w:rPr>
          <w:rFonts w:eastAsia="Calibri"/>
          <w:bCs/>
          <w:szCs w:val="24"/>
          <w:lang w:val="en-IN"/>
        </w:rPr>
        <w:pPrChange w:id="1947" w:author="mananarora1571@gmail.com" w:date="2021-05-30T15:12:00Z">
          <w:pPr/>
        </w:pPrChange>
      </w:pPr>
      <w:r w:rsidRPr="00DE39BA">
        <w:rPr>
          <w:rFonts w:eastAsia="Calibri"/>
          <w:bCs/>
          <w:szCs w:val="24"/>
          <w:lang w:val="en-IN"/>
        </w:rPr>
        <w:t xml:space="preserve">    final RxBool _showPassword = false.obs;</w:t>
      </w:r>
    </w:p>
    <w:p w14:paraId="1E6F84F5" w14:textId="77777777" w:rsidR="0027038B" w:rsidRPr="00DE39BA" w:rsidRDefault="0027038B" w:rsidP="00F535CA">
      <w:pPr>
        <w:widowControl w:val="0"/>
        <w:rPr>
          <w:rFonts w:eastAsia="Calibri"/>
          <w:bCs/>
          <w:szCs w:val="24"/>
          <w:lang w:val="en-IN"/>
        </w:rPr>
        <w:pPrChange w:id="1948" w:author="mananarora1571@gmail.com" w:date="2021-05-30T15:12:00Z">
          <w:pPr/>
        </w:pPrChange>
      </w:pPr>
      <w:r w:rsidRPr="00DE39BA">
        <w:rPr>
          <w:rFonts w:eastAsia="Calibri"/>
          <w:bCs/>
          <w:szCs w:val="24"/>
          <w:lang w:val="en-IN"/>
        </w:rPr>
        <w:t xml:space="preserve">    return Scaffold(</w:t>
      </w:r>
    </w:p>
    <w:p w14:paraId="374C7C74" w14:textId="77777777" w:rsidR="0027038B" w:rsidRPr="00DE39BA" w:rsidRDefault="0027038B" w:rsidP="00F535CA">
      <w:pPr>
        <w:widowControl w:val="0"/>
        <w:rPr>
          <w:rFonts w:eastAsia="Calibri"/>
          <w:bCs/>
          <w:szCs w:val="24"/>
          <w:lang w:val="en-IN"/>
        </w:rPr>
        <w:pPrChange w:id="1949" w:author="mananarora1571@gmail.com" w:date="2021-05-30T15:12:00Z">
          <w:pPr/>
        </w:pPrChange>
      </w:pPr>
      <w:r w:rsidRPr="00DE39BA">
        <w:rPr>
          <w:rFonts w:eastAsia="Calibri"/>
          <w:bCs/>
          <w:szCs w:val="24"/>
          <w:lang w:val="en-IN"/>
        </w:rPr>
        <w:t xml:space="preserve">      body: Padding(</w:t>
      </w:r>
    </w:p>
    <w:p w14:paraId="0C4F32A1" w14:textId="77777777" w:rsidR="0027038B" w:rsidRPr="00DE39BA" w:rsidRDefault="0027038B" w:rsidP="00F535CA">
      <w:pPr>
        <w:widowControl w:val="0"/>
        <w:rPr>
          <w:rFonts w:eastAsia="Calibri"/>
          <w:bCs/>
          <w:szCs w:val="24"/>
          <w:lang w:val="en-IN"/>
        </w:rPr>
        <w:pPrChange w:id="1950" w:author="mananarora1571@gmail.com" w:date="2021-05-30T15:12:00Z">
          <w:pPr/>
        </w:pPrChange>
      </w:pPr>
      <w:r w:rsidRPr="00DE39BA">
        <w:rPr>
          <w:rFonts w:eastAsia="Calibri"/>
          <w:bCs/>
          <w:szCs w:val="24"/>
          <w:lang w:val="en-IN"/>
        </w:rPr>
        <w:t xml:space="preserve">        padding: EdgeInsets.symmetric(</w:t>
      </w:r>
    </w:p>
    <w:p w14:paraId="5555FEB6" w14:textId="77777777" w:rsidR="0027038B" w:rsidRPr="00DE39BA" w:rsidRDefault="0027038B" w:rsidP="00F535CA">
      <w:pPr>
        <w:widowControl w:val="0"/>
        <w:rPr>
          <w:rFonts w:eastAsia="Calibri"/>
          <w:bCs/>
          <w:szCs w:val="24"/>
          <w:lang w:val="en-IN"/>
        </w:rPr>
        <w:pPrChange w:id="1951" w:author="mananarora1571@gmail.com" w:date="2021-05-30T15:12:00Z">
          <w:pPr/>
        </w:pPrChange>
      </w:pPr>
      <w:r w:rsidRPr="00DE39BA">
        <w:rPr>
          <w:rFonts w:eastAsia="Calibri"/>
          <w:bCs/>
          <w:szCs w:val="24"/>
          <w:lang w:val="en-IN"/>
        </w:rPr>
        <w:t xml:space="preserve">          horizontal: Get.width * .05,</w:t>
      </w:r>
    </w:p>
    <w:p w14:paraId="5F197D1C" w14:textId="77777777" w:rsidR="0027038B" w:rsidRPr="00DE39BA" w:rsidRDefault="0027038B" w:rsidP="00F535CA">
      <w:pPr>
        <w:widowControl w:val="0"/>
        <w:rPr>
          <w:rFonts w:eastAsia="Calibri"/>
          <w:bCs/>
          <w:szCs w:val="24"/>
          <w:lang w:val="en-IN"/>
        </w:rPr>
        <w:pPrChange w:id="1952" w:author="mananarora1571@gmail.com" w:date="2021-05-30T15:12:00Z">
          <w:pPr/>
        </w:pPrChange>
      </w:pPr>
      <w:r w:rsidRPr="00DE39BA">
        <w:rPr>
          <w:rFonts w:eastAsia="Calibri"/>
          <w:bCs/>
          <w:szCs w:val="24"/>
          <w:lang w:val="en-IN"/>
        </w:rPr>
        <w:t xml:space="preserve">          vertical: Get.height * 0.07,</w:t>
      </w:r>
    </w:p>
    <w:p w14:paraId="6FE171B6" w14:textId="77777777" w:rsidR="0027038B" w:rsidRPr="00DE39BA" w:rsidRDefault="0027038B" w:rsidP="00F535CA">
      <w:pPr>
        <w:widowControl w:val="0"/>
        <w:rPr>
          <w:rFonts w:eastAsia="Calibri"/>
          <w:bCs/>
          <w:szCs w:val="24"/>
          <w:lang w:val="en-IN"/>
        </w:rPr>
        <w:pPrChange w:id="1953" w:author="mananarora1571@gmail.com" w:date="2021-05-30T15:12:00Z">
          <w:pPr/>
        </w:pPrChange>
      </w:pPr>
      <w:r w:rsidRPr="00DE39BA">
        <w:rPr>
          <w:rFonts w:eastAsia="Calibri"/>
          <w:bCs/>
          <w:szCs w:val="24"/>
          <w:lang w:val="en-IN"/>
        </w:rPr>
        <w:t xml:space="preserve">        ),</w:t>
      </w:r>
    </w:p>
    <w:p w14:paraId="36D44B74" w14:textId="77777777" w:rsidR="0027038B" w:rsidRPr="00DE39BA" w:rsidRDefault="0027038B" w:rsidP="00F535CA">
      <w:pPr>
        <w:widowControl w:val="0"/>
        <w:rPr>
          <w:rFonts w:eastAsia="Calibri"/>
          <w:bCs/>
          <w:szCs w:val="24"/>
          <w:lang w:val="en-IN"/>
        </w:rPr>
        <w:pPrChange w:id="1954" w:author="mananarora1571@gmail.com" w:date="2021-05-30T15:12:00Z">
          <w:pPr/>
        </w:pPrChange>
      </w:pPr>
      <w:r w:rsidRPr="00DE39BA">
        <w:rPr>
          <w:rFonts w:eastAsia="Calibri"/>
          <w:bCs/>
          <w:szCs w:val="24"/>
          <w:lang w:val="en-IN"/>
        </w:rPr>
        <w:t xml:space="preserve">        child: Form(</w:t>
      </w:r>
    </w:p>
    <w:p w14:paraId="095F7032" w14:textId="77777777" w:rsidR="0027038B" w:rsidRPr="00DE39BA" w:rsidRDefault="0027038B" w:rsidP="00F535CA">
      <w:pPr>
        <w:widowControl w:val="0"/>
        <w:rPr>
          <w:rFonts w:eastAsia="Calibri"/>
          <w:bCs/>
          <w:szCs w:val="24"/>
          <w:lang w:val="en-IN"/>
        </w:rPr>
        <w:pPrChange w:id="1955" w:author="mananarora1571@gmail.com" w:date="2021-05-30T15:12:00Z">
          <w:pPr/>
        </w:pPrChange>
      </w:pPr>
      <w:r w:rsidRPr="00DE39BA">
        <w:rPr>
          <w:rFonts w:eastAsia="Calibri"/>
          <w:bCs/>
          <w:szCs w:val="24"/>
          <w:lang w:val="en-IN"/>
        </w:rPr>
        <w:t xml:space="preserve">          key: _formKey,</w:t>
      </w:r>
    </w:p>
    <w:p w14:paraId="2D5FD37B" w14:textId="77777777" w:rsidR="0027038B" w:rsidRPr="00DE39BA" w:rsidRDefault="0027038B" w:rsidP="00F535CA">
      <w:pPr>
        <w:widowControl w:val="0"/>
        <w:rPr>
          <w:rFonts w:eastAsia="Calibri"/>
          <w:bCs/>
          <w:szCs w:val="24"/>
          <w:lang w:val="en-IN"/>
        </w:rPr>
        <w:pPrChange w:id="1956" w:author="mananarora1571@gmail.com" w:date="2021-05-30T15:12:00Z">
          <w:pPr/>
        </w:pPrChange>
      </w:pPr>
      <w:r w:rsidRPr="00DE39BA">
        <w:rPr>
          <w:rFonts w:eastAsia="Calibri"/>
          <w:bCs/>
          <w:szCs w:val="24"/>
          <w:lang w:val="en-IN"/>
        </w:rPr>
        <w:t xml:space="preserve">          child: Column(</w:t>
      </w:r>
    </w:p>
    <w:p w14:paraId="5040DAB1" w14:textId="77777777" w:rsidR="0027038B" w:rsidRPr="00DE39BA" w:rsidRDefault="0027038B" w:rsidP="00F535CA">
      <w:pPr>
        <w:widowControl w:val="0"/>
        <w:rPr>
          <w:rFonts w:eastAsia="Calibri"/>
          <w:bCs/>
          <w:szCs w:val="24"/>
          <w:lang w:val="en-IN"/>
        </w:rPr>
        <w:pPrChange w:id="1957" w:author="mananarora1571@gmail.com" w:date="2021-05-30T15:12:00Z">
          <w:pPr/>
        </w:pPrChange>
      </w:pPr>
      <w:r w:rsidRPr="00DE39BA">
        <w:rPr>
          <w:rFonts w:eastAsia="Calibri"/>
          <w:bCs/>
          <w:szCs w:val="24"/>
          <w:lang w:val="en-IN"/>
        </w:rPr>
        <w:t xml:space="preserve">            children: &lt;Widget&gt;[</w:t>
      </w:r>
    </w:p>
    <w:p w14:paraId="63129D4D" w14:textId="77777777" w:rsidR="0027038B" w:rsidRPr="00DE39BA" w:rsidRDefault="0027038B" w:rsidP="00F535CA">
      <w:pPr>
        <w:widowControl w:val="0"/>
        <w:rPr>
          <w:rFonts w:eastAsia="Calibri"/>
          <w:bCs/>
          <w:szCs w:val="24"/>
          <w:lang w:val="en-IN"/>
        </w:rPr>
        <w:pPrChange w:id="1958" w:author="mananarora1571@gmail.com" w:date="2021-05-30T15:12:00Z">
          <w:pPr/>
        </w:pPrChange>
      </w:pPr>
      <w:r w:rsidRPr="00DE39BA">
        <w:rPr>
          <w:rFonts w:eastAsia="Calibri"/>
          <w:bCs/>
          <w:szCs w:val="24"/>
          <w:lang w:val="en-IN"/>
        </w:rPr>
        <w:t xml:space="preserve">              Flexible(</w:t>
      </w:r>
    </w:p>
    <w:p w14:paraId="5C298D7B" w14:textId="77777777" w:rsidR="0027038B" w:rsidRPr="00DE39BA" w:rsidRDefault="0027038B" w:rsidP="00F535CA">
      <w:pPr>
        <w:widowControl w:val="0"/>
        <w:rPr>
          <w:rFonts w:eastAsia="Calibri"/>
          <w:bCs/>
          <w:szCs w:val="24"/>
          <w:lang w:val="en-IN"/>
        </w:rPr>
        <w:pPrChange w:id="1959" w:author="mananarora1571@gmail.com" w:date="2021-05-30T15:12:00Z">
          <w:pPr/>
        </w:pPrChange>
      </w:pPr>
      <w:r w:rsidRPr="00DE39BA">
        <w:rPr>
          <w:rFonts w:eastAsia="Calibri"/>
          <w:bCs/>
          <w:szCs w:val="24"/>
          <w:lang w:val="en-IN"/>
        </w:rPr>
        <w:t xml:space="preserve">                child: Hero(</w:t>
      </w:r>
    </w:p>
    <w:p w14:paraId="412580D9" w14:textId="77777777" w:rsidR="0027038B" w:rsidRPr="00DE39BA" w:rsidRDefault="0027038B" w:rsidP="00F535CA">
      <w:pPr>
        <w:widowControl w:val="0"/>
        <w:rPr>
          <w:rFonts w:eastAsia="Calibri"/>
          <w:bCs/>
          <w:szCs w:val="24"/>
          <w:lang w:val="en-IN"/>
        </w:rPr>
        <w:pPrChange w:id="1960" w:author="mananarora1571@gmail.com" w:date="2021-05-30T15:12:00Z">
          <w:pPr/>
        </w:pPrChange>
      </w:pPr>
      <w:r w:rsidRPr="00DE39BA">
        <w:rPr>
          <w:rFonts w:eastAsia="Calibri"/>
          <w:bCs/>
          <w:szCs w:val="24"/>
          <w:lang w:val="en-IN"/>
        </w:rPr>
        <w:t xml:space="preserve">                  tag: 'logo',</w:t>
      </w:r>
    </w:p>
    <w:p w14:paraId="56CCE484" w14:textId="77777777" w:rsidR="0027038B" w:rsidRPr="00DE39BA" w:rsidRDefault="0027038B" w:rsidP="00F535CA">
      <w:pPr>
        <w:widowControl w:val="0"/>
        <w:rPr>
          <w:rFonts w:eastAsia="Calibri"/>
          <w:bCs/>
          <w:szCs w:val="24"/>
          <w:lang w:val="en-IN"/>
        </w:rPr>
        <w:pPrChange w:id="1961" w:author="mananarora1571@gmail.com" w:date="2021-05-30T15:12:00Z">
          <w:pPr/>
        </w:pPrChange>
      </w:pPr>
      <w:r w:rsidRPr="00DE39BA">
        <w:rPr>
          <w:rFonts w:eastAsia="Calibri"/>
          <w:bCs/>
          <w:szCs w:val="24"/>
          <w:lang w:val="en-IN"/>
        </w:rPr>
        <w:t xml:space="preserve">                  child: SizedBox(</w:t>
      </w:r>
    </w:p>
    <w:p w14:paraId="0D677412" w14:textId="77777777" w:rsidR="0027038B" w:rsidRPr="00DE39BA" w:rsidRDefault="0027038B" w:rsidP="00F535CA">
      <w:pPr>
        <w:widowControl w:val="0"/>
        <w:rPr>
          <w:rFonts w:eastAsia="Calibri"/>
          <w:bCs/>
          <w:szCs w:val="24"/>
          <w:lang w:val="en-IN"/>
        </w:rPr>
        <w:pPrChange w:id="1962" w:author="mananarora1571@gmail.com" w:date="2021-05-30T15:12:00Z">
          <w:pPr/>
        </w:pPrChange>
      </w:pPr>
      <w:r w:rsidRPr="00DE39BA">
        <w:rPr>
          <w:rFonts w:eastAsia="Calibri"/>
          <w:bCs/>
          <w:szCs w:val="24"/>
          <w:lang w:val="en-IN"/>
        </w:rPr>
        <w:t xml:space="preserve">                    height: Get.height * .3,</w:t>
      </w:r>
    </w:p>
    <w:p w14:paraId="54DCA164" w14:textId="77777777" w:rsidR="0027038B" w:rsidRPr="00DE39BA" w:rsidRDefault="0027038B" w:rsidP="00F535CA">
      <w:pPr>
        <w:widowControl w:val="0"/>
        <w:rPr>
          <w:rFonts w:eastAsia="Calibri"/>
          <w:bCs/>
          <w:szCs w:val="24"/>
          <w:lang w:val="en-IN"/>
        </w:rPr>
        <w:pPrChange w:id="1963" w:author="mananarora1571@gmail.com" w:date="2021-05-30T15:12:00Z">
          <w:pPr/>
        </w:pPrChange>
      </w:pPr>
      <w:r w:rsidRPr="00DE39BA">
        <w:rPr>
          <w:rFonts w:eastAsia="Calibri"/>
          <w:bCs/>
          <w:szCs w:val="24"/>
          <w:lang w:val="en-IN"/>
        </w:rPr>
        <w:t xml:space="preserve">                    child: Image.asset('assets/icons/icon.png'),</w:t>
      </w:r>
    </w:p>
    <w:p w14:paraId="2F2864C7" w14:textId="77777777" w:rsidR="0027038B" w:rsidRPr="00DE39BA" w:rsidRDefault="0027038B" w:rsidP="00F535CA">
      <w:pPr>
        <w:widowControl w:val="0"/>
        <w:rPr>
          <w:rFonts w:eastAsia="Calibri"/>
          <w:bCs/>
          <w:szCs w:val="24"/>
          <w:lang w:val="en-IN"/>
        </w:rPr>
        <w:pPrChange w:id="1964" w:author="mananarora1571@gmail.com" w:date="2021-05-30T15:12:00Z">
          <w:pPr/>
        </w:pPrChange>
      </w:pPr>
      <w:r w:rsidRPr="00DE39BA">
        <w:rPr>
          <w:rFonts w:eastAsia="Calibri"/>
          <w:bCs/>
          <w:szCs w:val="24"/>
          <w:lang w:val="en-IN"/>
        </w:rPr>
        <w:t xml:space="preserve">                  ),</w:t>
      </w:r>
    </w:p>
    <w:p w14:paraId="3BAEEBE7" w14:textId="77777777" w:rsidR="0027038B" w:rsidRPr="00DE39BA" w:rsidRDefault="0027038B" w:rsidP="00F535CA">
      <w:pPr>
        <w:widowControl w:val="0"/>
        <w:rPr>
          <w:rFonts w:eastAsia="Calibri"/>
          <w:bCs/>
          <w:szCs w:val="24"/>
          <w:lang w:val="en-IN"/>
        </w:rPr>
        <w:pPrChange w:id="1965" w:author="mananarora1571@gmail.com" w:date="2021-05-30T15:12:00Z">
          <w:pPr/>
        </w:pPrChange>
      </w:pPr>
      <w:r w:rsidRPr="00DE39BA">
        <w:rPr>
          <w:rFonts w:eastAsia="Calibri"/>
          <w:bCs/>
          <w:szCs w:val="24"/>
          <w:lang w:val="en-IN"/>
        </w:rPr>
        <w:t xml:space="preserve">                ),</w:t>
      </w:r>
    </w:p>
    <w:p w14:paraId="409CCCF1" w14:textId="77777777" w:rsidR="0027038B" w:rsidRPr="00DE39BA" w:rsidRDefault="0027038B" w:rsidP="00F535CA">
      <w:pPr>
        <w:widowControl w:val="0"/>
        <w:rPr>
          <w:rFonts w:eastAsia="Calibri"/>
          <w:bCs/>
          <w:szCs w:val="24"/>
          <w:lang w:val="en-IN"/>
        </w:rPr>
        <w:pPrChange w:id="1966" w:author="mananarora1571@gmail.com" w:date="2021-05-30T15:12:00Z">
          <w:pPr/>
        </w:pPrChange>
      </w:pPr>
      <w:r w:rsidRPr="00DE39BA">
        <w:rPr>
          <w:rFonts w:eastAsia="Calibri"/>
          <w:bCs/>
          <w:szCs w:val="24"/>
          <w:lang w:val="en-IN"/>
        </w:rPr>
        <w:t xml:space="preserve">              ),</w:t>
      </w:r>
    </w:p>
    <w:p w14:paraId="5A6F1317" w14:textId="77777777" w:rsidR="0027038B" w:rsidRPr="00DE39BA" w:rsidRDefault="0027038B" w:rsidP="00F535CA">
      <w:pPr>
        <w:widowControl w:val="0"/>
        <w:rPr>
          <w:rFonts w:eastAsia="Calibri"/>
          <w:bCs/>
          <w:szCs w:val="24"/>
          <w:lang w:val="en-IN"/>
        </w:rPr>
        <w:pPrChange w:id="1967" w:author="mananarora1571@gmail.com" w:date="2021-05-30T15:12:00Z">
          <w:pPr/>
        </w:pPrChange>
      </w:pPr>
      <w:r w:rsidRPr="00DE39BA">
        <w:rPr>
          <w:rFonts w:eastAsia="Calibri"/>
          <w:bCs/>
          <w:szCs w:val="24"/>
          <w:lang w:val="en-IN"/>
        </w:rPr>
        <w:t xml:space="preserve">              SizedBox(</w:t>
      </w:r>
    </w:p>
    <w:p w14:paraId="723C3584" w14:textId="77777777" w:rsidR="0027038B" w:rsidRPr="00DE39BA" w:rsidRDefault="0027038B" w:rsidP="00F535CA">
      <w:pPr>
        <w:widowControl w:val="0"/>
        <w:rPr>
          <w:rFonts w:eastAsia="Calibri"/>
          <w:bCs/>
          <w:szCs w:val="24"/>
          <w:lang w:val="en-IN"/>
        </w:rPr>
        <w:pPrChange w:id="1968" w:author="mananarora1571@gmail.com" w:date="2021-05-30T15:12:00Z">
          <w:pPr/>
        </w:pPrChange>
      </w:pPr>
      <w:r w:rsidRPr="00DE39BA">
        <w:rPr>
          <w:rFonts w:eastAsia="Calibri"/>
          <w:bCs/>
          <w:szCs w:val="24"/>
          <w:lang w:val="en-IN"/>
        </w:rPr>
        <w:t xml:space="preserve">                height: Get.height * .05,</w:t>
      </w:r>
    </w:p>
    <w:p w14:paraId="0ADDF2D5" w14:textId="77777777" w:rsidR="0027038B" w:rsidRPr="00DE39BA" w:rsidRDefault="0027038B" w:rsidP="00F535CA">
      <w:pPr>
        <w:widowControl w:val="0"/>
        <w:rPr>
          <w:rFonts w:eastAsia="Calibri"/>
          <w:bCs/>
          <w:szCs w:val="24"/>
          <w:lang w:val="en-IN"/>
        </w:rPr>
        <w:pPrChange w:id="1969" w:author="mananarora1571@gmail.com" w:date="2021-05-30T15:12:00Z">
          <w:pPr/>
        </w:pPrChange>
      </w:pPr>
      <w:r w:rsidRPr="00DE39BA">
        <w:rPr>
          <w:rFonts w:eastAsia="Calibri"/>
          <w:bCs/>
          <w:szCs w:val="24"/>
          <w:lang w:val="en-IN"/>
        </w:rPr>
        <w:t xml:space="preserve">              ),</w:t>
      </w:r>
    </w:p>
    <w:p w14:paraId="7FB97BD0" w14:textId="77777777" w:rsidR="0027038B" w:rsidRPr="00DE39BA" w:rsidRDefault="0027038B" w:rsidP="00F535CA">
      <w:pPr>
        <w:widowControl w:val="0"/>
        <w:rPr>
          <w:rFonts w:eastAsia="Calibri"/>
          <w:bCs/>
          <w:szCs w:val="24"/>
          <w:lang w:val="en-IN"/>
        </w:rPr>
        <w:pPrChange w:id="1970" w:author="mananarora1571@gmail.com" w:date="2021-05-30T15:12:00Z">
          <w:pPr/>
        </w:pPrChange>
      </w:pPr>
      <w:r w:rsidRPr="00DE39BA">
        <w:rPr>
          <w:rFonts w:eastAsia="Calibri"/>
          <w:bCs/>
          <w:szCs w:val="24"/>
          <w:lang w:val="en-IN"/>
        </w:rPr>
        <w:lastRenderedPageBreak/>
        <w:t xml:space="preserve">              Padding(</w:t>
      </w:r>
    </w:p>
    <w:p w14:paraId="09CFE1BD" w14:textId="77777777" w:rsidR="0027038B" w:rsidRPr="00DE39BA" w:rsidRDefault="0027038B" w:rsidP="00F535CA">
      <w:pPr>
        <w:widowControl w:val="0"/>
        <w:rPr>
          <w:rFonts w:eastAsia="Calibri"/>
          <w:bCs/>
          <w:szCs w:val="24"/>
          <w:lang w:val="en-IN"/>
        </w:rPr>
        <w:pPrChange w:id="1971" w:author="mananarora1571@gmail.com" w:date="2021-05-30T15:12:00Z">
          <w:pPr/>
        </w:pPrChange>
      </w:pPr>
      <w:r w:rsidRPr="00DE39BA">
        <w:rPr>
          <w:rFonts w:eastAsia="Calibri"/>
          <w:bCs/>
          <w:szCs w:val="24"/>
          <w:lang w:val="en-IN"/>
        </w:rPr>
        <w:t xml:space="preserve">                padding: const EdgeInsets.all(8.0),</w:t>
      </w:r>
    </w:p>
    <w:p w14:paraId="0713B6DA" w14:textId="77777777" w:rsidR="0027038B" w:rsidRPr="00DE39BA" w:rsidRDefault="0027038B" w:rsidP="00F535CA">
      <w:pPr>
        <w:widowControl w:val="0"/>
        <w:rPr>
          <w:rFonts w:eastAsia="Calibri"/>
          <w:bCs/>
          <w:szCs w:val="24"/>
          <w:lang w:val="en-IN"/>
        </w:rPr>
        <w:pPrChange w:id="1972" w:author="mananarora1571@gmail.com" w:date="2021-05-30T15:12:00Z">
          <w:pPr/>
        </w:pPrChange>
      </w:pPr>
      <w:r w:rsidRPr="00DE39BA">
        <w:rPr>
          <w:rFonts w:eastAsia="Calibri"/>
          <w:bCs/>
          <w:szCs w:val="24"/>
          <w:lang w:val="en-IN"/>
        </w:rPr>
        <w:t xml:space="preserve">                child: TextFormField(</w:t>
      </w:r>
    </w:p>
    <w:p w14:paraId="1A5A7C99" w14:textId="77777777" w:rsidR="0027038B" w:rsidRPr="00DE39BA" w:rsidRDefault="0027038B" w:rsidP="00F535CA">
      <w:pPr>
        <w:widowControl w:val="0"/>
        <w:rPr>
          <w:rFonts w:eastAsia="Calibri"/>
          <w:bCs/>
          <w:szCs w:val="24"/>
          <w:lang w:val="en-IN"/>
        </w:rPr>
        <w:pPrChange w:id="1973" w:author="mananarora1571@gmail.com" w:date="2021-05-30T15:12:00Z">
          <w:pPr/>
        </w:pPrChange>
      </w:pPr>
      <w:r w:rsidRPr="00DE39BA">
        <w:rPr>
          <w:rFonts w:eastAsia="Calibri"/>
          <w:bCs/>
          <w:szCs w:val="24"/>
          <w:lang w:val="en-IN"/>
        </w:rPr>
        <w:t xml:space="preserve">                  textInputAction: TextInputAction.next,</w:t>
      </w:r>
    </w:p>
    <w:p w14:paraId="1C6AC44A" w14:textId="77777777" w:rsidR="0027038B" w:rsidRPr="00DE39BA" w:rsidRDefault="0027038B" w:rsidP="00F535CA">
      <w:pPr>
        <w:widowControl w:val="0"/>
        <w:rPr>
          <w:rFonts w:eastAsia="Calibri"/>
          <w:bCs/>
          <w:szCs w:val="24"/>
          <w:lang w:val="en-IN"/>
        </w:rPr>
        <w:pPrChange w:id="1974" w:author="mananarora1571@gmail.com" w:date="2021-05-30T15:12:00Z">
          <w:pPr/>
        </w:pPrChange>
      </w:pPr>
      <w:r w:rsidRPr="00DE39BA">
        <w:rPr>
          <w:rFonts w:eastAsia="Calibri"/>
          <w:bCs/>
          <w:szCs w:val="24"/>
          <w:lang w:val="en-IN"/>
        </w:rPr>
        <w:t xml:space="preserve">                  validator: (value) {</w:t>
      </w:r>
    </w:p>
    <w:p w14:paraId="46F90208" w14:textId="77777777" w:rsidR="0027038B" w:rsidRPr="00DE39BA" w:rsidRDefault="0027038B" w:rsidP="00F535CA">
      <w:pPr>
        <w:widowControl w:val="0"/>
        <w:rPr>
          <w:rFonts w:eastAsia="Calibri"/>
          <w:bCs/>
          <w:szCs w:val="24"/>
          <w:lang w:val="en-IN"/>
        </w:rPr>
        <w:pPrChange w:id="1975" w:author="mananarora1571@gmail.com" w:date="2021-05-30T15:12:00Z">
          <w:pPr/>
        </w:pPrChange>
      </w:pPr>
      <w:r w:rsidRPr="00DE39BA">
        <w:rPr>
          <w:rFonts w:eastAsia="Calibri"/>
          <w:bCs/>
          <w:szCs w:val="24"/>
          <w:lang w:val="en-IN"/>
        </w:rPr>
        <w:t xml:space="preserve">                    if (!GetUtils.isEmail(value)) {</w:t>
      </w:r>
    </w:p>
    <w:p w14:paraId="59CFBAC1" w14:textId="77777777" w:rsidR="0027038B" w:rsidRPr="00DE39BA" w:rsidRDefault="0027038B" w:rsidP="00F535CA">
      <w:pPr>
        <w:widowControl w:val="0"/>
        <w:rPr>
          <w:rFonts w:eastAsia="Calibri"/>
          <w:bCs/>
          <w:szCs w:val="24"/>
          <w:lang w:val="en-IN"/>
        </w:rPr>
        <w:pPrChange w:id="1976" w:author="mananarora1571@gmail.com" w:date="2021-05-30T15:12:00Z">
          <w:pPr/>
        </w:pPrChange>
      </w:pPr>
      <w:r w:rsidRPr="00DE39BA">
        <w:rPr>
          <w:rFonts w:eastAsia="Calibri"/>
          <w:bCs/>
          <w:szCs w:val="24"/>
          <w:lang w:val="en-IN"/>
        </w:rPr>
        <w:t xml:space="preserve">                      return 'Please enter a valid email-address';</w:t>
      </w:r>
    </w:p>
    <w:p w14:paraId="113C73C1" w14:textId="77777777" w:rsidR="0027038B" w:rsidRPr="00DE39BA" w:rsidRDefault="0027038B" w:rsidP="00F535CA">
      <w:pPr>
        <w:widowControl w:val="0"/>
        <w:rPr>
          <w:rFonts w:eastAsia="Calibri"/>
          <w:bCs/>
          <w:szCs w:val="24"/>
          <w:lang w:val="en-IN"/>
        </w:rPr>
        <w:pPrChange w:id="1977" w:author="mananarora1571@gmail.com" w:date="2021-05-30T15:12:00Z">
          <w:pPr/>
        </w:pPrChange>
      </w:pPr>
      <w:r w:rsidRPr="00DE39BA">
        <w:rPr>
          <w:rFonts w:eastAsia="Calibri"/>
          <w:bCs/>
          <w:szCs w:val="24"/>
          <w:lang w:val="en-IN"/>
        </w:rPr>
        <w:t xml:space="preserve">                    }</w:t>
      </w:r>
    </w:p>
    <w:p w14:paraId="57316D55" w14:textId="77777777" w:rsidR="0027038B" w:rsidRPr="00DE39BA" w:rsidRDefault="0027038B" w:rsidP="00F535CA">
      <w:pPr>
        <w:widowControl w:val="0"/>
        <w:rPr>
          <w:rFonts w:eastAsia="Calibri"/>
          <w:bCs/>
          <w:szCs w:val="24"/>
          <w:lang w:val="en-IN"/>
        </w:rPr>
        <w:pPrChange w:id="1978" w:author="mananarora1571@gmail.com" w:date="2021-05-30T15:12:00Z">
          <w:pPr/>
        </w:pPrChange>
      </w:pPr>
      <w:r w:rsidRPr="00DE39BA">
        <w:rPr>
          <w:rFonts w:eastAsia="Calibri"/>
          <w:bCs/>
          <w:szCs w:val="24"/>
          <w:lang w:val="en-IN"/>
        </w:rPr>
        <w:t xml:space="preserve">                    _email = value;</w:t>
      </w:r>
    </w:p>
    <w:p w14:paraId="1E3C34E4" w14:textId="77777777" w:rsidR="0027038B" w:rsidRPr="00DE39BA" w:rsidRDefault="0027038B" w:rsidP="00F535CA">
      <w:pPr>
        <w:widowControl w:val="0"/>
        <w:rPr>
          <w:rFonts w:eastAsia="Calibri"/>
          <w:bCs/>
          <w:szCs w:val="24"/>
          <w:lang w:val="en-IN"/>
        </w:rPr>
        <w:pPrChange w:id="1979" w:author="mananarora1571@gmail.com" w:date="2021-05-30T15:12:00Z">
          <w:pPr/>
        </w:pPrChange>
      </w:pPr>
      <w:r w:rsidRPr="00DE39BA">
        <w:rPr>
          <w:rFonts w:eastAsia="Calibri"/>
          <w:bCs/>
          <w:szCs w:val="24"/>
          <w:lang w:val="en-IN"/>
        </w:rPr>
        <w:t xml:space="preserve">                    return null;</w:t>
      </w:r>
    </w:p>
    <w:p w14:paraId="06C5CE99" w14:textId="77777777" w:rsidR="0027038B" w:rsidRPr="00DE39BA" w:rsidRDefault="0027038B" w:rsidP="00F535CA">
      <w:pPr>
        <w:widowControl w:val="0"/>
        <w:rPr>
          <w:rFonts w:eastAsia="Calibri"/>
          <w:bCs/>
          <w:szCs w:val="24"/>
          <w:lang w:val="en-IN"/>
        </w:rPr>
        <w:pPrChange w:id="1980" w:author="mananarora1571@gmail.com" w:date="2021-05-30T15:12:00Z">
          <w:pPr/>
        </w:pPrChange>
      </w:pPr>
      <w:r w:rsidRPr="00DE39BA">
        <w:rPr>
          <w:rFonts w:eastAsia="Calibri"/>
          <w:bCs/>
          <w:szCs w:val="24"/>
          <w:lang w:val="en-IN"/>
        </w:rPr>
        <w:t xml:space="preserve">                  },</w:t>
      </w:r>
    </w:p>
    <w:p w14:paraId="6D9366CC" w14:textId="77777777" w:rsidR="0027038B" w:rsidRPr="00DE39BA" w:rsidRDefault="0027038B" w:rsidP="00F535CA">
      <w:pPr>
        <w:widowControl w:val="0"/>
        <w:rPr>
          <w:rFonts w:eastAsia="Calibri"/>
          <w:bCs/>
          <w:szCs w:val="24"/>
          <w:lang w:val="en-IN"/>
        </w:rPr>
        <w:pPrChange w:id="1981" w:author="mananarora1571@gmail.com" w:date="2021-05-30T15:12:00Z">
          <w:pPr/>
        </w:pPrChange>
      </w:pPr>
      <w:r w:rsidRPr="00DE39BA">
        <w:rPr>
          <w:rFonts w:eastAsia="Calibri"/>
          <w:bCs/>
          <w:szCs w:val="24"/>
          <w:lang w:val="en-IN"/>
        </w:rPr>
        <w:t xml:space="preserve">                  autovalidateMode: AutovalidateMode.onUserInteraction,</w:t>
      </w:r>
    </w:p>
    <w:p w14:paraId="4ADB882F" w14:textId="77777777" w:rsidR="0027038B" w:rsidRPr="00DE39BA" w:rsidRDefault="0027038B" w:rsidP="00F535CA">
      <w:pPr>
        <w:widowControl w:val="0"/>
        <w:rPr>
          <w:rFonts w:eastAsia="Calibri"/>
          <w:bCs/>
          <w:szCs w:val="24"/>
          <w:lang w:val="en-IN"/>
        </w:rPr>
        <w:pPrChange w:id="1982" w:author="mananarora1571@gmail.com" w:date="2021-05-30T15:12:00Z">
          <w:pPr/>
        </w:pPrChange>
      </w:pPr>
      <w:r w:rsidRPr="00DE39BA">
        <w:rPr>
          <w:rFonts w:eastAsia="Calibri"/>
          <w:bCs/>
          <w:szCs w:val="24"/>
          <w:lang w:val="en-IN"/>
        </w:rPr>
        <w:t xml:space="preserve">                  keyboardType: TextInputType.emailAddress,</w:t>
      </w:r>
    </w:p>
    <w:p w14:paraId="63045873" w14:textId="77777777" w:rsidR="0027038B" w:rsidRPr="00DE39BA" w:rsidRDefault="0027038B" w:rsidP="00F535CA">
      <w:pPr>
        <w:widowControl w:val="0"/>
        <w:rPr>
          <w:rFonts w:eastAsia="Calibri"/>
          <w:bCs/>
          <w:szCs w:val="24"/>
          <w:lang w:val="en-IN"/>
        </w:rPr>
        <w:pPrChange w:id="1983" w:author="mananarora1571@gmail.com" w:date="2021-05-30T15:12:00Z">
          <w:pPr/>
        </w:pPrChange>
      </w:pPr>
      <w:r w:rsidRPr="00DE39BA">
        <w:rPr>
          <w:rFonts w:eastAsia="Calibri"/>
          <w:bCs/>
          <w:szCs w:val="24"/>
          <w:lang w:val="en-IN"/>
        </w:rPr>
        <w:t xml:space="preserve">                  textAlign: TextAlign.center,</w:t>
      </w:r>
    </w:p>
    <w:p w14:paraId="38C22AC4" w14:textId="77777777" w:rsidR="0027038B" w:rsidRPr="00DE39BA" w:rsidRDefault="0027038B" w:rsidP="00F535CA">
      <w:pPr>
        <w:widowControl w:val="0"/>
        <w:rPr>
          <w:rFonts w:eastAsia="Calibri"/>
          <w:bCs/>
          <w:szCs w:val="24"/>
          <w:lang w:val="en-IN"/>
        </w:rPr>
        <w:pPrChange w:id="1984" w:author="mananarora1571@gmail.com" w:date="2021-05-30T15:12:00Z">
          <w:pPr/>
        </w:pPrChange>
      </w:pPr>
      <w:r w:rsidRPr="00DE39BA">
        <w:rPr>
          <w:rFonts w:eastAsia="Calibri"/>
          <w:bCs/>
          <w:szCs w:val="24"/>
          <w:lang w:val="en-IN"/>
        </w:rPr>
        <w:t xml:space="preserve">                  style: const TextStyle(fontSize: 20),</w:t>
      </w:r>
    </w:p>
    <w:p w14:paraId="0BEF65C4" w14:textId="77777777" w:rsidR="0027038B" w:rsidRPr="00DE39BA" w:rsidRDefault="0027038B" w:rsidP="00F535CA">
      <w:pPr>
        <w:widowControl w:val="0"/>
        <w:rPr>
          <w:rFonts w:eastAsia="Calibri"/>
          <w:bCs/>
          <w:szCs w:val="24"/>
          <w:lang w:val="en-IN"/>
        </w:rPr>
        <w:pPrChange w:id="1985" w:author="mananarora1571@gmail.com" w:date="2021-05-30T15:12:00Z">
          <w:pPr/>
        </w:pPrChange>
      </w:pPr>
      <w:r w:rsidRPr="00DE39BA">
        <w:rPr>
          <w:rFonts w:eastAsia="Calibri"/>
          <w:bCs/>
          <w:szCs w:val="24"/>
          <w:lang w:val="en-IN"/>
        </w:rPr>
        <w:t xml:space="preserve">                  decoration: style.kInputDecoration,</w:t>
      </w:r>
    </w:p>
    <w:p w14:paraId="7A1FCB65" w14:textId="77777777" w:rsidR="0027038B" w:rsidRPr="00DE39BA" w:rsidRDefault="0027038B" w:rsidP="00F535CA">
      <w:pPr>
        <w:widowControl w:val="0"/>
        <w:rPr>
          <w:rFonts w:eastAsia="Calibri"/>
          <w:bCs/>
          <w:szCs w:val="24"/>
          <w:lang w:val="en-IN"/>
        </w:rPr>
        <w:pPrChange w:id="1986" w:author="mananarora1571@gmail.com" w:date="2021-05-30T15:12:00Z">
          <w:pPr/>
        </w:pPrChange>
      </w:pPr>
      <w:r w:rsidRPr="00DE39BA">
        <w:rPr>
          <w:rFonts w:eastAsia="Calibri"/>
          <w:bCs/>
          <w:szCs w:val="24"/>
          <w:lang w:val="en-IN"/>
        </w:rPr>
        <w:t xml:space="preserve">                ),</w:t>
      </w:r>
    </w:p>
    <w:p w14:paraId="30CACE90" w14:textId="77777777" w:rsidR="0027038B" w:rsidRPr="00DE39BA" w:rsidRDefault="0027038B" w:rsidP="00F535CA">
      <w:pPr>
        <w:widowControl w:val="0"/>
        <w:rPr>
          <w:rFonts w:eastAsia="Calibri"/>
          <w:bCs/>
          <w:szCs w:val="24"/>
          <w:lang w:val="en-IN"/>
        </w:rPr>
        <w:pPrChange w:id="1987" w:author="mananarora1571@gmail.com" w:date="2021-05-30T15:12:00Z">
          <w:pPr/>
        </w:pPrChange>
      </w:pPr>
      <w:r w:rsidRPr="00DE39BA">
        <w:rPr>
          <w:rFonts w:eastAsia="Calibri"/>
          <w:bCs/>
          <w:szCs w:val="24"/>
          <w:lang w:val="en-IN"/>
        </w:rPr>
        <w:t xml:space="preserve">              ),</w:t>
      </w:r>
    </w:p>
    <w:p w14:paraId="6F63414D" w14:textId="77777777" w:rsidR="0027038B" w:rsidRPr="00DE39BA" w:rsidRDefault="0027038B" w:rsidP="00F535CA">
      <w:pPr>
        <w:widowControl w:val="0"/>
        <w:rPr>
          <w:rFonts w:eastAsia="Calibri"/>
          <w:bCs/>
          <w:szCs w:val="24"/>
          <w:lang w:val="en-IN"/>
        </w:rPr>
        <w:pPrChange w:id="1988" w:author="mananarora1571@gmail.com" w:date="2021-05-30T15:12:00Z">
          <w:pPr/>
        </w:pPrChange>
      </w:pPr>
      <w:r w:rsidRPr="00DE39BA">
        <w:rPr>
          <w:rFonts w:eastAsia="Calibri"/>
          <w:bCs/>
          <w:szCs w:val="24"/>
          <w:lang w:val="en-IN"/>
        </w:rPr>
        <w:t xml:space="preserve">              Obx(</w:t>
      </w:r>
    </w:p>
    <w:p w14:paraId="4DCD22C1" w14:textId="77777777" w:rsidR="0027038B" w:rsidRPr="00DE39BA" w:rsidRDefault="0027038B" w:rsidP="00F535CA">
      <w:pPr>
        <w:widowControl w:val="0"/>
        <w:rPr>
          <w:rFonts w:eastAsia="Calibri"/>
          <w:bCs/>
          <w:szCs w:val="24"/>
          <w:lang w:val="en-IN"/>
        </w:rPr>
        <w:pPrChange w:id="1989" w:author="mananarora1571@gmail.com" w:date="2021-05-30T15:12:00Z">
          <w:pPr/>
        </w:pPrChange>
      </w:pPr>
      <w:r w:rsidRPr="00DE39BA">
        <w:rPr>
          <w:rFonts w:eastAsia="Calibri"/>
          <w:bCs/>
          <w:szCs w:val="24"/>
          <w:lang w:val="en-IN"/>
        </w:rPr>
        <w:t xml:space="preserve">                () =&gt; Padding(</w:t>
      </w:r>
    </w:p>
    <w:p w14:paraId="51BB22A6" w14:textId="77777777" w:rsidR="0027038B" w:rsidRPr="00DE39BA" w:rsidRDefault="0027038B" w:rsidP="00F535CA">
      <w:pPr>
        <w:widowControl w:val="0"/>
        <w:rPr>
          <w:rFonts w:eastAsia="Calibri"/>
          <w:bCs/>
          <w:szCs w:val="24"/>
          <w:lang w:val="en-IN"/>
        </w:rPr>
        <w:pPrChange w:id="1990" w:author="mananarora1571@gmail.com" w:date="2021-05-30T15:12:00Z">
          <w:pPr/>
        </w:pPrChange>
      </w:pPr>
      <w:r w:rsidRPr="00DE39BA">
        <w:rPr>
          <w:rFonts w:eastAsia="Calibri"/>
          <w:bCs/>
          <w:szCs w:val="24"/>
          <w:lang w:val="en-IN"/>
        </w:rPr>
        <w:t xml:space="preserve">                  padding: const EdgeInsets.all(8.0),</w:t>
      </w:r>
    </w:p>
    <w:p w14:paraId="132D20A9" w14:textId="77777777" w:rsidR="0027038B" w:rsidRPr="00DE39BA" w:rsidRDefault="0027038B" w:rsidP="00F535CA">
      <w:pPr>
        <w:widowControl w:val="0"/>
        <w:rPr>
          <w:rFonts w:eastAsia="Calibri"/>
          <w:bCs/>
          <w:szCs w:val="24"/>
          <w:lang w:val="en-IN"/>
        </w:rPr>
        <w:pPrChange w:id="1991" w:author="mananarora1571@gmail.com" w:date="2021-05-30T15:12:00Z">
          <w:pPr/>
        </w:pPrChange>
      </w:pPr>
      <w:r w:rsidRPr="00DE39BA">
        <w:rPr>
          <w:rFonts w:eastAsia="Calibri"/>
          <w:bCs/>
          <w:szCs w:val="24"/>
          <w:lang w:val="en-IN"/>
        </w:rPr>
        <w:t xml:space="preserve">                  child: TextFormField(</w:t>
      </w:r>
    </w:p>
    <w:p w14:paraId="454AAB84" w14:textId="77777777" w:rsidR="0027038B" w:rsidRPr="00DE39BA" w:rsidRDefault="0027038B" w:rsidP="00F535CA">
      <w:pPr>
        <w:widowControl w:val="0"/>
        <w:rPr>
          <w:rFonts w:eastAsia="Calibri"/>
          <w:bCs/>
          <w:szCs w:val="24"/>
          <w:lang w:val="en-IN"/>
        </w:rPr>
        <w:pPrChange w:id="1992" w:author="mananarora1571@gmail.com" w:date="2021-05-30T15:12:00Z">
          <w:pPr/>
        </w:pPrChange>
      </w:pPr>
      <w:r w:rsidRPr="00DE39BA">
        <w:rPr>
          <w:rFonts w:eastAsia="Calibri"/>
          <w:bCs/>
          <w:szCs w:val="24"/>
          <w:lang w:val="en-IN"/>
        </w:rPr>
        <w:t xml:space="preserve">                    textInputAction: TextInputAction.send,</w:t>
      </w:r>
    </w:p>
    <w:p w14:paraId="5CA2C2AA" w14:textId="77777777" w:rsidR="0027038B" w:rsidRPr="00DE39BA" w:rsidRDefault="0027038B" w:rsidP="00F535CA">
      <w:pPr>
        <w:widowControl w:val="0"/>
        <w:rPr>
          <w:rFonts w:eastAsia="Calibri"/>
          <w:bCs/>
          <w:szCs w:val="24"/>
          <w:lang w:val="en-IN"/>
        </w:rPr>
        <w:pPrChange w:id="1993" w:author="mananarora1571@gmail.com" w:date="2021-05-30T15:12:00Z">
          <w:pPr/>
        </w:pPrChange>
      </w:pPr>
      <w:r w:rsidRPr="00DE39BA">
        <w:rPr>
          <w:rFonts w:eastAsia="Calibri"/>
          <w:bCs/>
          <w:szCs w:val="24"/>
          <w:lang w:val="en-IN"/>
        </w:rPr>
        <w:t xml:space="preserve">                    autovalidateMode: AutovalidateMode.onUserInteraction,</w:t>
      </w:r>
    </w:p>
    <w:p w14:paraId="6B12DA2F" w14:textId="77777777" w:rsidR="0027038B" w:rsidRPr="00DE39BA" w:rsidRDefault="0027038B" w:rsidP="00F535CA">
      <w:pPr>
        <w:widowControl w:val="0"/>
        <w:rPr>
          <w:rFonts w:eastAsia="Calibri"/>
          <w:bCs/>
          <w:szCs w:val="24"/>
          <w:lang w:val="en-IN"/>
        </w:rPr>
        <w:pPrChange w:id="1994" w:author="mananarora1571@gmail.com" w:date="2021-05-30T15:12:00Z">
          <w:pPr/>
        </w:pPrChange>
      </w:pPr>
      <w:r w:rsidRPr="00DE39BA">
        <w:rPr>
          <w:rFonts w:eastAsia="Calibri"/>
          <w:bCs/>
          <w:szCs w:val="24"/>
          <w:lang w:val="en-IN"/>
        </w:rPr>
        <w:t xml:space="preserve">                    validator: (value) {</w:t>
      </w:r>
    </w:p>
    <w:p w14:paraId="4D492287" w14:textId="77777777" w:rsidR="0027038B" w:rsidRPr="00DE39BA" w:rsidRDefault="0027038B" w:rsidP="00F535CA">
      <w:pPr>
        <w:widowControl w:val="0"/>
        <w:rPr>
          <w:rFonts w:eastAsia="Calibri"/>
          <w:bCs/>
          <w:szCs w:val="24"/>
          <w:lang w:val="en-IN"/>
        </w:rPr>
        <w:pPrChange w:id="1995" w:author="mananarora1571@gmail.com" w:date="2021-05-30T15:12:00Z">
          <w:pPr/>
        </w:pPrChange>
      </w:pPr>
      <w:r w:rsidRPr="00DE39BA">
        <w:rPr>
          <w:rFonts w:eastAsia="Calibri"/>
          <w:bCs/>
          <w:szCs w:val="24"/>
          <w:lang w:val="en-IN"/>
        </w:rPr>
        <w:t xml:space="preserve">                      if (!GetUtils.isLengthBetween(value, 8, 12)) {</w:t>
      </w:r>
    </w:p>
    <w:p w14:paraId="09BE6CCA" w14:textId="77777777" w:rsidR="0027038B" w:rsidRPr="00DE39BA" w:rsidRDefault="0027038B" w:rsidP="00F535CA">
      <w:pPr>
        <w:widowControl w:val="0"/>
        <w:rPr>
          <w:rFonts w:eastAsia="Calibri"/>
          <w:bCs/>
          <w:szCs w:val="24"/>
          <w:lang w:val="en-IN"/>
        </w:rPr>
        <w:pPrChange w:id="1996" w:author="mananarora1571@gmail.com" w:date="2021-05-30T15:12:00Z">
          <w:pPr/>
        </w:pPrChange>
      </w:pPr>
      <w:r w:rsidRPr="00DE39BA">
        <w:rPr>
          <w:rFonts w:eastAsia="Calibri"/>
          <w:bCs/>
          <w:szCs w:val="24"/>
          <w:lang w:val="en-IN"/>
        </w:rPr>
        <w:t xml:space="preserve">                        return 'Please enter a valid password';</w:t>
      </w:r>
    </w:p>
    <w:p w14:paraId="69602964" w14:textId="77777777" w:rsidR="0027038B" w:rsidRPr="00DE39BA" w:rsidRDefault="0027038B" w:rsidP="00F535CA">
      <w:pPr>
        <w:widowControl w:val="0"/>
        <w:rPr>
          <w:rFonts w:eastAsia="Calibri"/>
          <w:bCs/>
          <w:szCs w:val="24"/>
          <w:lang w:val="en-IN"/>
        </w:rPr>
        <w:pPrChange w:id="1997" w:author="mananarora1571@gmail.com" w:date="2021-05-30T15:12:00Z">
          <w:pPr/>
        </w:pPrChange>
      </w:pPr>
      <w:r w:rsidRPr="00DE39BA">
        <w:rPr>
          <w:rFonts w:eastAsia="Calibri"/>
          <w:bCs/>
          <w:szCs w:val="24"/>
          <w:lang w:val="en-IN"/>
        </w:rPr>
        <w:lastRenderedPageBreak/>
        <w:t xml:space="preserve">                      }</w:t>
      </w:r>
    </w:p>
    <w:p w14:paraId="2920E162" w14:textId="77777777" w:rsidR="0027038B" w:rsidRPr="00DE39BA" w:rsidRDefault="0027038B" w:rsidP="00F535CA">
      <w:pPr>
        <w:widowControl w:val="0"/>
        <w:rPr>
          <w:rFonts w:eastAsia="Calibri"/>
          <w:bCs/>
          <w:szCs w:val="24"/>
          <w:lang w:val="en-IN"/>
        </w:rPr>
        <w:pPrChange w:id="1998" w:author="mananarora1571@gmail.com" w:date="2021-05-30T15:12:00Z">
          <w:pPr/>
        </w:pPrChange>
      </w:pPr>
      <w:r w:rsidRPr="00DE39BA">
        <w:rPr>
          <w:rFonts w:eastAsia="Calibri"/>
          <w:bCs/>
          <w:szCs w:val="24"/>
          <w:lang w:val="en-IN"/>
        </w:rPr>
        <w:t xml:space="preserve">                      _password = value;</w:t>
      </w:r>
    </w:p>
    <w:p w14:paraId="6D733056" w14:textId="77777777" w:rsidR="0027038B" w:rsidRPr="00DE39BA" w:rsidRDefault="0027038B" w:rsidP="00F535CA">
      <w:pPr>
        <w:widowControl w:val="0"/>
        <w:rPr>
          <w:rFonts w:eastAsia="Calibri"/>
          <w:bCs/>
          <w:szCs w:val="24"/>
          <w:lang w:val="en-IN"/>
        </w:rPr>
        <w:pPrChange w:id="1999" w:author="mananarora1571@gmail.com" w:date="2021-05-30T15:12:00Z">
          <w:pPr/>
        </w:pPrChange>
      </w:pPr>
      <w:r w:rsidRPr="00DE39BA">
        <w:rPr>
          <w:rFonts w:eastAsia="Calibri"/>
          <w:bCs/>
          <w:szCs w:val="24"/>
          <w:lang w:val="en-IN"/>
        </w:rPr>
        <w:t xml:space="preserve">                      return null;</w:t>
      </w:r>
    </w:p>
    <w:p w14:paraId="771234DF" w14:textId="77777777" w:rsidR="0027038B" w:rsidRPr="00DE39BA" w:rsidRDefault="0027038B" w:rsidP="00F535CA">
      <w:pPr>
        <w:widowControl w:val="0"/>
        <w:rPr>
          <w:rFonts w:eastAsia="Calibri"/>
          <w:bCs/>
          <w:szCs w:val="24"/>
          <w:lang w:val="en-IN"/>
        </w:rPr>
        <w:pPrChange w:id="2000" w:author="mananarora1571@gmail.com" w:date="2021-05-30T15:12:00Z">
          <w:pPr/>
        </w:pPrChange>
      </w:pPr>
      <w:r w:rsidRPr="00DE39BA">
        <w:rPr>
          <w:rFonts w:eastAsia="Calibri"/>
          <w:bCs/>
          <w:szCs w:val="24"/>
          <w:lang w:val="en-IN"/>
        </w:rPr>
        <w:t xml:space="preserve">                    },</w:t>
      </w:r>
    </w:p>
    <w:p w14:paraId="108342EE" w14:textId="77777777" w:rsidR="0027038B" w:rsidRPr="00DE39BA" w:rsidRDefault="0027038B" w:rsidP="00F535CA">
      <w:pPr>
        <w:widowControl w:val="0"/>
        <w:rPr>
          <w:rFonts w:eastAsia="Calibri"/>
          <w:bCs/>
          <w:szCs w:val="24"/>
          <w:lang w:val="en-IN"/>
        </w:rPr>
        <w:pPrChange w:id="2001" w:author="mananarora1571@gmail.com" w:date="2021-05-30T15:12:00Z">
          <w:pPr/>
        </w:pPrChange>
      </w:pPr>
      <w:r w:rsidRPr="00DE39BA">
        <w:rPr>
          <w:rFonts w:eastAsia="Calibri"/>
          <w:bCs/>
          <w:szCs w:val="24"/>
          <w:lang w:val="en-IN"/>
        </w:rPr>
        <w:t xml:space="preserve">                    obscureText: !_showPassword.value,</w:t>
      </w:r>
    </w:p>
    <w:p w14:paraId="16AB57F1" w14:textId="77777777" w:rsidR="0027038B" w:rsidRPr="00DE39BA" w:rsidRDefault="0027038B" w:rsidP="00F535CA">
      <w:pPr>
        <w:widowControl w:val="0"/>
        <w:rPr>
          <w:rFonts w:eastAsia="Calibri"/>
          <w:bCs/>
          <w:szCs w:val="24"/>
          <w:lang w:val="en-IN"/>
        </w:rPr>
        <w:pPrChange w:id="2002" w:author="mananarora1571@gmail.com" w:date="2021-05-30T15:12:00Z">
          <w:pPr/>
        </w:pPrChange>
      </w:pPr>
      <w:r w:rsidRPr="00DE39BA">
        <w:rPr>
          <w:rFonts w:eastAsia="Calibri"/>
          <w:bCs/>
          <w:szCs w:val="24"/>
          <w:lang w:val="en-IN"/>
        </w:rPr>
        <w:t xml:space="preserve">                    textAlign: TextAlign.center,</w:t>
      </w:r>
    </w:p>
    <w:p w14:paraId="465963DC" w14:textId="77777777" w:rsidR="0027038B" w:rsidRPr="00DE39BA" w:rsidRDefault="0027038B" w:rsidP="00F535CA">
      <w:pPr>
        <w:widowControl w:val="0"/>
        <w:rPr>
          <w:rFonts w:eastAsia="Calibri"/>
          <w:bCs/>
          <w:szCs w:val="24"/>
          <w:lang w:val="en-IN"/>
        </w:rPr>
        <w:pPrChange w:id="2003" w:author="mananarora1571@gmail.com" w:date="2021-05-30T15:12:00Z">
          <w:pPr/>
        </w:pPrChange>
      </w:pPr>
      <w:r w:rsidRPr="00DE39BA">
        <w:rPr>
          <w:rFonts w:eastAsia="Calibri"/>
          <w:bCs/>
          <w:szCs w:val="24"/>
          <w:lang w:val="en-IN"/>
        </w:rPr>
        <w:t xml:space="preserve">                    style: const TextStyle(fontSize: 20),</w:t>
      </w:r>
    </w:p>
    <w:p w14:paraId="6E58C84F" w14:textId="77777777" w:rsidR="0027038B" w:rsidRPr="00DE39BA" w:rsidRDefault="0027038B" w:rsidP="00F535CA">
      <w:pPr>
        <w:widowControl w:val="0"/>
        <w:rPr>
          <w:rFonts w:eastAsia="Calibri"/>
          <w:bCs/>
          <w:szCs w:val="24"/>
          <w:lang w:val="en-IN"/>
        </w:rPr>
        <w:pPrChange w:id="2004" w:author="mananarora1571@gmail.com" w:date="2021-05-30T15:12:00Z">
          <w:pPr/>
        </w:pPrChange>
      </w:pPr>
      <w:r w:rsidRPr="00DE39BA">
        <w:rPr>
          <w:rFonts w:eastAsia="Calibri"/>
          <w:bCs/>
          <w:szCs w:val="24"/>
          <w:lang w:val="en-IN"/>
        </w:rPr>
        <w:t xml:space="preserve">                    decoration: style.kInputDecoration.copyWith(</w:t>
      </w:r>
    </w:p>
    <w:p w14:paraId="5F097349" w14:textId="77777777" w:rsidR="0027038B" w:rsidRPr="00DE39BA" w:rsidRDefault="0027038B" w:rsidP="00F535CA">
      <w:pPr>
        <w:widowControl w:val="0"/>
        <w:rPr>
          <w:rFonts w:eastAsia="Calibri"/>
          <w:bCs/>
          <w:szCs w:val="24"/>
          <w:lang w:val="en-IN"/>
        </w:rPr>
        <w:pPrChange w:id="2005" w:author="mananarora1571@gmail.com" w:date="2021-05-30T15:12:00Z">
          <w:pPr/>
        </w:pPrChange>
      </w:pPr>
      <w:r w:rsidRPr="00DE39BA">
        <w:rPr>
          <w:rFonts w:eastAsia="Calibri"/>
          <w:bCs/>
          <w:szCs w:val="24"/>
          <w:lang w:val="en-IN"/>
        </w:rPr>
        <w:t xml:space="preserve">                      hintText: 'Enter your Password',</w:t>
      </w:r>
    </w:p>
    <w:p w14:paraId="0898A9A4" w14:textId="77777777" w:rsidR="0027038B" w:rsidRPr="00DE39BA" w:rsidRDefault="0027038B" w:rsidP="00F535CA">
      <w:pPr>
        <w:widowControl w:val="0"/>
        <w:rPr>
          <w:rFonts w:eastAsia="Calibri"/>
          <w:bCs/>
          <w:szCs w:val="24"/>
          <w:lang w:val="en-IN"/>
        </w:rPr>
        <w:pPrChange w:id="2006" w:author="mananarora1571@gmail.com" w:date="2021-05-30T15:12:00Z">
          <w:pPr/>
        </w:pPrChange>
      </w:pPr>
      <w:r w:rsidRPr="00DE39BA">
        <w:rPr>
          <w:rFonts w:eastAsia="Calibri"/>
          <w:bCs/>
          <w:szCs w:val="24"/>
          <w:lang w:val="en-IN"/>
        </w:rPr>
        <w:t xml:space="preserve">                      labelText: 'Password',</w:t>
      </w:r>
    </w:p>
    <w:p w14:paraId="63B09E31" w14:textId="77777777" w:rsidR="0027038B" w:rsidRPr="00DE39BA" w:rsidRDefault="0027038B" w:rsidP="00F535CA">
      <w:pPr>
        <w:widowControl w:val="0"/>
        <w:rPr>
          <w:rFonts w:eastAsia="Calibri"/>
          <w:bCs/>
          <w:szCs w:val="24"/>
          <w:lang w:val="en-IN"/>
        </w:rPr>
        <w:pPrChange w:id="2007" w:author="mananarora1571@gmail.com" w:date="2021-05-30T15:12:00Z">
          <w:pPr/>
        </w:pPrChange>
      </w:pPr>
      <w:r w:rsidRPr="00DE39BA">
        <w:rPr>
          <w:rFonts w:eastAsia="Calibri"/>
          <w:bCs/>
          <w:szCs w:val="24"/>
          <w:lang w:val="en-IN"/>
        </w:rPr>
        <w:t xml:space="preserve">                      suffixIcon: IconButton(</w:t>
      </w:r>
    </w:p>
    <w:p w14:paraId="09B19EB0" w14:textId="77777777" w:rsidR="0027038B" w:rsidRPr="00DE39BA" w:rsidRDefault="0027038B" w:rsidP="00F535CA">
      <w:pPr>
        <w:widowControl w:val="0"/>
        <w:rPr>
          <w:rFonts w:eastAsia="Calibri"/>
          <w:bCs/>
          <w:szCs w:val="24"/>
          <w:lang w:val="en-IN"/>
        </w:rPr>
        <w:pPrChange w:id="2008" w:author="mananarora1571@gmail.com" w:date="2021-05-30T15:12:00Z">
          <w:pPr/>
        </w:pPrChange>
      </w:pPr>
      <w:r w:rsidRPr="00DE39BA">
        <w:rPr>
          <w:rFonts w:eastAsia="Calibri"/>
          <w:bCs/>
          <w:szCs w:val="24"/>
          <w:lang w:val="en-IN"/>
        </w:rPr>
        <w:t xml:space="preserve">                        icon: _showPassword.value</w:t>
      </w:r>
    </w:p>
    <w:p w14:paraId="7E217417" w14:textId="77777777" w:rsidR="0027038B" w:rsidRPr="00DE39BA" w:rsidRDefault="0027038B" w:rsidP="00F535CA">
      <w:pPr>
        <w:widowControl w:val="0"/>
        <w:rPr>
          <w:rFonts w:eastAsia="Calibri"/>
          <w:bCs/>
          <w:szCs w:val="24"/>
          <w:lang w:val="en-IN"/>
        </w:rPr>
        <w:pPrChange w:id="2009" w:author="mananarora1571@gmail.com" w:date="2021-05-30T15:12:00Z">
          <w:pPr/>
        </w:pPrChange>
      </w:pPr>
      <w:r w:rsidRPr="00DE39BA">
        <w:rPr>
          <w:rFonts w:eastAsia="Calibri"/>
          <w:bCs/>
          <w:szCs w:val="24"/>
          <w:lang w:val="en-IN"/>
        </w:rPr>
        <w:t xml:space="preserve">                            ? const Icon(Icons.visibility)</w:t>
      </w:r>
    </w:p>
    <w:p w14:paraId="646F925C" w14:textId="77777777" w:rsidR="0027038B" w:rsidRPr="00DE39BA" w:rsidRDefault="0027038B" w:rsidP="00F535CA">
      <w:pPr>
        <w:widowControl w:val="0"/>
        <w:rPr>
          <w:rFonts w:eastAsia="Calibri"/>
          <w:bCs/>
          <w:szCs w:val="24"/>
          <w:lang w:val="en-IN"/>
        </w:rPr>
        <w:pPrChange w:id="2010" w:author="mananarora1571@gmail.com" w:date="2021-05-30T15:12:00Z">
          <w:pPr/>
        </w:pPrChange>
      </w:pPr>
      <w:r w:rsidRPr="00DE39BA">
        <w:rPr>
          <w:rFonts w:eastAsia="Calibri"/>
          <w:bCs/>
          <w:szCs w:val="24"/>
          <w:lang w:val="en-IN"/>
        </w:rPr>
        <w:t xml:space="preserve">                            : const Icon(Icons.visibility_off),</w:t>
      </w:r>
    </w:p>
    <w:p w14:paraId="274EC4F1" w14:textId="77777777" w:rsidR="0027038B" w:rsidRPr="00DE39BA" w:rsidRDefault="0027038B" w:rsidP="00F535CA">
      <w:pPr>
        <w:widowControl w:val="0"/>
        <w:rPr>
          <w:rFonts w:eastAsia="Calibri"/>
          <w:bCs/>
          <w:szCs w:val="24"/>
          <w:lang w:val="en-IN"/>
        </w:rPr>
        <w:pPrChange w:id="2011" w:author="mananarora1571@gmail.com" w:date="2021-05-30T15:12:00Z">
          <w:pPr/>
        </w:pPrChange>
      </w:pPr>
      <w:r w:rsidRPr="00DE39BA">
        <w:rPr>
          <w:rFonts w:eastAsia="Calibri"/>
          <w:bCs/>
          <w:szCs w:val="24"/>
          <w:lang w:val="en-IN"/>
        </w:rPr>
        <w:t xml:space="preserve">                        onPressed: () {</w:t>
      </w:r>
    </w:p>
    <w:p w14:paraId="13E60C26" w14:textId="77777777" w:rsidR="0027038B" w:rsidRPr="00DE39BA" w:rsidRDefault="0027038B" w:rsidP="00F535CA">
      <w:pPr>
        <w:widowControl w:val="0"/>
        <w:rPr>
          <w:rFonts w:eastAsia="Calibri"/>
          <w:bCs/>
          <w:szCs w:val="24"/>
          <w:lang w:val="en-IN"/>
        </w:rPr>
        <w:pPrChange w:id="2012" w:author="mananarora1571@gmail.com" w:date="2021-05-30T15:12:00Z">
          <w:pPr/>
        </w:pPrChange>
      </w:pPr>
      <w:r w:rsidRPr="00DE39BA">
        <w:rPr>
          <w:rFonts w:eastAsia="Calibri"/>
          <w:bCs/>
          <w:szCs w:val="24"/>
          <w:lang w:val="en-IN"/>
        </w:rPr>
        <w:t xml:space="preserve">                          _showPassword.value = !_showPassword.value;</w:t>
      </w:r>
    </w:p>
    <w:p w14:paraId="7B6CC2ED" w14:textId="77777777" w:rsidR="0027038B" w:rsidRPr="00DE39BA" w:rsidRDefault="0027038B" w:rsidP="00F535CA">
      <w:pPr>
        <w:widowControl w:val="0"/>
        <w:rPr>
          <w:rFonts w:eastAsia="Calibri"/>
          <w:bCs/>
          <w:szCs w:val="24"/>
          <w:lang w:val="en-IN"/>
        </w:rPr>
        <w:pPrChange w:id="2013" w:author="mananarora1571@gmail.com" w:date="2021-05-30T15:12:00Z">
          <w:pPr/>
        </w:pPrChange>
      </w:pPr>
      <w:r w:rsidRPr="00DE39BA">
        <w:rPr>
          <w:rFonts w:eastAsia="Calibri"/>
          <w:bCs/>
          <w:szCs w:val="24"/>
          <w:lang w:val="en-IN"/>
        </w:rPr>
        <w:t xml:space="preserve">                        },</w:t>
      </w:r>
    </w:p>
    <w:p w14:paraId="167EF5FC" w14:textId="77777777" w:rsidR="0027038B" w:rsidRPr="00DE39BA" w:rsidRDefault="0027038B" w:rsidP="00F535CA">
      <w:pPr>
        <w:widowControl w:val="0"/>
        <w:rPr>
          <w:rFonts w:eastAsia="Calibri"/>
          <w:bCs/>
          <w:szCs w:val="24"/>
          <w:lang w:val="en-IN"/>
        </w:rPr>
        <w:pPrChange w:id="2014" w:author="mananarora1571@gmail.com" w:date="2021-05-30T15:12:00Z">
          <w:pPr/>
        </w:pPrChange>
      </w:pPr>
      <w:r w:rsidRPr="00DE39BA">
        <w:rPr>
          <w:rFonts w:eastAsia="Calibri"/>
          <w:bCs/>
          <w:szCs w:val="24"/>
          <w:lang w:val="en-IN"/>
        </w:rPr>
        <w:t xml:space="preserve">                      ),</w:t>
      </w:r>
    </w:p>
    <w:p w14:paraId="1FAF9001" w14:textId="77777777" w:rsidR="0027038B" w:rsidRPr="00DE39BA" w:rsidRDefault="0027038B" w:rsidP="00F535CA">
      <w:pPr>
        <w:widowControl w:val="0"/>
        <w:rPr>
          <w:rFonts w:eastAsia="Calibri"/>
          <w:bCs/>
          <w:szCs w:val="24"/>
          <w:lang w:val="en-IN"/>
        </w:rPr>
        <w:pPrChange w:id="2015" w:author="mananarora1571@gmail.com" w:date="2021-05-30T15:12:00Z">
          <w:pPr/>
        </w:pPrChange>
      </w:pPr>
      <w:r w:rsidRPr="00DE39BA">
        <w:rPr>
          <w:rFonts w:eastAsia="Calibri"/>
          <w:bCs/>
          <w:szCs w:val="24"/>
          <w:lang w:val="en-IN"/>
        </w:rPr>
        <w:t xml:space="preserve">                    ),</w:t>
      </w:r>
    </w:p>
    <w:p w14:paraId="2D342678" w14:textId="77777777" w:rsidR="0027038B" w:rsidRPr="00DE39BA" w:rsidRDefault="0027038B" w:rsidP="00F535CA">
      <w:pPr>
        <w:widowControl w:val="0"/>
        <w:rPr>
          <w:rFonts w:eastAsia="Calibri"/>
          <w:bCs/>
          <w:szCs w:val="24"/>
          <w:lang w:val="en-IN"/>
        </w:rPr>
        <w:pPrChange w:id="2016" w:author="mananarora1571@gmail.com" w:date="2021-05-30T15:12:00Z">
          <w:pPr/>
        </w:pPrChange>
      </w:pPr>
      <w:r w:rsidRPr="00DE39BA">
        <w:rPr>
          <w:rFonts w:eastAsia="Calibri"/>
          <w:bCs/>
          <w:szCs w:val="24"/>
          <w:lang w:val="en-IN"/>
        </w:rPr>
        <w:t xml:space="preserve">                  ),</w:t>
      </w:r>
    </w:p>
    <w:p w14:paraId="44B49499" w14:textId="77777777" w:rsidR="0027038B" w:rsidRPr="00DE39BA" w:rsidRDefault="0027038B" w:rsidP="00F535CA">
      <w:pPr>
        <w:widowControl w:val="0"/>
        <w:rPr>
          <w:rFonts w:eastAsia="Calibri"/>
          <w:bCs/>
          <w:szCs w:val="24"/>
          <w:lang w:val="en-IN"/>
        </w:rPr>
        <w:pPrChange w:id="2017" w:author="mananarora1571@gmail.com" w:date="2021-05-30T15:12:00Z">
          <w:pPr/>
        </w:pPrChange>
      </w:pPr>
      <w:r w:rsidRPr="00DE39BA">
        <w:rPr>
          <w:rFonts w:eastAsia="Calibri"/>
          <w:bCs/>
          <w:szCs w:val="24"/>
          <w:lang w:val="en-IN"/>
        </w:rPr>
        <w:t xml:space="preserve">                ),</w:t>
      </w:r>
    </w:p>
    <w:p w14:paraId="5EB5849A" w14:textId="77777777" w:rsidR="0027038B" w:rsidRPr="00DE39BA" w:rsidRDefault="0027038B" w:rsidP="00F535CA">
      <w:pPr>
        <w:widowControl w:val="0"/>
        <w:rPr>
          <w:rFonts w:eastAsia="Calibri"/>
          <w:bCs/>
          <w:szCs w:val="24"/>
          <w:lang w:val="en-IN"/>
        </w:rPr>
        <w:pPrChange w:id="2018" w:author="mananarora1571@gmail.com" w:date="2021-05-30T15:12:00Z">
          <w:pPr/>
        </w:pPrChange>
      </w:pPr>
      <w:r w:rsidRPr="00DE39BA">
        <w:rPr>
          <w:rFonts w:eastAsia="Calibri"/>
          <w:bCs/>
          <w:szCs w:val="24"/>
          <w:lang w:val="en-IN"/>
        </w:rPr>
        <w:t xml:space="preserve">              ),</w:t>
      </w:r>
    </w:p>
    <w:p w14:paraId="74ACEBAC" w14:textId="77777777" w:rsidR="0027038B" w:rsidRPr="00DE39BA" w:rsidRDefault="0027038B" w:rsidP="00F535CA">
      <w:pPr>
        <w:widowControl w:val="0"/>
        <w:rPr>
          <w:rFonts w:eastAsia="Calibri"/>
          <w:bCs/>
          <w:szCs w:val="24"/>
          <w:lang w:val="en-IN"/>
        </w:rPr>
        <w:pPrChange w:id="2019" w:author="mananarora1571@gmail.com" w:date="2021-05-30T15:12:00Z">
          <w:pPr/>
        </w:pPrChange>
      </w:pPr>
      <w:r w:rsidRPr="00DE39BA">
        <w:rPr>
          <w:rFonts w:eastAsia="Calibri"/>
          <w:bCs/>
          <w:szCs w:val="24"/>
          <w:lang w:val="en-IN"/>
        </w:rPr>
        <w:t xml:space="preserve">              Obx(() {</w:t>
      </w:r>
    </w:p>
    <w:p w14:paraId="28DA1C9F" w14:textId="77777777" w:rsidR="0027038B" w:rsidRPr="00DE39BA" w:rsidRDefault="0027038B" w:rsidP="00F535CA">
      <w:pPr>
        <w:widowControl w:val="0"/>
        <w:rPr>
          <w:rFonts w:eastAsia="Calibri"/>
          <w:bCs/>
          <w:szCs w:val="24"/>
          <w:lang w:val="en-IN"/>
        </w:rPr>
        <w:pPrChange w:id="2020" w:author="mananarora1571@gmail.com" w:date="2021-05-30T15:12:00Z">
          <w:pPr/>
        </w:pPrChange>
      </w:pPr>
      <w:r w:rsidRPr="00DE39BA">
        <w:rPr>
          <w:rFonts w:eastAsia="Calibri"/>
          <w:bCs/>
          <w:szCs w:val="24"/>
          <w:lang w:val="en-IN"/>
        </w:rPr>
        <w:t xml:space="preserve">                if (controller.currentState.value == AppState.loading) {</w:t>
      </w:r>
    </w:p>
    <w:p w14:paraId="5288D268" w14:textId="77777777" w:rsidR="0027038B" w:rsidRPr="00DE39BA" w:rsidRDefault="0027038B" w:rsidP="00F535CA">
      <w:pPr>
        <w:widowControl w:val="0"/>
        <w:rPr>
          <w:rFonts w:eastAsia="Calibri"/>
          <w:bCs/>
          <w:szCs w:val="24"/>
          <w:lang w:val="en-IN"/>
        </w:rPr>
        <w:pPrChange w:id="2021" w:author="mananarora1571@gmail.com" w:date="2021-05-30T15:12:00Z">
          <w:pPr/>
        </w:pPrChange>
      </w:pPr>
      <w:r w:rsidRPr="00DE39BA">
        <w:rPr>
          <w:rFonts w:eastAsia="Calibri"/>
          <w:bCs/>
          <w:szCs w:val="24"/>
          <w:lang w:val="en-IN"/>
        </w:rPr>
        <w:t xml:space="preserve">                  return const Center(child: CircularProgressIndicator());</w:t>
      </w:r>
    </w:p>
    <w:p w14:paraId="65FCC708" w14:textId="77777777" w:rsidR="0027038B" w:rsidRPr="00DE39BA" w:rsidRDefault="0027038B" w:rsidP="00F535CA">
      <w:pPr>
        <w:widowControl w:val="0"/>
        <w:rPr>
          <w:rFonts w:eastAsia="Calibri"/>
          <w:bCs/>
          <w:szCs w:val="24"/>
          <w:lang w:val="en-IN"/>
        </w:rPr>
        <w:pPrChange w:id="2022" w:author="mananarora1571@gmail.com" w:date="2021-05-30T15:12:00Z">
          <w:pPr/>
        </w:pPrChange>
      </w:pPr>
      <w:r w:rsidRPr="00DE39BA">
        <w:rPr>
          <w:rFonts w:eastAsia="Calibri"/>
          <w:bCs/>
          <w:szCs w:val="24"/>
          <w:lang w:val="en-IN"/>
        </w:rPr>
        <w:t xml:space="preserve">                } else if (controller.currentState.value == AppState.loaded) {</w:t>
      </w:r>
    </w:p>
    <w:p w14:paraId="2D6C6349" w14:textId="77777777" w:rsidR="0027038B" w:rsidRPr="00DE39BA" w:rsidRDefault="0027038B" w:rsidP="00F535CA">
      <w:pPr>
        <w:widowControl w:val="0"/>
        <w:rPr>
          <w:rFonts w:eastAsia="Calibri"/>
          <w:bCs/>
          <w:szCs w:val="24"/>
          <w:lang w:val="en-IN"/>
        </w:rPr>
        <w:pPrChange w:id="2023" w:author="mananarora1571@gmail.com" w:date="2021-05-30T15:12:00Z">
          <w:pPr/>
        </w:pPrChange>
      </w:pPr>
      <w:r w:rsidRPr="00DE39BA">
        <w:rPr>
          <w:rFonts w:eastAsia="Calibri"/>
          <w:bCs/>
          <w:szCs w:val="24"/>
          <w:lang w:val="en-IN"/>
        </w:rPr>
        <w:t xml:space="preserve">                  Future.delayed(</w:t>
      </w:r>
    </w:p>
    <w:p w14:paraId="3229B825" w14:textId="77777777" w:rsidR="0027038B" w:rsidRPr="00DE39BA" w:rsidRDefault="0027038B" w:rsidP="00F535CA">
      <w:pPr>
        <w:widowControl w:val="0"/>
        <w:rPr>
          <w:rFonts w:eastAsia="Calibri"/>
          <w:bCs/>
          <w:szCs w:val="24"/>
          <w:lang w:val="en-IN"/>
        </w:rPr>
        <w:pPrChange w:id="2024" w:author="mananarora1571@gmail.com" w:date="2021-05-30T15:12:00Z">
          <w:pPr/>
        </w:pPrChange>
      </w:pPr>
      <w:r w:rsidRPr="00DE39BA">
        <w:rPr>
          <w:rFonts w:eastAsia="Calibri"/>
          <w:bCs/>
          <w:szCs w:val="24"/>
          <w:lang w:val="en-IN"/>
        </w:rPr>
        <w:lastRenderedPageBreak/>
        <w:t xml:space="preserve">                    Duration.zero,</w:t>
      </w:r>
    </w:p>
    <w:p w14:paraId="058A2801" w14:textId="77777777" w:rsidR="0027038B" w:rsidRPr="00DE39BA" w:rsidRDefault="0027038B" w:rsidP="00F535CA">
      <w:pPr>
        <w:widowControl w:val="0"/>
        <w:rPr>
          <w:rFonts w:eastAsia="Calibri"/>
          <w:bCs/>
          <w:szCs w:val="24"/>
          <w:lang w:val="en-IN"/>
        </w:rPr>
        <w:pPrChange w:id="2025" w:author="mananarora1571@gmail.com" w:date="2021-05-30T15:12:00Z">
          <w:pPr/>
        </w:pPrChange>
      </w:pPr>
      <w:r w:rsidRPr="00DE39BA">
        <w:rPr>
          <w:rFonts w:eastAsia="Calibri"/>
          <w:bCs/>
          <w:szCs w:val="24"/>
          <w:lang w:val="en-IN"/>
        </w:rPr>
        <w:t xml:space="preserve">                    () {</w:t>
      </w:r>
    </w:p>
    <w:p w14:paraId="202D698F" w14:textId="77777777" w:rsidR="0027038B" w:rsidRPr="00DE39BA" w:rsidRDefault="0027038B" w:rsidP="00F535CA">
      <w:pPr>
        <w:widowControl w:val="0"/>
        <w:rPr>
          <w:rFonts w:eastAsia="Calibri"/>
          <w:bCs/>
          <w:szCs w:val="24"/>
          <w:lang w:val="en-IN"/>
        </w:rPr>
        <w:pPrChange w:id="2026" w:author="mananarora1571@gmail.com" w:date="2021-05-30T15:12:00Z">
          <w:pPr/>
        </w:pPrChange>
      </w:pPr>
      <w:r w:rsidRPr="00DE39BA">
        <w:rPr>
          <w:rFonts w:eastAsia="Calibri"/>
          <w:bCs/>
          <w:szCs w:val="24"/>
          <w:lang w:val="en-IN"/>
        </w:rPr>
        <w:t xml:space="preserve">                      Get.offAllNamed(Routes.MAP);</w:t>
      </w:r>
    </w:p>
    <w:p w14:paraId="09375976" w14:textId="77777777" w:rsidR="0027038B" w:rsidRPr="00DE39BA" w:rsidRDefault="0027038B" w:rsidP="00F535CA">
      <w:pPr>
        <w:widowControl w:val="0"/>
        <w:rPr>
          <w:rFonts w:eastAsia="Calibri"/>
          <w:bCs/>
          <w:szCs w:val="24"/>
          <w:lang w:val="en-IN"/>
        </w:rPr>
        <w:pPrChange w:id="2027" w:author="mananarora1571@gmail.com" w:date="2021-05-30T15:12:00Z">
          <w:pPr/>
        </w:pPrChange>
      </w:pPr>
      <w:r w:rsidRPr="00DE39BA">
        <w:rPr>
          <w:rFonts w:eastAsia="Calibri"/>
          <w:bCs/>
          <w:szCs w:val="24"/>
          <w:lang w:val="en-IN"/>
        </w:rPr>
        <w:t xml:space="preserve">                    },</w:t>
      </w:r>
    </w:p>
    <w:p w14:paraId="2B6FB46C" w14:textId="77777777" w:rsidR="0027038B" w:rsidRPr="00DE39BA" w:rsidRDefault="0027038B" w:rsidP="00F535CA">
      <w:pPr>
        <w:widowControl w:val="0"/>
        <w:rPr>
          <w:rFonts w:eastAsia="Calibri"/>
          <w:bCs/>
          <w:szCs w:val="24"/>
          <w:lang w:val="en-IN"/>
        </w:rPr>
        <w:pPrChange w:id="2028" w:author="mananarora1571@gmail.com" w:date="2021-05-30T15:12:00Z">
          <w:pPr/>
        </w:pPrChange>
      </w:pPr>
      <w:r w:rsidRPr="00DE39BA">
        <w:rPr>
          <w:rFonts w:eastAsia="Calibri"/>
          <w:bCs/>
          <w:szCs w:val="24"/>
          <w:lang w:val="en-IN"/>
        </w:rPr>
        <w:t xml:space="preserve">                  );</w:t>
      </w:r>
    </w:p>
    <w:p w14:paraId="776961AE" w14:textId="77777777" w:rsidR="0027038B" w:rsidRPr="00DE39BA" w:rsidRDefault="0027038B" w:rsidP="00F535CA">
      <w:pPr>
        <w:widowControl w:val="0"/>
        <w:rPr>
          <w:rFonts w:eastAsia="Calibri"/>
          <w:bCs/>
          <w:szCs w:val="24"/>
          <w:lang w:val="en-IN"/>
        </w:rPr>
        <w:pPrChange w:id="2029" w:author="mananarora1571@gmail.com" w:date="2021-05-30T15:12:00Z">
          <w:pPr/>
        </w:pPrChange>
      </w:pPr>
      <w:r w:rsidRPr="00DE39BA">
        <w:rPr>
          <w:rFonts w:eastAsia="Calibri"/>
          <w:bCs/>
          <w:szCs w:val="24"/>
          <w:lang w:val="en-IN"/>
        </w:rPr>
        <w:t xml:space="preserve">                  return const SizedBox.shrink();</w:t>
      </w:r>
    </w:p>
    <w:p w14:paraId="20D5573C" w14:textId="77777777" w:rsidR="0027038B" w:rsidRPr="00DE39BA" w:rsidRDefault="0027038B" w:rsidP="00F535CA">
      <w:pPr>
        <w:widowControl w:val="0"/>
        <w:rPr>
          <w:rFonts w:eastAsia="Calibri"/>
          <w:bCs/>
          <w:szCs w:val="24"/>
          <w:lang w:val="en-IN"/>
        </w:rPr>
        <w:pPrChange w:id="2030" w:author="mananarora1571@gmail.com" w:date="2021-05-30T15:12:00Z">
          <w:pPr/>
        </w:pPrChange>
      </w:pPr>
      <w:r w:rsidRPr="00DE39BA">
        <w:rPr>
          <w:rFonts w:eastAsia="Calibri"/>
          <w:bCs/>
          <w:szCs w:val="24"/>
          <w:lang w:val="en-IN"/>
        </w:rPr>
        <w:t xml:space="preserve">                } else {</w:t>
      </w:r>
    </w:p>
    <w:p w14:paraId="33805890" w14:textId="77777777" w:rsidR="0027038B" w:rsidRPr="00DE39BA" w:rsidRDefault="0027038B" w:rsidP="00F535CA">
      <w:pPr>
        <w:widowControl w:val="0"/>
        <w:rPr>
          <w:rFonts w:eastAsia="Calibri"/>
          <w:bCs/>
          <w:szCs w:val="24"/>
          <w:lang w:val="en-IN"/>
        </w:rPr>
        <w:pPrChange w:id="2031" w:author="mananarora1571@gmail.com" w:date="2021-05-30T15:12:00Z">
          <w:pPr/>
        </w:pPrChange>
      </w:pPr>
      <w:r w:rsidRPr="00DE39BA">
        <w:rPr>
          <w:rFonts w:eastAsia="Calibri"/>
          <w:bCs/>
          <w:szCs w:val="24"/>
          <w:lang w:val="en-IN"/>
        </w:rPr>
        <w:t xml:space="preserve">                  return Text(controller.data);</w:t>
      </w:r>
    </w:p>
    <w:p w14:paraId="5DD255E4" w14:textId="77777777" w:rsidR="0027038B" w:rsidRPr="00DE39BA" w:rsidRDefault="0027038B" w:rsidP="00F535CA">
      <w:pPr>
        <w:widowControl w:val="0"/>
        <w:rPr>
          <w:rFonts w:eastAsia="Calibri"/>
          <w:bCs/>
          <w:szCs w:val="24"/>
          <w:lang w:val="en-IN"/>
        </w:rPr>
        <w:pPrChange w:id="2032" w:author="mananarora1571@gmail.com" w:date="2021-05-30T15:12:00Z">
          <w:pPr/>
        </w:pPrChange>
      </w:pPr>
      <w:r w:rsidRPr="00DE39BA">
        <w:rPr>
          <w:rFonts w:eastAsia="Calibri"/>
          <w:bCs/>
          <w:szCs w:val="24"/>
          <w:lang w:val="en-IN"/>
        </w:rPr>
        <w:t xml:space="preserve">                }</w:t>
      </w:r>
    </w:p>
    <w:p w14:paraId="6935F3E7" w14:textId="77777777" w:rsidR="0027038B" w:rsidRPr="00DE39BA" w:rsidRDefault="0027038B" w:rsidP="00F535CA">
      <w:pPr>
        <w:widowControl w:val="0"/>
        <w:rPr>
          <w:rFonts w:eastAsia="Calibri"/>
          <w:bCs/>
          <w:szCs w:val="24"/>
          <w:lang w:val="en-IN"/>
        </w:rPr>
        <w:pPrChange w:id="2033" w:author="mananarora1571@gmail.com" w:date="2021-05-30T15:12:00Z">
          <w:pPr/>
        </w:pPrChange>
      </w:pPr>
      <w:r w:rsidRPr="00DE39BA">
        <w:rPr>
          <w:rFonts w:eastAsia="Calibri"/>
          <w:bCs/>
          <w:szCs w:val="24"/>
          <w:lang w:val="en-IN"/>
        </w:rPr>
        <w:t xml:space="preserve">              }),</w:t>
      </w:r>
    </w:p>
    <w:p w14:paraId="55DACA38" w14:textId="77777777" w:rsidR="0027038B" w:rsidRPr="00DE39BA" w:rsidRDefault="0027038B" w:rsidP="00F535CA">
      <w:pPr>
        <w:widowControl w:val="0"/>
        <w:rPr>
          <w:rFonts w:eastAsia="Calibri"/>
          <w:bCs/>
          <w:szCs w:val="24"/>
          <w:lang w:val="en-IN"/>
        </w:rPr>
        <w:pPrChange w:id="2034" w:author="mananarora1571@gmail.com" w:date="2021-05-30T15:12:00Z">
          <w:pPr/>
        </w:pPrChange>
      </w:pPr>
      <w:r w:rsidRPr="00DE39BA">
        <w:rPr>
          <w:rFonts w:eastAsia="Calibri"/>
          <w:bCs/>
          <w:szCs w:val="24"/>
          <w:lang w:val="en-IN"/>
        </w:rPr>
        <w:t xml:space="preserve">              Button(</w:t>
      </w:r>
    </w:p>
    <w:p w14:paraId="458CB65D" w14:textId="77777777" w:rsidR="0027038B" w:rsidRPr="00DE39BA" w:rsidRDefault="0027038B" w:rsidP="00F535CA">
      <w:pPr>
        <w:widowControl w:val="0"/>
        <w:rPr>
          <w:rFonts w:eastAsia="Calibri"/>
          <w:bCs/>
          <w:szCs w:val="24"/>
          <w:lang w:val="en-IN"/>
        </w:rPr>
        <w:pPrChange w:id="2035" w:author="mananarora1571@gmail.com" w:date="2021-05-30T15:12:00Z">
          <w:pPr/>
        </w:pPrChange>
      </w:pPr>
      <w:r w:rsidRPr="00DE39BA">
        <w:rPr>
          <w:rFonts w:eastAsia="Calibri"/>
          <w:bCs/>
          <w:szCs w:val="24"/>
          <w:lang w:val="en-IN"/>
        </w:rPr>
        <w:t xml:space="preserve">                isTextOnly: false,</w:t>
      </w:r>
    </w:p>
    <w:p w14:paraId="423CD677" w14:textId="77777777" w:rsidR="0027038B" w:rsidRPr="00DE39BA" w:rsidRDefault="0027038B" w:rsidP="00F535CA">
      <w:pPr>
        <w:widowControl w:val="0"/>
        <w:rPr>
          <w:rFonts w:eastAsia="Calibri"/>
          <w:bCs/>
          <w:szCs w:val="24"/>
          <w:lang w:val="en-IN"/>
        </w:rPr>
        <w:pPrChange w:id="2036" w:author="mananarora1571@gmail.com" w:date="2021-05-30T15:12:00Z">
          <w:pPr/>
        </w:pPrChange>
      </w:pPr>
      <w:r w:rsidRPr="00DE39BA">
        <w:rPr>
          <w:rFonts w:eastAsia="Calibri"/>
          <w:bCs/>
          <w:szCs w:val="24"/>
          <w:lang w:val="en-IN"/>
        </w:rPr>
        <w:t xml:space="preserve">                text: 'Log In',</w:t>
      </w:r>
    </w:p>
    <w:p w14:paraId="32FC746A" w14:textId="77777777" w:rsidR="0027038B" w:rsidRPr="00DE39BA" w:rsidRDefault="0027038B" w:rsidP="00F535CA">
      <w:pPr>
        <w:widowControl w:val="0"/>
        <w:rPr>
          <w:rFonts w:eastAsia="Calibri"/>
          <w:bCs/>
          <w:szCs w:val="24"/>
          <w:lang w:val="en-IN"/>
        </w:rPr>
        <w:pPrChange w:id="2037" w:author="mananarora1571@gmail.com" w:date="2021-05-30T15:12:00Z">
          <w:pPr/>
        </w:pPrChange>
      </w:pPr>
      <w:r w:rsidRPr="00DE39BA">
        <w:rPr>
          <w:rFonts w:eastAsia="Calibri"/>
          <w:bCs/>
          <w:szCs w:val="24"/>
          <w:lang w:val="en-IN"/>
        </w:rPr>
        <w:t xml:space="preserve">                icon: Icons.lock_open,</w:t>
      </w:r>
    </w:p>
    <w:p w14:paraId="1A0AD08A" w14:textId="77777777" w:rsidR="0027038B" w:rsidRPr="00DE39BA" w:rsidRDefault="0027038B" w:rsidP="00F535CA">
      <w:pPr>
        <w:widowControl w:val="0"/>
        <w:rPr>
          <w:rFonts w:eastAsia="Calibri"/>
          <w:bCs/>
          <w:szCs w:val="24"/>
          <w:lang w:val="en-IN"/>
        </w:rPr>
        <w:pPrChange w:id="2038" w:author="mananarora1571@gmail.com" w:date="2021-05-30T15:12:00Z">
          <w:pPr/>
        </w:pPrChange>
      </w:pPr>
      <w:r w:rsidRPr="00DE39BA">
        <w:rPr>
          <w:rFonts w:eastAsia="Calibri"/>
          <w:bCs/>
          <w:szCs w:val="24"/>
          <w:lang w:val="en-IN"/>
        </w:rPr>
        <w:t xml:space="preserve">                onPressed: () async {</w:t>
      </w:r>
    </w:p>
    <w:p w14:paraId="2BEF034B" w14:textId="77777777" w:rsidR="0027038B" w:rsidRPr="00DE39BA" w:rsidRDefault="0027038B" w:rsidP="00F535CA">
      <w:pPr>
        <w:widowControl w:val="0"/>
        <w:rPr>
          <w:rFonts w:eastAsia="Calibri"/>
          <w:bCs/>
          <w:szCs w:val="24"/>
          <w:lang w:val="en-IN"/>
        </w:rPr>
        <w:pPrChange w:id="2039" w:author="mananarora1571@gmail.com" w:date="2021-05-30T15:12:00Z">
          <w:pPr/>
        </w:pPrChange>
      </w:pPr>
      <w:r w:rsidRPr="00DE39BA">
        <w:rPr>
          <w:rFonts w:eastAsia="Calibri"/>
          <w:bCs/>
          <w:szCs w:val="24"/>
          <w:lang w:val="en-IN"/>
        </w:rPr>
        <w:t xml:space="preserve">                  if (_formKey.currentState.validate()) {</w:t>
      </w:r>
    </w:p>
    <w:p w14:paraId="0B5E20D4" w14:textId="77777777" w:rsidR="0027038B" w:rsidRPr="00DE39BA" w:rsidRDefault="0027038B" w:rsidP="00F535CA">
      <w:pPr>
        <w:widowControl w:val="0"/>
        <w:rPr>
          <w:rFonts w:eastAsia="Calibri"/>
          <w:bCs/>
          <w:szCs w:val="24"/>
          <w:lang w:val="en-IN"/>
        </w:rPr>
        <w:pPrChange w:id="2040" w:author="mananarora1571@gmail.com" w:date="2021-05-30T15:12:00Z">
          <w:pPr/>
        </w:pPrChange>
      </w:pPr>
      <w:r w:rsidRPr="00DE39BA">
        <w:rPr>
          <w:rFonts w:eastAsia="Calibri"/>
          <w:bCs/>
          <w:szCs w:val="24"/>
          <w:lang w:val="en-IN"/>
        </w:rPr>
        <w:t xml:space="preserve">                    controller.login(email: _email, password: _password);</w:t>
      </w:r>
    </w:p>
    <w:p w14:paraId="351E0A8E" w14:textId="77777777" w:rsidR="0027038B" w:rsidRPr="00DE39BA" w:rsidRDefault="0027038B" w:rsidP="00F535CA">
      <w:pPr>
        <w:widowControl w:val="0"/>
        <w:rPr>
          <w:rFonts w:eastAsia="Calibri"/>
          <w:bCs/>
          <w:szCs w:val="24"/>
          <w:lang w:val="en-IN"/>
        </w:rPr>
        <w:pPrChange w:id="2041" w:author="mananarora1571@gmail.com" w:date="2021-05-30T15:12:00Z">
          <w:pPr/>
        </w:pPrChange>
      </w:pPr>
      <w:r w:rsidRPr="00DE39BA">
        <w:rPr>
          <w:rFonts w:eastAsia="Calibri"/>
          <w:bCs/>
          <w:szCs w:val="24"/>
          <w:lang w:val="en-IN"/>
        </w:rPr>
        <w:t xml:space="preserve">                  } else {}</w:t>
      </w:r>
    </w:p>
    <w:p w14:paraId="5C87C380" w14:textId="77777777" w:rsidR="0027038B" w:rsidRPr="00DE39BA" w:rsidRDefault="0027038B" w:rsidP="00F535CA">
      <w:pPr>
        <w:widowControl w:val="0"/>
        <w:rPr>
          <w:rFonts w:eastAsia="Calibri"/>
          <w:bCs/>
          <w:szCs w:val="24"/>
          <w:lang w:val="en-IN"/>
        </w:rPr>
        <w:pPrChange w:id="2042" w:author="mananarora1571@gmail.com" w:date="2021-05-30T15:12:00Z">
          <w:pPr/>
        </w:pPrChange>
      </w:pPr>
      <w:r w:rsidRPr="00DE39BA">
        <w:rPr>
          <w:rFonts w:eastAsia="Calibri"/>
          <w:bCs/>
          <w:szCs w:val="24"/>
          <w:lang w:val="en-IN"/>
        </w:rPr>
        <w:t xml:space="preserve">                },</w:t>
      </w:r>
    </w:p>
    <w:p w14:paraId="5F63DE23" w14:textId="77777777" w:rsidR="0027038B" w:rsidRPr="00DE39BA" w:rsidRDefault="0027038B" w:rsidP="00F535CA">
      <w:pPr>
        <w:widowControl w:val="0"/>
        <w:rPr>
          <w:rFonts w:eastAsia="Calibri"/>
          <w:bCs/>
          <w:szCs w:val="24"/>
          <w:lang w:val="en-IN"/>
        </w:rPr>
        <w:pPrChange w:id="2043" w:author="mananarora1571@gmail.com" w:date="2021-05-30T15:12:00Z">
          <w:pPr/>
        </w:pPrChange>
      </w:pPr>
      <w:r w:rsidRPr="00DE39BA">
        <w:rPr>
          <w:rFonts w:eastAsia="Calibri"/>
          <w:bCs/>
          <w:szCs w:val="24"/>
          <w:lang w:val="en-IN"/>
        </w:rPr>
        <w:t xml:space="preserve">              ),</w:t>
      </w:r>
    </w:p>
    <w:p w14:paraId="154DE059" w14:textId="77777777" w:rsidR="0027038B" w:rsidRPr="00DE39BA" w:rsidRDefault="0027038B" w:rsidP="00F535CA">
      <w:pPr>
        <w:widowControl w:val="0"/>
        <w:rPr>
          <w:rFonts w:eastAsia="Calibri"/>
          <w:bCs/>
          <w:szCs w:val="24"/>
          <w:lang w:val="en-IN"/>
        </w:rPr>
        <w:pPrChange w:id="2044" w:author="mananarora1571@gmail.com" w:date="2021-05-30T15:12:00Z">
          <w:pPr/>
        </w:pPrChange>
      </w:pPr>
      <w:r w:rsidRPr="00DE39BA">
        <w:rPr>
          <w:rFonts w:eastAsia="Calibri"/>
          <w:bCs/>
          <w:szCs w:val="24"/>
          <w:lang w:val="en-IN"/>
        </w:rPr>
        <w:t xml:space="preserve">              Button(</w:t>
      </w:r>
    </w:p>
    <w:p w14:paraId="67A484EE" w14:textId="77777777" w:rsidR="0027038B" w:rsidRPr="00DE39BA" w:rsidRDefault="0027038B" w:rsidP="00F535CA">
      <w:pPr>
        <w:widowControl w:val="0"/>
        <w:rPr>
          <w:rFonts w:eastAsia="Calibri"/>
          <w:bCs/>
          <w:szCs w:val="24"/>
          <w:lang w:val="en-IN"/>
        </w:rPr>
        <w:pPrChange w:id="2045" w:author="mananarora1571@gmail.com" w:date="2021-05-30T15:12:00Z">
          <w:pPr/>
        </w:pPrChange>
      </w:pPr>
      <w:r w:rsidRPr="00DE39BA">
        <w:rPr>
          <w:rFonts w:eastAsia="Calibri"/>
          <w:bCs/>
          <w:szCs w:val="24"/>
          <w:lang w:val="en-IN"/>
        </w:rPr>
        <w:t xml:space="preserve">                isTextOnly: false,</w:t>
      </w:r>
    </w:p>
    <w:p w14:paraId="2D8C8D0E" w14:textId="77777777" w:rsidR="0027038B" w:rsidRPr="00DE39BA" w:rsidRDefault="0027038B" w:rsidP="00F535CA">
      <w:pPr>
        <w:widowControl w:val="0"/>
        <w:rPr>
          <w:rFonts w:eastAsia="Calibri"/>
          <w:bCs/>
          <w:szCs w:val="24"/>
          <w:lang w:val="en-IN"/>
        </w:rPr>
        <w:pPrChange w:id="2046" w:author="mananarora1571@gmail.com" w:date="2021-05-30T15:12:00Z">
          <w:pPr/>
        </w:pPrChange>
      </w:pPr>
      <w:r w:rsidRPr="00DE39BA">
        <w:rPr>
          <w:rFonts w:eastAsia="Calibri"/>
          <w:bCs/>
          <w:szCs w:val="24"/>
          <w:lang w:val="en-IN"/>
        </w:rPr>
        <w:t xml:space="preserve">                text: 'Sign Up',</w:t>
      </w:r>
    </w:p>
    <w:p w14:paraId="040C2FD3" w14:textId="77777777" w:rsidR="0027038B" w:rsidRPr="00DE39BA" w:rsidRDefault="0027038B" w:rsidP="00F535CA">
      <w:pPr>
        <w:widowControl w:val="0"/>
        <w:rPr>
          <w:rFonts w:eastAsia="Calibri"/>
          <w:bCs/>
          <w:szCs w:val="24"/>
          <w:lang w:val="en-IN"/>
        </w:rPr>
        <w:pPrChange w:id="2047" w:author="mananarora1571@gmail.com" w:date="2021-05-30T15:12:00Z">
          <w:pPr/>
        </w:pPrChange>
      </w:pPr>
      <w:r w:rsidRPr="00DE39BA">
        <w:rPr>
          <w:rFonts w:eastAsia="Calibri"/>
          <w:bCs/>
          <w:szCs w:val="24"/>
          <w:lang w:val="en-IN"/>
        </w:rPr>
        <w:t xml:space="preserve">                icon: Icons.vpn_key,</w:t>
      </w:r>
    </w:p>
    <w:p w14:paraId="62936E0B" w14:textId="77777777" w:rsidR="0027038B" w:rsidRPr="00DE39BA" w:rsidRDefault="0027038B" w:rsidP="00F535CA">
      <w:pPr>
        <w:widowControl w:val="0"/>
        <w:rPr>
          <w:rFonts w:eastAsia="Calibri"/>
          <w:bCs/>
          <w:szCs w:val="24"/>
          <w:lang w:val="en-IN"/>
        </w:rPr>
        <w:pPrChange w:id="2048" w:author="mananarora1571@gmail.com" w:date="2021-05-30T15:12:00Z">
          <w:pPr/>
        </w:pPrChange>
      </w:pPr>
      <w:r w:rsidRPr="00DE39BA">
        <w:rPr>
          <w:rFonts w:eastAsia="Calibri"/>
          <w:bCs/>
          <w:szCs w:val="24"/>
          <w:lang w:val="en-IN"/>
        </w:rPr>
        <w:t xml:space="preserve">                onPressed: () =&gt; Get.toNamed(Routes.REGISTER),</w:t>
      </w:r>
    </w:p>
    <w:p w14:paraId="4CF18545" w14:textId="77777777" w:rsidR="0027038B" w:rsidRPr="00DE39BA" w:rsidRDefault="0027038B" w:rsidP="00F535CA">
      <w:pPr>
        <w:widowControl w:val="0"/>
        <w:rPr>
          <w:rFonts w:eastAsia="Calibri"/>
          <w:bCs/>
          <w:szCs w:val="24"/>
          <w:lang w:val="en-IN"/>
        </w:rPr>
        <w:pPrChange w:id="2049" w:author="mananarora1571@gmail.com" w:date="2021-05-30T15:12:00Z">
          <w:pPr/>
        </w:pPrChange>
      </w:pPr>
      <w:r w:rsidRPr="00DE39BA">
        <w:rPr>
          <w:rFonts w:eastAsia="Calibri"/>
          <w:bCs/>
          <w:szCs w:val="24"/>
          <w:lang w:val="en-IN"/>
        </w:rPr>
        <w:t xml:space="preserve">              ),</w:t>
      </w:r>
    </w:p>
    <w:p w14:paraId="689289C5" w14:textId="77777777" w:rsidR="0027038B" w:rsidRPr="00DE39BA" w:rsidRDefault="0027038B" w:rsidP="00F535CA">
      <w:pPr>
        <w:widowControl w:val="0"/>
        <w:rPr>
          <w:rFonts w:eastAsia="Calibri"/>
          <w:bCs/>
          <w:szCs w:val="24"/>
          <w:lang w:val="en-IN"/>
        </w:rPr>
        <w:pPrChange w:id="2050" w:author="mananarora1571@gmail.com" w:date="2021-05-30T15:12:00Z">
          <w:pPr/>
        </w:pPrChange>
      </w:pPr>
      <w:r w:rsidRPr="00DE39BA">
        <w:rPr>
          <w:rFonts w:eastAsia="Calibri"/>
          <w:bCs/>
          <w:szCs w:val="24"/>
          <w:lang w:val="en-IN"/>
        </w:rPr>
        <w:t xml:space="preserve">            ],</w:t>
      </w:r>
    </w:p>
    <w:p w14:paraId="58BC455F" w14:textId="77777777" w:rsidR="0027038B" w:rsidRPr="00DE39BA" w:rsidRDefault="0027038B" w:rsidP="00F535CA">
      <w:pPr>
        <w:widowControl w:val="0"/>
        <w:rPr>
          <w:rFonts w:eastAsia="Calibri"/>
          <w:bCs/>
          <w:szCs w:val="24"/>
          <w:lang w:val="en-IN"/>
        </w:rPr>
        <w:pPrChange w:id="2051" w:author="mananarora1571@gmail.com" w:date="2021-05-30T15:12:00Z">
          <w:pPr/>
        </w:pPrChange>
      </w:pPr>
      <w:r w:rsidRPr="00DE39BA">
        <w:rPr>
          <w:rFonts w:eastAsia="Calibri"/>
          <w:bCs/>
          <w:szCs w:val="24"/>
          <w:lang w:val="en-IN"/>
        </w:rPr>
        <w:lastRenderedPageBreak/>
        <w:t xml:space="preserve">          ),</w:t>
      </w:r>
    </w:p>
    <w:p w14:paraId="49BE428D" w14:textId="77777777" w:rsidR="0027038B" w:rsidRPr="00DE39BA" w:rsidRDefault="0027038B" w:rsidP="00F535CA">
      <w:pPr>
        <w:widowControl w:val="0"/>
        <w:rPr>
          <w:rFonts w:eastAsia="Calibri"/>
          <w:bCs/>
          <w:szCs w:val="24"/>
          <w:lang w:val="en-IN"/>
        </w:rPr>
        <w:pPrChange w:id="2052" w:author="mananarora1571@gmail.com" w:date="2021-05-30T15:12:00Z">
          <w:pPr/>
        </w:pPrChange>
      </w:pPr>
      <w:r w:rsidRPr="00DE39BA">
        <w:rPr>
          <w:rFonts w:eastAsia="Calibri"/>
          <w:bCs/>
          <w:szCs w:val="24"/>
          <w:lang w:val="en-IN"/>
        </w:rPr>
        <w:t xml:space="preserve">        ),</w:t>
      </w:r>
    </w:p>
    <w:p w14:paraId="230BEA6D" w14:textId="77777777" w:rsidR="0027038B" w:rsidRPr="00DE39BA" w:rsidRDefault="0027038B" w:rsidP="00F535CA">
      <w:pPr>
        <w:widowControl w:val="0"/>
        <w:rPr>
          <w:rFonts w:eastAsia="Calibri"/>
          <w:bCs/>
          <w:szCs w:val="24"/>
          <w:lang w:val="en-IN"/>
        </w:rPr>
        <w:pPrChange w:id="2053" w:author="mananarora1571@gmail.com" w:date="2021-05-30T15:12:00Z">
          <w:pPr/>
        </w:pPrChange>
      </w:pPr>
      <w:r w:rsidRPr="00DE39BA">
        <w:rPr>
          <w:rFonts w:eastAsia="Calibri"/>
          <w:bCs/>
          <w:szCs w:val="24"/>
          <w:lang w:val="en-IN"/>
        </w:rPr>
        <w:t xml:space="preserve">      ),</w:t>
      </w:r>
    </w:p>
    <w:p w14:paraId="1B2D0ADA" w14:textId="77777777" w:rsidR="0027038B" w:rsidRPr="00DE39BA" w:rsidRDefault="0027038B" w:rsidP="00F535CA">
      <w:pPr>
        <w:widowControl w:val="0"/>
        <w:rPr>
          <w:rFonts w:eastAsia="Calibri"/>
          <w:bCs/>
          <w:szCs w:val="24"/>
          <w:lang w:val="en-IN"/>
        </w:rPr>
        <w:pPrChange w:id="2054" w:author="mananarora1571@gmail.com" w:date="2021-05-30T15:12:00Z">
          <w:pPr/>
        </w:pPrChange>
      </w:pPr>
      <w:r w:rsidRPr="00DE39BA">
        <w:rPr>
          <w:rFonts w:eastAsia="Calibri"/>
          <w:bCs/>
          <w:szCs w:val="24"/>
          <w:lang w:val="en-IN"/>
        </w:rPr>
        <w:t xml:space="preserve">    );</w:t>
      </w:r>
    </w:p>
    <w:p w14:paraId="2A0609F7" w14:textId="77777777" w:rsidR="0027038B" w:rsidRPr="00DE39BA" w:rsidRDefault="0027038B" w:rsidP="00F535CA">
      <w:pPr>
        <w:widowControl w:val="0"/>
        <w:rPr>
          <w:rFonts w:eastAsia="Calibri"/>
          <w:bCs/>
          <w:szCs w:val="24"/>
          <w:lang w:val="en-IN"/>
        </w:rPr>
        <w:pPrChange w:id="2055" w:author="mananarora1571@gmail.com" w:date="2021-05-30T15:12:00Z">
          <w:pPr/>
        </w:pPrChange>
      </w:pPr>
      <w:r w:rsidRPr="00DE39BA">
        <w:rPr>
          <w:rFonts w:eastAsia="Calibri"/>
          <w:bCs/>
          <w:szCs w:val="24"/>
          <w:lang w:val="en-IN"/>
        </w:rPr>
        <w:t xml:space="preserve">  }</w:t>
      </w:r>
    </w:p>
    <w:p w14:paraId="73E17145" w14:textId="09795A5E" w:rsidR="0027038B" w:rsidRPr="00DE39BA" w:rsidRDefault="0027038B" w:rsidP="00F535CA">
      <w:pPr>
        <w:widowControl w:val="0"/>
        <w:rPr>
          <w:rFonts w:eastAsia="Calibri"/>
          <w:bCs/>
          <w:szCs w:val="24"/>
          <w:lang w:val="en-IN"/>
        </w:rPr>
        <w:pPrChange w:id="2056" w:author="mananarora1571@gmail.com" w:date="2021-05-30T15:12:00Z">
          <w:pPr/>
        </w:pPrChange>
      </w:pPr>
      <w:r w:rsidRPr="00DE39BA">
        <w:rPr>
          <w:rFonts w:eastAsia="Calibri"/>
          <w:bCs/>
          <w:szCs w:val="24"/>
          <w:lang w:val="en-IN"/>
        </w:rPr>
        <w:t>}</w:t>
      </w:r>
    </w:p>
    <w:p w14:paraId="0F8C781B" w14:textId="14BE6ED0" w:rsidR="0027038B" w:rsidRPr="00DE39BA" w:rsidRDefault="00AA4CB4" w:rsidP="00F535CA">
      <w:pPr>
        <w:widowControl w:val="0"/>
        <w:rPr>
          <w:rFonts w:eastAsia="Calibri"/>
          <w:b/>
          <w:szCs w:val="24"/>
          <w:u w:val="single"/>
          <w:lang w:val="en-IN"/>
        </w:rPr>
        <w:pPrChange w:id="2057" w:author="mananarora1571@gmail.com" w:date="2021-05-30T15:12:00Z">
          <w:pPr/>
        </w:pPrChange>
      </w:pPr>
      <w:r w:rsidRPr="00DE39BA">
        <w:rPr>
          <w:rFonts w:eastAsia="Calibri"/>
          <w:b/>
          <w:szCs w:val="24"/>
          <w:u w:val="single"/>
          <w:lang w:val="en-IN"/>
        </w:rPr>
        <w:t>LOGIN_CONTROLLER.DART</w:t>
      </w:r>
    </w:p>
    <w:p w14:paraId="6907E881" w14:textId="77777777" w:rsidR="0027038B" w:rsidRPr="00DE39BA" w:rsidRDefault="0027038B" w:rsidP="00F535CA">
      <w:pPr>
        <w:widowControl w:val="0"/>
        <w:rPr>
          <w:rFonts w:eastAsia="Calibri"/>
          <w:bCs/>
          <w:szCs w:val="24"/>
          <w:lang w:val="en-IN"/>
        </w:rPr>
        <w:pPrChange w:id="2058" w:author="mananarora1571@gmail.com" w:date="2021-05-30T15:12:00Z">
          <w:pPr/>
        </w:pPrChange>
      </w:pPr>
      <w:r w:rsidRPr="00DE39BA">
        <w:rPr>
          <w:rFonts w:eastAsia="Calibri"/>
          <w:bCs/>
          <w:szCs w:val="24"/>
          <w:lang w:val="en-IN"/>
        </w:rPr>
        <w:t>import 'package:flutter/foundation.dart';</w:t>
      </w:r>
    </w:p>
    <w:p w14:paraId="6F6F7C9E" w14:textId="77777777" w:rsidR="0027038B" w:rsidRPr="00DE39BA" w:rsidRDefault="0027038B" w:rsidP="00F535CA">
      <w:pPr>
        <w:widowControl w:val="0"/>
        <w:rPr>
          <w:rFonts w:eastAsia="Calibri"/>
          <w:bCs/>
          <w:szCs w:val="24"/>
          <w:lang w:val="en-IN"/>
        </w:rPr>
        <w:pPrChange w:id="2059" w:author="mananarora1571@gmail.com" w:date="2021-05-30T15:12:00Z">
          <w:pPr/>
        </w:pPrChange>
      </w:pPr>
      <w:r w:rsidRPr="00DE39BA">
        <w:rPr>
          <w:rFonts w:eastAsia="Calibri"/>
          <w:bCs/>
          <w:szCs w:val="24"/>
          <w:lang w:val="en-IN"/>
        </w:rPr>
        <w:t>import 'package:get/get.dart';</w:t>
      </w:r>
    </w:p>
    <w:p w14:paraId="230CBED9" w14:textId="77777777" w:rsidR="0027038B" w:rsidRPr="00DE39BA" w:rsidRDefault="0027038B" w:rsidP="00F535CA">
      <w:pPr>
        <w:widowControl w:val="0"/>
        <w:rPr>
          <w:rFonts w:eastAsia="Calibri"/>
          <w:bCs/>
          <w:szCs w:val="24"/>
          <w:lang w:val="en-IN"/>
        </w:rPr>
        <w:pPrChange w:id="2060" w:author="mananarora1571@gmail.com" w:date="2021-05-30T15:12:00Z">
          <w:pPr/>
        </w:pPrChange>
      </w:pPr>
    </w:p>
    <w:p w14:paraId="3B0251A4" w14:textId="77777777" w:rsidR="0027038B" w:rsidRPr="00DE39BA" w:rsidRDefault="0027038B" w:rsidP="00F535CA">
      <w:pPr>
        <w:widowControl w:val="0"/>
        <w:rPr>
          <w:rFonts w:eastAsia="Calibri"/>
          <w:bCs/>
          <w:szCs w:val="24"/>
          <w:lang w:val="en-IN"/>
        </w:rPr>
        <w:pPrChange w:id="2061" w:author="mananarora1571@gmail.com" w:date="2021-05-30T15:12:00Z">
          <w:pPr/>
        </w:pPrChange>
      </w:pPr>
      <w:r w:rsidRPr="00DE39BA">
        <w:rPr>
          <w:rFonts w:eastAsia="Calibri"/>
          <w:bCs/>
          <w:szCs w:val="24"/>
          <w:lang w:val="en-IN"/>
        </w:rPr>
        <w:t>import '../../constants/constants.dart';</w:t>
      </w:r>
    </w:p>
    <w:p w14:paraId="6302CD01" w14:textId="77777777" w:rsidR="0027038B" w:rsidRPr="00DE39BA" w:rsidRDefault="0027038B" w:rsidP="00F535CA">
      <w:pPr>
        <w:widowControl w:val="0"/>
        <w:rPr>
          <w:rFonts w:eastAsia="Calibri"/>
          <w:bCs/>
          <w:szCs w:val="24"/>
          <w:lang w:val="en-IN"/>
        </w:rPr>
        <w:pPrChange w:id="2062" w:author="mananarora1571@gmail.com" w:date="2021-05-30T15:12:00Z">
          <w:pPr/>
        </w:pPrChange>
      </w:pPr>
      <w:r w:rsidRPr="00DE39BA">
        <w:rPr>
          <w:rFonts w:eastAsia="Calibri"/>
          <w:bCs/>
          <w:szCs w:val="24"/>
          <w:lang w:val="en-IN"/>
        </w:rPr>
        <w:t>import '../../data/models/failure_model.dart';</w:t>
      </w:r>
    </w:p>
    <w:p w14:paraId="7D7F83B0" w14:textId="77777777" w:rsidR="0027038B" w:rsidRPr="00DE39BA" w:rsidRDefault="0027038B" w:rsidP="00F535CA">
      <w:pPr>
        <w:widowControl w:val="0"/>
        <w:rPr>
          <w:rFonts w:eastAsia="Calibri"/>
          <w:bCs/>
          <w:szCs w:val="24"/>
          <w:lang w:val="en-IN"/>
        </w:rPr>
        <w:pPrChange w:id="2063" w:author="mananarora1571@gmail.com" w:date="2021-05-30T15:12:00Z">
          <w:pPr/>
        </w:pPrChange>
      </w:pPr>
      <w:r w:rsidRPr="00DE39BA">
        <w:rPr>
          <w:rFonts w:eastAsia="Calibri"/>
          <w:bCs/>
          <w:szCs w:val="24"/>
          <w:lang w:val="en-IN"/>
        </w:rPr>
        <w:t>import '../../data/repository/repository.dart';</w:t>
      </w:r>
    </w:p>
    <w:p w14:paraId="1FEBFF76" w14:textId="77777777" w:rsidR="0027038B" w:rsidRPr="00DE39BA" w:rsidRDefault="0027038B" w:rsidP="00F535CA">
      <w:pPr>
        <w:widowControl w:val="0"/>
        <w:rPr>
          <w:rFonts w:eastAsia="Calibri"/>
          <w:bCs/>
          <w:szCs w:val="24"/>
          <w:lang w:val="en-IN"/>
        </w:rPr>
        <w:pPrChange w:id="2064" w:author="mananarora1571@gmail.com" w:date="2021-05-30T15:12:00Z">
          <w:pPr/>
        </w:pPrChange>
      </w:pPr>
      <w:r w:rsidRPr="00DE39BA">
        <w:rPr>
          <w:rFonts w:eastAsia="Calibri"/>
          <w:bCs/>
          <w:szCs w:val="24"/>
          <w:lang w:val="en-IN"/>
        </w:rPr>
        <w:t>import '../../services/services.dart';</w:t>
      </w:r>
    </w:p>
    <w:p w14:paraId="3BB4038C" w14:textId="77777777" w:rsidR="0027038B" w:rsidRPr="00DE39BA" w:rsidRDefault="0027038B" w:rsidP="00F535CA">
      <w:pPr>
        <w:widowControl w:val="0"/>
        <w:rPr>
          <w:rFonts w:eastAsia="Calibri"/>
          <w:bCs/>
          <w:szCs w:val="24"/>
          <w:lang w:val="en-IN"/>
        </w:rPr>
        <w:pPrChange w:id="2065" w:author="mananarora1571@gmail.com" w:date="2021-05-30T15:12:00Z">
          <w:pPr/>
        </w:pPrChange>
      </w:pPr>
    </w:p>
    <w:p w14:paraId="03F8D5C0" w14:textId="77777777" w:rsidR="0027038B" w:rsidRPr="00DE39BA" w:rsidRDefault="0027038B" w:rsidP="00F535CA">
      <w:pPr>
        <w:widowControl w:val="0"/>
        <w:rPr>
          <w:rFonts w:eastAsia="Calibri"/>
          <w:bCs/>
          <w:szCs w:val="24"/>
          <w:lang w:val="en-IN"/>
        </w:rPr>
        <w:pPrChange w:id="2066" w:author="mananarora1571@gmail.com" w:date="2021-05-30T15:12:00Z">
          <w:pPr/>
        </w:pPrChange>
      </w:pPr>
      <w:r w:rsidRPr="00DE39BA">
        <w:rPr>
          <w:rFonts w:eastAsia="Calibri"/>
          <w:bCs/>
          <w:szCs w:val="24"/>
          <w:lang w:val="en-IN"/>
        </w:rPr>
        <w:t>class LoginController extends GetxController {</w:t>
      </w:r>
    </w:p>
    <w:p w14:paraId="7C2CC997" w14:textId="77777777" w:rsidR="0027038B" w:rsidRPr="00DE39BA" w:rsidRDefault="0027038B" w:rsidP="00F535CA">
      <w:pPr>
        <w:widowControl w:val="0"/>
        <w:rPr>
          <w:rFonts w:eastAsia="Calibri"/>
          <w:bCs/>
          <w:szCs w:val="24"/>
          <w:lang w:val="en-IN"/>
        </w:rPr>
        <w:pPrChange w:id="2067" w:author="mananarora1571@gmail.com" w:date="2021-05-30T15:12:00Z">
          <w:pPr/>
        </w:pPrChange>
      </w:pPr>
      <w:r w:rsidRPr="00DE39BA">
        <w:rPr>
          <w:rFonts w:eastAsia="Calibri"/>
          <w:bCs/>
          <w:szCs w:val="24"/>
          <w:lang w:val="en-IN"/>
        </w:rPr>
        <w:t xml:space="preserve">  final Repository repository;</w:t>
      </w:r>
    </w:p>
    <w:p w14:paraId="5D3E9173" w14:textId="77777777" w:rsidR="0027038B" w:rsidRPr="00DE39BA" w:rsidRDefault="0027038B" w:rsidP="00F535CA">
      <w:pPr>
        <w:widowControl w:val="0"/>
        <w:rPr>
          <w:rFonts w:eastAsia="Calibri"/>
          <w:bCs/>
          <w:szCs w:val="24"/>
          <w:lang w:val="en-IN"/>
        </w:rPr>
        <w:pPrChange w:id="2068" w:author="mananarora1571@gmail.com" w:date="2021-05-30T15:12:00Z">
          <w:pPr/>
        </w:pPrChange>
      </w:pPr>
      <w:r w:rsidRPr="00DE39BA">
        <w:rPr>
          <w:rFonts w:eastAsia="Calibri"/>
          <w:bCs/>
          <w:szCs w:val="24"/>
          <w:lang w:val="en-IN"/>
        </w:rPr>
        <w:t xml:space="preserve">  LoginController({@required this.repository});</w:t>
      </w:r>
    </w:p>
    <w:p w14:paraId="445EE2B0" w14:textId="77777777" w:rsidR="0027038B" w:rsidRPr="00DE39BA" w:rsidRDefault="0027038B" w:rsidP="00F535CA">
      <w:pPr>
        <w:widowControl w:val="0"/>
        <w:rPr>
          <w:rFonts w:eastAsia="Calibri"/>
          <w:bCs/>
          <w:szCs w:val="24"/>
          <w:lang w:val="en-IN"/>
        </w:rPr>
        <w:pPrChange w:id="2069" w:author="mananarora1571@gmail.com" w:date="2021-05-30T15:12:00Z">
          <w:pPr/>
        </w:pPrChange>
      </w:pPr>
    </w:p>
    <w:p w14:paraId="072B41B9" w14:textId="77777777" w:rsidR="0027038B" w:rsidRPr="00DE39BA" w:rsidRDefault="0027038B" w:rsidP="00F535CA">
      <w:pPr>
        <w:widowControl w:val="0"/>
        <w:rPr>
          <w:rFonts w:eastAsia="Calibri"/>
          <w:bCs/>
          <w:szCs w:val="24"/>
          <w:lang w:val="en-IN"/>
        </w:rPr>
        <w:pPrChange w:id="2070" w:author="mananarora1571@gmail.com" w:date="2021-05-30T15:12:00Z">
          <w:pPr/>
        </w:pPrChange>
      </w:pPr>
      <w:r w:rsidRPr="00DE39BA">
        <w:rPr>
          <w:rFonts w:eastAsia="Calibri"/>
          <w:bCs/>
          <w:szCs w:val="24"/>
          <w:lang w:val="en-IN"/>
        </w:rPr>
        <w:t xml:space="preserve">  final currentState = AppState.initial.obs;</w:t>
      </w:r>
    </w:p>
    <w:p w14:paraId="21850A22" w14:textId="77777777" w:rsidR="0027038B" w:rsidRPr="00DE39BA" w:rsidRDefault="0027038B" w:rsidP="00F535CA">
      <w:pPr>
        <w:widowControl w:val="0"/>
        <w:rPr>
          <w:rFonts w:eastAsia="Calibri"/>
          <w:bCs/>
          <w:szCs w:val="24"/>
          <w:lang w:val="en-IN"/>
        </w:rPr>
        <w:pPrChange w:id="2071" w:author="mananarora1571@gmail.com" w:date="2021-05-30T15:12:00Z">
          <w:pPr/>
        </w:pPrChange>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07E28F79" w14:textId="77777777" w:rsidR="0027038B" w:rsidRPr="00DE39BA" w:rsidRDefault="0027038B" w:rsidP="00F535CA">
      <w:pPr>
        <w:widowControl w:val="0"/>
        <w:rPr>
          <w:rFonts w:eastAsia="Calibri"/>
          <w:bCs/>
          <w:szCs w:val="24"/>
          <w:lang w:val="en-IN"/>
        </w:rPr>
        <w:pPrChange w:id="2072" w:author="mananarora1571@gmail.com" w:date="2021-05-30T15:12:00Z">
          <w:pPr/>
        </w:pPrChange>
      </w:pPr>
    </w:p>
    <w:p w14:paraId="19A6D59F" w14:textId="77777777" w:rsidR="0027038B" w:rsidRPr="00DE39BA" w:rsidRDefault="0027038B" w:rsidP="00F535CA">
      <w:pPr>
        <w:widowControl w:val="0"/>
        <w:rPr>
          <w:rFonts w:eastAsia="Calibri"/>
          <w:bCs/>
          <w:szCs w:val="24"/>
          <w:lang w:val="en-IN"/>
        </w:rPr>
        <w:pPrChange w:id="2073" w:author="mananarora1571@gmail.com" w:date="2021-05-30T15:12:00Z">
          <w:pPr/>
        </w:pPrChange>
      </w:pPr>
      <w:r w:rsidRPr="00DE39BA">
        <w:rPr>
          <w:rFonts w:eastAsia="Calibri"/>
          <w:bCs/>
          <w:szCs w:val="24"/>
          <w:lang w:val="en-IN"/>
        </w:rPr>
        <w:t xml:space="preserve">  Future&lt;void&gt; login(</w:t>
      </w:r>
    </w:p>
    <w:p w14:paraId="305E053C" w14:textId="77777777" w:rsidR="0027038B" w:rsidRPr="00DE39BA" w:rsidRDefault="0027038B" w:rsidP="00F535CA">
      <w:pPr>
        <w:widowControl w:val="0"/>
        <w:rPr>
          <w:rFonts w:eastAsia="Calibri"/>
          <w:bCs/>
          <w:szCs w:val="24"/>
          <w:lang w:val="en-IN"/>
        </w:rPr>
        <w:pPrChange w:id="2074" w:author="mananarora1571@gmail.com" w:date="2021-05-30T15:12:00Z">
          <w:pPr/>
        </w:pPrChange>
      </w:pPr>
      <w:r w:rsidRPr="00DE39BA">
        <w:rPr>
          <w:rFonts w:eastAsia="Calibri"/>
          <w:bCs/>
          <w:szCs w:val="24"/>
          <w:lang w:val="en-IN"/>
        </w:rPr>
        <w:t xml:space="preserve">      {@required String email, @required String password}) async {</w:t>
      </w:r>
    </w:p>
    <w:p w14:paraId="21FBABC9" w14:textId="77777777" w:rsidR="0027038B" w:rsidRPr="00DE39BA" w:rsidRDefault="0027038B" w:rsidP="00F535CA">
      <w:pPr>
        <w:widowControl w:val="0"/>
        <w:rPr>
          <w:rFonts w:eastAsia="Calibri"/>
          <w:bCs/>
          <w:szCs w:val="24"/>
          <w:lang w:val="en-IN"/>
        </w:rPr>
        <w:pPrChange w:id="2075" w:author="mananarora1571@gmail.com" w:date="2021-05-30T15:12:00Z">
          <w:pPr/>
        </w:pPrChange>
      </w:pPr>
      <w:r w:rsidRPr="00DE39BA">
        <w:rPr>
          <w:rFonts w:eastAsia="Calibri"/>
          <w:bCs/>
          <w:szCs w:val="24"/>
          <w:lang w:val="en-IN"/>
        </w:rPr>
        <w:t xml:space="preserve">    try {</w:t>
      </w:r>
    </w:p>
    <w:p w14:paraId="4EFA0174" w14:textId="77777777" w:rsidR="0027038B" w:rsidRPr="00DE39BA" w:rsidRDefault="0027038B" w:rsidP="00F535CA">
      <w:pPr>
        <w:widowControl w:val="0"/>
        <w:rPr>
          <w:rFonts w:eastAsia="Calibri"/>
          <w:bCs/>
          <w:szCs w:val="24"/>
          <w:lang w:val="en-IN"/>
        </w:rPr>
        <w:pPrChange w:id="2076" w:author="mananarora1571@gmail.com" w:date="2021-05-30T15:12:00Z">
          <w:pPr/>
        </w:pPrChange>
      </w:pPr>
      <w:r w:rsidRPr="00DE39BA">
        <w:rPr>
          <w:rFonts w:eastAsia="Calibri"/>
          <w:bCs/>
          <w:szCs w:val="24"/>
          <w:lang w:val="en-IN"/>
        </w:rPr>
        <w:t xml:space="preserve">      currentState.value = AppState.loading;</w:t>
      </w:r>
    </w:p>
    <w:p w14:paraId="6816AB43" w14:textId="77777777" w:rsidR="0027038B" w:rsidRPr="00DE39BA" w:rsidRDefault="0027038B" w:rsidP="00F535CA">
      <w:pPr>
        <w:widowControl w:val="0"/>
        <w:rPr>
          <w:rFonts w:eastAsia="Calibri"/>
          <w:bCs/>
          <w:szCs w:val="24"/>
          <w:lang w:val="en-IN"/>
        </w:rPr>
        <w:pPrChange w:id="2077" w:author="mananarora1571@gmail.com" w:date="2021-05-30T15:12:00Z">
          <w:pPr/>
        </w:pPrChange>
      </w:pPr>
      <w:r w:rsidRPr="00DE39BA">
        <w:rPr>
          <w:rFonts w:eastAsia="Calibri"/>
          <w:bCs/>
          <w:szCs w:val="24"/>
          <w:lang w:val="en-IN"/>
        </w:rPr>
        <w:t xml:space="preserve">      final _storage = StorageService().instance;</w:t>
      </w:r>
    </w:p>
    <w:p w14:paraId="48B5074D" w14:textId="77777777" w:rsidR="0027038B" w:rsidRPr="00DE39BA" w:rsidRDefault="0027038B" w:rsidP="00F535CA">
      <w:pPr>
        <w:widowControl w:val="0"/>
        <w:rPr>
          <w:rFonts w:eastAsia="Calibri"/>
          <w:bCs/>
          <w:szCs w:val="24"/>
          <w:lang w:val="en-IN"/>
        </w:rPr>
        <w:pPrChange w:id="2078" w:author="mananarora1571@gmail.com" w:date="2021-05-30T15:12:00Z">
          <w:pPr/>
        </w:pPrChange>
      </w:pPr>
      <w:r w:rsidRPr="00DE39BA">
        <w:rPr>
          <w:rFonts w:eastAsia="Calibri"/>
          <w:bCs/>
          <w:szCs w:val="24"/>
          <w:lang w:val="en-IN"/>
        </w:rPr>
        <w:lastRenderedPageBreak/>
        <w:t xml:space="preserve">      final body = await repository.login(</w:t>
      </w:r>
    </w:p>
    <w:p w14:paraId="63E5E645" w14:textId="77777777" w:rsidR="0027038B" w:rsidRPr="00DE39BA" w:rsidRDefault="0027038B" w:rsidP="00F535CA">
      <w:pPr>
        <w:widowControl w:val="0"/>
        <w:rPr>
          <w:rFonts w:eastAsia="Calibri"/>
          <w:bCs/>
          <w:szCs w:val="24"/>
          <w:lang w:val="en-IN"/>
        </w:rPr>
        <w:pPrChange w:id="2079" w:author="mananarora1571@gmail.com" w:date="2021-05-30T15:12:00Z">
          <w:pPr/>
        </w:pPrChange>
      </w:pPr>
      <w:r w:rsidRPr="00DE39BA">
        <w:rPr>
          <w:rFonts w:eastAsia="Calibri"/>
          <w:bCs/>
          <w:szCs w:val="24"/>
          <w:lang w:val="en-IN"/>
        </w:rPr>
        <w:t xml:space="preserve">        email: email,</w:t>
      </w:r>
    </w:p>
    <w:p w14:paraId="05BFC1FB" w14:textId="77777777" w:rsidR="0027038B" w:rsidRPr="00DE39BA" w:rsidRDefault="0027038B" w:rsidP="00F535CA">
      <w:pPr>
        <w:widowControl w:val="0"/>
        <w:rPr>
          <w:rFonts w:eastAsia="Calibri"/>
          <w:bCs/>
          <w:szCs w:val="24"/>
          <w:lang w:val="en-IN"/>
        </w:rPr>
        <w:pPrChange w:id="2080" w:author="mananarora1571@gmail.com" w:date="2021-05-30T15:12:00Z">
          <w:pPr/>
        </w:pPrChange>
      </w:pPr>
      <w:r w:rsidRPr="00DE39BA">
        <w:rPr>
          <w:rFonts w:eastAsia="Calibri"/>
          <w:bCs/>
          <w:szCs w:val="24"/>
          <w:lang w:val="en-IN"/>
        </w:rPr>
        <w:t xml:space="preserve">        password: password,</w:t>
      </w:r>
    </w:p>
    <w:p w14:paraId="288176A7" w14:textId="77777777" w:rsidR="0027038B" w:rsidRPr="00DE39BA" w:rsidRDefault="0027038B" w:rsidP="00F535CA">
      <w:pPr>
        <w:widowControl w:val="0"/>
        <w:rPr>
          <w:rFonts w:eastAsia="Calibri"/>
          <w:bCs/>
          <w:szCs w:val="24"/>
          <w:lang w:val="en-IN"/>
        </w:rPr>
        <w:pPrChange w:id="2081" w:author="mananarora1571@gmail.com" w:date="2021-05-30T15:12:00Z">
          <w:pPr/>
        </w:pPrChange>
      </w:pPr>
      <w:r w:rsidRPr="00DE39BA">
        <w:rPr>
          <w:rFonts w:eastAsia="Calibri"/>
          <w:bCs/>
          <w:szCs w:val="24"/>
          <w:lang w:val="en-IN"/>
        </w:rPr>
        <w:t xml:space="preserve">      );</w:t>
      </w:r>
    </w:p>
    <w:p w14:paraId="09B1AE8D" w14:textId="77777777" w:rsidR="0027038B" w:rsidRPr="00DE39BA" w:rsidRDefault="0027038B" w:rsidP="00F535CA">
      <w:pPr>
        <w:widowControl w:val="0"/>
        <w:rPr>
          <w:rFonts w:eastAsia="Calibri"/>
          <w:bCs/>
          <w:szCs w:val="24"/>
          <w:lang w:val="en-IN"/>
        </w:rPr>
        <w:pPrChange w:id="2082" w:author="mananarora1571@gmail.com" w:date="2021-05-30T15:12:00Z">
          <w:pPr/>
        </w:pPrChange>
      </w:pPr>
      <w:r w:rsidRPr="00DE39BA">
        <w:rPr>
          <w:rFonts w:eastAsia="Calibri"/>
          <w:bCs/>
          <w:szCs w:val="24"/>
          <w:lang w:val="en-IN"/>
        </w:rPr>
        <w:t xml:space="preserve">      _storage.box.write(storageKey, body["access_token"]);</w:t>
      </w:r>
    </w:p>
    <w:p w14:paraId="00820E73" w14:textId="77777777" w:rsidR="0027038B" w:rsidRPr="00DE39BA" w:rsidRDefault="0027038B" w:rsidP="00F535CA">
      <w:pPr>
        <w:widowControl w:val="0"/>
        <w:rPr>
          <w:rFonts w:eastAsia="Calibri"/>
          <w:bCs/>
          <w:szCs w:val="24"/>
          <w:lang w:val="en-IN"/>
        </w:rPr>
        <w:pPrChange w:id="2083" w:author="mananarora1571@gmail.com" w:date="2021-05-30T15:12:00Z">
          <w:pPr/>
        </w:pPrChange>
      </w:pPr>
      <w:r w:rsidRPr="00DE39BA">
        <w:rPr>
          <w:rFonts w:eastAsia="Calibri"/>
          <w:bCs/>
          <w:szCs w:val="24"/>
          <w:lang w:val="en-IN"/>
        </w:rPr>
        <w:t xml:space="preserve">      currentState.value = AppState.loaded;</w:t>
      </w:r>
    </w:p>
    <w:p w14:paraId="1871003C" w14:textId="77777777" w:rsidR="0027038B" w:rsidRPr="00DE39BA" w:rsidRDefault="0027038B" w:rsidP="00F535CA">
      <w:pPr>
        <w:widowControl w:val="0"/>
        <w:rPr>
          <w:rFonts w:eastAsia="Calibri"/>
          <w:bCs/>
          <w:szCs w:val="24"/>
          <w:lang w:val="en-IN"/>
        </w:rPr>
        <w:pPrChange w:id="2084" w:author="mananarora1571@gmail.com" w:date="2021-05-30T15:12:00Z">
          <w:pPr/>
        </w:pPrChange>
      </w:pPr>
      <w:r w:rsidRPr="00DE39BA">
        <w:rPr>
          <w:rFonts w:eastAsia="Calibri"/>
          <w:bCs/>
          <w:szCs w:val="24"/>
          <w:lang w:val="en-IN"/>
        </w:rPr>
        <w:t xml:space="preserve">    } on Failure catch (f) {</w:t>
      </w:r>
    </w:p>
    <w:p w14:paraId="4222C8F4" w14:textId="77777777" w:rsidR="0027038B" w:rsidRPr="00DE39BA" w:rsidRDefault="0027038B" w:rsidP="00F535CA">
      <w:pPr>
        <w:widowControl w:val="0"/>
        <w:rPr>
          <w:rFonts w:eastAsia="Calibri"/>
          <w:bCs/>
          <w:szCs w:val="24"/>
          <w:lang w:val="en-IN"/>
        </w:rPr>
        <w:pPrChange w:id="2085" w:author="mananarora1571@gmail.com" w:date="2021-05-30T15:12:00Z">
          <w:pPr/>
        </w:pPrChange>
      </w:pPr>
      <w:r w:rsidRPr="00DE39BA">
        <w:rPr>
          <w:rFonts w:eastAsia="Calibri"/>
          <w:bCs/>
          <w:szCs w:val="24"/>
          <w:lang w:val="en-IN"/>
        </w:rPr>
        <w:t xml:space="preserve">      data = f.toString();</w:t>
      </w:r>
    </w:p>
    <w:p w14:paraId="4B83FEBC" w14:textId="77777777" w:rsidR="0027038B" w:rsidRPr="00DE39BA" w:rsidRDefault="0027038B" w:rsidP="00F535CA">
      <w:pPr>
        <w:widowControl w:val="0"/>
        <w:rPr>
          <w:rFonts w:eastAsia="Calibri"/>
          <w:bCs/>
          <w:szCs w:val="24"/>
          <w:lang w:val="en-IN"/>
        </w:rPr>
        <w:pPrChange w:id="2086" w:author="mananarora1571@gmail.com" w:date="2021-05-30T15:12:00Z">
          <w:pPr/>
        </w:pPrChange>
      </w:pPr>
      <w:r w:rsidRPr="00DE39BA">
        <w:rPr>
          <w:rFonts w:eastAsia="Calibri"/>
          <w:bCs/>
          <w:szCs w:val="24"/>
          <w:lang w:val="en-IN"/>
        </w:rPr>
        <w:t xml:space="preserve">      currentState.value = AppState.failure;</w:t>
      </w:r>
    </w:p>
    <w:p w14:paraId="21D05C66" w14:textId="77777777" w:rsidR="0027038B" w:rsidRPr="00DE39BA" w:rsidRDefault="0027038B" w:rsidP="00F535CA">
      <w:pPr>
        <w:widowControl w:val="0"/>
        <w:rPr>
          <w:rFonts w:eastAsia="Calibri"/>
          <w:bCs/>
          <w:szCs w:val="24"/>
          <w:lang w:val="en-IN"/>
        </w:rPr>
        <w:pPrChange w:id="2087" w:author="mananarora1571@gmail.com" w:date="2021-05-30T15:12:00Z">
          <w:pPr/>
        </w:pPrChange>
      </w:pPr>
      <w:r w:rsidRPr="00DE39BA">
        <w:rPr>
          <w:rFonts w:eastAsia="Calibri"/>
          <w:bCs/>
          <w:szCs w:val="24"/>
          <w:lang w:val="en-IN"/>
        </w:rPr>
        <w:t xml:space="preserve">    }</w:t>
      </w:r>
    </w:p>
    <w:p w14:paraId="51757052" w14:textId="77777777" w:rsidR="0027038B" w:rsidRPr="00DE39BA" w:rsidRDefault="0027038B" w:rsidP="00F535CA">
      <w:pPr>
        <w:widowControl w:val="0"/>
        <w:rPr>
          <w:rFonts w:eastAsia="Calibri"/>
          <w:bCs/>
          <w:szCs w:val="24"/>
          <w:lang w:val="en-IN"/>
        </w:rPr>
        <w:pPrChange w:id="2088" w:author="mananarora1571@gmail.com" w:date="2021-05-30T15:12:00Z">
          <w:pPr/>
        </w:pPrChange>
      </w:pPr>
      <w:r w:rsidRPr="00DE39BA">
        <w:rPr>
          <w:rFonts w:eastAsia="Calibri"/>
          <w:bCs/>
          <w:szCs w:val="24"/>
          <w:lang w:val="en-IN"/>
        </w:rPr>
        <w:t xml:space="preserve">  }</w:t>
      </w:r>
    </w:p>
    <w:p w14:paraId="4EB08012" w14:textId="344ECD97" w:rsidR="0027038B" w:rsidRPr="00DE39BA" w:rsidRDefault="0027038B" w:rsidP="00F535CA">
      <w:pPr>
        <w:widowControl w:val="0"/>
        <w:rPr>
          <w:rFonts w:eastAsia="Calibri"/>
          <w:bCs/>
          <w:szCs w:val="24"/>
          <w:lang w:val="en-IN"/>
        </w:rPr>
        <w:pPrChange w:id="2089" w:author="mananarora1571@gmail.com" w:date="2021-05-30T15:12:00Z">
          <w:pPr/>
        </w:pPrChange>
      </w:pPr>
      <w:r w:rsidRPr="00DE39BA">
        <w:rPr>
          <w:rFonts w:eastAsia="Calibri"/>
          <w:bCs/>
          <w:szCs w:val="24"/>
          <w:lang w:val="en-IN"/>
        </w:rPr>
        <w:t>}</w:t>
      </w:r>
    </w:p>
    <w:p w14:paraId="4E31F8A4" w14:textId="6E1C7CCC" w:rsidR="00947DCB" w:rsidRPr="00DE39BA" w:rsidRDefault="00947DCB" w:rsidP="00F535CA">
      <w:pPr>
        <w:widowControl w:val="0"/>
        <w:rPr>
          <w:rFonts w:eastAsia="Calibri"/>
          <w:bCs/>
          <w:szCs w:val="24"/>
          <w:lang w:val="en-IN"/>
        </w:rPr>
        <w:pPrChange w:id="2090" w:author="mananarora1571@gmail.com" w:date="2021-05-30T15:12:00Z">
          <w:pPr/>
        </w:pPrChange>
      </w:pPr>
    </w:p>
    <w:p w14:paraId="55EC9A6A" w14:textId="3A4ACB46" w:rsidR="00947DCB" w:rsidRPr="00DE39BA" w:rsidRDefault="00AA4CB4" w:rsidP="00F535CA">
      <w:pPr>
        <w:widowControl w:val="0"/>
        <w:rPr>
          <w:rFonts w:eastAsia="Calibri"/>
          <w:b/>
          <w:szCs w:val="24"/>
          <w:u w:val="single"/>
          <w:lang w:val="en-IN"/>
        </w:rPr>
        <w:pPrChange w:id="2091" w:author="mananarora1571@gmail.com" w:date="2021-05-30T15:12:00Z">
          <w:pPr/>
        </w:pPrChange>
      </w:pPr>
      <w:r w:rsidRPr="00DE39BA">
        <w:rPr>
          <w:rFonts w:eastAsia="Calibri"/>
          <w:b/>
          <w:szCs w:val="24"/>
          <w:u w:val="single"/>
          <w:lang w:val="en-IN"/>
        </w:rPr>
        <w:t>LOGIN_BINDING.DART</w:t>
      </w:r>
    </w:p>
    <w:p w14:paraId="0AE212CA" w14:textId="1DF77AD8" w:rsidR="00947DCB" w:rsidRPr="00DE39BA" w:rsidRDefault="00947DCB" w:rsidP="00F535CA">
      <w:pPr>
        <w:widowControl w:val="0"/>
        <w:rPr>
          <w:rFonts w:eastAsia="Calibri"/>
          <w:bCs/>
          <w:szCs w:val="24"/>
          <w:lang w:val="en-IN"/>
        </w:rPr>
        <w:pPrChange w:id="2092" w:author="mananarora1571@gmail.com" w:date="2021-05-30T15:12:00Z">
          <w:pPr/>
        </w:pPrChange>
      </w:pPr>
    </w:p>
    <w:p w14:paraId="0645F2F2" w14:textId="77777777" w:rsidR="00947DCB" w:rsidRPr="00DE39BA" w:rsidRDefault="00947DCB" w:rsidP="00F535CA">
      <w:pPr>
        <w:widowControl w:val="0"/>
        <w:rPr>
          <w:rFonts w:eastAsia="Calibri"/>
          <w:bCs/>
          <w:szCs w:val="24"/>
          <w:lang w:val="en-IN"/>
        </w:rPr>
        <w:pPrChange w:id="2093" w:author="mananarora1571@gmail.com" w:date="2021-05-30T15:12:00Z">
          <w:pPr/>
        </w:pPrChange>
      </w:pPr>
      <w:r w:rsidRPr="00DE39BA">
        <w:rPr>
          <w:rFonts w:eastAsia="Calibri"/>
          <w:bCs/>
          <w:szCs w:val="24"/>
          <w:lang w:val="en-IN"/>
        </w:rPr>
        <w:t>import 'package:get/get.dart';</w:t>
      </w:r>
    </w:p>
    <w:p w14:paraId="4485D181" w14:textId="77777777" w:rsidR="00947DCB" w:rsidRPr="00DE39BA" w:rsidRDefault="00947DCB" w:rsidP="00F535CA">
      <w:pPr>
        <w:widowControl w:val="0"/>
        <w:rPr>
          <w:rFonts w:eastAsia="Calibri"/>
          <w:bCs/>
          <w:szCs w:val="24"/>
          <w:lang w:val="en-IN"/>
        </w:rPr>
        <w:pPrChange w:id="2094" w:author="mananarora1571@gmail.com" w:date="2021-05-30T15:12:00Z">
          <w:pPr/>
        </w:pPrChange>
      </w:pPr>
    </w:p>
    <w:p w14:paraId="5CC3266A" w14:textId="77777777" w:rsidR="00947DCB" w:rsidRPr="00DE39BA" w:rsidRDefault="00947DCB" w:rsidP="00F535CA">
      <w:pPr>
        <w:widowControl w:val="0"/>
        <w:rPr>
          <w:rFonts w:eastAsia="Calibri"/>
          <w:bCs/>
          <w:szCs w:val="24"/>
          <w:lang w:val="en-IN"/>
        </w:rPr>
        <w:pPrChange w:id="2095" w:author="mananarora1571@gmail.com" w:date="2021-05-30T15:12:00Z">
          <w:pPr/>
        </w:pPrChange>
      </w:pPr>
      <w:r w:rsidRPr="00DE39BA">
        <w:rPr>
          <w:rFonts w:eastAsia="Calibri"/>
          <w:bCs/>
          <w:szCs w:val="24"/>
          <w:lang w:val="en-IN"/>
        </w:rPr>
        <w:t>import '../../data/providers/api_client.dart';</w:t>
      </w:r>
    </w:p>
    <w:p w14:paraId="45A5A792" w14:textId="77777777" w:rsidR="00947DCB" w:rsidRPr="00DE39BA" w:rsidRDefault="00947DCB" w:rsidP="00F535CA">
      <w:pPr>
        <w:widowControl w:val="0"/>
        <w:rPr>
          <w:rFonts w:eastAsia="Calibri"/>
          <w:bCs/>
          <w:szCs w:val="24"/>
          <w:lang w:val="en-IN"/>
        </w:rPr>
        <w:pPrChange w:id="2096" w:author="mananarora1571@gmail.com" w:date="2021-05-30T15:12:00Z">
          <w:pPr/>
        </w:pPrChange>
      </w:pPr>
      <w:r w:rsidRPr="00DE39BA">
        <w:rPr>
          <w:rFonts w:eastAsia="Calibri"/>
          <w:bCs/>
          <w:szCs w:val="24"/>
          <w:lang w:val="en-IN"/>
        </w:rPr>
        <w:t>import '../../data/repository/repository.dart';</w:t>
      </w:r>
    </w:p>
    <w:p w14:paraId="7F1A5790" w14:textId="77777777" w:rsidR="00947DCB" w:rsidRPr="00DE39BA" w:rsidRDefault="00947DCB" w:rsidP="00F535CA">
      <w:pPr>
        <w:widowControl w:val="0"/>
        <w:rPr>
          <w:rFonts w:eastAsia="Calibri"/>
          <w:bCs/>
          <w:szCs w:val="24"/>
          <w:lang w:val="en-IN"/>
        </w:rPr>
        <w:pPrChange w:id="2097" w:author="mananarora1571@gmail.com" w:date="2021-05-30T15:12:00Z">
          <w:pPr/>
        </w:pPrChange>
      </w:pPr>
      <w:r w:rsidRPr="00DE39BA">
        <w:rPr>
          <w:rFonts w:eastAsia="Calibri"/>
          <w:bCs/>
          <w:szCs w:val="24"/>
          <w:lang w:val="en-IN"/>
        </w:rPr>
        <w:t>import 'login_controller.dart';</w:t>
      </w:r>
    </w:p>
    <w:p w14:paraId="309E331D" w14:textId="77777777" w:rsidR="00947DCB" w:rsidRPr="00DE39BA" w:rsidRDefault="00947DCB" w:rsidP="00F535CA">
      <w:pPr>
        <w:widowControl w:val="0"/>
        <w:rPr>
          <w:rFonts w:eastAsia="Calibri"/>
          <w:bCs/>
          <w:szCs w:val="24"/>
          <w:lang w:val="en-IN"/>
        </w:rPr>
        <w:pPrChange w:id="2098" w:author="mananarora1571@gmail.com" w:date="2021-05-30T15:12:00Z">
          <w:pPr/>
        </w:pPrChange>
      </w:pPr>
    </w:p>
    <w:p w14:paraId="401BA67E" w14:textId="77777777" w:rsidR="00947DCB" w:rsidRPr="00DE39BA" w:rsidRDefault="00947DCB" w:rsidP="00F535CA">
      <w:pPr>
        <w:widowControl w:val="0"/>
        <w:rPr>
          <w:rFonts w:eastAsia="Calibri"/>
          <w:bCs/>
          <w:szCs w:val="24"/>
          <w:lang w:val="en-IN"/>
        </w:rPr>
        <w:pPrChange w:id="2099" w:author="mananarora1571@gmail.com" w:date="2021-05-30T15:12:00Z">
          <w:pPr/>
        </w:pPrChange>
      </w:pPr>
      <w:r w:rsidRPr="00DE39BA">
        <w:rPr>
          <w:rFonts w:eastAsia="Calibri"/>
          <w:bCs/>
          <w:szCs w:val="24"/>
          <w:lang w:val="en-IN"/>
        </w:rPr>
        <w:t>class LoginBinding extends Bindings {</w:t>
      </w:r>
    </w:p>
    <w:p w14:paraId="7FCF0A22" w14:textId="77777777" w:rsidR="00947DCB" w:rsidRPr="00DE39BA" w:rsidRDefault="00947DCB" w:rsidP="00F535CA">
      <w:pPr>
        <w:widowControl w:val="0"/>
        <w:rPr>
          <w:rFonts w:eastAsia="Calibri"/>
          <w:bCs/>
          <w:szCs w:val="24"/>
          <w:lang w:val="en-IN"/>
        </w:rPr>
        <w:pPrChange w:id="2100" w:author="mananarora1571@gmail.com" w:date="2021-05-30T15:12:00Z">
          <w:pPr/>
        </w:pPrChange>
      </w:pPr>
      <w:r w:rsidRPr="00DE39BA">
        <w:rPr>
          <w:rFonts w:eastAsia="Calibri"/>
          <w:bCs/>
          <w:szCs w:val="24"/>
          <w:lang w:val="en-IN"/>
        </w:rPr>
        <w:t xml:space="preserve">  @override</w:t>
      </w:r>
    </w:p>
    <w:p w14:paraId="44C4BCCD" w14:textId="77777777" w:rsidR="00947DCB" w:rsidRPr="00DE39BA" w:rsidRDefault="00947DCB" w:rsidP="00F535CA">
      <w:pPr>
        <w:widowControl w:val="0"/>
        <w:rPr>
          <w:rFonts w:eastAsia="Calibri"/>
          <w:bCs/>
          <w:szCs w:val="24"/>
          <w:lang w:val="en-IN"/>
        </w:rPr>
        <w:pPrChange w:id="2101" w:author="mananarora1571@gmail.com" w:date="2021-05-30T15:12:00Z">
          <w:pPr/>
        </w:pPrChange>
      </w:pPr>
      <w:r w:rsidRPr="00DE39BA">
        <w:rPr>
          <w:rFonts w:eastAsia="Calibri"/>
          <w:bCs/>
          <w:szCs w:val="24"/>
          <w:lang w:val="en-IN"/>
        </w:rPr>
        <w:t xml:space="preserve">  void dependencies() {</w:t>
      </w:r>
    </w:p>
    <w:p w14:paraId="4A8BE774" w14:textId="77777777" w:rsidR="00947DCB" w:rsidRPr="00DE39BA" w:rsidRDefault="00947DCB" w:rsidP="00F535CA">
      <w:pPr>
        <w:widowControl w:val="0"/>
        <w:rPr>
          <w:rFonts w:eastAsia="Calibri"/>
          <w:bCs/>
          <w:szCs w:val="24"/>
          <w:lang w:val="en-IN"/>
        </w:rPr>
        <w:pPrChange w:id="2102" w:author="mananarora1571@gmail.com" w:date="2021-05-30T15:12:00Z">
          <w:pPr/>
        </w:pPrChange>
      </w:pPr>
      <w:r w:rsidRPr="00DE39BA">
        <w:rPr>
          <w:rFonts w:eastAsia="Calibri"/>
          <w:bCs/>
          <w:szCs w:val="24"/>
          <w:lang w:val="en-IN"/>
        </w:rPr>
        <w:t xml:space="preserve">    Get.lazyPut&lt;LoginController&gt;(</w:t>
      </w:r>
    </w:p>
    <w:p w14:paraId="743B24F4" w14:textId="77777777" w:rsidR="00947DCB" w:rsidRPr="00DE39BA" w:rsidRDefault="00947DCB" w:rsidP="00F535CA">
      <w:pPr>
        <w:widowControl w:val="0"/>
        <w:rPr>
          <w:rFonts w:eastAsia="Calibri"/>
          <w:bCs/>
          <w:szCs w:val="24"/>
          <w:lang w:val="en-IN"/>
        </w:rPr>
        <w:pPrChange w:id="2103" w:author="mananarora1571@gmail.com" w:date="2021-05-30T15:12:00Z">
          <w:pPr/>
        </w:pPrChange>
      </w:pPr>
      <w:r w:rsidRPr="00DE39BA">
        <w:rPr>
          <w:rFonts w:eastAsia="Calibri"/>
          <w:bCs/>
          <w:szCs w:val="24"/>
          <w:lang w:val="en-IN"/>
        </w:rPr>
        <w:t xml:space="preserve">      () =&gt; LoginController(</w:t>
      </w:r>
    </w:p>
    <w:p w14:paraId="1C05A05A" w14:textId="77777777" w:rsidR="00947DCB" w:rsidRPr="00DE39BA" w:rsidRDefault="00947DCB" w:rsidP="00F535CA">
      <w:pPr>
        <w:widowControl w:val="0"/>
        <w:rPr>
          <w:rFonts w:eastAsia="Calibri"/>
          <w:bCs/>
          <w:szCs w:val="24"/>
          <w:lang w:val="en-IN"/>
        </w:rPr>
        <w:pPrChange w:id="2104" w:author="mananarora1571@gmail.com" w:date="2021-05-30T15:12:00Z">
          <w:pPr/>
        </w:pPrChange>
      </w:pPr>
      <w:r w:rsidRPr="00DE39BA">
        <w:rPr>
          <w:rFonts w:eastAsia="Calibri"/>
          <w:bCs/>
          <w:szCs w:val="24"/>
          <w:lang w:val="en-IN"/>
        </w:rPr>
        <w:t xml:space="preserve">        repository: Repository(</w:t>
      </w:r>
    </w:p>
    <w:p w14:paraId="1EE54BFA" w14:textId="77777777" w:rsidR="00947DCB" w:rsidRPr="00DE39BA" w:rsidRDefault="00947DCB" w:rsidP="00F535CA">
      <w:pPr>
        <w:widowControl w:val="0"/>
        <w:rPr>
          <w:rFonts w:eastAsia="Calibri"/>
          <w:bCs/>
          <w:szCs w:val="24"/>
          <w:lang w:val="en-IN"/>
        </w:rPr>
        <w:pPrChange w:id="2105" w:author="mananarora1571@gmail.com" w:date="2021-05-30T15:12:00Z">
          <w:pPr/>
        </w:pPrChange>
      </w:pPr>
      <w:r w:rsidRPr="00DE39BA">
        <w:rPr>
          <w:rFonts w:eastAsia="Calibri"/>
          <w:bCs/>
          <w:szCs w:val="24"/>
          <w:lang w:val="en-IN"/>
        </w:rPr>
        <w:lastRenderedPageBreak/>
        <w:t xml:space="preserve">          apiClient: ApiClient(),</w:t>
      </w:r>
    </w:p>
    <w:p w14:paraId="5DA080E6" w14:textId="77777777" w:rsidR="00947DCB" w:rsidRPr="00DE39BA" w:rsidRDefault="00947DCB" w:rsidP="00F535CA">
      <w:pPr>
        <w:widowControl w:val="0"/>
        <w:rPr>
          <w:rFonts w:eastAsia="Calibri"/>
          <w:bCs/>
          <w:szCs w:val="24"/>
          <w:lang w:val="en-IN"/>
        </w:rPr>
        <w:pPrChange w:id="2106" w:author="mananarora1571@gmail.com" w:date="2021-05-30T15:12:00Z">
          <w:pPr/>
        </w:pPrChange>
      </w:pPr>
      <w:r w:rsidRPr="00DE39BA">
        <w:rPr>
          <w:rFonts w:eastAsia="Calibri"/>
          <w:bCs/>
          <w:szCs w:val="24"/>
          <w:lang w:val="en-IN"/>
        </w:rPr>
        <w:t xml:space="preserve">        ),</w:t>
      </w:r>
    </w:p>
    <w:p w14:paraId="717DD18A" w14:textId="77777777" w:rsidR="00947DCB" w:rsidRPr="00DE39BA" w:rsidRDefault="00947DCB" w:rsidP="00F535CA">
      <w:pPr>
        <w:widowControl w:val="0"/>
        <w:rPr>
          <w:rFonts w:eastAsia="Calibri"/>
          <w:bCs/>
          <w:szCs w:val="24"/>
          <w:lang w:val="en-IN"/>
        </w:rPr>
        <w:pPrChange w:id="2107" w:author="mananarora1571@gmail.com" w:date="2021-05-30T15:12:00Z">
          <w:pPr/>
        </w:pPrChange>
      </w:pPr>
      <w:r w:rsidRPr="00DE39BA">
        <w:rPr>
          <w:rFonts w:eastAsia="Calibri"/>
          <w:bCs/>
          <w:szCs w:val="24"/>
          <w:lang w:val="en-IN"/>
        </w:rPr>
        <w:t xml:space="preserve">      ),</w:t>
      </w:r>
    </w:p>
    <w:p w14:paraId="02DCA11C" w14:textId="77777777" w:rsidR="00947DCB" w:rsidRPr="00DE39BA" w:rsidRDefault="00947DCB" w:rsidP="00F535CA">
      <w:pPr>
        <w:widowControl w:val="0"/>
        <w:rPr>
          <w:rFonts w:eastAsia="Calibri"/>
          <w:bCs/>
          <w:szCs w:val="24"/>
          <w:lang w:val="en-IN"/>
        </w:rPr>
        <w:pPrChange w:id="2108" w:author="mananarora1571@gmail.com" w:date="2021-05-30T15:12:00Z">
          <w:pPr/>
        </w:pPrChange>
      </w:pPr>
      <w:r w:rsidRPr="00DE39BA">
        <w:rPr>
          <w:rFonts w:eastAsia="Calibri"/>
          <w:bCs/>
          <w:szCs w:val="24"/>
          <w:lang w:val="en-IN"/>
        </w:rPr>
        <w:t xml:space="preserve">    );</w:t>
      </w:r>
    </w:p>
    <w:p w14:paraId="651D59F4" w14:textId="77777777" w:rsidR="00947DCB" w:rsidRPr="00DE39BA" w:rsidRDefault="00947DCB" w:rsidP="00F535CA">
      <w:pPr>
        <w:widowControl w:val="0"/>
        <w:rPr>
          <w:rFonts w:eastAsia="Calibri"/>
          <w:bCs/>
          <w:szCs w:val="24"/>
          <w:lang w:val="en-IN"/>
        </w:rPr>
        <w:pPrChange w:id="2109" w:author="mananarora1571@gmail.com" w:date="2021-05-30T15:12:00Z">
          <w:pPr/>
        </w:pPrChange>
      </w:pPr>
      <w:r w:rsidRPr="00DE39BA">
        <w:rPr>
          <w:rFonts w:eastAsia="Calibri"/>
          <w:bCs/>
          <w:szCs w:val="24"/>
          <w:lang w:val="en-IN"/>
        </w:rPr>
        <w:t xml:space="preserve">  }</w:t>
      </w:r>
    </w:p>
    <w:p w14:paraId="3A30716F" w14:textId="4BADAAE5" w:rsidR="00947DCB" w:rsidRPr="00DE39BA" w:rsidRDefault="00947DCB" w:rsidP="00F535CA">
      <w:pPr>
        <w:widowControl w:val="0"/>
        <w:rPr>
          <w:rFonts w:eastAsia="Calibri"/>
          <w:bCs/>
          <w:szCs w:val="24"/>
          <w:lang w:val="en-IN"/>
        </w:rPr>
        <w:pPrChange w:id="2110" w:author="mananarora1571@gmail.com" w:date="2021-05-30T15:12:00Z">
          <w:pPr/>
        </w:pPrChange>
      </w:pPr>
      <w:r w:rsidRPr="00DE39BA">
        <w:rPr>
          <w:rFonts w:eastAsia="Calibri"/>
          <w:bCs/>
          <w:szCs w:val="24"/>
          <w:lang w:val="en-IN"/>
        </w:rPr>
        <w:t>}</w:t>
      </w:r>
    </w:p>
    <w:p w14:paraId="6081F99E" w14:textId="2191BEE6" w:rsidR="00947DCB" w:rsidRPr="00DE39BA" w:rsidRDefault="00947DCB" w:rsidP="00F535CA">
      <w:pPr>
        <w:widowControl w:val="0"/>
        <w:rPr>
          <w:rFonts w:eastAsia="Calibri"/>
          <w:bCs/>
          <w:szCs w:val="24"/>
          <w:lang w:val="en-IN"/>
        </w:rPr>
        <w:pPrChange w:id="2111" w:author="mananarora1571@gmail.com" w:date="2021-05-30T15:12:00Z">
          <w:pPr/>
        </w:pPrChange>
      </w:pPr>
    </w:p>
    <w:p w14:paraId="6F554017" w14:textId="3E67AD12" w:rsidR="00947DCB" w:rsidRPr="00DE39BA" w:rsidRDefault="00947DCB" w:rsidP="00F535CA">
      <w:pPr>
        <w:widowControl w:val="0"/>
        <w:jc w:val="center"/>
        <w:rPr>
          <w:rFonts w:eastAsia="Calibri"/>
          <w:bCs/>
          <w:szCs w:val="24"/>
          <w:lang w:val="en-IN"/>
        </w:rPr>
        <w:pPrChange w:id="2112" w:author="mananarora1571@gmail.com" w:date="2021-05-30T15:12:00Z">
          <w:pPr>
            <w:jc w:val="center"/>
          </w:pPr>
        </w:pPrChange>
      </w:pPr>
      <w:r w:rsidRPr="00DE39BA">
        <w:rPr>
          <w:rFonts w:eastAsia="Calibri"/>
          <w:bCs/>
          <w:noProof/>
          <w:szCs w:val="24"/>
          <w:lang w:val="en-IN" w:eastAsia="en-IN"/>
        </w:rPr>
        <w:drawing>
          <wp:inline distT="0" distB="0" distL="0" distR="0" wp14:anchorId="533C9B3E" wp14:editId="571C8A5D">
            <wp:extent cx="2457793" cy="111458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7793" cy="1114581"/>
                    </a:xfrm>
                    <a:prstGeom prst="rect">
                      <a:avLst/>
                    </a:prstGeom>
                  </pic:spPr>
                </pic:pic>
              </a:graphicData>
            </a:graphic>
          </wp:inline>
        </w:drawing>
      </w:r>
    </w:p>
    <w:p w14:paraId="3BA13EA8" w14:textId="482CB01F" w:rsidR="0056445B" w:rsidRPr="0056445B" w:rsidRDefault="0056445B" w:rsidP="00F535CA">
      <w:pPr>
        <w:pStyle w:val="Caption"/>
        <w:widowControl w:val="0"/>
        <w:jc w:val="center"/>
        <w:rPr>
          <w:b/>
          <w:i w:val="0"/>
          <w:color w:val="auto"/>
          <w:sz w:val="24"/>
          <w:szCs w:val="24"/>
        </w:rPr>
        <w:pPrChange w:id="2113"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w:t>
      </w:r>
      <w:ins w:id="2114" w:author="Pranav Taneja" w:date="2021-05-18T23:38:00Z">
        <w:r w:rsidR="005F6557">
          <w:rPr>
            <w:b/>
            <w:i w:val="0"/>
            <w:color w:val="auto"/>
            <w:sz w:val="24"/>
            <w:szCs w:val="24"/>
          </w:rPr>
          <w:t>1</w:t>
        </w:r>
      </w:ins>
      <w:ins w:id="2115" w:author="abhay mendiratta" w:date="2021-05-21T21:47:00Z">
        <w:r w:rsidR="004D55D9">
          <w:rPr>
            <w:b/>
            <w:i w:val="0"/>
            <w:color w:val="auto"/>
            <w:sz w:val="24"/>
            <w:szCs w:val="24"/>
          </w:rPr>
          <w:t>2</w:t>
        </w:r>
      </w:ins>
      <w:ins w:id="2116" w:author="Pranav Taneja" w:date="2021-05-18T23:38:00Z">
        <w:del w:id="2117" w:author="abhay mendiratta" w:date="2021-05-21T21:47:00Z">
          <w:r w:rsidR="005F6557" w:rsidDel="004D55D9">
            <w:rPr>
              <w:b/>
              <w:i w:val="0"/>
              <w:color w:val="auto"/>
              <w:sz w:val="24"/>
              <w:szCs w:val="24"/>
            </w:rPr>
            <w:delText>1</w:delText>
          </w:r>
        </w:del>
      </w:ins>
      <w:del w:id="2118" w:author="Pranav Taneja" w:date="2021-05-18T23:38:00Z">
        <w:r w:rsidR="00706C01" w:rsidDel="005F6557">
          <w:rPr>
            <w:b/>
            <w:i w:val="0"/>
            <w:color w:val="auto"/>
            <w:sz w:val="24"/>
            <w:szCs w:val="24"/>
          </w:rPr>
          <w:delText>9</w:delText>
        </w:r>
      </w:del>
      <w:r w:rsidRPr="0056445B">
        <w:rPr>
          <w:b/>
          <w:i w:val="0"/>
          <w:color w:val="auto"/>
          <w:sz w:val="24"/>
          <w:szCs w:val="24"/>
        </w:rPr>
        <w:t xml:space="preserve">: </w:t>
      </w:r>
      <w:r>
        <w:rPr>
          <w:b/>
          <w:i w:val="0"/>
          <w:color w:val="auto"/>
          <w:sz w:val="24"/>
          <w:szCs w:val="24"/>
        </w:rPr>
        <w:t xml:space="preserve">Register </w:t>
      </w:r>
      <w:r w:rsidRPr="0056445B">
        <w:rPr>
          <w:b/>
          <w:i w:val="0"/>
          <w:color w:val="auto"/>
          <w:sz w:val="24"/>
          <w:szCs w:val="24"/>
        </w:rPr>
        <w:t>Folder Layout</w:t>
      </w:r>
    </w:p>
    <w:p w14:paraId="4239B9FF" w14:textId="77777777" w:rsidR="0056445B" w:rsidRPr="00DE39BA" w:rsidRDefault="0056445B" w:rsidP="00F535CA">
      <w:pPr>
        <w:widowControl w:val="0"/>
        <w:rPr>
          <w:rFonts w:eastAsia="Calibri"/>
          <w:b/>
          <w:szCs w:val="24"/>
          <w:u w:val="single"/>
          <w:lang w:val="en-IN"/>
        </w:rPr>
        <w:pPrChange w:id="2119" w:author="mananarora1571@gmail.com" w:date="2021-05-30T15:12:00Z">
          <w:pPr/>
        </w:pPrChange>
      </w:pPr>
    </w:p>
    <w:p w14:paraId="548CA332" w14:textId="7CF500C0" w:rsidR="0027038B" w:rsidRPr="00DE39BA" w:rsidRDefault="0027038B" w:rsidP="00F535CA">
      <w:pPr>
        <w:widowControl w:val="0"/>
        <w:rPr>
          <w:rFonts w:eastAsia="Calibri"/>
          <w:bCs/>
          <w:szCs w:val="24"/>
          <w:lang w:val="en-IN"/>
        </w:rPr>
        <w:pPrChange w:id="2120" w:author="mananarora1571@gmail.com" w:date="2021-05-30T15:12:00Z">
          <w:pPr/>
        </w:pPrChange>
      </w:pPr>
    </w:p>
    <w:p w14:paraId="5E2AC653" w14:textId="246A68C6" w:rsidR="00947DCB" w:rsidRPr="00DE39BA" w:rsidRDefault="00AA4CB4" w:rsidP="00F535CA">
      <w:pPr>
        <w:widowControl w:val="0"/>
        <w:rPr>
          <w:rFonts w:eastAsia="Calibri"/>
          <w:b/>
          <w:szCs w:val="24"/>
          <w:u w:val="single"/>
          <w:lang w:val="en-IN"/>
        </w:rPr>
        <w:pPrChange w:id="2121" w:author="mananarora1571@gmail.com" w:date="2021-05-30T15:12:00Z">
          <w:pPr/>
        </w:pPrChange>
      </w:pPr>
      <w:r w:rsidRPr="00DE39BA">
        <w:rPr>
          <w:rFonts w:eastAsia="Calibri"/>
          <w:b/>
          <w:szCs w:val="24"/>
          <w:u w:val="single"/>
          <w:lang w:val="en-IN"/>
        </w:rPr>
        <w:t>REGISTER_VIEW.DART</w:t>
      </w:r>
    </w:p>
    <w:p w14:paraId="63CF3454" w14:textId="77777777" w:rsidR="00947DCB" w:rsidRPr="00DE39BA" w:rsidRDefault="00947DCB" w:rsidP="00F535CA">
      <w:pPr>
        <w:widowControl w:val="0"/>
        <w:rPr>
          <w:rFonts w:eastAsia="Calibri"/>
          <w:bCs/>
          <w:szCs w:val="24"/>
          <w:lang w:val="en-IN"/>
        </w:rPr>
        <w:pPrChange w:id="2122" w:author="mananarora1571@gmail.com" w:date="2021-05-30T15:12:00Z">
          <w:pPr/>
        </w:pPrChange>
      </w:pPr>
      <w:r w:rsidRPr="00DE39BA">
        <w:rPr>
          <w:rFonts w:eastAsia="Calibri"/>
          <w:bCs/>
          <w:szCs w:val="24"/>
          <w:lang w:val="en-IN"/>
        </w:rPr>
        <w:t>import 'package:flutter/material.dart';</w:t>
      </w:r>
    </w:p>
    <w:p w14:paraId="1F176272" w14:textId="77777777" w:rsidR="00947DCB" w:rsidRPr="00DE39BA" w:rsidRDefault="00947DCB" w:rsidP="00F535CA">
      <w:pPr>
        <w:widowControl w:val="0"/>
        <w:rPr>
          <w:rFonts w:eastAsia="Calibri"/>
          <w:bCs/>
          <w:szCs w:val="24"/>
          <w:lang w:val="en-IN"/>
        </w:rPr>
        <w:pPrChange w:id="2123" w:author="mananarora1571@gmail.com" w:date="2021-05-30T15:12:00Z">
          <w:pPr/>
        </w:pPrChange>
      </w:pPr>
      <w:r w:rsidRPr="00DE39BA">
        <w:rPr>
          <w:rFonts w:eastAsia="Calibri"/>
          <w:bCs/>
          <w:szCs w:val="24"/>
          <w:lang w:val="en-IN"/>
        </w:rPr>
        <w:t>import 'package:get/get.dart';</w:t>
      </w:r>
    </w:p>
    <w:p w14:paraId="5F28606A" w14:textId="77777777" w:rsidR="00947DCB" w:rsidRPr="00DE39BA" w:rsidRDefault="00947DCB" w:rsidP="00F535CA">
      <w:pPr>
        <w:widowControl w:val="0"/>
        <w:rPr>
          <w:rFonts w:eastAsia="Calibri"/>
          <w:bCs/>
          <w:szCs w:val="24"/>
          <w:lang w:val="en-IN"/>
        </w:rPr>
        <w:pPrChange w:id="2124" w:author="mananarora1571@gmail.com" w:date="2021-05-30T15:12:00Z">
          <w:pPr/>
        </w:pPrChange>
      </w:pPr>
      <w:r w:rsidRPr="00DE39BA">
        <w:rPr>
          <w:rFonts w:eastAsia="Calibri"/>
          <w:bCs/>
          <w:szCs w:val="24"/>
          <w:lang w:val="en-IN"/>
        </w:rPr>
        <w:t>import '../../shared/location_data_sender.dart';</w:t>
      </w:r>
    </w:p>
    <w:p w14:paraId="2B07BAC5" w14:textId="77777777" w:rsidR="00947DCB" w:rsidRPr="00DE39BA" w:rsidRDefault="00947DCB" w:rsidP="00F535CA">
      <w:pPr>
        <w:widowControl w:val="0"/>
        <w:rPr>
          <w:rFonts w:eastAsia="Calibri"/>
          <w:bCs/>
          <w:szCs w:val="24"/>
          <w:lang w:val="en-IN"/>
        </w:rPr>
        <w:pPrChange w:id="2125" w:author="mananarora1571@gmail.com" w:date="2021-05-30T15:12:00Z">
          <w:pPr/>
        </w:pPrChange>
      </w:pPr>
      <w:r w:rsidRPr="00DE39BA">
        <w:rPr>
          <w:rFonts w:eastAsia="Calibri"/>
          <w:bCs/>
          <w:szCs w:val="24"/>
          <w:lang w:val="en-IN"/>
        </w:rPr>
        <w:t>import 'package:location/location.dart';</w:t>
      </w:r>
    </w:p>
    <w:p w14:paraId="6294DF7F" w14:textId="77777777" w:rsidR="00947DCB" w:rsidRPr="00DE39BA" w:rsidRDefault="00947DCB" w:rsidP="00F535CA">
      <w:pPr>
        <w:widowControl w:val="0"/>
        <w:rPr>
          <w:rFonts w:eastAsia="Calibri"/>
          <w:bCs/>
          <w:szCs w:val="24"/>
          <w:lang w:val="en-IN"/>
        </w:rPr>
        <w:pPrChange w:id="2126" w:author="mananarora1571@gmail.com" w:date="2021-05-30T15:12:00Z">
          <w:pPr/>
        </w:pPrChange>
      </w:pPr>
    </w:p>
    <w:p w14:paraId="044EF35E" w14:textId="77777777" w:rsidR="00947DCB" w:rsidRPr="00DE39BA" w:rsidRDefault="00947DCB" w:rsidP="00F535CA">
      <w:pPr>
        <w:widowControl w:val="0"/>
        <w:rPr>
          <w:rFonts w:eastAsia="Calibri"/>
          <w:bCs/>
          <w:szCs w:val="24"/>
          <w:lang w:val="en-IN"/>
        </w:rPr>
        <w:pPrChange w:id="2127" w:author="mananarora1571@gmail.com" w:date="2021-05-30T15:12:00Z">
          <w:pPr/>
        </w:pPrChange>
      </w:pPr>
      <w:r w:rsidRPr="00DE39BA">
        <w:rPr>
          <w:rFonts w:eastAsia="Calibri"/>
          <w:bCs/>
          <w:szCs w:val="24"/>
          <w:lang w:val="en-IN"/>
        </w:rPr>
        <w:t>import '../../constants/constants.dart';</w:t>
      </w:r>
    </w:p>
    <w:p w14:paraId="63DB03A9" w14:textId="77777777" w:rsidR="00947DCB" w:rsidRPr="00DE39BA" w:rsidRDefault="00947DCB" w:rsidP="00F535CA">
      <w:pPr>
        <w:widowControl w:val="0"/>
        <w:rPr>
          <w:rFonts w:eastAsia="Calibri"/>
          <w:bCs/>
          <w:szCs w:val="24"/>
          <w:lang w:val="en-IN"/>
        </w:rPr>
        <w:pPrChange w:id="2128" w:author="mananarora1571@gmail.com" w:date="2021-05-30T15:12:00Z">
          <w:pPr/>
        </w:pPrChange>
      </w:pPr>
      <w:r w:rsidRPr="00DE39BA">
        <w:rPr>
          <w:rFonts w:eastAsia="Calibri"/>
          <w:bCs/>
          <w:szCs w:val="24"/>
          <w:lang w:val="en-IN"/>
        </w:rPr>
        <w:t>import '../../constants/style_constants.dart';</w:t>
      </w:r>
    </w:p>
    <w:p w14:paraId="6428522B" w14:textId="77777777" w:rsidR="00947DCB" w:rsidRPr="00DE39BA" w:rsidRDefault="00947DCB" w:rsidP="00F535CA">
      <w:pPr>
        <w:widowControl w:val="0"/>
        <w:rPr>
          <w:rFonts w:eastAsia="Calibri"/>
          <w:bCs/>
          <w:szCs w:val="24"/>
          <w:lang w:val="en-IN"/>
        </w:rPr>
        <w:pPrChange w:id="2129" w:author="mananarora1571@gmail.com" w:date="2021-05-30T15:12:00Z">
          <w:pPr/>
        </w:pPrChange>
      </w:pPr>
      <w:r w:rsidRPr="00DE39BA">
        <w:rPr>
          <w:rFonts w:eastAsia="Calibri"/>
          <w:bCs/>
          <w:szCs w:val="24"/>
          <w:lang w:val="en-IN"/>
        </w:rPr>
        <w:t>import '../../routes/app_pages.dart';</w:t>
      </w:r>
    </w:p>
    <w:p w14:paraId="79E52B69" w14:textId="77777777" w:rsidR="00947DCB" w:rsidRPr="00DE39BA" w:rsidRDefault="00947DCB" w:rsidP="00F535CA">
      <w:pPr>
        <w:widowControl w:val="0"/>
        <w:rPr>
          <w:rFonts w:eastAsia="Calibri"/>
          <w:bCs/>
          <w:szCs w:val="24"/>
          <w:lang w:val="en-IN"/>
        </w:rPr>
        <w:pPrChange w:id="2130" w:author="mananarora1571@gmail.com" w:date="2021-05-30T15:12:00Z">
          <w:pPr/>
        </w:pPrChange>
      </w:pPr>
      <w:r w:rsidRPr="00DE39BA">
        <w:rPr>
          <w:rFonts w:eastAsia="Calibri"/>
          <w:bCs/>
          <w:szCs w:val="24"/>
          <w:lang w:val="en-IN"/>
        </w:rPr>
        <w:t>import '../../shared/button.dart';</w:t>
      </w:r>
    </w:p>
    <w:p w14:paraId="67BF5BA5" w14:textId="77777777" w:rsidR="00947DCB" w:rsidRPr="00DE39BA" w:rsidRDefault="00947DCB" w:rsidP="00F535CA">
      <w:pPr>
        <w:widowControl w:val="0"/>
        <w:rPr>
          <w:rFonts w:eastAsia="Calibri"/>
          <w:bCs/>
          <w:szCs w:val="24"/>
          <w:lang w:val="en-IN"/>
        </w:rPr>
        <w:pPrChange w:id="2131" w:author="mananarora1571@gmail.com" w:date="2021-05-30T15:12:00Z">
          <w:pPr/>
        </w:pPrChange>
      </w:pPr>
      <w:r w:rsidRPr="00DE39BA">
        <w:rPr>
          <w:rFonts w:eastAsia="Calibri"/>
          <w:bCs/>
          <w:szCs w:val="24"/>
          <w:lang w:val="en-IN"/>
        </w:rPr>
        <w:t>import 'register_controller.dart';</w:t>
      </w:r>
    </w:p>
    <w:p w14:paraId="332BB690" w14:textId="77777777" w:rsidR="00947DCB" w:rsidRPr="00DE39BA" w:rsidRDefault="00947DCB" w:rsidP="00F535CA">
      <w:pPr>
        <w:widowControl w:val="0"/>
        <w:rPr>
          <w:rFonts w:eastAsia="Calibri"/>
          <w:bCs/>
          <w:szCs w:val="24"/>
          <w:lang w:val="en-IN"/>
        </w:rPr>
        <w:pPrChange w:id="2132" w:author="mananarora1571@gmail.com" w:date="2021-05-30T15:12:00Z">
          <w:pPr/>
        </w:pPrChange>
      </w:pPr>
    </w:p>
    <w:p w14:paraId="2F078230" w14:textId="77777777" w:rsidR="00947DCB" w:rsidRPr="00DE39BA" w:rsidRDefault="00947DCB" w:rsidP="00F535CA">
      <w:pPr>
        <w:widowControl w:val="0"/>
        <w:rPr>
          <w:rFonts w:eastAsia="Calibri"/>
          <w:bCs/>
          <w:szCs w:val="24"/>
          <w:lang w:val="en-IN"/>
        </w:rPr>
        <w:pPrChange w:id="2133" w:author="mananarora1571@gmail.com" w:date="2021-05-30T15:12:00Z">
          <w:pPr/>
        </w:pPrChange>
      </w:pPr>
      <w:r w:rsidRPr="00DE39BA">
        <w:rPr>
          <w:rFonts w:eastAsia="Calibri"/>
          <w:bCs/>
          <w:szCs w:val="24"/>
          <w:lang w:val="en-IN"/>
        </w:rPr>
        <w:t>class RegisterView extends GetView&lt;RegisterController&gt; {</w:t>
      </w:r>
    </w:p>
    <w:p w14:paraId="4E1A370A" w14:textId="77777777" w:rsidR="00947DCB" w:rsidRPr="00DE39BA" w:rsidRDefault="00947DCB" w:rsidP="00F535CA">
      <w:pPr>
        <w:widowControl w:val="0"/>
        <w:rPr>
          <w:rFonts w:eastAsia="Calibri"/>
          <w:bCs/>
          <w:szCs w:val="24"/>
          <w:lang w:val="en-IN"/>
        </w:rPr>
        <w:pPrChange w:id="2134" w:author="mananarora1571@gmail.com" w:date="2021-05-30T15:12:00Z">
          <w:pPr/>
        </w:pPrChange>
      </w:pPr>
      <w:r w:rsidRPr="00DE39BA">
        <w:rPr>
          <w:rFonts w:eastAsia="Calibri"/>
          <w:bCs/>
          <w:szCs w:val="24"/>
          <w:lang w:val="en-IN"/>
        </w:rPr>
        <w:lastRenderedPageBreak/>
        <w:t xml:space="preserve">  final _formKey = GlobalKey&lt;FormState&gt;();</w:t>
      </w:r>
    </w:p>
    <w:p w14:paraId="5EBE5F09" w14:textId="77777777" w:rsidR="00947DCB" w:rsidRPr="00DE39BA" w:rsidRDefault="00947DCB" w:rsidP="00F535CA">
      <w:pPr>
        <w:widowControl w:val="0"/>
        <w:rPr>
          <w:rFonts w:eastAsia="Calibri"/>
          <w:bCs/>
          <w:szCs w:val="24"/>
          <w:lang w:val="en-IN"/>
        </w:rPr>
        <w:pPrChange w:id="2135" w:author="mananarora1571@gmail.com" w:date="2021-05-30T15:12:00Z">
          <w:pPr/>
        </w:pPrChange>
      </w:pPr>
      <w:r w:rsidRPr="00DE39BA">
        <w:rPr>
          <w:rFonts w:eastAsia="Calibri"/>
          <w:bCs/>
          <w:szCs w:val="24"/>
          <w:lang w:val="en-IN"/>
        </w:rPr>
        <w:t xml:space="preserve">  @override</w:t>
      </w:r>
    </w:p>
    <w:p w14:paraId="4850C565" w14:textId="77777777" w:rsidR="00947DCB" w:rsidRPr="00DE39BA" w:rsidRDefault="00947DCB" w:rsidP="00F535CA">
      <w:pPr>
        <w:widowControl w:val="0"/>
        <w:rPr>
          <w:rFonts w:eastAsia="Calibri"/>
          <w:bCs/>
          <w:szCs w:val="24"/>
          <w:lang w:val="en-IN"/>
        </w:rPr>
        <w:pPrChange w:id="2136" w:author="mananarora1571@gmail.com" w:date="2021-05-30T15:12:00Z">
          <w:pPr/>
        </w:pPrChange>
      </w:pPr>
      <w:r w:rsidRPr="00DE39BA">
        <w:rPr>
          <w:rFonts w:eastAsia="Calibri"/>
          <w:bCs/>
          <w:szCs w:val="24"/>
          <w:lang w:val="en-IN"/>
        </w:rPr>
        <w:t xml:space="preserve">  Widget build(BuildContext context) {</w:t>
      </w:r>
    </w:p>
    <w:p w14:paraId="5DB18776" w14:textId="77777777" w:rsidR="00947DCB" w:rsidRPr="00DE39BA" w:rsidRDefault="00947DCB" w:rsidP="00F535CA">
      <w:pPr>
        <w:widowControl w:val="0"/>
        <w:rPr>
          <w:rFonts w:eastAsia="Calibri"/>
          <w:bCs/>
          <w:szCs w:val="24"/>
          <w:lang w:val="en-IN"/>
        </w:rPr>
        <w:pPrChange w:id="2137" w:author="mananarora1571@gmail.com" w:date="2021-05-30T15:12:00Z">
          <w:pPr/>
        </w:pPrChange>
      </w:pPr>
      <w:r w:rsidRPr="00DE39BA">
        <w:rPr>
          <w:rFonts w:eastAsia="Calibri"/>
          <w:bCs/>
          <w:szCs w:val="24"/>
          <w:lang w:val="en-IN"/>
        </w:rPr>
        <w:t xml:space="preserve">    String _email;</w:t>
      </w:r>
    </w:p>
    <w:p w14:paraId="7EA6968D" w14:textId="77777777" w:rsidR="00947DCB" w:rsidRPr="00DE39BA" w:rsidRDefault="00947DCB" w:rsidP="00F535CA">
      <w:pPr>
        <w:widowControl w:val="0"/>
        <w:rPr>
          <w:rFonts w:eastAsia="Calibri"/>
          <w:bCs/>
          <w:szCs w:val="24"/>
          <w:lang w:val="en-IN"/>
        </w:rPr>
        <w:pPrChange w:id="2138" w:author="mananarora1571@gmail.com" w:date="2021-05-30T15:12:00Z">
          <w:pPr/>
        </w:pPrChange>
      </w:pPr>
      <w:r w:rsidRPr="00DE39BA">
        <w:rPr>
          <w:rFonts w:eastAsia="Calibri"/>
          <w:bCs/>
          <w:szCs w:val="24"/>
          <w:lang w:val="en-IN"/>
        </w:rPr>
        <w:t xml:space="preserve">    String _password;</w:t>
      </w:r>
    </w:p>
    <w:p w14:paraId="57EA9383" w14:textId="77777777" w:rsidR="00947DCB" w:rsidRPr="00DE39BA" w:rsidRDefault="00947DCB" w:rsidP="00F535CA">
      <w:pPr>
        <w:widowControl w:val="0"/>
        <w:rPr>
          <w:rFonts w:eastAsia="Calibri"/>
          <w:bCs/>
          <w:szCs w:val="24"/>
          <w:lang w:val="en-IN"/>
        </w:rPr>
        <w:pPrChange w:id="2139" w:author="mananarora1571@gmail.com" w:date="2021-05-30T15:12:00Z">
          <w:pPr/>
        </w:pPrChange>
      </w:pPr>
      <w:r w:rsidRPr="00DE39BA">
        <w:rPr>
          <w:rFonts w:eastAsia="Calibri"/>
          <w:bCs/>
          <w:szCs w:val="24"/>
          <w:lang w:val="en-IN"/>
        </w:rPr>
        <w:t xml:space="preserve">    String _fullName;</w:t>
      </w:r>
    </w:p>
    <w:p w14:paraId="5D29DED5" w14:textId="77777777" w:rsidR="00947DCB" w:rsidRPr="00DE39BA" w:rsidRDefault="00947DCB" w:rsidP="00F535CA">
      <w:pPr>
        <w:widowControl w:val="0"/>
        <w:rPr>
          <w:rFonts w:eastAsia="Calibri"/>
          <w:bCs/>
          <w:szCs w:val="24"/>
          <w:lang w:val="en-IN"/>
        </w:rPr>
        <w:pPrChange w:id="2140" w:author="mananarora1571@gmail.com" w:date="2021-05-30T15:12:00Z">
          <w:pPr/>
        </w:pPrChange>
      </w:pPr>
      <w:r w:rsidRPr="00DE39BA">
        <w:rPr>
          <w:rFonts w:eastAsia="Calibri"/>
          <w:bCs/>
          <w:szCs w:val="24"/>
          <w:lang w:val="en-IN"/>
        </w:rPr>
        <w:t xml:space="preserve">    String _phoneNum;</w:t>
      </w:r>
    </w:p>
    <w:p w14:paraId="2A566DD8" w14:textId="77777777" w:rsidR="00947DCB" w:rsidRPr="00DE39BA" w:rsidRDefault="00947DCB" w:rsidP="00F535CA">
      <w:pPr>
        <w:widowControl w:val="0"/>
        <w:rPr>
          <w:rFonts w:eastAsia="Calibri"/>
          <w:bCs/>
          <w:szCs w:val="24"/>
          <w:lang w:val="en-IN"/>
        </w:rPr>
        <w:pPrChange w:id="2141" w:author="mananarora1571@gmail.com" w:date="2021-05-30T15:12:00Z">
          <w:pPr/>
        </w:pPrChange>
      </w:pPr>
      <w:r w:rsidRPr="00DE39BA">
        <w:rPr>
          <w:rFonts w:eastAsia="Calibri"/>
          <w:bCs/>
          <w:szCs w:val="24"/>
          <w:lang w:val="en-IN"/>
        </w:rPr>
        <w:t xml:space="preserve">    final RxBool _showPassword = false.obs;</w:t>
      </w:r>
    </w:p>
    <w:p w14:paraId="50C0B07D" w14:textId="77777777" w:rsidR="00947DCB" w:rsidRPr="00DE39BA" w:rsidRDefault="00947DCB" w:rsidP="00F535CA">
      <w:pPr>
        <w:widowControl w:val="0"/>
        <w:rPr>
          <w:rFonts w:eastAsia="Calibri"/>
          <w:bCs/>
          <w:szCs w:val="24"/>
          <w:lang w:val="en-IN"/>
        </w:rPr>
        <w:pPrChange w:id="2142" w:author="mananarora1571@gmail.com" w:date="2021-05-30T15:12:00Z">
          <w:pPr/>
        </w:pPrChange>
      </w:pPr>
      <w:r w:rsidRPr="00DE39BA">
        <w:rPr>
          <w:rFonts w:eastAsia="Calibri"/>
          <w:bCs/>
          <w:szCs w:val="24"/>
          <w:lang w:val="en-IN"/>
        </w:rPr>
        <w:t xml:space="preserve">    return Scaffold(</w:t>
      </w:r>
    </w:p>
    <w:p w14:paraId="0B3F8E05" w14:textId="77777777" w:rsidR="00947DCB" w:rsidRPr="00DE39BA" w:rsidRDefault="00947DCB" w:rsidP="00F535CA">
      <w:pPr>
        <w:widowControl w:val="0"/>
        <w:rPr>
          <w:rFonts w:eastAsia="Calibri"/>
          <w:bCs/>
          <w:szCs w:val="24"/>
          <w:lang w:val="en-IN"/>
        </w:rPr>
        <w:pPrChange w:id="2143" w:author="mananarora1571@gmail.com" w:date="2021-05-30T15:12:00Z">
          <w:pPr/>
        </w:pPrChange>
      </w:pPr>
      <w:r w:rsidRPr="00DE39BA">
        <w:rPr>
          <w:rFonts w:eastAsia="Calibri"/>
          <w:bCs/>
          <w:szCs w:val="24"/>
          <w:lang w:val="en-IN"/>
        </w:rPr>
        <w:t xml:space="preserve">      body: Padding(</w:t>
      </w:r>
    </w:p>
    <w:p w14:paraId="20380ACB" w14:textId="77777777" w:rsidR="00947DCB" w:rsidRPr="00DE39BA" w:rsidRDefault="00947DCB" w:rsidP="00F535CA">
      <w:pPr>
        <w:widowControl w:val="0"/>
        <w:rPr>
          <w:rFonts w:eastAsia="Calibri"/>
          <w:bCs/>
          <w:szCs w:val="24"/>
          <w:lang w:val="en-IN"/>
        </w:rPr>
        <w:pPrChange w:id="2144" w:author="mananarora1571@gmail.com" w:date="2021-05-30T15:12:00Z">
          <w:pPr/>
        </w:pPrChange>
      </w:pPr>
      <w:r w:rsidRPr="00DE39BA">
        <w:rPr>
          <w:rFonts w:eastAsia="Calibri"/>
          <w:bCs/>
          <w:szCs w:val="24"/>
          <w:lang w:val="en-IN"/>
        </w:rPr>
        <w:t xml:space="preserve">        padding: EdgeInsets.symmetric(</w:t>
      </w:r>
    </w:p>
    <w:p w14:paraId="2102D155" w14:textId="77777777" w:rsidR="00947DCB" w:rsidRPr="00DE39BA" w:rsidRDefault="00947DCB" w:rsidP="00F535CA">
      <w:pPr>
        <w:widowControl w:val="0"/>
        <w:rPr>
          <w:rFonts w:eastAsia="Calibri"/>
          <w:bCs/>
          <w:szCs w:val="24"/>
          <w:lang w:val="en-IN"/>
        </w:rPr>
        <w:pPrChange w:id="2145" w:author="mananarora1571@gmail.com" w:date="2021-05-30T15:12:00Z">
          <w:pPr/>
        </w:pPrChange>
      </w:pPr>
      <w:r w:rsidRPr="00DE39BA">
        <w:rPr>
          <w:rFonts w:eastAsia="Calibri"/>
          <w:bCs/>
          <w:szCs w:val="24"/>
          <w:lang w:val="en-IN"/>
        </w:rPr>
        <w:t xml:space="preserve">          horizontal: Get.width * .05,</w:t>
      </w:r>
    </w:p>
    <w:p w14:paraId="04257D94" w14:textId="77777777" w:rsidR="00947DCB" w:rsidRPr="00DE39BA" w:rsidRDefault="00947DCB" w:rsidP="00F535CA">
      <w:pPr>
        <w:widowControl w:val="0"/>
        <w:rPr>
          <w:rFonts w:eastAsia="Calibri"/>
          <w:bCs/>
          <w:szCs w:val="24"/>
          <w:lang w:val="en-IN"/>
        </w:rPr>
        <w:pPrChange w:id="2146" w:author="mananarora1571@gmail.com" w:date="2021-05-30T15:12:00Z">
          <w:pPr/>
        </w:pPrChange>
      </w:pPr>
      <w:r w:rsidRPr="00DE39BA">
        <w:rPr>
          <w:rFonts w:eastAsia="Calibri"/>
          <w:bCs/>
          <w:szCs w:val="24"/>
          <w:lang w:val="en-IN"/>
        </w:rPr>
        <w:t xml:space="preserve">          vertical: Get.height * 0.07,</w:t>
      </w:r>
    </w:p>
    <w:p w14:paraId="2D4F461F" w14:textId="77777777" w:rsidR="00947DCB" w:rsidRPr="00DE39BA" w:rsidRDefault="00947DCB" w:rsidP="00F535CA">
      <w:pPr>
        <w:widowControl w:val="0"/>
        <w:rPr>
          <w:rFonts w:eastAsia="Calibri"/>
          <w:bCs/>
          <w:szCs w:val="24"/>
          <w:lang w:val="en-IN"/>
        </w:rPr>
        <w:pPrChange w:id="2147" w:author="mananarora1571@gmail.com" w:date="2021-05-30T15:12:00Z">
          <w:pPr/>
        </w:pPrChange>
      </w:pPr>
      <w:r w:rsidRPr="00DE39BA">
        <w:rPr>
          <w:rFonts w:eastAsia="Calibri"/>
          <w:bCs/>
          <w:szCs w:val="24"/>
          <w:lang w:val="en-IN"/>
        </w:rPr>
        <w:t xml:space="preserve">        ),</w:t>
      </w:r>
    </w:p>
    <w:p w14:paraId="5541E54F" w14:textId="77777777" w:rsidR="00947DCB" w:rsidRPr="00DE39BA" w:rsidRDefault="00947DCB" w:rsidP="00F535CA">
      <w:pPr>
        <w:widowControl w:val="0"/>
        <w:rPr>
          <w:rFonts w:eastAsia="Calibri"/>
          <w:bCs/>
          <w:szCs w:val="24"/>
          <w:lang w:val="en-IN"/>
        </w:rPr>
        <w:pPrChange w:id="2148" w:author="mananarora1571@gmail.com" w:date="2021-05-30T15:12:00Z">
          <w:pPr/>
        </w:pPrChange>
      </w:pPr>
      <w:r w:rsidRPr="00DE39BA">
        <w:rPr>
          <w:rFonts w:eastAsia="Calibri"/>
          <w:bCs/>
          <w:szCs w:val="24"/>
          <w:lang w:val="en-IN"/>
        </w:rPr>
        <w:t xml:space="preserve">        child: SingleChildScrollView(</w:t>
      </w:r>
    </w:p>
    <w:p w14:paraId="5C06DD91" w14:textId="77777777" w:rsidR="00947DCB" w:rsidRPr="00DE39BA" w:rsidRDefault="00947DCB" w:rsidP="00F535CA">
      <w:pPr>
        <w:widowControl w:val="0"/>
        <w:rPr>
          <w:rFonts w:eastAsia="Calibri"/>
          <w:bCs/>
          <w:szCs w:val="24"/>
          <w:lang w:val="en-IN"/>
        </w:rPr>
        <w:pPrChange w:id="2149" w:author="mananarora1571@gmail.com" w:date="2021-05-30T15:12:00Z">
          <w:pPr/>
        </w:pPrChange>
      </w:pPr>
      <w:r w:rsidRPr="00DE39BA">
        <w:rPr>
          <w:rFonts w:eastAsia="Calibri"/>
          <w:bCs/>
          <w:szCs w:val="24"/>
          <w:lang w:val="en-IN"/>
        </w:rPr>
        <w:t xml:space="preserve">          child: Form(</w:t>
      </w:r>
    </w:p>
    <w:p w14:paraId="0E6EE3AA" w14:textId="77777777" w:rsidR="00947DCB" w:rsidRPr="00DE39BA" w:rsidRDefault="00947DCB" w:rsidP="00F535CA">
      <w:pPr>
        <w:widowControl w:val="0"/>
        <w:rPr>
          <w:rFonts w:eastAsia="Calibri"/>
          <w:bCs/>
          <w:szCs w:val="24"/>
          <w:lang w:val="en-IN"/>
        </w:rPr>
        <w:pPrChange w:id="2150" w:author="mananarora1571@gmail.com" w:date="2021-05-30T15:12:00Z">
          <w:pPr/>
        </w:pPrChange>
      </w:pPr>
      <w:r w:rsidRPr="00DE39BA">
        <w:rPr>
          <w:rFonts w:eastAsia="Calibri"/>
          <w:bCs/>
          <w:szCs w:val="24"/>
          <w:lang w:val="en-IN"/>
        </w:rPr>
        <w:t xml:space="preserve">            key: _formKey,</w:t>
      </w:r>
    </w:p>
    <w:p w14:paraId="4F209805" w14:textId="77777777" w:rsidR="00947DCB" w:rsidRPr="00DE39BA" w:rsidRDefault="00947DCB" w:rsidP="00F535CA">
      <w:pPr>
        <w:widowControl w:val="0"/>
        <w:rPr>
          <w:rFonts w:eastAsia="Calibri"/>
          <w:bCs/>
          <w:szCs w:val="24"/>
          <w:lang w:val="en-IN"/>
        </w:rPr>
        <w:pPrChange w:id="2151" w:author="mananarora1571@gmail.com" w:date="2021-05-30T15:12:00Z">
          <w:pPr/>
        </w:pPrChange>
      </w:pPr>
      <w:r w:rsidRPr="00DE39BA">
        <w:rPr>
          <w:rFonts w:eastAsia="Calibri"/>
          <w:bCs/>
          <w:szCs w:val="24"/>
          <w:lang w:val="en-IN"/>
        </w:rPr>
        <w:t xml:space="preserve">            child: Column(</w:t>
      </w:r>
    </w:p>
    <w:p w14:paraId="3074D88D" w14:textId="77777777" w:rsidR="00947DCB" w:rsidRPr="00DE39BA" w:rsidRDefault="00947DCB" w:rsidP="00F535CA">
      <w:pPr>
        <w:widowControl w:val="0"/>
        <w:rPr>
          <w:rFonts w:eastAsia="Calibri"/>
          <w:bCs/>
          <w:szCs w:val="24"/>
          <w:lang w:val="en-IN"/>
        </w:rPr>
        <w:pPrChange w:id="2152" w:author="mananarora1571@gmail.com" w:date="2021-05-30T15:12:00Z">
          <w:pPr/>
        </w:pPrChange>
      </w:pPr>
      <w:r w:rsidRPr="00DE39BA">
        <w:rPr>
          <w:rFonts w:eastAsia="Calibri"/>
          <w:bCs/>
          <w:szCs w:val="24"/>
          <w:lang w:val="en-IN"/>
        </w:rPr>
        <w:t xml:space="preserve">              children: &lt;Widget&gt;[</w:t>
      </w:r>
    </w:p>
    <w:p w14:paraId="0DA45FCF" w14:textId="77777777" w:rsidR="00947DCB" w:rsidRPr="00DE39BA" w:rsidRDefault="00947DCB" w:rsidP="00F535CA">
      <w:pPr>
        <w:widowControl w:val="0"/>
        <w:rPr>
          <w:rFonts w:eastAsia="Calibri"/>
          <w:bCs/>
          <w:szCs w:val="24"/>
          <w:lang w:val="en-IN"/>
        </w:rPr>
        <w:pPrChange w:id="2153" w:author="mananarora1571@gmail.com" w:date="2021-05-30T15:12:00Z">
          <w:pPr/>
        </w:pPrChange>
      </w:pPr>
      <w:r w:rsidRPr="00DE39BA">
        <w:rPr>
          <w:rFonts w:eastAsia="Calibri"/>
          <w:bCs/>
          <w:szCs w:val="24"/>
          <w:lang w:val="en-IN"/>
        </w:rPr>
        <w:t xml:space="preserve">                Hero(</w:t>
      </w:r>
    </w:p>
    <w:p w14:paraId="75FC3FB8" w14:textId="77777777" w:rsidR="00947DCB" w:rsidRPr="00DE39BA" w:rsidRDefault="00947DCB" w:rsidP="00F535CA">
      <w:pPr>
        <w:widowControl w:val="0"/>
        <w:rPr>
          <w:rFonts w:eastAsia="Calibri"/>
          <w:bCs/>
          <w:szCs w:val="24"/>
          <w:lang w:val="en-IN"/>
        </w:rPr>
        <w:pPrChange w:id="2154" w:author="mananarora1571@gmail.com" w:date="2021-05-30T15:12:00Z">
          <w:pPr/>
        </w:pPrChange>
      </w:pPr>
      <w:r w:rsidRPr="00DE39BA">
        <w:rPr>
          <w:rFonts w:eastAsia="Calibri"/>
          <w:bCs/>
          <w:szCs w:val="24"/>
          <w:lang w:val="en-IN"/>
        </w:rPr>
        <w:t xml:space="preserve">                  tag: 'logo',</w:t>
      </w:r>
    </w:p>
    <w:p w14:paraId="69256689" w14:textId="77777777" w:rsidR="00947DCB" w:rsidRPr="00DE39BA" w:rsidRDefault="00947DCB" w:rsidP="00F535CA">
      <w:pPr>
        <w:widowControl w:val="0"/>
        <w:rPr>
          <w:rFonts w:eastAsia="Calibri"/>
          <w:bCs/>
          <w:szCs w:val="24"/>
          <w:lang w:val="en-IN"/>
        </w:rPr>
        <w:pPrChange w:id="2155" w:author="mananarora1571@gmail.com" w:date="2021-05-30T15:12:00Z">
          <w:pPr/>
        </w:pPrChange>
      </w:pPr>
      <w:r w:rsidRPr="00DE39BA">
        <w:rPr>
          <w:rFonts w:eastAsia="Calibri"/>
          <w:bCs/>
          <w:szCs w:val="24"/>
          <w:lang w:val="en-IN"/>
        </w:rPr>
        <w:t xml:space="preserve">                  child: SizedBox(</w:t>
      </w:r>
    </w:p>
    <w:p w14:paraId="5ADB76CD" w14:textId="77777777" w:rsidR="00947DCB" w:rsidRPr="00DE39BA" w:rsidRDefault="00947DCB" w:rsidP="00F535CA">
      <w:pPr>
        <w:widowControl w:val="0"/>
        <w:rPr>
          <w:rFonts w:eastAsia="Calibri"/>
          <w:bCs/>
          <w:szCs w:val="24"/>
          <w:lang w:val="en-IN"/>
        </w:rPr>
        <w:pPrChange w:id="2156" w:author="mananarora1571@gmail.com" w:date="2021-05-30T15:12:00Z">
          <w:pPr/>
        </w:pPrChange>
      </w:pPr>
      <w:r w:rsidRPr="00DE39BA">
        <w:rPr>
          <w:rFonts w:eastAsia="Calibri"/>
          <w:bCs/>
          <w:szCs w:val="24"/>
          <w:lang w:val="en-IN"/>
        </w:rPr>
        <w:t xml:space="preserve">                    height: Get.height * .3,</w:t>
      </w:r>
    </w:p>
    <w:p w14:paraId="306978EE" w14:textId="77777777" w:rsidR="00947DCB" w:rsidRPr="00DE39BA" w:rsidRDefault="00947DCB" w:rsidP="00F535CA">
      <w:pPr>
        <w:widowControl w:val="0"/>
        <w:rPr>
          <w:rFonts w:eastAsia="Calibri"/>
          <w:bCs/>
          <w:szCs w:val="24"/>
          <w:lang w:val="en-IN"/>
        </w:rPr>
        <w:pPrChange w:id="2157" w:author="mananarora1571@gmail.com" w:date="2021-05-30T15:12:00Z">
          <w:pPr/>
        </w:pPrChange>
      </w:pPr>
      <w:r w:rsidRPr="00DE39BA">
        <w:rPr>
          <w:rFonts w:eastAsia="Calibri"/>
          <w:bCs/>
          <w:szCs w:val="24"/>
          <w:lang w:val="en-IN"/>
        </w:rPr>
        <w:t xml:space="preserve">                    child: Image.asset('assets/icons/icon.png'),</w:t>
      </w:r>
    </w:p>
    <w:p w14:paraId="59510FDC" w14:textId="77777777" w:rsidR="00947DCB" w:rsidRPr="00DE39BA" w:rsidRDefault="00947DCB" w:rsidP="00F535CA">
      <w:pPr>
        <w:widowControl w:val="0"/>
        <w:rPr>
          <w:rFonts w:eastAsia="Calibri"/>
          <w:bCs/>
          <w:szCs w:val="24"/>
          <w:lang w:val="en-IN"/>
        </w:rPr>
        <w:pPrChange w:id="2158" w:author="mananarora1571@gmail.com" w:date="2021-05-30T15:12:00Z">
          <w:pPr/>
        </w:pPrChange>
      </w:pPr>
      <w:r w:rsidRPr="00DE39BA">
        <w:rPr>
          <w:rFonts w:eastAsia="Calibri"/>
          <w:bCs/>
          <w:szCs w:val="24"/>
          <w:lang w:val="en-IN"/>
        </w:rPr>
        <w:t xml:space="preserve">                  ),</w:t>
      </w:r>
    </w:p>
    <w:p w14:paraId="15DA5D1E" w14:textId="77777777" w:rsidR="00947DCB" w:rsidRPr="00DE39BA" w:rsidRDefault="00947DCB" w:rsidP="00F535CA">
      <w:pPr>
        <w:widowControl w:val="0"/>
        <w:rPr>
          <w:rFonts w:eastAsia="Calibri"/>
          <w:bCs/>
          <w:szCs w:val="24"/>
          <w:lang w:val="en-IN"/>
        </w:rPr>
        <w:pPrChange w:id="2159" w:author="mananarora1571@gmail.com" w:date="2021-05-30T15:12:00Z">
          <w:pPr/>
        </w:pPrChange>
      </w:pPr>
      <w:r w:rsidRPr="00DE39BA">
        <w:rPr>
          <w:rFonts w:eastAsia="Calibri"/>
          <w:bCs/>
          <w:szCs w:val="24"/>
          <w:lang w:val="en-IN"/>
        </w:rPr>
        <w:t xml:space="preserve">                ),</w:t>
      </w:r>
    </w:p>
    <w:p w14:paraId="7532F47A" w14:textId="77777777" w:rsidR="00947DCB" w:rsidRPr="00DE39BA" w:rsidRDefault="00947DCB" w:rsidP="00F535CA">
      <w:pPr>
        <w:widowControl w:val="0"/>
        <w:rPr>
          <w:rFonts w:eastAsia="Calibri"/>
          <w:bCs/>
          <w:szCs w:val="24"/>
          <w:lang w:val="en-IN"/>
        </w:rPr>
        <w:pPrChange w:id="2160" w:author="mananarora1571@gmail.com" w:date="2021-05-30T15:12:00Z">
          <w:pPr/>
        </w:pPrChange>
      </w:pPr>
      <w:r w:rsidRPr="00DE39BA">
        <w:rPr>
          <w:rFonts w:eastAsia="Calibri"/>
          <w:bCs/>
          <w:szCs w:val="24"/>
          <w:lang w:val="en-IN"/>
        </w:rPr>
        <w:t xml:space="preserve">                SizedBox(</w:t>
      </w:r>
    </w:p>
    <w:p w14:paraId="3ED9EF72" w14:textId="77777777" w:rsidR="00947DCB" w:rsidRPr="00DE39BA" w:rsidRDefault="00947DCB" w:rsidP="00F535CA">
      <w:pPr>
        <w:widowControl w:val="0"/>
        <w:rPr>
          <w:rFonts w:eastAsia="Calibri"/>
          <w:bCs/>
          <w:szCs w:val="24"/>
          <w:lang w:val="en-IN"/>
        </w:rPr>
        <w:pPrChange w:id="2161" w:author="mananarora1571@gmail.com" w:date="2021-05-30T15:12:00Z">
          <w:pPr/>
        </w:pPrChange>
      </w:pPr>
      <w:r w:rsidRPr="00DE39BA">
        <w:rPr>
          <w:rFonts w:eastAsia="Calibri"/>
          <w:bCs/>
          <w:szCs w:val="24"/>
          <w:lang w:val="en-IN"/>
        </w:rPr>
        <w:lastRenderedPageBreak/>
        <w:t xml:space="preserve">                  height: Get.height * .05,</w:t>
      </w:r>
    </w:p>
    <w:p w14:paraId="49C3BD75" w14:textId="77777777" w:rsidR="00947DCB" w:rsidRPr="00DE39BA" w:rsidRDefault="00947DCB" w:rsidP="00F535CA">
      <w:pPr>
        <w:widowControl w:val="0"/>
        <w:rPr>
          <w:rFonts w:eastAsia="Calibri"/>
          <w:bCs/>
          <w:szCs w:val="24"/>
          <w:lang w:val="en-IN"/>
        </w:rPr>
        <w:pPrChange w:id="2162" w:author="mananarora1571@gmail.com" w:date="2021-05-30T15:12:00Z">
          <w:pPr/>
        </w:pPrChange>
      </w:pPr>
      <w:r w:rsidRPr="00DE39BA">
        <w:rPr>
          <w:rFonts w:eastAsia="Calibri"/>
          <w:bCs/>
          <w:szCs w:val="24"/>
          <w:lang w:val="en-IN"/>
        </w:rPr>
        <w:t xml:space="preserve">                ),</w:t>
      </w:r>
    </w:p>
    <w:p w14:paraId="7548118F" w14:textId="77777777" w:rsidR="00947DCB" w:rsidRPr="00DE39BA" w:rsidRDefault="00947DCB" w:rsidP="00F535CA">
      <w:pPr>
        <w:widowControl w:val="0"/>
        <w:rPr>
          <w:rFonts w:eastAsia="Calibri"/>
          <w:bCs/>
          <w:szCs w:val="24"/>
          <w:lang w:val="en-IN"/>
        </w:rPr>
        <w:pPrChange w:id="2163" w:author="mananarora1571@gmail.com" w:date="2021-05-30T15:12:00Z">
          <w:pPr/>
        </w:pPrChange>
      </w:pPr>
      <w:r w:rsidRPr="00DE39BA">
        <w:rPr>
          <w:rFonts w:eastAsia="Calibri"/>
          <w:bCs/>
          <w:szCs w:val="24"/>
          <w:lang w:val="en-IN"/>
        </w:rPr>
        <w:t xml:space="preserve">                Padding(</w:t>
      </w:r>
    </w:p>
    <w:p w14:paraId="68D695E8" w14:textId="77777777" w:rsidR="00947DCB" w:rsidRPr="00DE39BA" w:rsidRDefault="00947DCB" w:rsidP="00F535CA">
      <w:pPr>
        <w:widowControl w:val="0"/>
        <w:rPr>
          <w:rFonts w:eastAsia="Calibri"/>
          <w:bCs/>
          <w:szCs w:val="24"/>
          <w:lang w:val="en-IN"/>
        </w:rPr>
        <w:pPrChange w:id="2164" w:author="mananarora1571@gmail.com" w:date="2021-05-30T15:12:00Z">
          <w:pPr/>
        </w:pPrChange>
      </w:pPr>
      <w:r w:rsidRPr="00DE39BA">
        <w:rPr>
          <w:rFonts w:eastAsia="Calibri"/>
          <w:bCs/>
          <w:szCs w:val="24"/>
          <w:lang w:val="en-IN"/>
        </w:rPr>
        <w:t xml:space="preserve">                  padding: const EdgeInsets.all(8.0),</w:t>
      </w:r>
    </w:p>
    <w:p w14:paraId="0B41C1F9" w14:textId="77777777" w:rsidR="00947DCB" w:rsidRPr="00DE39BA" w:rsidRDefault="00947DCB" w:rsidP="00F535CA">
      <w:pPr>
        <w:widowControl w:val="0"/>
        <w:rPr>
          <w:rFonts w:eastAsia="Calibri"/>
          <w:bCs/>
          <w:szCs w:val="24"/>
          <w:lang w:val="en-IN"/>
        </w:rPr>
        <w:pPrChange w:id="2165" w:author="mananarora1571@gmail.com" w:date="2021-05-30T15:12:00Z">
          <w:pPr/>
        </w:pPrChange>
      </w:pPr>
      <w:r w:rsidRPr="00DE39BA">
        <w:rPr>
          <w:rFonts w:eastAsia="Calibri"/>
          <w:bCs/>
          <w:szCs w:val="24"/>
          <w:lang w:val="en-IN"/>
        </w:rPr>
        <w:t xml:space="preserve">                  child: Row(</w:t>
      </w:r>
    </w:p>
    <w:p w14:paraId="74BB1504" w14:textId="77777777" w:rsidR="00947DCB" w:rsidRPr="00DE39BA" w:rsidRDefault="00947DCB" w:rsidP="00F535CA">
      <w:pPr>
        <w:widowControl w:val="0"/>
        <w:rPr>
          <w:rFonts w:eastAsia="Calibri"/>
          <w:bCs/>
          <w:szCs w:val="24"/>
          <w:lang w:val="en-IN"/>
        </w:rPr>
        <w:pPrChange w:id="2166" w:author="mananarora1571@gmail.com" w:date="2021-05-30T15:12:00Z">
          <w:pPr/>
        </w:pPrChange>
      </w:pPr>
      <w:r w:rsidRPr="00DE39BA">
        <w:rPr>
          <w:rFonts w:eastAsia="Calibri"/>
          <w:bCs/>
          <w:szCs w:val="24"/>
          <w:lang w:val="en-IN"/>
        </w:rPr>
        <w:t xml:space="preserve">                    children: [</w:t>
      </w:r>
    </w:p>
    <w:p w14:paraId="4822370F" w14:textId="77777777" w:rsidR="00947DCB" w:rsidRPr="00DE39BA" w:rsidRDefault="00947DCB" w:rsidP="00F535CA">
      <w:pPr>
        <w:widowControl w:val="0"/>
        <w:rPr>
          <w:rFonts w:eastAsia="Calibri"/>
          <w:bCs/>
          <w:szCs w:val="24"/>
          <w:lang w:val="en-IN"/>
        </w:rPr>
        <w:pPrChange w:id="2167" w:author="mananarora1571@gmail.com" w:date="2021-05-30T15:12:00Z">
          <w:pPr/>
        </w:pPrChange>
      </w:pPr>
      <w:r w:rsidRPr="00DE39BA">
        <w:rPr>
          <w:rFonts w:eastAsia="Calibri"/>
          <w:bCs/>
          <w:szCs w:val="24"/>
          <w:lang w:val="en-IN"/>
        </w:rPr>
        <w:t xml:space="preserve">                      Flexible(</w:t>
      </w:r>
    </w:p>
    <w:p w14:paraId="63A716FC" w14:textId="77777777" w:rsidR="00947DCB" w:rsidRPr="00DE39BA" w:rsidRDefault="00947DCB" w:rsidP="00F535CA">
      <w:pPr>
        <w:widowControl w:val="0"/>
        <w:rPr>
          <w:rFonts w:eastAsia="Calibri"/>
          <w:bCs/>
          <w:szCs w:val="24"/>
          <w:lang w:val="en-IN"/>
        </w:rPr>
        <w:pPrChange w:id="2168" w:author="mananarora1571@gmail.com" w:date="2021-05-30T15:12:00Z">
          <w:pPr/>
        </w:pPrChange>
      </w:pPr>
      <w:r w:rsidRPr="00DE39BA">
        <w:rPr>
          <w:rFonts w:eastAsia="Calibri"/>
          <w:bCs/>
          <w:szCs w:val="24"/>
          <w:lang w:val="en-IN"/>
        </w:rPr>
        <w:t xml:space="preserve">                        child: TextFormField(</w:t>
      </w:r>
    </w:p>
    <w:p w14:paraId="1C29A7E7" w14:textId="77777777" w:rsidR="00947DCB" w:rsidRPr="00DE39BA" w:rsidRDefault="00947DCB" w:rsidP="00F535CA">
      <w:pPr>
        <w:widowControl w:val="0"/>
        <w:rPr>
          <w:rFonts w:eastAsia="Calibri"/>
          <w:bCs/>
          <w:szCs w:val="24"/>
          <w:lang w:val="en-IN"/>
        </w:rPr>
        <w:pPrChange w:id="2169" w:author="mananarora1571@gmail.com" w:date="2021-05-30T15:12:00Z">
          <w:pPr/>
        </w:pPrChange>
      </w:pPr>
      <w:r w:rsidRPr="00DE39BA">
        <w:rPr>
          <w:rFonts w:eastAsia="Calibri"/>
          <w:bCs/>
          <w:szCs w:val="24"/>
          <w:lang w:val="en-IN"/>
        </w:rPr>
        <w:t xml:space="preserve">                          textInputAction: TextInputAction.next,</w:t>
      </w:r>
    </w:p>
    <w:p w14:paraId="051B010B" w14:textId="77777777" w:rsidR="00947DCB" w:rsidRPr="00DE39BA" w:rsidRDefault="00947DCB" w:rsidP="00F535CA">
      <w:pPr>
        <w:widowControl w:val="0"/>
        <w:rPr>
          <w:rFonts w:eastAsia="Calibri"/>
          <w:bCs/>
          <w:szCs w:val="24"/>
          <w:lang w:val="en-IN"/>
        </w:rPr>
        <w:pPrChange w:id="2170" w:author="mananarora1571@gmail.com" w:date="2021-05-30T15:12:00Z">
          <w:pPr/>
        </w:pPrChange>
      </w:pPr>
      <w:r w:rsidRPr="00DE39BA">
        <w:rPr>
          <w:rFonts w:eastAsia="Calibri"/>
          <w:bCs/>
          <w:szCs w:val="24"/>
          <w:lang w:val="en-IN"/>
        </w:rPr>
        <w:t xml:space="preserve">                          autovalidateMode: AutovalidateMode.onUserInteraction,</w:t>
      </w:r>
    </w:p>
    <w:p w14:paraId="7803B858" w14:textId="77777777" w:rsidR="00947DCB" w:rsidRPr="00DE39BA" w:rsidRDefault="00947DCB" w:rsidP="00F535CA">
      <w:pPr>
        <w:widowControl w:val="0"/>
        <w:rPr>
          <w:rFonts w:eastAsia="Calibri"/>
          <w:bCs/>
          <w:szCs w:val="24"/>
          <w:lang w:val="en-IN"/>
        </w:rPr>
        <w:pPrChange w:id="2171" w:author="mananarora1571@gmail.com" w:date="2021-05-30T15:12:00Z">
          <w:pPr/>
        </w:pPrChange>
      </w:pPr>
      <w:r w:rsidRPr="00DE39BA">
        <w:rPr>
          <w:rFonts w:eastAsia="Calibri"/>
          <w:bCs/>
          <w:szCs w:val="24"/>
          <w:lang w:val="en-IN"/>
        </w:rPr>
        <w:t xml:space="preserve">                          validator: (value) {</w:t>
      </w:r>
    </w:p>
    <w:p w14:paraId="41C3EE65" w14:textId="77777777" w:rsidR="00947DCB" w:rsidRPr="00DE39BA" w:rsidRDefault="00947DCB" w:rsidP="00F535CA">
      <w:pPr>
        <w:widowControl w:val="0"/>
        <w:rPr>
          <w:rFonts w:eastAsia="Calibri"/>
          <w:bCs/>
          <w:szCs w:val="24"/>
          <w:lang w:val="en-IN"/>
        </w:rPr>
        <w:pPrChange w:id="2172" w:author="mananarora1571@gmail.com" w:date="2021-05-30T15:12:00Z">
          <w:pPr/>
        </w:pPrChange>
      </w:pPr>
      <w:r w:rsidRPr="00DE39BA">
        <w:rPr>
          <w:rFonts w:eastAsia="Calibri"/>
          <w:bCs/>
          <w:szCs w:val="24"/>
          <w:lang w:val="en-IN"/>
        </w:rPr>
        <w:t xml:space="preserve">                            if (!GetUtils.isAlphabetOnly(value) ||</w:t>
      </w:r>
    </w:p>
    <w:p w14:paraId="149D7E39" w14:textId="77777777" w:rsidR="00947DCB" w:rsidRPr="00DE39BA" w:rsidRDefault="00947DCB" w:rsidP="00F535CA">
      <w:pPr>
        <w:widowControl w:val="0"/>
        <w:rPr>
          <w:rFonts w:eastAsia="Calibri"/>
          <w:bCs/>
          <w:szCs w:val="24"/>
          <w:lang w:val="en-IN"/>
        </w:rPr>
        <w:pPrChange w:id="2173" w:author="mananarora1571@gmail.com" w:date="2021-05-30T15:12:00Z">
          <w:pPr/>
        </w:pPrChange>
      </w:pPr>
      <w:r w:rsidRPr="00DE39BA">
        <w:rPr>
          <w:rFonts w:eastAsia="Calibri"/>
          <w:bCs/>
          <w:szCs w:val="24"/>
          <w:lang w:val="en-IN"/>
        </w:rPr>
        <w:t xml:space="preserve">                                value.length &gt; 20) {</w:t>
      </w:r>
    </w:p>
    <w:p w14:paraId="790008E6" w14:textId="77777777" w:rsidR="00947DCB" w:rsidRPr="00DE39BA" w:rsidRDefault="00947DCB" w:rsidP="00F535CA">
      <w:pPr>
        <w:widowControl w:val="0"/>
        <w:rPr>
          <w:rFonts w:eastAsia="Calibri"/>
          <w:bCs/>
          <w:szCs w:val="24"/>
          <w:lang w:val="en-IN"/>
        </w:rPr>
        <w:pPrChange w:id="2174" w:author="mananarora1571@gmail.com" w:date="2021-05-30T15:12:00Z">
          <w:pPr/>
        </w:pPrChange>
      </w:pPr>
      <w:r w:rsidRPr="00DE39BA">
        <w:rPr>
          <w:rFonts w:eastAsia="Calibri"/>
          <w:bCs/>
          <w:szCs w:val="24"/>
          <w:lang w:val="en-IN"/>
        </w:rPr>
        <w:t xml:space="preserve">                              return 'Not a valid First Name';</w:t>
      </w:r>
    </w:p>
    <w:p w14:paraId="1162689A" w14:textId="77777777" w:rsidR="00947DCB" w:rsidRPr="00DE39BA" w:rsidRDefault="00947DCB" w:rsidP="00F535CA">
      <w:pPr>
        <w:widowControl w:val="0"/>
        <w:rPr>
          <w:rFonts w:eastAsia="Calibri"/>
          <w:bCs/>
          <w:szCs w:val="24"/>
          <w:lang w:val="en-IN"/>
        </w:rPr>
        <w:pPrChange w:id="2175" w:author="mananarora1571@gmail.com" w:date="2021-05-30T15:12:00Z">
          <w:pPr/>
        </w:pPrChange>
      </w:pPr>
      <w:r w:rsidRPr="00DE39BA">
        <w:rPr>
          <w:rFonts w:eastAsia="Calibri"/>
          <w:bCs/>
          <w:szCs w:val="24"/>
          <w:lang w:val="en-IN"/>
        </w:rPr>
        <w:t xml:space="preserve">                            }</w:t>
      </w:r>
    </w:p>
    <w:p w14:paraId="075397F7" w14:textId="77777777" w:rsidR="00947DCB" w:rsidRPr="00DE39BA" w:rsidRDefault="00947DCB" w:rsidP="00F535CA">
      <w:pPr>
        <w:widowControl w:val="0"/>
        <w:rPr>
          <w:rFonts w:eastAsia="Calibri"/>
          <w:bCs/>
          <w:szCs w:val="24"/>
          <w:lang w:val="en-IN"/>
        </w:rPr>
        <w:pPrChange w:id="2176" w:author="mananarora1571@gmail.com" w:date="2021-05-30T15:12:00Z">
          <w:pPr/>
        </w:pPrChange>
      </w:pPr>
      <w:r w:rsidRPr="00DE39BA">
        <w:rPr>
          <w:rFonts w:eastAsia="Calibri"/>
          <w:bCs/>
          <w:szCs w:val="24"/>
          <w:lang w:val="en-IN"/>
        </w:rPr>
        <w:t xml:space="preserve">                            _fullName = value;</w:t>
      </w:r>
    </w:p>
    <w:p w14:paraId="2CF9A52A" w14:textId="77777777" w:rsidR="00947DCB" w:rsidRPr="00DE39BA" w:rsidRDefault="00947DCB" w:rsidP="00F535CA">
      <w:pPr>
        <w:widowControl w:val="0"/>
        <w:rPr>
          <w:rFonts w:eastAsia="Calibri"/>
          <w:bCs/>
          <w:szCs w:val="24"/>
          <w:lang w:val="en-IN"/>
        </w:rPr>
        <w:pPrChange w:id="2177" w:author="mananarora1571@gmail.com" w:date="2021-05-30T15:12:00Z">
          <w:pPr/>
        </w:pPrChange>
      </w:pPr>
      <w:r w:rsidRPr="00DE39BA">
        <w:rPr>
          <w:rFonts w:eastAsia="Calibri"/>
          <w:bCs/>
          <w:szCs w:val="24"/>
          <w:lang w:val="en-IN"/>
        </w:rPr>
        <w:t xml:space="preserve">                            return null;</w:t>
      </w:r>
    </w:p>
    <w:p w14:paraId="00420C36" w14:textId="77777777" w:rsidR="00947DCB" w:rsidRPr="00DE39BA" w:rsidRDefault="00947DCB" w:rsidP="00F535CA">
      <w:pPr>
        <w:widowControl w:val="0"/>
        <w:rPr>
          <w:rFonts w:eastAsia="Calibri"/>
          <w:bCs/>
          <w:szCs w:val="24"/>
          <w:lang w:val="en-IN"/>
        </w:rPr>
        <w:pPrChange w:id="2178" w:author="mananarora1571@gmail.com" w:date="2021-05-30T15:12:00Z">
          <w:pPr/>
        </w:pPrChange>
      </w:pPr>
      <w:r w:rsidRPr="00DE39BA">
        <w:rPr>
          <w:rFonts w:eastAsia="Calibri"/>
          <w:bCs/>
          <w:szCs w:val="24"/>
          <w:lang w:val="en-IN"/>
        </w:rPr>
        <w:t xml:space="preserve">                          },</w:t>
      </w:r>
    </w:p>
    <w:p w14:paraId="00DB1FD4" w14:textId="77777777" w:rsidR="00947DCB" w:rsidRPr="00DE39BA" w:rsidRDefault="00947DCB" w:rsidP="00F535CA">
      <w:pPr>
        <w:widowControl w:val="0"/>
        <w:rPr>
          <w:rFonts w:eastAsia="Calibri"/>
          <w:bCs/>
          <w:szCs w:val="24"/>
          <w:lang w:val="en-IN"/>
        </w:rPr>
        <w:pPrChange w:id="2179" w:author="mananarora1571@gmail.com" w:date="2021-05-30T15:12:00Z">
          <w:pPr/>
        </w:pPrChange>
      </w:pPr>
      <w:r w:rsidRPr="00DE39BA">
        <w:rPr>
          <w:rFonts w:eastAsia="Calibri"/>
          <w:bCs/>
          <w:szCs w:val="24"/>
          <w:lang w:val="en-IN"/>
        </w:rPr>
        <w:t xml:space="preserve">                          textAlign: TextAlign.center,</w:t>
      </w:r>
    </w:p>
    <w:p w14:paraId="7160C1EF" w14:textId="77777777" w:rsidR="00947DCB" w:rsidRPr="00DE39BA" w:rsidRDefault="00947DCB" w:rsidP="00F535CA">
      <w:pPr>
        <w:widowControl w:val="0"/>
        <w:rPr>
          <w:rFonts w:eastAsia="Calibri"/>
          <w:bCs/>
          <w:szCs w:val="24"/>
          <w:lang w:val="en-IN"/>
        </w:rPr>
        <w:pPrChange w:id="2180" w:author="mananarora1571@gmail.com" w:date="2021-05-30T15:12:00Z">
          <w:pPr/>
        </w:pPrChange>
      </w:pPr>
      <w:r w:rsidRPr="00DE39BA">
        <w:rPr>
          <w:rFonts w:eastAsia="Calibri"/>
          <w:bCs/>
          <w:szCs w:val="24"/>
          <w:lang w:val="en-IN"/>
        </w:rPr>
        <w:t xml:space="preserve">                          keyboardType: TextInputType.text,</w:t>
      </w:r>
    </w:p>
    <w:p w14:paraId="27FCE5B3" w14:textId="77777777" w:rsidR="00947DCB" w:rsidRPr="00DE39BA" w:rsidRDefault="00947DCB" w:rsidP="00F535CA">
      <w:pPr>
        <w:widowControl w:val="0"/>
        <w:rPr>
          <w:rFonts w:eastAsia="Calibri"/>
          <w:bCs/>
          <w:szCs w:val="24"/>
          <w:lang w:val="en-IN"/>
        </w:rPr>
        <w:pPrChange w:id="2181" w:author="mananarora1571@gmail.com" w:date="2021-05-30T15:12:00Z">
          <w:pPr/>
        </w:pPrChange>
      </w:pPr>
      <w:r w:rsidRPr="00DE39BA">
        <w:rPr>
          <w:rFonts w:eastAsia="Calibri"/>
          <w:bCs/>
          <w:szCs w:val="24"/>
          <w:lang w:val="en-IN"/>
        </w:rPr>
        <w:t xml:space="preserve">                          decoration: style.kInputDecoration.copyWith(</w:t>
      </w:r>
    </w:p>
    <w:p w14:paraId="2C04C43E" w14:textId="77777777" w:rsidR="00947DCB" w:rsidRPr="00DE39BA" w:rsidRDefault="00947DCB" w:rsidP="00F535CA">
      <w:pPr>
        <w:widowControl w:val="0"/>
        <w:rPr>
          <w:rFonts w:eastAsia="Calibri"/>
          <w:bCs/>
          <w:szCs w:val="24"/>
          <w:lang w:val="en-IN"/>
        </w:rPr>
        <w:pPrChange w:id="2182" w:author="mananarora1571@gmail.com" w:date="2021-05-30T15:12:00Z">
          <w:pPr/>
        </w:pPrChange>
      </w:pPr>
      <w:r w:rsidRPr="00DE39BA">
        <w:rPr>
          <w:rFonts w:eastAsia="Calibri"/>
          <w:bCs/>
          <w:szCs w:val="24"/>
          <w:lang w:val="en-IN"/>
        </w:rPr>
        <w:t xml:space="preserve">                            hintText: '',</w:t>
      </w:r>
    </w:p>
    <w:p w14:paraId="4DE94B8D" w14:textId="77777777" w:rsidR="00947DCB" w:rsidRPr="00DE39BA" w:rsidRDefault="00947DCB" w:rsidP="00F535CA">
      <w:pPr>
        <w:widowControl w:val="0"/>
        <w:rPr>
          <w:rFonts w:eastAsia="Calibri"/>
          <w:bCs/>
          <w:szCs w:val="24"/>
          <w:lang w:val="en-IN"/>
        </w:rPr>
        <w:pPrChange w:id="2183" w:author="mananarora1571@gmail.com" w:date="2021-05-30T15:12:00Z">
          <w:pPr/>
        </w:pPrChange>
      </w:pPr>
      <w:r w:rsidRPr="00DE39BA">
        <w:rPr>
          <w:rFonts w:eastAsia="Calibri"/>
          <w:bCs/>
          <w:szCs w:val="24"/>
          <w:lang w:val="en-IN"/>
        </w:rPr>
        <w:t xml:space="preserve">                            labelText: 'First Name',</w:t>
      </w:r>
    </w:p>
    <w:p w14:paraId="0A042F93" w14:textId="77777777" w:rsidR="00947DCB" w:rsidRPr="00DE39BA" w:rsidRDefault="00947DCB" w:rsidP="00F535CA">
      <w:pPr>
        <w:widowControl w:val="0"/>
        <w:rPr>
          <w:rFonts w:eastAsia="Calibri"/>
          <w:bCs/>
          <w:szCs w:val="24"/>
          <w:lang w:val="en-IN"/>
        </w:rPr>
        <w:pPrChange w:id="2184" w:author="mananarora1571@gmail.com" w:date="2021-05-30T15:12:00Z">
          <w:pPr/>
        </w:pPrChange>
      </w:pPr>
      <w:r w:rsidRPr="00DE39BA">
        <w:rPr>
          <w:rFonts w:eastAsia="Calibri"/>
          <w:bCs/>
          <w:szCs w:val="24"/>
          <w:lang w:val="en-IN"/>
        </w:rPr>
        <w:t xml:space="preserve">                          ),</w:t>
      </w:r>
    </w:p>
    <w:p w14:paraId="5DA1DB97" w14:textId="77777777" w:rsidR="00947DCB" w:rsidRPr="00DE39BA" w:rsidRDefault="00947DCB" w:rsidP="00F535CA">
      <w:pPr>
        <w:widowControl w:val="0"/>
        <w:rPr>
          <w:rFonts w:eastAsia="Calibri"/>
          <w:bCs/>
          <w:szCs w:val="24"/>
          <w:lang w:val="en-IN"/>
        </w:rPr>
        <w:pPrChange w:id="2185" w:author="mananarora1571@gmail.com" w:date="2021-05-30T15:12:00Z">
          <w:pPr/>
        </w:pPrChange>
      </w:pPr>
      <w:r w:rsidRPr="00DE39BA">
        <w:rPr>
          <w:rFonts w:eastAsia="Calibri"/>
          <w:bCs/>
          <w:szCs w:val="24"/>
          <w:lang w:val="en-IN"/>
        </w:rPr>
        <w:t xml:space="preserve">                        ),</w:t>
      </w:r>
    </w:p>
    <w:p w14:paraId="25720ABF" w14:textId="77777777" w:rsidR="00947DCB" w:rsidRPr="00DE39BA" w:rsidRDefault="00947DCB" w:rsidP="00F535CA">
      <w:pPr>
        <w:widowControl w:val="0"/>
        <w:rPr>
          <w:rFonts w:eastAsia="Calibri"/>
          <w:bCs/>
          <w:szCs w:val="24"/>
          <w:lang w:val="en-IN"/>
        </w:rPr>
        <w:pPrChange w:id="2186" w:author="mananarora1571@gmail.com" w:date="2021-05-30T15:12:00Z">
          <w:pPr/>
        </w:pPrChange>
      </w:pPr>
      <w:r w:rsidRPr="00DE39BA">
        <w:rPr>
          <w:rFonts w:eastAsia="Calibri"/>
          <w:bCs/>
          <w:szCs w:val="24"/>
          <w:lang w:val="en-IN"/>
        </w:rPr>
        <w:t xml:space="preserve">                      ),</w:t>
      </w:r>
    </w:p>
    <w:p w14:paraId="23130187" w14:textId="77777777" w:rsidR="00947DCB" w:rsidRPr="00DE39BA" w:rsidRDefault="00947DCB" w:rsidP="00F535CA">
      <w:pPr>
        <w:widowControl w:val="0"/>
        <w:rPr>
          <w:rFonts w:eastAsia="Calibri"/>
          <w:bCs/>
          <w:szCs w:val="24"/>
          <w:lang w:val="en-IN"/>
        </w:rPr>
        <w:pPrChange w:id="2187" w:author="mananarora1571@gmail.com" w:date="2021-05-30T15:12:00Z">
          <w:pPr/>
        </w:pPrChange>
      </w:pPr>
      <w:r w:rsidRPr="00DE39BA">
        <w:rPr>
          <w:rFonts w:eastAsia="Calibri"/>
          <w:bCs/>
          <w:szCs w:val="24"/>
          <w:lang w:val="en-IN"/>
        </w:rPr>
        <w:t xml:space="preserve">                      const SizedBox(width: 20),</w:t>
      </w:r>
    </w:p>
    <w:p w14:paraId="2B2E5E1A" w14:textId="77777777" w:rsidR="00947DCB" w:rsidRPr="00DE39BA" w:rsidRDefault="00947DCB" w:rsidP="00F535CA">
      <w:pPr>
        <w:widowControl w:val="0"/>
        <w:rPr>
          <w:rFonts w:eastAsia="Calibri"/>
          <w:bCs/>
          <w:szCs w:val="24"/>
          <w:lang w:val="en-IN"/>
        </w:rPr>
        <w:pPrChange w:id="2188" w:author="mananarora1571@gmail.com" w:date="2021-05-30T15:12:00Z">
          <w:pPr/>
        </w:pPrChange>
      </w:pPr>
      <w:r w:rsidRPr="00DE39BA">
        <w:rPr>
          <w:rFonts w:eastAsia="Calibri"/>
          <w:bCs/>
          <w:szCs w:val="24"/>
          <w:lang w:val="en-IN"/>
        </w:rPr>
        <w:lastRenderedPageBreak/>
        <w:t xml:space="preserve">                      Flexible(</w:t>
      </w:r>
    </w:p>
    <w:p w14:paraId="2CDCDEEB" w14:textId="77777777" w:rsidR="00947DCB" w:rsidRPr="00DE39BA" w:rsidRDefault="00947DCB" w:rsidP="00F535CA">
      <w:pPr>
        <w:widowControl w:val="0"/>
        <w:rPr>
          <w:rFonts w:eastAsia="Calibri"/>
          <w:bCs/>
          <w:szCs w:val="24"/>
          <w:lang w:val="en-IN"/>
        </w:rPr>
        <w:pPrChange w:id="2189" w:author="mananarora1571@gmail.com" w:date="2021-05-30T15:12:00Z">
          <w:pPr/>
        </w:pPrChange>
      </w:pPr>
      <w:r w:rsidRPr="00DE39BA">
        <w:rPr>
          <w:rFonts w:eastAsia="Calibri"/>
          <w:bCs/>
          <w:szCs w:val="24"/>
          <w:lang w:val="en-IN"/>
        </w:rPr>
        <w:t xml:space="preserve">                        child: TextFormField(</w:t>
      </w:r>
    </w:p>
    <w:p w14:paraId="30609E2F" w14:textId="77777777" w:rsidR="00947DCB" w:rsidRPr="00DE39BA" w:rsidRDefault="00947DCB" w:rsidP="00F535CA">
      <w:pPr>
        <w:widowControl w:val="0"/>
        <w:rPr>
          <w:rFonts w:eastAsia="Calibri"/>
          <w:bCs/>
          <w:szCs w:val="24"/>
          <w:lang w:val="en-IN"/>
        </w:rPr>
        <w:pPrChange w:id="2190" w:author="mananarora1571@gmail.com" w:date="2021-05-30T15:12:00Z">
          <w:pPr/>
        </w:pPrChange>
      </w:pPr>
      <w:r w:rsidRPr="00DE39BA">
        <w:rPr>
          <w:rFonts w:eastAsia="Calibri"/>
          <w:bCs/>
          <w:szCs w:val="24"/>
          <w:lang w:val="en-IN"/>
        </w:rPr>
        <w:t xml:space="preserve">                            textInputAction: TextInputAction.next,</w:t>
      </w:r>
    </w:p>
    <w:p w14:paraId="05A14F7D" w14:textId="77777777" w:rsidR="00947DCB" w:rsidRPr="00DE39BA" w:rsidRDefault="00947DCB" w:rsidP="00F535CA">
      <w:pPr>
        <w:widowControl w:val="0"/>
        <w:rPr>
          <w:rFonts w:eastAsia="Calibri"/>
          <w:bCs/>
          <w:szCs w:val="24"/>
          <w:lang w:val="en-IN"/>
        </w:rPr>
        <w:pPrChange w:id="2191" w:author="mananarora1571@gmail.com" w:date="2021-05-30T15:12:00Z">
          <w:pPr/>
        </w:pPrChange>
      </w:pPr>
      <w:r w:rsidRPr="00DE39BA">
        <w:rPr>
          <w:rFonts w:eastAsia="Calibri"/>
          <w:bCs/>
          <w:szCs w:val="24"/>
          <w:lang w:val="en-IN"/>
        </w:rPr>
        <w:t xml:space="preserve">                            autovalidateMode:</w:t>
      </w:r>
    </w:p>
    <w:p w14:paraId="18731CCB" w14:textId="77777777" w:rsidR="00947DCB" w:rsidRPr="00DE39BA" w:rsidRDefault="00947DCB" w:rsidP="00F535CA">
      <w:pPr>
        <w:widowControl w:val="0"/>
        <w:rPr>
          <w:rFonts w:eastAsia="Calibri"/>
          <w:bCs/>
          <w:szCs w:val="24"/>
          <w:lang w:val="en-IN"/>
        </w:rPr>
        <w:pPrChange w:id="2192" w:author="mananarora1571@gmail.com" w:date="2021-05-30T15:12:00Z">
          <w:pPr/>
        </w:pPrChange>
      </w:pPr>
      <w:r w:rsidRPr="00DE39BA">
        <w:rPr>
          <w:rFonts w:eastAsia="Calibri"/>
          <w:bCs/>
          <w:szCs w:val="24"/>
          <w:lang w:val="en-IN"/>
        </w:rPr>
        <w:t xml:space="preserve">                                AutovalidateMode.onUserInteraction,</w:t>
      </w:r>
    </w:p>
    <w:p w14:paraId="13245BEF" w14:textId="77777777" w:rsidR="00947DCB" w:rsidRPr="00DE39BA" w:rsidRDefault="00947DCB" w:rsidP="00F535CA">
      <w:pPr>
        <w:widowControl w:val="0"/>
        <w:rPr>
          <w:rFonts w:eastAsia="Calibri"/>
          <w:bCs/>
          <w:szCs w:val="24"/>
          <w:lang w:val="en-IN"/>
        </w:rPr>
        <w:pPrChange w:id="2193" w:author="mananarora1571@gmail.com" w:date="2021-05-30T15:12:00Z">
          <w:pPr/>
        </w:pPrChange>
      </w:pPr>
      <w:r w:rsidRPr="00DE39BA">
        <w:rPr>
          <w:rFonts w:eastAsia="Calibri"/>
          <w:bCs/>
          <w:szCs w:val="24"/>
          <w:lang w:val="en-IN"/>
        </w:rPr>
        <w:t xml:space="preserve">                            validator: (value) {</w:t>
      </w:r>
    </w:p>
    <w:p w14:paraId="74E79E89" w14:textId="77777777" w:rsidR="00947DCB" w:rsidRPr="00DE39BA" w:rsidRDefault="00947DCB" w:rsidP="00F535CA">
      <w:pPr>
        <w:widowControl w:val="0"/>
        <w:rPr>
          <w:rFonts w:eastAsia="Calibri"/>
          <w:bCs/>
          <w:szCs w:val="24"/>
          <w:lang w:val="en-IN"/>
        </w:rPr>
        <w:pPrChange w:id="2194" w:author="mananarora1571@gmail.com" w:date="2021-05-30T15:12:00Z">
          <w:pPr/>
        </w:pPrChange>
      </w:pPr>
      <w:r w:rsidRPr="00DE39BA">
        <w:rPr>
          <w:rFonts w:eastAsia="Calibri"/>
          <w:bCs/>
          <w:szCs w:val="24"/>
          <w:lang w:val="en-IN"/>
        </w:rPr>
        <w:t xml:space="preserve">                              if (!GetUtils.isAlphabetOnly(value) ||</w:t>
      </w:r>
    </w:p>
    <w:p w14:paraId="74B9EF3E" w14:textId="77777777" w:rsidR="00947DCB" w:rsidRPr="00DE39BA" w:rsidRDefault="00947DCB" w:rsidP="00F535CA">
      <w:pPr>
        <w:widowControl w:val="0"/>
        <w:rPr>
          <w:rFonts w:eastAsia="Calibri"/>
          <w:bCs/>
          <w:szCs w:val="24"/>
          <w:lang w:val="en-IN"/>
        </w:rPr>
        <w:pPrChange w:id="2195" w:author="mananarora1571@gmail.com" w:date="2021-05-30T15:12:00Z">
          <w:pPr/>
        </w:pPrChange>
      </w:pPr>
      <w:r w:rsidRPr="00DE39BA">
        <w:rPr>
          <w:rFonts w:eastAsia="Calibri"/>
          <w:bCs/>
          <w:szCs w:val="24"/>
          <w:lang w:val="en-IN"/>
        </w:rPr>
        <w:t xml:space="preserve">                                  value.length &gt; 20) {</w:t>
      </w:r>
    </w:p>
    <w:p w14:paraId="1C1C18EF" w14:textId="77777777" w:rsidR="00947DCB" w:rsidRPr="00DE39BA" w:rsidRDefault="00947DCB" w:rsidP="00F535CA">
      <w:pPr>
        <w:widowControl w:val="0"/>
        <w:rPr>
          <w:rFonts w:eastAsia="Calibri"/>
          <w:bCs/>
          <w:szCs w:val="24"/>
          <w:lang w:val="en-IN"/>
        </w:rPr>
        <w:pPrChange w:id="2196" w:author="mananarora1571@gmail.com" w:date="2021-05-30T15:12:00Z">
          <w:pPr/>
        </w:pPrChange>
      </w:pPr>
      <w:r w:rsidRPr="00DE39BA">
        <w:rPr>
          <w:rFonts w:eastAsia="Calibri"/>
          <w:bCs/>
          <w:szCs w:val="24"/>
          <w:lang w:val="en-IN"/>
        </w:rPr>
        <w:t xml:space="preserve">                                return 'Not a valid Last Name';</w:t>
      </w:r>
    </w:p>
    <w:p w14:paraId="7CF54297" w14:textId="77777777" w:rsidR="00947DCB" w:rsidRPr="00DE39BA" w:rsidRDefault="00947DCB" w:rsidP="00F535CA">
      <w:pPr>
        <w:widowControl w:val="0"/>
        <w:rPr>
          <w:rFonts w:eastAsia="Calibri"/>
          <w:bCs/>
          <w:szCs w:val="24"/>
          <w:lang w:val="en-IN"/>
        </w:rPr>
        <w:pPrChange w:id="2197" w:author="mananarora1571@gmail.com" w:date="2021-05-30T15:12:00Z">
          <w:pPr/>
        </w:pPrChange>
      </w:pPr>
      <w:r w:rsidRPr="00DE39BA">
        <w:rPr>
          <w:rFonts w:eastAsia="Calibri"/>
          <w:bCs/>
          <w:szCs w:val="24"/>
          <w:lang w:val="en-IN"/>
        </w:rPr>
        <w:t xml:space="preserve">                              }</w:t>
      </w:r>
    </w:p>
    <w:p w14:paraId="68089CC7" w14:textId="77777777" w:rsidR="00947DCB" w:rsidRPr="00DE39BA" w:rsidRDefault="00947DCB" w:rsidP="00F535CA">
      <w:pPr>
        <w:widowControl w:val="0"/>
        <w:rPr>
          <w:rFonts w:eastAsia="Calibri"/>
          <w:bCs/>
          <w:szCs w:val="24"/>
          <w:lang w:val="en-IN"/>
        </w:rPr>
        <w:pPrChange w:id="2198" w:author="mananarora1571@gmail.com" w:date="2021-05-30T15:12:00Z">
          <w:pPr/>
        </w:pPrChange>
      </w:pPr>
      <w:r w:rsidRPr="00DE39BA">
        <w:rPr>
          <w:rFonts w:eastAsia="Calibri"/>
          <w:bCs/>
          <w:szCs w:val="24"/>
          <w:lang w:val="en-IN"/>
        </w:rPr>
        <w:t xml:space="preserve">                              _fullName += " $value";</w:t>
      </w:r>
    </w:p>
    <w:p w14:paraId="2D737D4C" w14:textId="77777777" w:rsidR="00947DCB" w:rsidRPr="00DE39BA" w:rsidRDefault="00947DCB" w:rsidP="00F535CA">
      <w:pPr>
        <w:widowControl w:val="0"/>
        <w:rPr>
          <w:rFonts w:eastAsia="Calibri"/>
          <w:bCs/>
          <w:szCs w:val="24"/>
          <w:lang w:val="en-IN"/>
        </w:rPr>
        <w:pPrChange w:id="2199" w:author="mananarora1571@gmail.com" w:date="2021-05-30T15:12:00Z">
          <w:pPr/>
        </w:pPrChange>
      </w:pPr>
      <w:r w:rsidRPr="00DE39BA">
        <w:rPr>
          <w:rFonts w:eastAsia="Calibri"/>
          <w:bCs/>
          <w:szCs w:val="24"/>
          <w:lang w:val="en-IN"/>
        </w:rPr>
        <w:t xml:space="preserve">                              return null;</w:t>
      </w:r>
    </w:p>
    <w:p w14:paraId="429AA1E1" w14:textId="77777777" w:rsidR="00947DCB" w:rsidRPr="00DE39BA" w:rsidRDefault="00947DCB" w:rsidP="00F535CA">
      <w:pPr>
        <w:widowControl w:val="0"/>
        <w:rPr>
          <w:rFonts w:eastAsia="Calibri"/>
          <w:bCs/>
          <w:szCs w:val="24"/>
          <w:lang w:val="en-IN"/>
        </w:rPr>
        <w:pPrChange w:id="2200" w:author="mananarora1571@gmail.com" w:date="2021-05-30T15:12:00Z">
          <w:pPr/>
        </w:pPrChange>
      </w:pPr>
      <w:r w:rsidRPr="00DE39BA">
        <w:rPr>
          <w:rFonts w:eastAsia="Calibri"/>
          <w:bCs/>
          <w:szCs w:val="24"/>
          <w:lang w:val="en-IN"/>
        </w:rPr>
        <w:t xml:space="preserve">                            },</w:t>
      </w:r>
    </w:p>
    <w:p w14:paraId="41410357" w14:textId="77777777" w:rsidR="00947DCB" w:rsidRPr="00DE39BA" w:rsidRDefault="00947DCB" w:rsidP="00F535CA">
      <w:pPr>
        <w:widowControl w:val="0"/>
        <w:rPr>
          <w:rFonts w:eastAsia="Calibri"/>
          <w:bCs/>
          <w:szCs w:val="24"/>
          <w:lang w:val="en-IN"/>
        </w:rPr>
        <w:pPrChange w:id="2201" w:author="mananarora1571@gmail.com" w:date="2021-05-30T15:12:00Z">
          <w:pPr/>
        </w:pPrChange>
      </w:pPr>
      <w:r w:rsidRPr="00DE39BA">
        <w:rPr>
          <w:rFonts w:eastAsia="Calibri"/>
          <w:bCs/>
          <w:szCs w:val="24"/>
          <w:lang w:val="en-IN"/>
        </w:rPr>
        <w:t xml:space="preserve">                            textAlign: TextAlign.center,</w:t>
      </w:r>
    </w:p>
    <w:p w14:paraId="7629E8D5" w14:textId="77777777" w:rsidR="00947DCB" w:rsidRPr="00DE39BA" w:rsidRDefault="00947DCB" w:rsidP="00F535CA">
      <w:pPr>
        <w:widowControl w:val="0"/>
        <w:rPr>
          <w:rFonts w:eastAsia="Calibri"/>
          <w:bCs/>
          <w:szCs w:val="24"/>
          <w:lang w:val="en-IN"/>
        </w:rPr>
        <w:pPrChange w:id="2202" w:author="mananarora1571@gmail.com" w:date="2021-05-30T15:12:00Z">
          <w:pPr/>
        </w:pPrChange>
      </w:pPr>
      <w:r w:rsidRPr="00DE39BA">
        <w:rPr>
          <w:rFonts w:eastAsia="Calibri"/>
          <w:bCs/>
          <w:szCs w:val="24"/>
          <w:lang w:val="en-IN"/>
        </w:rPr>
        <w:t xml:space="preserve">                            keyboardType: TextInputType.text,</w:t>
      </w:r>
    </w:p>
    <w:p w14:paraId="40D6377A" w14:textId="77777777" w:rsidR="00947DCB" w:rsidRPr="00DE39BA" w:rsidRDefault="00947DCB" w:rsidP="00F535CA">
      <w:pPr>
        <w:widowControl w:val="0"/>
        <w:rPr>
          <w:rFonts w:eastAsia="Calibri"/>
          <w:bCs/>
          <w:szCs w:val="24"/>
          <w:lang w:val="en-IN"/>
        </w:rPr>
        <w:pPrChange w:id="2203" w:author="mananarora1571@gmail.com" w:date="2021-05-30T15:12:00Z">
          <w:pPr/>
        </w:pPrChange>
      </w:pPr>
      <w:r w:rsidRPr="00DE39BA">
        <w:rPr>
          <w:rFonts w:eastAsia="Calibri"/>
          <w:bCs/>
          <w:szCs w:val="24"/>
          <w:lang w:val="en-IN"/>
        </w:rPr>
        <w:t xml:space="preserve">                            decoration: style.kInputDecoration.copyWith(</w:t>
      </w:r>
    </w:p>
    <w:p w14:paraId="751B2626" w14:textId="77777777" w:rsidR="00947DCB" w:rsidRPr="00DE39BA" w:rsidRDefault="00947DCB" w:rsidP="00F535CA">
      <w:pPr>
        <w:widowControl w:val="0"/>
        <w:rPr>
          <w:rFonts w:eastAsia="Calibri"/>
          <w:bCs/>
          <w:szCs w:val="24"/>
          <w:lang w:val="en-IN"/>
        </w:rPr>
        <w:pPrChange w:id="2204" w:author="mananarora1571@gmail.com" w:date="2021-05-30T15:12:00Z">
          <w:pPr/>
        </w:pPrChange>
      </w:pPr>
      <w:r w:rsidRPr="00DE39BA">
        <w:rPr>
          <w:rFonts w:eastAsia="Calibri"/>
          <w:bCs/>
          <w:szCs w:val="24"/>
          <w:lang w:val="en-IN"/>
        </w:rPr>
        <w:t xml:space="preserve">                                hintText: '', labelText: 'Last Name')),</w:t>
      </w:r>
    </w:p>
    <w:p w14:paraId="2D93700C" w14:textId="77777777" w:rsidR="00947DCB" w:rsidRPr="00DE39BA" w:rsidRDefault="00947DCB" w:rsidP="00F535CA">
      <w:pPr>
        <w:widowControl w:val="0"/>
        <w:rPr>
          <w:rFonts w:eastAsia="Calibri"/>
          <w:bCs/>
          <w:szCs w:val="24"/>
          <w:lang w:val="en-IN"/>
        </w:rPr>
        <w:pPrChange w:id="2205" w:author="mananarora1571@gmail.com" w:date="2021-05-30T15:12:00Z">
          <w:pPr/>
        </w:pPrChange>
      </w:pPr>
      <w:r w:rsidRPr="00DE39BA">
        <w:rPr>
          <w:rFonts w:eastAsia="Calibri"/>
          <w:bCs/>
          <w:szCs w:val="24"/>
          <w:lang w:val="en-IN"/>
        </w:rPr>
        <w:t xml:space="preserve">                      ),</w:t>
      </w:r>
    </w:p>
    <w:p w14:paraId="0C3E5A19" w14:textId="77777777" w:rsidR="00947DCB" w:rsidRPr="00DE39BA" w:rsidRDefault="00947DCB" w:rsidP="00F535CA">
      <w:pPr>
        <w:widowControl w:val="0"/>
        <w:rPr>
          <w:rFonts w:eastAsia="Calibri"/>
          <w:bCs/>
          <w:szCs w:val="24"/>
          <w:lang w:val="en-IN"/>
        </w:rPr>
        <w:pPrChange w:id="2206" w:author="mananarora1571@gmail.com" w:date="2021-05-30T15:12:00Z">
          <w:pPr/>
        </w:pPrChange>
      </w:pPr>
      <w:r w:rsidRPr="00DE39BA">
        <w:rPr>
          <w:rFonts w:eastAsia="Calibri"/>
          <w:bCs/>
          <w:szCs w:val="24"/>
          <w:lang w:val="en-IN"/>
        </w:rPr>
        <w:t xml:space="preserve">                    ],</w:t>
      </w:r>
    </w:p>
    <w:p w14:paraId="4F132D79" w14:textId="77777777" w:rsidR="00947DCB" w:rsidRPr="00DE39BA" w:rsidRDefault="00947DCB" w:rsidP="00F535CA">
      <w:pPr>
        <w:widowControl w:val="0"/>
        <w:rPr>
          <w:rFonts w:eastAsia="Calibri"/>
          <w:bCs/>
          <w:szCs w:val="24"/>
          <w:lang w:val="en-IN"/>
        </w:rPr>
        <w:pPrChange w:id="2207" w:author="mananarora1571@gmail.com" w:date="2021-05-30T15:12:00Z">
          <w:pPr/>
        </w:pPrChange>
      </w:pPr>
      <w:r w:rsidRPr="00DE39BA">
        <w:rPr>
          <w:rFonts w:eastAsia="Calibri"/>
          <w:bCs/>
          <w:szCs w:val="24"/>
          <w:lang w:val="en-IN"/>
        </w:rPr>
        <w:t xml:space="preserve">                  ),</w:t>
      </w:r>
    </w:p>
    <w:p w14:paraId="2DC4643C" w14:textId="77777777" w:rsidR="00947DCB" w:rsidRPr="00DE39BA" w:rsidRDefault="00947DCB" w:rsidP="00F535CA">
      <w:pPr>
        <w:widowControl w:val="0"/>
        <w:rPr>
          <w:rFonts w:eastAsia="Calibri"/>
          <w:bCs/>
          <w:szCs w:val="24"/>
          <w:lang w:val="en-IN"/>
        </w:rPr>
        <w:pPrChange w:id="2208" w:author="mananarora1571@gmail.com" w:date="2021-05-30T15:12:00Z">
          <w:pPr/>
        </w:pPrChange>
      </w:pPr>
      <w:r w:rsidRPr="00DE39BA">
        <w:rPr>
          <w:rFonts w:eastAsia="Calibri"/>
          <w:bCs/>
          <w:szCs w:val="24"/>
          <w:lang w:val="en-IN"/>
        </w:rPr>
        <w:t xml:space="preserve">                ),</w:t>
      </w:r>
    </w:p>
    <w:p w14:paraId="62460D23" w14:textId="77777777" w:rsidR="00947DCB" w:rsidRPr="00DE39BA" w:rsidRDefault="00947DCB" w:rsidP="00F535CA">
      <w:pPr>
        <w:widowControl w:val="0"/>
        <w:rPr>
          <w:rFonts w:eastAsia="Calibri"/>
          <w:bCs/>
          <w:szCs w:val="24"/>
          <w:lang w:val="en-IN"/>
        </w:rPr>
        <w:pPrChange w:id="2209" w:author="mananarora1571@gmail.com" w:date="2021-05-30T15:12:00Z">
          <w:pPr/>
        </w:pPrChange>
      </w:pPr>
      <w:r w:rsidRPr="00DE39BA">
        <w:rPr>
          <w:rFonts w:eastAsia="Calibri"/>
          <w:bCs/>
          <w:szCs w:val="24"/>
          <w:lang w:val="en-IN"/>
        </w:rPr>
        <w:t xml:space="preserve">                Padding(</w:t>
      </w:r>
    </w:p>
    <w:p w14:paraId="3472F286" w14:textId="77777777" w:rsidR="00947DCB" w:rsidRPr="00DE39BA" w:rsidRDefault="00947DCB" w:rsidP="00F535CA">
      <w:pPr>
        <w:widowControl w:val="0"/>
        <w:rPr>
          <w:rFonts w:eastAsia="Calibri"/>
          <w:bCs/>
          <w:szCs w:val="24"/>
          <w:lang w:val="en-IN"/>
        </w:rPr>
        <w:pPrChange w:id="2210" w:author="mananarora1571@gmail.com" w:date="2021-05-30T15:12:00Z">
          <w:pPr/>
        </w:pPrChange>
      </w:pPr>
      <w:r w:rsidRPr="00DE39BA">
        <w:rPr>
          <w:rFonts w:eastAsia="Calibri"/>
          <w:bCs/>
          <w:szCs w:val="24"/>
          <w:lang w:val="en-IN"/>
        </w:rPr>
        <w:t xml:space="preserve">                  padding: const EdgeInsets.all(8.0),</w:t>
      </w:r>
    </w:p>
    <w:p w14:paraId="38CECD5B" w14:textId="77777777" w:rsidR="00947DCB" w:rsidRPr="00DE39BA" w:rsidRDefault="00947DCB" w:rsidP="00F535CA">
      <w:pPr>
        <w:widowControl w:val="0"/>
        <w:rPr>
          <w:rFonts w:eastAsia="Calibri"/>
          <w:bCs/>
          <w:szCs w:val="24"/>
          <w:lang w:val="en-IN"/>
        </w:rPr>
        <w:pPrChange w:id="2211" w:author="mananarora1571@gmail.com" w:date="2021-05-30T15:12:00Z">
          <w:pPr/>
        </w:pPrChange>
      </w:pPr>
      <w:r w:rsidRPr="00DE39BA">
        <w:rPr>
          <w:rFonts w:eastAsia="Calibri"/>
          <w:bCs/>
          <w:szCs w:val="24"/>
          <w:lang w:val="en-IN"/>
        </w:rPr>
        <w:t xml:space="preserve">                  child: TextFormField(</w:t>
      </w:r>
    </w:p>
    <w:p w14:paraId="70A8EB41" w14:textId="77777777" w:rsidR="00947DCB" w:rsidRPr="00DE39BA" w:rsidRDefault="00947DCB" w:rsidP="00F535CA">
      <w:pPr>
        <w:widowControl w:val="0"/>
        <w:rPr>
          <w:rFonts w:eastAsia="Calibri"/>
          <w:bCs/>
          <w:szCs w:val="24"/>
          <w:lang w:val="en-IN"/>
        </w:rPr>
        <w:pPrChange w:id="2212" w:author="mananarora1571@gmail.com" w:date="2021-05-30T15:12:00Z">
          <w:pPr/>
        </w:pPrChange>
      </w:pPr>
      <w:r w:rsidRPr="00DE39BA">
        <w:rPr>
          <w:rFonts w:eastAsia="Calibri"/>
          <w:bCs/>
          <w:szCs w:val="24"/>
          <w:lang w:val="en-IN"/>
        </w:rPr>
        <w:t xml:space="preserve">                    textInputAction: TextInputAction.next,</w:t>
      </w:r>
    </w:p>
    <w:p w14:paraId="1B561C98" w14:textId="77777777" w:rsidR="00947DCB" w:rsidRPr="00DE39BA" w:rsidRDefault="00947DCB" w:rsidP="00F535CA">
      <w:pPr>
        <w:widowControl w:val="0"/>
        <w:rPr>
          <w:rFonts w:eastAsia="Calibri"/>
          <w:bCs/>
          <w:szCs w:val="24"/>
          <w:lang w:val="en-IN"/>
        </w:rPr>
        <w:pPrChange w:id="2213" w:author="mananarora1571@gmail.com" w:date="2021-05-30T15:12:00Z">
          <w:pPr/>
        </w:pPrChange>
      </w:pPr>
      <w:r w:rsidRPr="00DE39BA">
        <w:rPr>
          <w:rFonts w:eastAsia="Calibri"/>
          <w:bCs/>
          <w:szCs w:val="24"/>
          <w:lang w:val="en-IN"/>
        </w:rPr>
        <w:t xml:space="preserve">                    validator: (value) {</w:t>
      </w:r>
    </w:p>
    <w:p w14:paraId="5193AFFC" w14:textId="77777777" w:rsidR="00947DCB" w:rsidRPr="00DE39BA" w:rsidRDefault="00947DCB" w:rsidP="00F535CA">
      <w:pPr>
        <w:widowControl w:val="0"/>
        <w:rPr>
          <w:rFonts w:eastAsia="Calibri"/>
          <w:bCs/>
          <w:szCs w:val="24"/>
          <w:lang w:val="en-IN"/>
        </w:rPr>
        <w:pPrChange w:id="2214" w:author="mananarora1571@gmail.com" w:date="2021-05-30T15:12:00Z">
          <w:pPr/>
        </w:pPrChange>
      </w:pPr>
      <w:r w:rsidRPr="00DE39BA">
        <w:rPr>
          <w:rFonts w:eastAsia="Calibri"/>
          <w:bCs/>
          <w:szCs w:val="24"/>
          <w:lang w:val="en-IN"/>
        </w:rPr>
        <w:t xml:space="preserve">                      if (!GetUtils.isEmail(value)) {</w:t>
      </w:r>
    </w:p>
    <w:p w14:paraId="29D33C4D" w14:textId="77777777" w:rsidR="00947DCB" w:rsidRPr="00DE39BA" w:rsidRDefault="00947DCB" w:rsidP="00F535CA">
      <w:pPr>
        <w:widowControl w:val="0"/>
        <w:rPr>
          <w:rFonts w:eastAsia="Calibri"/>
          <w:bCs/>
          <w:szCs w:val="24"/>
          <w:lang w:val="en-IN"/>
        </w:rPr>
        <w:pPrChange w:id="2215" w:author="mananarora1571@gmail.com" w:date="2021-05-30T15:12:00Z">
          <w:pPr/>
        </w:pPrChange>
      </w:pPr>
      <w:r w:rsidRPr="00DE39BA">
        <w:rPr>
          <w:rFonts w:eastAsia="Calibri"/>
          <w:bCs/>
          <w:szCs w:val="24"/>
          <w:lang w:val="en-IN"/>
        </w:rPr>
        <w:lastRenderedPageBreak/>
        <w:t xml:space="preserve">                        return 'Please enter a valid email-address';</w:t>
      </w:r>
    </w:p>
    <w:p w14:paraId="27BD2313" w14:textId="77777777" w:rsidR="00947DCB" w:rsidRPr="00DE39BA" w:rsidRDefault="00947DCB" w:rsidP="00F535CA">
      <w:pPr>
        <w:widowControl w:val="0"/>
        <w:rPr>
          <w:rFonts w:eastAsia="Calibri"/>
          <w:bCs/>
          <w:szCs w:val="24"/>
          <w:lang w:val="en-IN"/>
        </w:rPr>
        <w:pPrChange w:id="2216" w:author="mananarora1571@gmail.com" w:date="2021-05-30T15:12:00Z">
          <w:pPr/>
        </w:pPrChange>
      </w:pPr>
      <w:r w:rsidRPr="00DE39BA">
        <w:rPr>
          <w:rFonts w:eastAsia="Calibri"/>
          <w:bCs/>
          <w:szCs w:val="24"/>
          <w:lang w:val="en-IN"/>
        </w:rPr>
        <w:t xml:space="preserve">                      }</w:t>
      </w:r>
    </w:p>
    <w:p w14:paraId="1DF76639" w14:textId="77777777" w:rsidR="00947DCB" w:rsidRPr="00DE39BA" w:rsidRDefault="00947DCB" w:rsidP="00F535CA">
      <w:pPr>
        <w:widowControl w:val="0"/>
        <w:rPr>
          <w:rFonts w:eastAsia="Calibri"/>
          <w:bCs/>
          <w:szCs w:val="24"/>
          <w:lang w:val="en-IN"/>
        </w:rPr>
        <w:pPrChange w:id="2217" w:author="mananarora1571@gmail.com" w:date="2021-05-30T15:12:00Z">
          <w:pPr/>
        </w:pPrChange>
      </w:pPr>
      <w:r w:rsidRPr="00DE39BA">
        <w:rPr>
          <w:rFonts w:eastAsia="Calibri"/>
          <w:bCs/>
          <w:szCs w:val="24"/>
          <w:lang w:val="en-IN"/>
        </w:rPr>
        <w:t xml:space="preserve">                      _email = value;</w:t>
      </w:r>
    </w:p>
    <w:p w14:paraId="371955C6" w14:textId="77777777" w:rsidR="00947DCB" w:rsidRPr="00DE39BA" w:rsidRDefault="00947DCB" w:rsidP="00F535CA">
      <w:pPr>
        <w:widowControl w:val="0"/>
        <w:rPr>
          <w:rFonts w:eastAsia="Calibri"/>
          <w:bCs/>
          <w:szCs w:val="24"/>
          <w:lang w:val="en-IN"/>
        </w:rPr>
        <w:pPrChange w:id="2218" w:author="mananarora1571@gmail.com" w:date="2021-05-30T15:12:00Z">
          <w:pPr/>
        </w:pPrChange>
      </w:pPr>
      <w:r w:rsidRPr="00DE39BA">
        <w:rPr>
          <w:rFonts w:eastAsia="Calibri"/>
          <w:bCs/>
          <w:szCs w:val="24"/>
          <w:lang w:val="en-IN"/>
        </w:rPr>
        <w:t xml:space="preserve">                      return null;</w:t>
      </w:r>
    </w:p>
    <w:p w14:paraId="61FC6831" w14:textId="77777777" w:rsidR="00947DCB" w:rsidRPr="00DE39BA" w:rsidRDefault="00947DCB" w:rsidP="00F535CA">
      <w:pPr>
        <w:widowControl w:val="0"/>
        <w:rPr>
          <w:rFonts w:eastAsia="Calibri"/>
          <w:bCs/>
          <w:szCs w:val="24"/>
          <w:lang w:val="en-IN"/>
        </w:rPr>
        <w:pPrChange w:id="2219" w:author="mananarora1571@gmail.com" w:date="2021-05-30T15:12:00Z">
          <w:pPr/>
        </w:pPrChange>
      </w:pPr>
      <w:r w:rsidRPr="00DE39BA">
        <w:rPr>
          <w:rFonts w:eastAsia="Calibri"/>
          <w:bCs/>
          <w:szCs w:val="24"/>
          <w:lang w:val="en-IN"/>
        </w:rPr>
        <w:t xml:space="preserve">                    },</w:t>
      </w:r>
    </w:p>
    <w:p w14:paraId="2B3602C8" w14:textId="77777777" w:rsidR="00947DCB" w:rsidRPr="00DE39BA" w:rsidRDefault="00947DCB" w:rsidP="00F535CA">
      <w:pPr>
        <w:widowControl w:val="0"/>
        <w:rPr>
          <w:rFonts w:eastAsia="Calibri"/>
          <w:bCs/>
          <w:szCs w:val="24"/>
          <w:lang w:val="en-IN"/>
        </w:rPr>
        <w:pPrChange w:id="2220" w:author="mananarora1571@gmail.com" w:date="2021-05-30T15:12:00Z">
          <w:pPr/>
        </w:pPrChange>
      </w:pPr>
      <w:r w:rsidRPr="00DE39BA">
        <w:rPr>
          <w:rFonts w:eastAsia="Calibri"/>
          <w:bCs/>
          <w:szCs w:val="24"/>
          <w:lang w:val="en-IN"/>
        </w:rPr>
        <w:t xml:space="preserve">                    autovalidateMode: AutovalidateMode.onUserInteraction,</w:t>
      </w:r>
    </w:p>
    <w:p w14:paraId="52158A79" w14:textId="77777777" w:rsidR="00947DCB" w:rsidRPr="00DE39BA" w:rsidRDefault="00947DCB" w:rsidP="00F535CA">
      <w:pPr>
        <w:widowControl w:val="0"/>
        <w:rPr>
          <w:rFonts w:eastAsia="Calibri"/>
          <w:bCs/>
          <w:szCs w:val="24"/>
          <w:lang w:val="en-IN"/>
        </w:rPr>
        <w:pPrChange w:id="2221" w:author="mananarora1571@gmail.com" w:date="2021-05-30T15:12:00Z">
          <w:pPr/>
        </w:pPrChange>
      </w:pPr>
      <w:r w:rsidRPr="00DE39BA">
        <w:rPr>
          <w:rFonts w:eastAsia="Calibri"/>
          <w:bCs/>
          <w:szCs w:val="24"/>
          <w:lang w:val="en-IN"/>
        </w:rPr>
        <w:t xml:space="preserve">                    keyboardType: TextInputType.emailAddress,</w:t>
      </w:r>
    </w:p>
    <w:p w14:paraId="1F6E194D" w14:textId="77777777" w:rsidR="00947DCB" w:rsidRPr="00DE39BA" w:rsidRDefault="00947DCB" w:rsidP="00F535CA">
      <w:pPr>
        <w:widowControl w:val="0"/>
        <w:rPr>
          <w:rFonts w:eastAsia="Calibri"/>
          <w:bCs/>
          <w:szCs w:val="24"/>
          <w:lang w:val="en-IN"/>
        </w:rPr>
        <w:pPrChange w:id="2222" w:author="mananarora1571@gmail.com" w:date="2021-05-30T15:12:00Z">
          <w:pPr/>
        </w:pPrChange>
      </w:pPr>
      <w:r w:rsidRPr="00DE39BA">
        <w:rPr>
          <w:rFonts w:eastAsia="Calibri"/>
          <w:bCs/>
          <w:szCs w:val="24"/>
          <w:lang w:val="en-IN"/>
        </w:rPr>
        <w:t xml:space="preserve">                    textAlign: TextAlign.center,</w:t>
      </w:r>
    </w:p>
    <w:p w14:paraId="5DCD748A" w14:textId="77777777" w:rsidR="00947DCB" w:rsidRPr="00DE39BA" w:rsidRDefault="00947DCB" w:rsidP="00F535CA">
      <w:pPr>
        <w:widowControl w:val="0"/>
        <w:rPr>
          <w:rFonts w:eastAsia="Calibri"/>
          <w:bCs/>
          <w:szCs w:val="24"/>
          <w:lang w:val="en-IN"/>
        </w:rPr>
        <w:pPrChange w:id="2223" w:author="mananarora1571@gmail.com" w:date="2021-05-30T15:12:00Z">
          <w:pPr/>
        </w:pPrChange>
      </w:pPr>
      <w:r w:rsidRPr="00DE39BA">
        <w:rPr>
          <w:rFonts w:eastAsia="Calibri"/>
          <w:bCs/>
          <w:szCs w:val="24"/>
          <w:lang w:val="en-IN"/>
        </w:rPr>
        <w:t xml:space="preserve">                    style: const TextStyle(fontSize: 20),</w:t>
      </w:r>
    </w:p>
    <w:p w14:paraId="2DFCBC9B" w14:textId="77777777" w:rsidR="00947DCB" w:rsidRPr="00DE39BA" w:rsidRDefault="00947DCB" w:rsidP="00F535CA">
      <w:pPr>
        <w:widowControl w:val="0"/>
        <w:rPr>
          <w:rFonts w:eastAsia="Calibri"/>
          <w:bCs/>
          <w:szCs w:val="24"/>
          <w:lang w:val="en-IN"/>
        </w:rPr>
        <w:pPrChange w:id="2224" w:author="mananarora1571@gmail.com" w:date="2021-05-30T15:12:00Z">
          <w:pPr/>
        </w:pPrChange>
      </w:pPr>
      <w:r w:rsidRPr="00DE39BA">
        <w:rPr>
          <w:rFonts w:eastAsia="Calibri"/>
          <w:bCs/>
          <w:szCs w:val="24"/>
          <w:lang w:val="en-IN"/>
        </w:rPr>
        <w:t xml:space="preserve">                    decoration: style.kInputDecoration,</w:t>
      </w:r>
    </w:p>
    <w:p w14:paraId="53DC646B" w14:textId="77777777" w:rsidR="00947DCB" w:rsidRPr="00DE39BA" w:rsidRDefault="00947DCB" w:rsidP="00F535CA">
      <w:pPr>
        <w:widowControl w:val="0"/>
        <w:rPr>
          <w:rFonts w:eastAsia="Calibri"/>
          <w:bCs/>
          <w:szCs w:val="24"/>
          <w:lang w:val="en-IN"/>
        </w:rPr>
        <w:pPrChange w:id="2225" w:author="mananarora1571@gmail.com" w:date="2021-05-30T15:12:00Z">
          <w:pPr/>
        </w:pPrChange>
      </w:pPr>
      <w:r w:rsidRPr="00DE39BA">
        <w:rPr>
          <w:rFonts w:eastAsia="Calibri"/>
          <w:bCs/>
          <w:szCs w:val="24"/>
          <w:lang w:val="en-IN"/>
        </w:rPr>
        <w:t xml:space="preserve">                  ),</w:t>
      </w:r>
    </w:p>
    <w:p w14:paraId="49053C1B" w14:textId="77777777" w:rsidR="00947DCB" w:rsidRPr="00DE39BA" w:rsidRDefault="00947DCB" w:rsidP="00F535CA">
      <w:pPr>
        <w:widowControl w:val="0"/>
        <w:rPr>
          <w:rFonts w:eastAsia="Calibri"/>
          <w:bCs/>
          <w:szCs w:val="24"/>
          <w:lang w:val="en-IN"/>
        </w:rPr>
        <w:pPrChange w:id="2226" w:author="mananarora1571@gmail.com" w:date="2021-05-30T15:12:00Z">
          <w:pPr/>
        </w:pPrChange>
      </w:pPr>
      <w:r w:rsidRPr="00DE39BA">
        <w:rPr>
          <w:rFonts w:eastAsia="Calibri"/>
          <w:bCs/>
          <w:szCs w:val="24"/>
          <w:lang w:val="en-IN"/>
        </w:rPr>
        <w:t xml:space="preserve">                ),</w:t>
      </w:r>
    </w:p>
    <w:p w14:paraId="68DFAC7A" w14:textId="77777777" w:rsidR="00947DCB" w:rsidRPr="00DE39BA" w:rsidRDefault="00947DCB" w:rsidP="00F535CA">
      <w:pPr>
        <w:widowControl w:val="0"/>
        <w:rPr>
          <w:rFonts w:eastAsia="Calibri"/>
          <w:bCs/>
          <w:szCs w:val="24"/>
          <w:lang w:val="en-IN"/>
        </w:rPr>
        <w:pPrChange w:id="2227" w:author="mananarora1571@gmail.com" w:date="2021-05-30T15:12:00Z">
          <w:pPr/>
        </w:pPrChange>
      </w:pPr>
      <w:r w:rsidRPr="00DE39BA">
        <w:rPr>
          <w:rFonts w:eastAsia="Calibri"/>
          <w:bCs/>
          <w:szCs w:val="24"/>
          <w:lang w:val="en-IN"/>
        </w:rPr>
        <w:t xml:space="preserve">                Obx(</w:t>
      </w:r>
    </w:p>
    <w:p w14:paraId="67E8A7E6" w14:textId="77777777" w:rsidR="00947DCB" w:rsidRPr="00DE39BA" w:rsidRDefault="00947DCB" w:rsidP="00F535CA">
      <w:pPr>
        <w:widowControl w:val="0"/>
        <w:rPr>
          <w:rFonts w:eastAsia="Calibri"/>
          <w:bCs/>
          <w:szCs w:val="24"/>
          <w:lang w:val="en-IN"/>
        </w:rPr>
        <w:pPrChange w:id="2228" w:author="mananarora1571@gmail.com" w:date="2021-05-30T15:12:00Z">
          <w:pPr/>
        </w:pPrChange>
      </w:pPr>
      <w:r w:rsidRPr="00DE39BA">
        <w:rPr>
          <w:rFonts w:eastAsia="Calibri"/>
          <w:bCs/>
          <w:szCs w:val="24"/>
          <w:lang w:val="en-IN"/>
        </w:rPr>
        <w:t xml:space="preserve">                  () =&gt; Padding(</w:t>
      </w:r>
    </w:p>
    <w:p w14:paraId="637E0BC1" w14:textId="77777777" w:rsidR="00947DCB" w:rsidRPr="00DE39BA" w:rsidRDefault="00947DCB" w:rsidP="00F535CA">
      <w:pPr>
        <w:widowControl w:val="0"/>
        <w:rPr>
          <w:rFonts w:eastAsia="Calibri"/>
          <w:bCs/>
          <w:szCs w:val="24"/>
          <w:lang w:val="en-IN"/>
        </w:rPr>
        <w:pPrChange w:id="2229" w:author="mananarora1571@gmail.com" w:date="2021-05-30T15:12:00Z">
          <w:pPr/>
        </w:pPrChange>
      </w:pPr>
      <w:r w:rsidRPr="00DE39BA">
        <w:rPr>
          <w:rFonts w:eastAsia="Calibri"/>
          <w:bCs/>
          <w:szCs w:val="24"/>
          <w:lang w:val="en-IN"/>
        </w:rPr>
        <w:t xml:space="preserve">                    padding: const EdgeInsets.all(8.0),</w:t>
      </w:r>
    </w:p>
    <w:p w14:paraId="7595C5D9" w14:textId="77777777" w:rsidR="00947DCB" w:rsidRPr="00DE39BA" w:rsidRDefault="00947DCB" w:rsidP="00F535CA">
      <w:pPr>
        <w:widowControl w:val="0"/>
        <w:rPr>
          <w:rFonts w:eastAsia="Calibri"/>
          <w:bCs/>
          <w:szCs w:val="24"/>
          <w:lang w:val="en-IN"/>
        </w:rPr>
        <w:pPrChange w:id="2230" w:author="mananarora1571@gmail.com" w:date="2021-05-30T15:12:00Z">
          <w:pPr/>
        </w:pPrChange>
      </w:pPr>
      <w:r w:rsidRPr="00DE39BA">
        <w:rPr>
          <w:rFonts w:eastAsia="Calibri"/>
          <w:bCs/>
          <w:szCs w:val="24"/>
          <w:lang w:val="en-IN"/>
        </w:rPr>
        <w:t xml:space="preserve">                    child: TextFormField(</w:t>
      </w:r>
    </w:p>
    <w:p w14:paraId="0DD414C4" w14:textId="77777777" w:rsidR="00947DCB" w:rsidRPr="00DE39BA" w:rsidRDefault="00947DCB" w:rsidP="00F535CA">
      <w:pPr>
        <w:widowControl w:val="0"/>
        <w:rPr>
          <w:rFonts w:eastAsia="Calibri"/>
          <w:bCs/>
          <w:szCs w:val="24"/>
          <w:lang w:val="en-IN"/>
        </w:rPr>
        <w:pPrChange w:id="2231" w:author="mananarora1571@gmail.com" w:date="2021-05-30T15:12:00Z">
          <w:pPr/>
        </w:pPrChange>
      </w:pPr>
      <w:r w:rsidRPr="00DE39BA">
        <w:rPr>
          <w:rFonts w:eastAsia="Calibri"/>
          <w:bCs/>
          <w:szCs w:val="24"/>
          <w:lang w:val="en-IN"/>
        </w:rPr>
        <w:t xml:space="preserve">                      textInputAction: TextInputAction.next,</w:t>
      </w:r>
    </w:p>
    <w:p w14:paraId="1C2D4B4B" w14:textId="77777777" w:rsidR="00947DCB" w:rsidRPr="00DE39BA" w:rsidRDefault="00947DCB" w:rsidP="00F535CA">
      <w:pPr>
        <w:widowControl w:val="0"/>
        <w:rPr>
          <w:rFonts w:eastAsia="Calibri"/>
          <w:bCs/>
          <w:szCs w:val="24"/>
          <w:lang w:val="en-IN"/>
        </w:rPr>
        <w:pPrChange w:id="2232" w:author="mananarora1571@gmail.com" w:date="2021-05-30T15:12:00Z">
          <w:pPr/>
        </w:pPrChange>
      </w:pPr>
      <w:r w:rsidRPr="00DE39BA">
        <w:rPr>
          <w:rFonts w:eastAsia="Calibri"/>
          <w:bCs/>
          <w:szCs w:val="24"/>
          <w:lang w:val="en-IN"/>
        </w:rPr>
        <w:t xml:space="preserve">                      autovalidateMode: AutovalidateMode.onUserInteraction,</w:t>
      </w:r>
    </w:p>
    <w:p w14:paraId="10AE368B" w14:textId="77777777" w:rsidR="00947DCB" w:rsidRPr="00DE39BA" w:rsidRDefault="00947DCB" w:rsidP="00F535CA">
      <w:pPr>
        <w:widowControl w:val="0"/>
        <w:rPr>
          <w:rFonts w:eastAsia="Calibri"/>
          <w:bCs/>
          <w:szCs w:val="24"/>
          <w:lang w:val="en-IN"/>
        </w:rPr>
        <w:pPrChange w:id="2233" w:author="mananarora1571@gmail.com" w:date="2021-05-30T15:12:00Z">
          <w:pPr/>
        </w:pPrChange>
      </w:pPr>
      <w:r w:rsidRPr="00DE39BA">
        <w:rPr>
          <w:rFonts w:eastAsia="Calibri"/>
          <w:bCs/>
          <w:szCs w:val="24"/>
          <w:lang w:val="en-IN"/>
        </w:rPr>
        <w:t xml:space="preserve">                      validator: (value) {</w:t>
      </w:r>
    </w:p>
    <w:p w14:paraId="066F321D" w14:textId="77777777" w:rsidR="00947DCB" w:rsidRPr="00DE39BA" w:rsidRDefault="00947DCB" w:rsidP="00F535CA">
      <w:pPr>
        <w:widowControl w:val="0"/>
        <w:rPr>
          <w:rFonts w:eastAsia="Calibri"/>
          <w:bCs/>
          <w:szCs w:val="24"/>
          <w:lang w:val="en-IN"/>
        </w:rPr>
        <w:pPrChange w:id="2234" w:author="mananarora1571@gmail.com" w:date="2021-05-30T15:12:00Z">
          <w:pPr/>
        </w:pPrChange>
      </w:pPr>
      <w:r w:rsidRPr="00DE39BA">
        <w:rPr>
          <w:rFonts w:eastAsia="Calibri"/>
          <w:bCs/>
          <w:szCs w:val="24"/>
          <w:lang w:val="en-IN"/>
        </w:rPr>
        <w:t xml:space="preserve">                        if (!GetUtils.isLengthBetween(value, 8, 12)) {</w:t>
      </w:r>
    </w:p>
    <w:p w14:paraId="72E23E2D" w14:textId="77777777" w:rsidR="00947DCB" w:rsidRPr="00DE39BA" w:rsidRDefault="00947DCB" w:rsidP="00F535CA">
      <w:pPr>
        <w:widowControl w:val="0"/>
        <w:rPr>
          <w:rFonts w:eastAsia="Calibri"/>
          <w:bCs/>
          <w:szCs w:val="24"/>
          <w:lang w:val="en-IN"/>
        </w:rPr>
        <w:pPrChange w:id="2235" w:author="mananarora1571@gmail.com" w:date="2021-05-30T15:12:00Z">
          <w:pPr/>
        </w:pPrChange>
      </w:pPr>
      <w:r w:rsidRPr="00DE39BA">
        <w:rPr>
          <w:rFonts w:eastAsia="Calibri"/>
          <w:bCs/>
          <w:szCs w:val="24"/>
          <w:lang w:val="en-IN"/>
        </w:rPr>
        <w:t xml:space="preserve">                          return 'Please enter a valid password';</w:t>
      </w:r>
    </w:p>
    <w:p w14:paraId="6C7834AA" w14:textId="77777777" w:rsidR="00947DCB" w:rsidRPr="00DE39BA" w:rsidRDefault="00947DCB" w:rsidP="00F535CA">
      <w:pPr>
        <w:widowControl w:val="0"/>
        <w:rPr>
          <w:rFonts w:eastAsia="Calibri"/>
          <w:bCs/>
          <w:szCs w:val="24"/>
          <w:lang w:val="en-IN"/>
        </w:rPr>
        <w:pPrChange w:id="2236" w:author="mananarora1571@gmail.com" w:date="2021-05-30T15:12:00Z">
          <w:pPr/>
        </w:pPrChange>
      </w:pPr>
      <w:r w:rsidRPr="00DE39BA">
        <w:rPr>
          <w:rFonts w:eastAsia="Calibri"/>
          <w:bCs/>
          <w:szCs w:val="24"/>
          <w:lang w:val="en-IN"/>
        </w:rPr>
        <w:t xml:space="preserve">                        }</w:t>
      </w:r>
    </w:p>
    <w:p w14:paraId="5A894263" w14:textId="77777777" w:rsidR="00947DCB" w:rsidRPr="00DE39BA" w:rsidRDefault="00947DCB" w:rsidP="00F535CA">
      <w:pPr>
        <w:widowControl w:val="0"/>
        <w:rPr>
          <w:rFonts w:eastAsia="Calibri"/>
          <w:bCs/>
          <w:szCs w:val="24"/>
          <w:lang w:val="en-IN"/>
        </w:rPr>
        <w:pPrChange w:id="2237" w:author="mananarora1571@gmail.com" w:date="2021-05-30T15:12:00Z">
          <w:pPr/>
        </w:pPrChange>
      </w:pPr>
      <w:r w:rsidRPr="00DE39BA">
        <w:rPr>
          <w:rFonts w:eastAsia="Calibri"/>
          <w:bCs/>
          <w:szCs w:val="24"/>
          <w:lang w:val="en-IN"/>
        </w:rPr>
        <w:t xml:space="preserve">                        _password = value;</w:t>
      </w:r>
    </w:p>
    <w:p w14:paraId="5EC4A7B4" w14:textId="77777777" w:rsidR="00947DCB" w:rsidRPr="00DE39BA" w:rsidRDefault="00947DCB" w:rsidP="00F535CA">
      <w:pPr>
        <w:widowControl w:val="0"/>
        <w:rPr>
          <w:rFonts w:eastAsia="Calibri"/>
          <w:bCs/>
          <w:szCs w:val="24"/>
          <w:lang w:val="en-IN"/>
        </w:rPr>
        <w:pPrChange w:id="2238" w:author="mananarora1571@gmail.com" w:date="2021-05-30T15:12:00Z">
          <w:pPr/>
        </w:pPrChange>
      </w:pPr>
      <w:r w:rsidRPr="00DE39BA">
        <w:rPr>
          <w:rFonts w:eastAsia="Calibri"/>
          <w:bCs/>
          <w:szCs w:val="24"/>
          <w:lang w:val="en-IN"/>
        </w:rPr>
        <w:t xml:space="preserve">                        return null;</w:t>
      </w:r>
    </w:p>
    <w:p w14:paraId="39629921" w14:textId="77777777" w:rsidR="00947DCB" w:rsidRPr="00DE39BA" w:rsidRDefault="00947DCB" w:rsidP="00F535CA">
      <w:pPr>
        <w:widowControl w:val="0"/>
        <w:rPr>
          <w:rFonts w:eastAsia="Calibri"/>
          <w:bCs/>
          <w:szCs w:val="24"/>
          <w:lang w:val="en-IN"/>
        </w:rPr>
        <w:pPrChange w:id="2239" w:author="mananarora1571@gmail.com" w:date="2021-05-30T15:12:00Z">
          <w:pPr/>
        </w:pPrChange>
      </w:pPr>
      <w:r w:rsidRPr="00DE39BA">
        <w:rPr>
          <w:rFonts w:eastAsia="Calibri"/>
          <w:bCs/>
          <w:szCs w:val="24"/>
          <w:lang w:val="en-IN"/>
        </w:rPr>
        <w:t xml:space="preserve">                      },</w:t>
      </w:r>
    </w:p>
    <w:p w14:paraId="169960AE" w14:textId="77777777" w:rsidR="00947DCB" w:rsidRPr="00DE39BA" w:rsidRDefault="00947DCB" w:rsidP="00F535CA">
      <w:pPr>
        <w:widowControl w:val="0"/>
        <w:rPr>
          <w:rFonts w:eastAsia="Calibri"/>
          <w:bCs/>
          <w:szCs w:val="24"/>
          <w:lang w:val="en-IN"/>
        </w:rPr>
        <w:pPrChange w:id="2240" w:author="mananarora1571@gmail.com" w:date="2021-05-30T15:12:00Z">
          <w:pPr/>
        </w:pPrChange>
      </w:pPr>
      <w:r w:rsidRPr="00DE39BA">
        <w:rPr>
          <w:rFonts w:eastAsia="Calibri"/>
          <w:bCs/>
          <w:szCs w:val="24"/>
          <w:lang w:val="en-IN"/>
        </w:rPr>
        <w:t xml:space="preserve">                      obscureText: !_showPassword.value,</w:t>
      </w:r>
    </w:p>
    <w:p w14:paraId="151EB6F3" w14:textId="77777777" w:rsidR="00947DCB" w:rsidRPr="00DE39BA" w:rsidRDefault="00947DCB" w:rsidP="00F535CA">
      <w:pPr>
        <w:widowControl w:val="0"/>
        <w:rPr>
          <w:rFonts w:eastAsia="Calibri"/>
          <w:bCs/>
          <w:szCs w:val="24"/>
          <w:lang w:val="en-IN"/>
        </w:rPr>
        <w:pPrChange w:id="2241" w:author="mananarora1571@gmail.com" w:date="2021-05-30T15:12:00Z">
          <w:pPr/>
        </w:pPrChange>
      </w:pPr>
      <w:r w:rsidRPr="00DE39BA">
        <w:rPr>
          <w:rFonts w:eastAsia="Calibri"/>
          <w:bCs/>
          <w:szCs w:val="24"/>
          <w:lang w:val="en-IN"/>
        </w:rPr>
        <w:t xml:space="preserve">                      textAlign: TextAlign.center,</w:t>
      </w:r>
    </w:p>
    <w:p w14:paraId="565D438B" w14:textId="77777777" w:rsidR="00947DCB" w:rsidRPr="00DE39BA" w:rsidRDefault="00947DCB" w:rsidP="00F535CA">
      <w:pPr>
        <w:widowControl w:val="0"/>
        <w:rPr>
          <w:rFonts w:eastAsia="Calibri"/>
          <w:bCs/>
          <w:szCs w:val="24"/>
          <w:lang w:val="en-IN"/>
        </w:rPr>
        <w:pPrChange w:id="2242" w:author="mananarora1571@gmail.com" w:date="2021-05-30T15:12:00Z">
          <w:pPr/>
        </w:pPrChange>
      </w:pPr>
      <w:r w:rsidRPr="00DE39BA">
        <w:rPr>
          <w:rFonts w:eastAsia="Calibri"/>
          <w:bCs/>
          <w:szCs w:val="24"/>
          <w:lang w:val="en-IN"/>
        </w:rPr>
        <w:lastRenderedPageBreak/>
        <w:t xml:space="preserve">                      style: const TextStyle(fontSize: 20),</w:t>
      </w:r>
    </w:p>
    <w:p w14:paraId="52F51F56" w14:textId="77777777" w:rsidR="00947DCB" w:rsidRPr="00DE39BA" w:rsidRDefault="00947DCB" w:rsidP="00F535CA">
      <w:pPr>
        <w:widowControl w:val="0"/>
        <w:rPr>
          <w:rFonts w:eastAsia="Calibri"/>
          <w:bCs/>
          <w:szCs w:val="24"/>
          <w:lang w:val="en-IN"/>
        </w:rPr>
        <w:pPrChange w:id="2243" w:author="mananarora1571@gmail.com" w:date="2021-05-30T15:12:00Z">
          <w:pPr/>
        </w:pPrChange>
      </w:pPr>
      <w:r w:rsidRPr="00DE39BA">
        <w:rPr>
          <w:rFonts w:eastAsia="Calibri"/>
          <w:bCs/>
          <w:szCs w:val="24"/>
          <w:lang w:val="en-IN"/>
        </w:rPr>
        <w:t xml:space="preserve">                      decoration: style.kInputDecoration.copyWith(</w:t>
      </w:r>
    </w:p>
    <w:p w14:paraId="20BFF90A" w14:textId="77777777" w:rsidR="00947DCB" w:rsidRPr="00DE39BA" w:rsidRDefault="00947DCB" w:rsidP="00F535CA">
      <w:pPr>
        <w:widowControl w:val="0"/>
        <w:rPr>
          <w:rFonts w:eastAsia="Calibri"/>
          <w:bCs/>
          <w:szCs w:val="24"/>
          <w:lang w:val="en-IN"/>
        </w:rPr>
        <w:pPrChange w:id="2244" w:author="mananarora1571@gmail.com" w:date="2021-05-30T15:12:00Z">
          <w:pPr/>
        </w:pPrChange>
      </w:pPr>
      <w:r w:rsidRPr="00DE39BA">
        <w:rPr>
          <w:rFonts w:eastAsia="Calibri"/>
          <w:bCs/>
          <w:szCs w:val="24"/>
          <w:lang w:val="en-IN"/>
        </w:rPr>
        <w:t xml:space="preserve">                        hintText: 'Enter your Password',</w:t>
      </w:r>
    </w:p>
    <w:p w14:paraId="7FC1C374" w14:textId="77777777" w:rsidR="00947DCB" w:rsidRPr="00DE39BA" w:rsidRDefault="00947DCB" w:rsidP="00F535CA">
      <w:pPr>
        <w:widowControl w:val="0"/>
        <w:rPr>
          <w:rFonts w:eastAsia="Calibri"/>
          <w:bCs/>
          <w:szCs w:val="24"/>
          <w:lang w:val="en-IN"/>
        </w:rPr>
        <w:pPrChange w:id="2245" w:author="mananarora1571@gmail.com" w:date="2021-05-30T15:12:00Z">
          <w:pPr/>
        </w:pPrChange>
      </w:pPr>
      <w:r w:rsidRPr="00DE39BA">
        <w:rPr>
          <w:rFonts w:eastAsia="Calibri"/>
          <w:bCs/>
          <w:szCs w:val="24"/>
          <w:lang w:val="en-IN"/>
        </w:rPr>
        <w:t xml:space="preserve">                        labelText: 'Password',</w:t>
      </w:r>
    </w:p>
    <w:p w14:paraId="47743CA4" w14:textId="77777777" w:rsidR="00947DCB" w:rsidRPr="00DE39BA" w:rsidRDefault="00947DCB" w:rsidP="00F535CA">
      <w:pPr>
        <w:widowControl w:val="0"/>
        <w:rPr>
          <w:rFonts w:eastAsia="Calibri"/>
          <w:bCs/>
          <w:szCs w:val="24"/>
          <w:lang w:val="en-IN"/>
        </w:rPr>
        <w:pPrChange w:id="2246" w:author="mananarora1571@gmail.com" w:date="2021-05-30T15:12:00Z">
          <w:pPr/>
        </w:pPrChange>
      </w:pPr>
      <w:r w:rsidRPr="00DE39BA">
        <w:rPr>
          <w:rFonts w:eastAsia="Calibri"/>
          <w:bCs/>
          <w:szCs w:val="24"/>
          <w:lang w:val="en-IN"/>
        </w:rPr>
        <w:t xml:space="preserve">                        suffixIcon: IconButton(</w:t>
      </w:r>
    </w:p>
    <w:p w14:paraId="51473106" w14:textId="77777777" w:rsidR="00947DCB" w:rsidRPr="00DE39BA" w:rsidRDefault="00947DCB" w:rsidP="00F535CA">
      <w:pPr>
        <w:widowControl w:val="0"/>
        <w:rPr>
          <w:rFonts w:eastAsia="Calibri"/>
          <w:bCs/>
          <w:szCs w:val="24"/>
          <w:lang w:val="en-IN"/>
        </w:rPr>
        <w:pPrChange w:id="2247" w:author="mananarora1571@gmail.com" w:date="2021-05-30T15:12:00Z">
          <w:pPr/>
        </w:pPrChange>
      </w:pPr>
      <w:r w:rsidRPr="00DE39BA">
        <w:rPr>
          <w:rFonts w:eastAsia="Calibri"/>
          <w:bCs/>
          <w:szCs w:val="24"/>
          <w:lang w:val="en-IN"/>
        </w:rPr>
        <w:t xml:space="preserve">                          icon: _showPassword.value</w:t>
      </w:r>
    </w:p>
    <w:p w14:paraId="33309E07" w14:textId="77777777" w:rsidR="00947DCB" w:rsidRPr="00DE39BA" w:rsidRDefault="00947DCB" w:rsidP="00F535CA">
      <w:pPr>
        <w:widowControl w:val="0"/>
        <w:rPr>
          <w:rFonts w:eastAsia="Calibri"/>
          <w:bCs/>
          <w:szCs w:val="24"/>
          <w:lang w:val="en-IN"/>
        </w:rPr>
        <w:pPrChange w:id="2248" w:author="mananarora1571@gmail.com" w:date="2021-05-30T15:12:00Z">
          <w:pPr/>
        </w:pPrChange>
      </w:pPr>
      <w:r w:rsidRPr="00DE39BA">
        <w:rPr>
          <w:rFonts w:eastAsia="Calibri"/>
          <w:bCs/>
          <w:szCs w:val="24"/>
          <w:lang w:val="en-IN"/>
        </w:rPr>
        <w:t xml:space="preserve">                              ? const Icon(Icons.visibility)</w:t>
      </w:r>
    </w:p>
    <w:p w14:paraId="6B2B4D21" w14:textId="77777777" w:rsidR="00947DCB" w:rsidRPr="00DE39BA" w:rsidRDefault="00947DCB" w:rsidP="00F535CA">
      <w:pPr>
        <w:widowControl w:val="0"/>
        <w:rPr>
          <w:rFonts w:eastAsia="Calibri"/>
          <w:bCs/>
          <w:szCs w:val="24"/>
          <w:lang w:val="en-IN"/>
        </w:rPr>
        <w:pPrChange w:id="2249" w:author="mananarora1571@gmail.com" w:date="2021-05-30T15:12:00Z">
          <w:pPr/>
        </w:pPrChange>
      </w:pPr>
      <w:r w:rsidRPr="00DE39BA">
        <w:rPr>
          <w:rFonts w:eastAsia="Calibri"/>
          <w:bCs/>
          <w:szCs w:val="24"/>
          <w:lang w:val="en-IN"/>
        </w:rPr>
        <w:t xml:space="preserve">                              : const Icon(Icons.visibility_off),</w:t>
      </w:r>
    </w:p>
    <w:p w14:paraId="773ADBFA" w14:textId="77777777" w:rsidR="00947DCB" w:rsidRPr="00DE39BA" w:rsidRDefault="00947DCB" w:rsidP="00F535CA">
      <w:pPr>
        <w:widowControl w:val="0"/>
        <w:rPr>
          <w:rFonts w:eastAsia="Calibri"/>
          <w:bCs/>
          <w:szCs w:val="24"/>
          <w:lang w:val="en-IN"/>
        </w:rPr>
        <w:pPrChange w:id="2250" w:author="mananarora1571@gmail.com" w:date="2021-05-30T15:12:00Z">
          <w:pPr/>
        </w:pPrChange>
      </w:pPr>
      <w:r w:rsidRPr="00DE39BA">
        <w:rPr>
          <w:rFonts w:eastAsia="Calibri"/>
          <w:bCs/>
          <w:szCs w:val="24"/>
          <w:lang w:val="en-IN"/>
        </w:rPr>
        <w:t xml:space="preserve">                          onPressed: () {</w:t>
      </w:r>
    </w:p>
    <w:p w14:paraId="281602BA" w14:textId="77777777" w:rsidR="00947DCB" w:rsidRPr="00DE39BA" w:rsidRDefault="00947DCB" w:rsidP="00F535CA">
      <w:pPr>
        <w:widowControl w:val="0"/>
        <w:rPr>
          <w:rFonts w:eastAsia="Calibri"/>
          <w:bCs/>
          <w:szCs w:val="24"/>
          <w:lang w:val="en-IN"/>
        </w:rPr>
        <w:pPrChange w:id="2251" w:author="mananarora1571@gmail.com" w:date="2021-05-30T15:12:00Z">
          <w:pPr/>
        </w:pPrChange>
      </w:pPr>
      <w:r w:rsidRPr="00DE39BA">
        <w:rPr>
          <w:rFonts w:eastAsia="Calibri"/>
          <w:bCs/>
          <w:szCs w:val="24"/>
          <w:lang w:val="en-IN"/>
        </w:rPr>
        <w:t xml:space="preserve">                            _showPassword.value = !_showPassword.value;</w:t>
      </w:r>
    </w:p>
    <w:p w14:paraId="6F736B9D" w14:textId="77777777" w:rsidR="00947DCB" w:rsidRPr="00DE39BA" w:rsidRDefault="00947DCB" w:rsidP="00F535CA">
      <w:pPr>
        <w:widowControl w:val="0"/>
        <w:rPr>
          <w:rFonts w:eastAsia="Calibri"/>
          <w:bCs/>
          <w:szCs w:val="24"/>
          <w:lang w:val="en-IN"/>
        </w:rPr>
        <w:pPrChange w:id="2252" w:author="mananarora1571@gmail.com" w:date="2021-05-30T15:12:00Z">
          <w:pPr/>
        </w:pPrChange>
      </w:pPr>
      <w:r w:rsidRPr="00DE39BA">
        <w:rPr>
          <w:rFonts w:eastAsia="Calibri"/>
          <w:bCs/>
          <w:szCs w:val="24"/>
          <w:lang w:val="en-IN"/>
        </w:rPr>
        <w:t xml:space="preserve">                          },</w:t>
      </w:r>
    </w:p>
    <w:p w14:paraId="39F46244" w14:textId="77777777" w:rsidR="00947DCB" w:rsidRPr="00DE39BA" w:rsidRDefault="00947DCB" w:rsidP="00F535CA">
      <w:pPr>
        <w:widowControl w:val="0"/>
        <w:rPr>
          <w:rFonts w:eastAsia="Calibri"/>
          <w:bCs/>
          <w:szCs w:val="24"/>
          <w:lang w:val="en-IN"/>
        </w:rPr>
        <w:pPrChange w:id="2253" w:author="mananarora1571@gmail.com" w:date="2021-05-30T15:12:00Z">
          <w:pPr/>
        </w:pPrChange>
      </w:pPr>
      <w:r w:rsidRPr="00DE39BA">
        <w:rPr>
          <w:rFonts w:eastAsia="Calibri"/>
          <w:bCs/>
          <w:szCs w:val="24"/>
          <w:lang w:val="en-IN"/>
        </w:rPr>
        <w:t xml:space="preserve">                        ),</w:t>
      </w:r>
    </w:p>
    <w:p w14:paraId="6F6AAAD5" w14:textId="77777777" w:rsidR="00947DCB" w:rsidRPr="00DE39BA" w:rsidRDefault="00947DCB" w:rsidP="00F535CA">
      <w:pPr>
        <w:widowControl w:val="0"/>
        <w:rPr>
          <w:rFonts w:eastAsia="Calibri"/>
          <w:bCs/>
          <w:szCs w:val="24"/>
          <w:lang w:val="en-IN"/>
        </w:rPr>
        <w:pPrChange w:id="2254" w:author="mananarora1571@gmail.com" w:date="2021-05-30T15:12:00Z">
          <w:pPr/>
        </w:pPrChange>
      </w:pPr>
      <w:r w:rsidRPr="00DE39BA">
        <w:rPr>
          <w:rFonts w:eastAsia="Calibri"/>
          <w:bCs/>
          <w:szCs w:val="24"/>
          <w:lang w:val="en-IN"/>
        </w:rPr>
        <w:t xml:space="preserve">                      ),</w:t>
      </w:r>
    </w:p>
    <w:p w14:paraId="6A28AF4D" w14:textId="77777777" w:rsidR="00947DCB" w:rsidRPr="00DE39BA" w:rsidRDefault="00947DCB" w:rsidP="00F535CA">
      <w:pPr>
        <w:widowControl w:val="0"/>
        <w:rPr>
          <w:rFonts w:eastAsia="Calibri"/>
          <w:bCs/>
          <w:szCs w:val="24"/>
          <w:lang w:val="en-IN"/>
        </w:rPr>
        <w:pPrChange w:id="2255" w:author="mananarora1571@gmail.com" w:date="2021-05-30T15:12:00Z">
          <w:pPr/>
        </w:pPrChange>
      </w:pPr>
      <w:r w:rsidRPr="00DE39BA">
        <w:rPr>
          <w:rFonts w:eastAsia="Calibri"/>
          <w:bCs/>
          <w:szCs w:val="24"/>
          <w:lang w:val="en-IN"/>
        </w:rPr>
        <w:t xml:space="preserve">                    ),</w:t>
      </w:r>
    </w:p>
    <w:p w14:paraId="35DA1BFA" w14:textId="77777777" w:rsidR="00947DCB" w:rsidRPr="00DE39BA" w:rsidRDefault="00947DCB" w:rsidP="00F535CA">
      <w:pPr>
        <w:widowControl w:val="0"/>
        <w:rPr>
          <w:rFonts w:eastAsia="Calibri"/>
          <w:bCs/>
          <w:szCs w:val="24"/>
          <w:lang w:val="en-IN"/>
        </w:rPr>
        <w:pPrChange w:id="2256" w:author="mananarora1571@gmail.com" w:date="2021-05-30T15:12:00Z">
          <w:pPr/>
        </w:pPrChange>
      </w:pPr>
      <w:r w:rsidRPr="00DE39BA">
        <w:rPr>
          <w:rFonts w:eastAsia="Calibri"/>
          <w:bCs/>
          <w:szCs w:val="24"/>
          <w:lang w:val="en-IN"/>
        </w:rPr>
        <w:t xml:space="preserve">                  ),</w:t>
      </w:r>
    </w:p>
    <w:p w14:paraId="0B701B18" w14:textId="77777777" w:rsidR="00947DCB" w:rsidRPr="00DE39BA" w:rsidRDefault="00947DCB" w:rsidP="00F535CA">
      <w:pPr>
        <w:widowControl w:val="0"/>
        <w:rPr>
          <w:rFonts w:eastAsia="Calibri"/>
          <w:bCs/>
          <w:szCs w:val="24"/>
          <w:lang w:val="en-IN"/>
        </w:rPr>
        <w:pPrChange w:id="2257" w:author="mananarora1571@gmail.com" w:date="2021-05-30T15:12:00Z">
          <w:pPr/>
        </w:pPrChange>
      </w:pPr>
      <w:r w:rsidRPr="00DE39BA">
        <w:rPr>
          <w:rFonts w:eastAsia="Calibri"/>
          <w:bCs/>
          <w:szCs w:val="24"/>
          <w:lang w:val="en-IN"/>
        </w:rPr>
        <w:t xml:space="preserve">                ),</w:t>
      </w:r>
    </w:p>
    <w:p w14:paraId="66CC0FF4" w14:textId="77777777" w:rsidR="00947DCB" w:rsidRPr="00DE39BA" w:rsidRDefault="00947DCB" w:rsidP="00F535CA">
      <w:pPr>
        <w:widowControl w:val="0"/>
        <w:rPr>
          <w:rFonts w:eastAsia="Calibri"/>
          <w:bCs/>
          <w:szCs w:val="24"/>
          <w:lang w:val="en-IN"/>
        </w:rPr>
        <w:pPrChange w:id="2258" w:author="mananarora1571@gmail.com" w:date="2021-05-30T15:12:00Z">
          <w:pPr/>
        </w:pPrChange>
      </w:pPr>
      <w:r w:rsidRPr="00DE39BA">
        <w:rPr>
          <w:rFonts w:eastAsia="Calibri"/>
          <w:bCs/>
          <w:szCs w:val="24"/>
          <w:lang w:val="en-IN"/>
        </w:rPr>
        <w:t xml:space="preserve">                Padding(</w:t>
      </w:r>
    </w:p>
    <w:p w14:paraId="3D8CF23C" w14:textId="77777777" w:rsidR="00947DCB" w:rsidRPr="00DE39BA" w:rsidRDefault="00947DCB" w:rsidP="00F535CA">
      <w:pPr>
        <w:widowControl w:val="0"/>
        <w:rPr>
          <w:rFonts w:eastAsia="Calibri"/>
          <w:bCs/>
          <w:szCs w:val="24"/>
          <w:lang w:val="en-IN"/>
        </w:rPr>
        <w:pPrChange w:id="2259" w:author="mananarora1571@gmail.com" w:date="2021-05-30T15:12:00Z">
          <w:pPr/>
        </w:pPrChange>
      </w:pPr>
      <w:r w:rsidRPr="00DE39BA">
        <w:rPr>
          <w:rFonts w:eastAsia="Calibri"/>
          <w:bCs/>
          <w:szCs w:val="24"/>
          <w:lang w:val="en-IN"/>
        </w:rPr>
        <w:t xml:space="preserve">                  padding: const EdgeInsets.all(8.0),</w:t>
      </w:r>
    </w:p>
    <w:p w14:paraId="6335C588" w14:textId="77777777" w:rsidR="00947DCB" w:rsidRPr="00DE39BA" w:rsidRDefault="00947DCB" w:rsidP="00F535CA">
      <w:pPr>
        <w:widowControl w:val="0"/>
        <w:rPr>
          <w:rFonts w:eastAsia="Calibri"/>
          <w:bCs/>
          <w:szCs w:val="24"/>
          <w:lang w:val="en-IN"/>
        </w:rPr>
        <w:pPrChange w:id="2260" w:author="mananarora1571@gmail.com" w:date="2021-05-30T15:12:00Z">
          <w:pPr/>
        </w:pPrChange>
      </w:pPr>
      <w:r w:rsidRPr="00DE39BA">
        <w:rPr>
          <w:rFonts w:eastAsia="Calibri"/>
          <w:bCs/>
          <w:szCs w:val="24"/>
          <w:lang w:val="en-IN"/>
        </w:rPr>
        <w:t xml:space="preserve">                  child: TextFormField(</w:t>
      </w:r>
    </w:p>
    <w:p w14:paraId="20E7D52A" w14:textId="77777777" w:rsidR="00947DCB" w:rsidRPr="00DE39BA" w:rsidRDefault="00947DCB" w:rsidP="00F535CA">
      <w:pPr>
        <w:widowControl w:val="0"/>
        <w:rPr>
          <w:rFonts w:eastAsia="Calibri"/>
          <w:bCs/>
          <w:szCs w:val="24"/>
          <w:lang w:val="en-IN"/>
        </w:rPr>
        <w:pPrChange w:id="2261" w:author="mananarora1571@gmail.com" w:date="2021-05-30T15:12:00Z">
          <w:pPr/>
        </w:pPrChange>
      </w:pPr>
      <w:r w:rsidRPr="00DE39BA">
        <w:rPr>
          <w:rFonts w:eastAsia="Calibri"/>
          <w:bCs/>
          <w:szCs w:val="24"/>
          <w:lang w:val="en-IN"/>
        </w:rPr>
        <w:t xml:space="preserve">                    textInputAction: TextInputAction.done,</w:t>
      </w:r>
    </w:p>
    <w:p w14:paraId="78E96F2A" w14:textId="77777777" w:rsidR="00947DCB" w:rsidRPr="00DE39BA" w:rsidRDefault="00947DCB" w:rsidP="00F535CA">
      <w:pPr>
        <w:widowControl w:val="0"/>
        <w:rPr>
          <w:rFonts w:eastAsia="Calibri"/>
          <w:bCs/>
          <w:szCs w:val="24"/>
          <w:lang w:val="en-IN"/>
        </w:rPr>
        <w:pPrChange w:id="2262" w:author="mananarora1571@gmail.com" w:date="2021-05-30T15:12:00Z">
          <w:pPr/>
        </w:pPrChange>
      </w:pPr>
      <w:r w:rsidRPr="00DE39BA">
        <w:rPr>
          <w:rFonts w:eastAsia="Calibri"/>
          <w:bCs/>
          <w:szCs w:val="24"/>
          <w:lang w:val="en-IN"/>
        </w:rPr>
        <w:t xml:space="preserve">                    autovalidateMode: AutovalidateMode.onUserInteraction,</w:t>
      </w:r>
    </w:p>
    <w:p w14:paraId="2E5AA654" w14:textId="77777777" w:rsidR="00947DCB" w:rsidRPr="00DE39BA" w:rsidRDefault="00947DCB" w:rsidP="00F535CA">
      <w:pPr>
        <w:widowControl w:val="0"/>
        <w:rPr>
          <w:rFonts w:eastAsia="Calibri"/>
          <w:bCs/>
          <w:szCs w:val="24"/>
          <w:lang w:val="en-IN"/>
        </w:rPr>
        <w:pPrChange w:id="2263" w:author="mananarora1571@gmail.com" w:date="2021-05-30T15:12:00Z">
          <w:pPr/>
        </w:pPrChange>
      </w:pPr>
      <w:r w:rsidRPr="00DE39BA">
        <w:rPr>
          <w:rFonts w:eastAsia="Calibri"/>
          <w:bCs/>
          <w:szCs w:val="24"/>
          <w:lang w:val="en-IN"/>
        </w:rPr>
        <w:t xml:space="preserve">                    validator: (value) {</w:t>
      </w:r>
    </w:p>
    <w:p w14:paraId="66ABB8F5" w14:textId="77777777" w:rsidR="00947DCB" w:rsidRPr="00DE39BA" w:rsidRDefault="00947DCB" w:rsidP="00F535CA">
      <w:pPr>
        <w:widowControl w:val="0"/>
        <w:rPr>
          <w:rFonts w:eastAsia="Calibri"/>
          <w:bCs/>
          <w:szCs w:val="24"/>
          <w:lang w:val="en-IN"/>
        </w:rPr>
        <w:pPrChange w:id="2264" w:author="mananarora1571@gmail.com" w:date="2021-05-30T15:12:00Z">
          <w:pPr/>
        </w:pPrChange>
      </w:pPr>
      <w:r w:rsidRPr="00DE39BA">
        <w:rPr>
          <w:rFonts w:eastAsia="Calibri"/>
          <w:bCs/>
          <w:szCs w:val="24"/>
          <w:lang w:val="en-IN"/>
        </w:rPr>
        <w:t xml:space="preserve">                      if (!GetUtils.isLengthEqualTo(value, 10)) {</w:t>
      </w:r>
    </w:p>
    <w:p w14:paraId="64E3840A" w14:textId="77777777" w:rsidR="00947DCB" w:rsidRPr="00DE39BA" w:rsidRDefault="00947DCB" w:rsidP="00F535CA">
      <w:pPr>
        <w:widowControl w:val="0"/>
        <w:rPr>
          <w:rFonts w:eastAsia="Calibri"/>
          <w:bCs/>
          <w:szCs w:val="24"/>
          <w:lang w:val="en-IN"/>
        </w:rPr>
        <w:pPrChange w:id="2265" w:author="mananarora1571@gmail.com" w:date="2021-05-30T15:12:00Z">
          <w:pPr/>
        </w:pPrChange>
      </w:pPr>
      <w:r w:rsidRPr="00DE39BA">
        <w:rPr>
          <w:rFonts w:eastAsia="Calibri"/>
          <w:bCs/>
          <w:szCs w:val="24"/>
          <w:lang w:val="en-IN"/>
        </w:rPr>
        <w:t xml:space="preserve">                        return 'Please enter a valid Phone Number';</w:t>
      </w:r>
    </w:p>
    <w:p w14:paraId="074D6933" w14:textId="77777777" w:rsidR="00947DCB" w:rsidRPr="00DE39BA" w:rsidRDefault="00947DCB" w:rsidP="00F535CA">
      <w:pPr>
        <w:widowControl w:val="0"/>
        <w:rPr>
          <w:rFonts w:eastAsia="Calibri"/>
          <w:bCs/>
          <w:szCs w:val="24"/>
          <w:lang w:val="en-IN"/>
        </w:rPr>
        <w:pPrChange w:id="2266" w:author="mananarora1571@gmail.com" w:date="2021-05-30T15:12:00Z">
          <w:pPr/>
        </w:pPrChange>
      </w:pPr>
      <w:r w:rsidRPr="00DE39BA">
        <w:rPr>
          <w:rFonts w:eastAsia="Calibri"/>
          <w:bCs/>
          <w:szCs w:val="24"/>
          <w:lang w:val="en-IN"/>
        </w:rPr>
        <w:t xml:space="preserve">                      }</w:t>
      </w:r>
    </w:p>
    <w:p w14:paraId="3FC97CC7" w14:textId="77777777" w:rsidR="00947DCB" w:rsidRPr="00DE39BA" w:rsidRDefault="00947DCB" w:rsidP="00F535CA">
      <w:pPr>
        <w:widowControl w:val="0"/>
        <w:rPr>
          <w:rFonts w:eastAsia="Calibri"/>
          <w:bCs/>
          <w:szCs w:val="24"/>
          <w:lang w:val="en-IN"/>
        </w:rPr>
        <w:pPrChange w:id="2267" w:author="mananarora1571@gmail.com" w:date="2021-05-30T15:12:00Z">
          <w:pPr/>
        </w:pPrChange>
      </w:pPr>
      <w:r w:rsidRPr="00DE39BA">
        <w:rPr>
          <w:rFonts w:eastAsia="Calibri"/>
          <w:bCs/>
          <w:szCs w:val="24"/>
          <w:lang w:val="en-IN"/>
        </w:rPr>
        <w:t xml:space="preserve">                      _phoneNum = value;</w:t>
      </w:r>
    </w:p>
    <w:p w14:paraId="2FC4C16D" w14:textId="77777777" w:rsidR="00947DCB" w:rsidRPr="00DE39BA" w:rsidRDefault="00947DCB" w:rsidP="00F535CA">
      <w:pPr>
        <w:widowControl w:val="0"/>
        <w:rPr>
          <w:rFonts w:eastAsia="Calibri"/>
          <w:bCs/>
          <w:szCs w:val="24"/>
          <w:lang w:val="en-IN"/>
        </w:rPr>
        <w:pPrChange w:id="2268" w:author="mananarora1571@gmail.com" w:date="2021-05-30T15:12:00Z">
          <w:pPr/>
        </w:pPrChange>
      </w:pPr>
      <w:r w:rsidRPr="00DE39BA">
        <w:rPr>
          <w:rFonts w:eastAsia="Calibri"/>
          <w:bCs/>
          <w:szCs w:val="24"/>
          <w:lang w:val="en-IN"/>
        </w:rPr>
        <w:t xml:space="preserve">                      return null;</w:t>
      </w:r>
    </w:p>
    <w:p w14:paraId="2A3D31FD" w14:textId="77777777" w:rsidR="00947DCB" w:rsidRPr="00DE39BA" w:rsidRDefault="00947DCB" w:rsidP="00F535CA">
      <w:pPr>
        <w:widowControl w:val="0"/>
        <w:rPr>
          <w:rFonts w:eastAsia="Calibri"/>
          <w:bCs/>
          <w:szCs w:val="24"/>
          <w:lang w:val="en-IN"/>
        </w:rPr>
        <w:pPrChange w:id="2269" w:author="mananarora1571@gmail.com" w:date="2021-05-30T15:12:00Z">
          <w:pPr/>
        </w:pPrChange>
      </w:pPr>
      <w:r w:rsidRPr="00DE39BA">
        <w:rPr>
          <w:rFonts w:eastAsia="Calibri"/>
          <w:bCs/>
          <w:szCs w:val="24"/>
          <w:lang w:val="en-IN"/>
        </w:rPr>
        <w:lastRenderedPageBreak/>
        <w:t xml:space="preserve">                    },</w:t>
      </w:r>
    </w:p>
    <w:p w14:paraId="08B38404" w14:textId="77777777" w:rsidR="00947DCB" w:rsidRPr="00DE39BA" w:rsidRDefault="00947DCB" w:rsidP="00F535CA">
      <w:pPr>
        <w:widowControl w:val="0"/>
        <w:rPr>
          <w:rFonts w:eastAsia="Calibri"/>
          <w:bCs/>
          <w:szCs w:val="24"/>
          <w:lang w:val="en-IN"/>
        </w:rPr>
        <w:pPrChange w:id="2270" w:author="mananarora1571@gmail.com" w:date="2021-05-30T15:12:00Z">
          <w:pPr/>
        </w:pPrChange>
      </w:pPr>
      <w:r w:rsidRPr="00DE39BA">
        <w:rPr>
          <w:rFonts w:eastAsia="Calibri"/>
          <w:bCs/>
          <w:szCs w:val="24"/>
          <w:lang w:val="en-IN"/>
        </w:rPr>
        <w:t xml:space="preserve">                    keyboardType: TextInputType.phone,</w:t>
      </w:r>
    </w:p>
    <w:p w14:paraId="69DC3D68" w14:textId="77777777" w:rsidR="00947DCB" w:rsidRPr="00DE39BA" w:rsidRDefault="00947DCB" w:rsidP="00F535CA">
      <w:pPr>
        <w:widowControl w:val="0"/>
        <w:rPr>
          <w:rFonts w:eastAsia="Calibri"/>
          <w:bCs/>
          <w:szCs w:val="24"/>
          <w:lang w:val="en-IN"/>
        </w:rPr>
        <w:pPrChange w:id="2271" w:author="mananarora1571@gmail.com" w:date="2021-05-30T15:12:00Z">
          <w:pPr/>
        </w:pPrChange>
      </w:pPr>
      <w:r w:rsidRPr="00DE39BA">
        <w:rPr>
          <w:rFonts w:eastAsia="Calibri"/>
          <w:bCs/>
          <w:szCs w:val="24"/>
          <w:lang w:val="en-IN"/>
        </w:rPr>
        <w:t xml:space="preserve">                    textAlign: TextAlign.center,</w:t>
      </w:r>
    </w:p>
    <w:p w14:paraId="412CA236" w14:textId="77777777" w:rsidR="00947DCB" w:rsidRPr="00DE39BA" w:rsidRDefault="00947DCB" w:rsidP="00F535CA">
      <w:pPr>
        <w:widowControl w:val="0"/>
        <w:rPr>
          <w:rFonts w:eastAsia="Calibri"/>
          <w:bCs/>
          <w:szCs w:val="24"/>
          <w:lang w:val="en-IN"/>
        </w:rPr>
        <w:pPrChange w:id="2272" w:author="mananarora1571@gmail.com" w:date="2021-05-30T15:12:00Z">
          <w:pPr/>
        </w:pPrChange>
      </w:pPr>
      <w:r w:rsidRPr="00DE39BA">
        <w:rPr>
          <w:rFonts w:eastAsia="Calibri"/>
          <w:bCs/>
          <w:szCs w:val="24"/>
          <w:lang w:val="en-IN"/>
        </w:rPr>
        <w:t xml:space="preserve">                    style: const TextStyle(fontSize: 20),</w:t>
      </w:r>
    </w:p>
    <w:p w14:paraId="6857CCE1" w14:textId="77777777" w:rsidR="00947DCB" w:rsidRPr="00DE39BA" w:rsidRDefault="00947DCB" w:rsidP="00F535CA">
      <w:pPr>
        <w:widowControl w:val="0"/>
        <w:rPr>
          <w:rFonts w:eastAsia="Calibri"/>
          <w:bCs/>
          <w:szCs w:val="24"/>
          <w:lang w:val="en-IN"/>
        </w:rPr>
        <w:pPrChange w:id="2273" w:author="mananarora1571@gmail.com" w:date="2021-05-30T15:12:00Z">
          <w:pPr/>
        </w:pPrChange>
      </w:pPr>
      <w:r w:rsidRPr="00DE39BA">
        <w:rPr>
          <w:rFonts w:eastAsia="Calibri"/>
          <w:bCs/>
          <w:szCs w:val="24"/>
          <w:lang w:val="en-IN"/>
        </w:rPr>
        <w:t xml:space="preserve">                    decoration: style.kInputDecoration.copyWith(</w:t>
      </w:r>
    </w:p>
    <w:p w14:paraId="0B5BB6B9" w14:textId="77777777" w:rsidR="00947DCB" w:rsidRPr="00DE39BA" w:rsidRDefault="00947DCB" w:rsidP="00F535CA">
      <w:pPr>
        <w:widowControl w:val="0"/>
        <w:rPr>
          <w:rFonts w:eastAsia="Calibri"/>
          <w:bCs/>
          <w:szCs w:val="24"/>
          <w:lang w:val="en-IN"/>
        </w:rPr>
        <w:pPrChange w:id="2274" w:author="mananarora1571@gmail.com" w:date="2021-05-30T15:12:00Z">
          <w:pPr/>
        </w:pPrChange>
      </w:pPr>
      <w:r w:rsidRPr="00DE39BA">
        <w:rPr>
          <w:rFonts w:eastAsia="Calibri"/>
          <w:bCs/>
          <w:szCs w:val="24"/>
          <w:lang w:val="en-IN"/>
        </w:rPr>
        <w:t xml:space="preserve">                      hintText: 'Enter your Phone Number',</w:t>
      </w:r>
    </w:p>
    <w:p w14:paraId="587D88A9" w14:textId="77777777" w:rsidR="00947DCB" w:rsidRPr="00DE39BA" w:rsidRDefault="00947DCB" w:rsidP="00F535CA">
      <w:pPr>
        <w:widowControl w:val="0"/>
        <w:rPr>
          <w:rFonts w:eastAsia="Calibri"/>
          <w:bCs/>
          <w:szCs w:val="24"/>
          <w:lang w:val="en-IN"/>
        </w:rPr>
        <w:pPrChange w:id="2275" w:author="mananarora1571@gmail.com" w:date="2021-05-30T15:12:00Z">
          <w:pPr/>
        </w:pPrChange>
      </w:pPr>
      <w:r w:rsidRPr="00DE39BA">
        <w:rPr>
          <w:rFonts w:eastAsia="Calibri"/>
          <w:bCs/>
          <w:szCs w:val="24"/>
          <w:lang w:val="en-IN"/>
        </w:rPr>
        <w:t xml:space="preserve">                      labelText: 'Phone Number',</w:t>
      </w:r>
    </w:p>
    <w:p w14:paraId="62F090BC" w14:textId="77777777" w:rsidR="00947DCB" w:rsidRPr="00DE39BA" w:rsidRDefault="00947DCB" w:rsidP="00F535CA">
      <w:pPr>
        <w:widowControl w:val="0"/>
        <w:rPr>
          <w:rFonts w:eastAsia="Calibri"/>
          <w:bCs/>
          <w:szCs w:val="24"/>
          <w:lang w:val="en-IN"/>
        </w:rPr>
        <w:pPrChange w:id="2276" w:author="mananarora1571@gmail.com" w:date="2021-05-30T15:12:00Z">
          <w:pPr/>
        </w:pPrChange>
      </w:pPr>
      <w:r w:rsidRPr="00DE39BA">
        <w:rPr>
          <w:rFonts w:eastAsia="Calibri"/>
          <w:bCs/>
          <w:szCs w:val="24"/>
          <w:lang w:val="en-IN"/>
        </w:rPr>
        <w:t xml:space="preserve">                    ),</w:t>
      </w:r>
    </w:p>
    <w:p w14:paraId="41ED783A" w14:textId="77777777" w:rsidR="00947DCB" w:rsidRPr="00DE39BA" w:rsidRDefault="00947DCB" w:rsidP="00F535CA">
      <w:pPr>
        <w:widowControl w:val="0"/>
        <w:rPr>
          <w:rFonts w:eastAsia="Calibri"/>
          <w:bCs/>
          <w:szCs w:val="24"/>
          <w:lang w:val="en-IN"/>
        </w:rPr>
        <w:pPrChange w:id="2277" w:author="mananarora1571@gmail.com" w:date="2021-05-30T15:12:00Z">
          <w:pPr/>
        </w:pPrChange>
      </w:pPr>
      <w:r w:rsidRPr="00DE39BA">
        <w:rPr>
          <w:rFonts w:eastAsia="Calibri"/>
          <w:bCs/>
          <w:szCs w:val="24"/>
          <w:lang w:val="en-IN"/>
        </w:rPr>
        <w:t xml:space="preserve">                  ),</w:t>
      </w:r>
    </w:p>
    <w:p w14:paraId="4E2A338B" w14:textId="77777777" w:rsidR="00947DCB" w:rsidRPr="00DE39BA" w:rsidRDefault="00947DCB" w:rsidP="00F535CA">
      <w:pPr>
        <w:widowControl w:val="0"/>
        <w:rPr>
          <w:rFonts w:eastAsia="Calibri"/>
          <w:bCs/>
          <w:szCs w:val="24"/>
          <w:lang w:val="en-IN"/>
        </w:rPr>
        <w:pPrChange w:id="2278" w:author="mananarora1571@gmail.com" w:date="2021-05-30T15:12:00Z">
          <w:pPr/>
        </w:pPrChange>
      </w:pPr>
      <w:r w:rsidRPr="00DE39BA">
        <w:rPr>
          <w:rFonts w:eastAsia="Calibri"/>
          <w:bCs/>
          <w:szCs w:val="24"/>
          <w:lang w:val="en-IN"/>
        </w:rPr>
        <w:t xml:space="preserve">                ),</w:t>
      </w:r>
    </w:p>
    <w:p w14:paraId="4408399B" w14:textId="77777777" w:rsidR="00947DCB" w:rsidRPr="00DE39BA" w:rsidRDefault="00947DCB" w:rsidP="00F535CA">
      <w:pPr>
        <w:widowControl w:val="0"/>
        <w:rPr>
          <w:rFonts w:eastAsia="Calibri"/>
          <w:bCs/>
          <w:szCs w:val="24"/>
          <w:lang w:val="en-IN"/>
        </w:rPr>
        <w:pPrChange w:id="2279" w:author="mananarora1571@gmail.com" w:date="2021-05-30T15:12:00Z">
          <w:pPr/>
        </w:pPrChange>
      </w:pPr>
      <w:r w:rsidRPr="00DE39BA">
        <w:rPr>
          <w:rFonts w:eastAsia="Calibri"/>
          <w:bCs/>
          <w:szCs w:val="24"/>
          <w:lang w:val="en-IN"/>
        </w:rPr>
        <w:t xml:space="preserve">                Obx(() {</w:t>
      </w:r>
    </w:p>
    <w:p w14:paraId="0A96CE8C" w14:textId="77777777" w:rsidR="00947DCB" w:rsidRPr="00DE39BA" w:rsidRDefault="00947DCB" w:rsidP="00F535CA">
      <w:pPr>
        <w:widowControl w:val="0"/>
        <w:rPr>
          <w:rFonts w:eastAsia="Calibri"/>
          <w:bCs/>
          <w:szCs w:val="24"/>
          <w:lang w:val="en-IN"/>
        </w:rPr>
        <w:pPrChange w:id="2280" w:author="mananarora1571@gmail.com" w:date="2021-05-30T15:12:00Z">
          <w:pPr/>
        </w:pPrChange>
      </w:pPr>
      <w:r w:rsidRPr="00DE39BA">
        <w:rPr>
          <w:rFonts w:eastAsia="Calibri"/>
          <w:bCs/>
          <w:szCs w:val="24"/>
          <w:lang w:val="en-IN"/>
        </w:rPr>
        <w:t xml:space="preserve">                  if (controller.currentState.value == AppState.loading) {</w:t>
      </w:r>
    </w:p>
    <w:p w14:paraId="567E7F2A" w14:textId="77777777" w:rsidR="00947DCB" w:rsidRPr="00DE39BA" w:rsidRDefault="00947DCB" w:rsidP="00F535CA">
      <w:pPr>
        <w:widowControl w:val="0"/>
        <w:rPr>
          <w:rFonts w:eastAsia="Calibri"/>
          <w:bCs/>
          <w:szCs w:val="24"/>
          <w:lang w:val="en-IN"/>
        </w:rPr>
        <w:pPrChange w:id="2281" w:author="mananarora1571@gmail.com" w:date="2021-05-30T15:12:00Z">
          <w:pPr/>
        </w:pPrChange>
      </w:pPr>
      <w:r w:rsidRPr="00DE39BA">
        <w:rPr>
          <w:rFonts w:eastAsia="Calibri"/>
          <w:bCs/>
          <w:szCs w:val="24"/>
          <w:lang w:val="en-IN"/>
        </w:rPr>
        <w:t xml:space="preserve">                    return const Center(child: CircularProgressIndicator());</w:t>
      </w:r>
    </w:p>
    <w:p w14:paraId="4DE151D6" w14:textId="77777777" w:rsidR="00947DCB" w:rsidRPr="00DE39BA" w:rsidRDefault="00947DCB" w:rsidP="00F535CA">
      <w:pPr>
        <w:widowControl w:val="0"/>
        <w:rPr>
          <w:rFonts w:eastAsia="Calibri"/>
          <w:bCs/>
          <w:szCs w:val="24"/>
          <w:lang w:val="en-IN"/>
        </w:rPr>
        <w:pPrChange w:id="2282" w:author="mananarora1571@gmail.com" w:date="2021-05-30T15:12:00Z">
          <w:pPr/>
        </w:pPrChange>
      </w:pPr>
      <w:r w:rsidRPr="00DE39BA">
        <w:rPr>
          <w:rFonts w:eastAsia="Calibri"/>
          <w:bCs/>
          <w:szCs w:val="24"/>
          <w:lang w:val="en-IN"/>
        </w:rPr>
        <w:t xml:space="preserve">                  } else if (controller.currentState.value == AppState.loaded) {</w:t>
      </w:r>
    </w:p>
    <w:p w14:paraId="580D67F1" w14:textId="77777777" w:rsidR="00947DCB" w:rsidRPr="00DE39BA" w:rsidRDefault="00947DCB" w:rsidP="00F535CA">
      <w:pPr>
        <w:widowControl w:val="0"/>
        <w:rPr>
          <w:rFonts w:eastAsia="Calibri"/>
          <w:bCs/>
          <w:szCs w:val="24"/>
          <w:lang w:val="en-IN"/>
        </w:rPr>
        <w:pPrChange w:id="2283" w:author="mananarora1571@gmail.com" w:date="2021-05-30T15:12:00Z">
          <w:pPr/>
        </w:pPrChange>
      </w:pPr>
      <w:r w:rsidRPr="00DE39BA">
        <w:rPr>
          <w:rFonts w:eastAsia="Calibri"/>
          <w:bCs/>
          <w:szCs w:val="24"/>
          <w:lang w:val="en-IN"/>
        </w:rPr>
        <w:t xml:space="preserve">                    Future.delayed(</w:t>
      </w:r>
    </w:p>
    <w:p w14:paraId="1559634B" w14:textId="77777777" w:rsidR="00947DCB" w:rsidRPr="00DE39BA" w:rsidRDefault="00947DCB" w:rsidP="00F535CA">
      <w:pPr>
        <w:widowControl w:val="0"/>
        <w:rPr>
          <w:rFonts w:eastAsia="Calibri"/>
          <w:bCs/>
          <w:szCs w:val="24"/>
          <w:lang w:val="en-IN"/>
        </w:rPr>
        <w:pPrChange w:id="2284" w:author="mananarora1571@gmail.com" w:date="2021-05-30T15:12:00Z">
          <w:pPr/>
        </w:pPrChange>
      </w:pPr>
      <w:r w:rsidRPr="00DE39BA">
        <w:rPr>
          <w:rFonts w:eastAsia="Calibri"/>
          <w:bCs/>
          <w:szCs w:val="24"/>
          <w:lang w:val="en-IN"/>
        </w:rPr>
        <w:t xml:space="preserve">                      Duration.zero,</w:t>
      </w:r>
    </w:p>
    <w:p w14:paraId="2142E673" w14:textId="77777777" w:rsidR="00947DCB" w:rsidRPr="00DE39BA" w:rsidRDefault="00947DCB" w:rsidP="00F535CA">
      <w:pPr>
        <w:widowControl w:val="0"/>
        <w:rPr>
          <w:rFonts w:eastAsia="Calibri"/>
          <w:bCs/>
          <w:szCs w:val="24"/>
          <w:lang w:val="en-IN"/>
        </w:rPr>
        <w:pPrChange w:id="2285" w:author="mananarora1571@gmail.com" w:date="2021-05-30T15:12:00Z">
          <w:pPr/>
        </w:pPrChange>
      </w:pPr>
      <w:r w:rsidRPr="00DE39BA">
        <w:rPr>
          <w:rFonts w:eastAsia="Calibri"/>
          <w:bCs/>
          <w:szCs w:val="24"/>
          <w:lang w:val="en-IN"/>
        </w:rPr>
        <w:t xml:space="preserve">                      () {</w:t>
      </w:r>
    </w:p>
    <w:p w14:paraId="1E8F9814" w14:textId="77777777" w:rsidR="00947DCB" w:rsidRPr="00DE39BA" w:rsidRDefault="00947DCB" w:rsidP="00F535CA">
      <w:pPr>
        <w:widowControl w:val="0"/>
        <w:rPr>
          <w:rFonts w:eastAsia="Calibri"/>
          <w:bCs/>
          <w:szCs w:val="24"/>
          <w:lang w:val="en-IN"/>
        </w:rPr>
        <w:pPrChange w:id="2286" w:author="mananarora1571@gmail.com" w:date="2021-05-30T15:12:00Z">
          <w:pPr/>
        </w:pPrChange>
      </w:pPr>
      <w:r w:rsidRPr="00DE39BA">
        <w:rPr>
          <w:rFonts w:eastAsia="Calibri"/>
          <w:bCs/>
          <w:szCs w:val="24"/>
          <w:lang w:val="en-IN"/>
        </w:rPr>
        <w:t xml:space="preserve">                        Get.offAllNamed(Routes.MAP);</w:t>
      </w:r>
    </w:p>
    <w:p w14:paraId="05CA09FE" w14:textId="77777777" w:rsidR="00947DCB" w:rsidRPr="00DE39BA" w:rsidRDefault="00947DCB" w:rsidP="00F535CA">
      <w:pPr>
        <w:widowControl w:val="0"/>
        <w:rPr>
          <w:rFonts w:eastAsia="Calibri"/>
          <w:bCs/>
          <w:szCs w:val="24"/>
          <w:lang w:val="en-IN"/>
        </w:rPr>
        <w:pPrChange w:id="2287" w:author="mananarora1571@gmail.com" w:date="2021-05-30T15:12:00Z">
          <w:pPr/>
        </w:pPrChange>
      </w:pPr>
      <w:r w:rsidRPr="00DE39BA">
        <w:rPr>
          <w:rFonts w:eastAsia="Calibri"/>
          <w:bCs/>
          <w:szCs w:val="24"/>
          <w:lang w:val="en-IN"/>
        </w:rPr>
        <w:t xml:space="preserve">                      },</w:t>
      </w:r>
    </w:p>
    <w:p w14:paraId="32EDF6C4" w14:textId="77777777" w:rsidR="00947DCB" w:rsidRPr="00DE39BA" w:rsidRDefault="00947DCB" w:rsidP="00F535CA">
      <w:pPr>
        <w:widowControl w:val="0"/>
        <w:rPr>
          <w:rFonts w:eastAsia="Calibri"/>
          <w:bCs/>
          <w:szCs w:val="24"/>
          <w:lang w:val="en-IN"/>
        </w:rPr>
        <w:pPrChange w:id="2288" w:author="mananarora1571@gmail.com" w:date="2021-05-30T15:12:00Z">
          <w:pPr/>
        </w:pPrChange>
      </w:pPr>
      <w:r w:rsidRPr="00DE39BA">
        <w:rPr>
          <w:rFonts w:eastAsia="Calibri"/>
          <w:bCs/>
          <w:szCs w:val="24"/>
          <w:lang w:val="en-IN"/>
        </w:rPr>
        <w:t xml:space="preserve">                    );</w:t>
      </w:r>
    </w:p>
    <w:p w14:paraId="6E209E75" w14:textId="77777777" w:rsidR="00947DCB" w:rsidRPr="00DE39BA" w:rsidRDefault="00947DCB" w:rsidP="00F535CA">
      <w:pPr>
        <w:widowControl w:val="0"/>
        <w:rPr>
          <w:rFonts w:eastAsia="Calibri"/>
          <w:bCs/>
          <w:szCs w:val="24"/>
          <w:lang w:val="en-IN"/>
        </w:rPr>
        <w:pPrChange w:id="2289" w:author="mananarora1571@gmail.com" w:date="2021-05-30T15:12:00Z">
          <w:pPr/>
        </w:pPrChange>
      </w:pPr>
      <w:r w:rsidRPr="00DE39BA">
        <w:rPr>
          <w:rFonts w:eastAsia="Calibri"/>
          <w:bCs/>
          <w:szCs w:val="24"/>
          <w:lang w:val="en-IN"/>
        </w:rPr>
        <w:t xml:space="preserve">                    return const SizedBox.shrink();</w:t>
      </w:r>
    </w:p>
    <w:p w14:paraId="746BE5DD" w14:textId="77777777" w:rsidR="00947DCB" w:rsidRPr="00DE39BA" w:rsidRDefault="00947DCB" w:rsidP="00F535CA">
      <w:pPr>
        <w:widowControl w:val="0"/>
        <w:rPr>
          <w:rFonts w:eastAsia="Calibri"/>
          <w:bCs/>
          <w:szCs w:val="24"/>
          <w:lang w:val="en-IN"/>
        </w:rPr>
        <w:pPrChange w:id="2290" w:author="mananarora1571@gmail.com" w:date="2021-05-30T15:12:00Z">
          <w:pPr/>
        </w:pPrChange>
      </w:pPr>
      <w:r w:rsidRPr="00DE39BA">
        <w:rPr>
          <w:rFonts w:eastAsia="Calibri"/>
          <w:bCs/>
          <w:szCs w:val="24"/>
          <w:lang w:val="en-IN"/>
        </w:rPr>
        <w:t xml:space="preserve">                  } else {</w:t>
      </w:r>
    </w:p>
    <w:p w14:paraId="6A5E36C2" w14:textId="77777777" w:rsidR="00947DCB" w:rsidRPr="00DE39BA" w:rsidRDefault="00947DCB" w:rsidP="00F535CA">
      <w:pPr>
        <w:widowControl w:val="0"/>
        <w:rPr>
          <w:rFonts w:eastAsia="Calibri"/>
          <w:bCs/>
          <w:szCs w:val="24"/>
          <w:lang w:val="en-IN"/>
        </w:rPr>
        <w:pPrChange w:id="2291" w:author="mananarora1571@gmail.com" w:date="2021-05-30T15:12:00Z">
          <w:pPr/>
        </w:pPrChange>
      </w:pPr>
      <w:r w:rsidRPr="00DE39BA">
        <w:rPr>
          <w:rFonts w:eastAsia="Calibri"/>
          <w:bCs/>
          <w:szCs w:val="24"/>
          <w:lang w:val="en-IN"/>
        </w:rPr>
        <w:t xml:space="preserve">                    return Text(controller.data);</w:t>
      </w:r>
    </w:p>
    <w:p w14:paraId="3B67AAD6" w14:textId="77777777" w:rsidR="00947DCB" w:rsidRPr="00DE39BA" w:rsidRDefault="00947DCB" w:rsidP="00F535CA">
      <w:pPr>
        <w:widowControl w:val="0"/>
        <w:rPr>
          <w:rFonts w:eastAsia="Calibri"/>
          <w:bCs/>
          <w:szCs w:val="24"/>
          <w:lang w:val="en-IN"/>
        </w:rPr>
        <w:pPrChange w:id="2292" w:author="mananarora1571@gmail.com" w:date="2021-05-30T15:12:00Z">
          <w:pPr/>
        </w:pPrChange>
      </w:pPr>
      <w:r w:rsidRPr="00DE39BA">
        <w:rPr>
          <w:rFonts w:eastAsia="Calibri"/>
          <w:bCs/>
          <w:szCs w:val="24"/>
          <w:lang w:val="en-IN"/>
        </w:rPr>
        <w:t xml:space="preserve">                  }</w:t>
      </w:r>
    </w:p>
    <w:p w14:paraId="13119EF9" w14:textId="77777777" w:rsidR="00947DCB" w:rsidRPr="00DE39BA" w:rsidRDefault="00947DCB" w:rsidP="00F535CA">
      <w:pPr>
        <w:widowControl w:val="0"/>
        <w:rPr>
          <w:rFonts w:eastAsia="Calibri"/>
          <w:bCs/>
          <w:szCs w:val="24"/>
          <w:lang w:val="en-IN"/>
        </w:rPr>
        <w:pPrChange w:id="2293" w:author="mananarora1571@gmail.com" w:date="2021-05-30T15:12:00Z">
          <w:pPr/>
        </w:pPrChange>
      </w:pPr>
      <w:r w:rsidRPr="00DE39BA">
        <w:rPr>
          <w:rFonts w:eastAsia="Calibri"/>
          <w:bCs/>
          <w:szCs w:val="24"/>
          <w:lang w:val="en-IN"/>
        </w:rPr>
        <w:t xml:space="preserve">                }),</w:t>
      </w:r>
    </w:p>
    <w:p w14:paraId="260C7805" w14:textId="77777777" w:rsidR="00947DCB" w:rsidRPr="00DE39BA" w:rsidRDefault="00947DCB" w:rsidP="00F535CA">
      <w:pPr>
        <w:widowControl w:val="0"/>
        <w:rPr>
          <w:rFonts w:eastAsia="Calibri"/>
          <w:bCs/>
          <w:szCs w:val="24"/>
          <w:lang w:val="en-IN"/>
        </w:rPr>
        <w:pPrChange w:id="2294" w:author="mananarora1571@gmail.com" w:date="2021-05-30T15:12:00Z">
          <w:pPr/>
        </w:pPrChange>
      </w:pPr>
      <w:r w:rsidRPr="00DE39BA">
        <w:rPr>
          <w:rFonts w:eastAsia="Calibri"/>
          <w:bCs/>
          <w:szCs w:val="24"/>
          <w:lang w:val="en-IN"/>
        </w:rPr>
        <w:t xml:space="preserve">                Button(</w:t>
      </w:r>
    </w:p>
    <w:p w14:paraId="47652F2F" w14:textId="77777777" w:rsidR="00947DCB" w:rsidRPr="00DE39BA" w:rsidRDefault="00947DCB" w:rsidP="00F535CA">
      <w:pPr>
        <w:widowControl w:val="0"/>
        <w:rPr>
          <w:rFonts w:eastAsia="Calibri"/>
          <w:bCs/>
          <w:szCs w:val="24"/>
          <w:lang w:val="en-IN"/>
        </w:rPr>
        <w:pPrChange w:id="2295" w:author="mananarora1571@gmail.com" w:date="2021-05-30T15:12:00Z">
          <w:pPr/>
        </w:pPrChange>
      </w:pPr>
      <w:r w:rsidRPr="00DE39BA">
        <w:rPr>
          <w:rFonts w:eastAsia="Calibri"/>
          <w:bCs/>
          <w:szCs w:val="24"/>
          <w:lang w:val="en-IN"/>
        </w:rPr>
        <w:t xml:space="preserve">                  isTextOnly: false,</w:t>
      </w:r>
    </w:p>
    <w:p w14:paraId="0FCFEFF9" w14:textId="77777777" w:rsidR="00947DCB" w:rsidRPr="00DE39BA" w:rsidRDefault="00947DCB" w:rsidP="00F535CA">
      <w:pPr>
        <w:widowControl w:val="0"/>
        <w:rPr>
          <w:rFonts w:eastAsia="Calibri"/>
          <w:bCs/>
          <w:szCs w:val="24"/>
          <w:lang w:val="en-IN"/>
        </w:rPr>
        <w:pPrChange w:id="2296" w:author="mananarora1571@gmail.com" w:date="2021-05-30T15:12:00Z">
          <w:pPr/>
        </w:pPrChange>
      </w:pPr>
      <w:r w:rsidRPr="00DE39BA">
        <w:rPr>
          <w:rFonts w:eastAsia="Calibri"/>
          <w:bCs/>
          <w:szCs w:val="24"/>
          <w:lang w:val="en-IN"/>
        </w:rPr>
        <w:lastRenderedPageBreak/>
        <w:t xml:space="preserve">                  text: 'Sign Up',</w:t>
      </w:r>
    </w:p>
    <w:p w14:paraId="3735EB64" w14:textId="77777777" w:rsidR="00947DCB" w:rsidRPr="00DE39BA" w:rsidRDefault="00947DCB" w:rsidP="00F535CA">
      <w:pPr>
        <w:widowControl w:val="0"/>
        <w:rPr>
          <w:rFonts w:eastAsia="Calibri"/>
          <w:bCs/>
          <w:szCs w:val="24"/>
          <w:lang w:val="en-IN"/>
        </w:rPr>
        <w:pPrChange w:id="2297" w:author="mananarora1571@gmail.com" w:date="2021-05-30T15:12:00Z">
          <w:pPr/>
        </w:pPrChange>
      </w:pPr>
      <w:r w:rsidRPr="00DE39BA">
        <w:rPr>
          <w:rFonts w:eastAsia="Calibri"/>
          <w:bCs/>
          <w:szCs w:val="24"/>
          <w:lang w:val="en-IN"/>
        </w:rPr>
        <w:t xml:space="preserve">                  icon: Icons.lock_open,</w:t>
      </w:r>
    </w:p>
    <w:p w14:paraId="2A941D31" w14:textId="77777777" w:rsidR="00947DCB" w:rsidRPr="00DE39BA" w:rsidRDefault="00947DCB" w:rsidP="00F535CA">
      <w:pPr>
        <w:widowControl w:val="0"/>
        <w:rPr>
          <w:rFonts w:eastAsia="Calibri"/>
          <w:bCs/>
          <w:szCs w:val="24"/>
          <w:lang w:val="en-IN"/>
        </w:rPr>
        <w:pPrChange w:id="2298" w:author="mananarora1571@gmail.com" w:date="2021-05-30T15:12:00Z">
          <w:pPr/>
        </w:pPrChange>
      </w:pPr>
      <w:r w:rsidRPr="00DE39BA">
        <w:rPr>
          <w:rFonts w:eastAsia="Calibri"/>
          <w:bCs/>
          <w:szCs w:val="24"/>
          <w:lang w:val="en-IN"/>
        </w:rPr>
        <w:t xml:space="preserve">                  onPressed: () async {</w:t>
      </w:r>
    </w:p>
    <w:p w14:paraId="0F30ADAE" w14:textId="77777777" w:rsidR="00947DCB" w:rsidRPr="00DE39BA" w:rsidRDefault="00947DCB" w:rsidP="00F535CA">
      <w:pPr>
        <w:widowControl w:val="0"/>
        <w:rPr>
          <w:rFonts w:eastAsia="Calibri"/>
          <w:bCs/>
          <w:szCs w:val="24"/>
          <w:lang w:val="en-IN"/>
        </w:rPr>
        <w:pPrChange w:id="2299" w:author="mananarora1571@gmail.com" w:date="2021-05-30T15:12:00Z">
          <w:pPr/>
        </w:pPrChange>
      </w:pPr>
      <w:r w:rsidRPr="00DE39BA">
        <w:rPr>
          <w:rFonts w:eastAsia="Calibri"/>
          <w:bCs/>
          <w:szCs w:val="24"/>
          <w:lang w:val="en-IN"/>
        </w:rPr>
        <w:t xml:space="preserve">                    if (_formKey.currentState.validate()) {</w:t>
      </w:r>
    </w:p>
    <w:p w14:paraId="5983AD9F" w14:textId="77777777" w:rsidR="00947DCB" w:rsidRPr="00DE39BA" w:rsidRDefault="00947DCB" w:rsidP="00F535CA">
      <w:pPr>
        <w:widowControl w:val="0"/>
        <w:rPr>
          <w:rFonts w:eastAsia="Calibri"/>
          <w:bCs/>
          <w:szCs w:val="24"/>
          <w:lang w:val="en-IN"/>
        </w:rPr>
        <w:pPrChange w:id="2300" w:author="mananarora1571@gmail.com" w:date="2021-05-30T15:12:00Z">
          <w:pPr/>
        </w:pPrChange>
      </w:pPr>
      <w:r w:rsidRPr="00DE39BA">
        <w:rPr>
          <w:rFonts w:eastAsia="Calibri"/>
          <w:bCs/>
          <w:szCs w:val="24"/>
          <w:lang w:val="en-IN"/>
        </w:rPr>
        <w:t xml:space="preserve">                      final LocationData locationData =</w:t>
      </w:r>
    </w:p>
    <w:p w14:paraId="2BA89C8E" w14:textId="77777777" w:rsidR="00947DCB" w:rsidRPr="00DE39BA" w:rsidRDefault="00947DCB" w:rsidP="00F535CA">
      <w:pPr>
        <w:widowControl w:val="0"/>
        <w:rPr>
          <w:rFonts w:eastAsia="Calibri"/>
          <w:bCs/>
          <w:szCs w:val="24"/>
          <w:lang w:val="en-IN"/>
        </w:rPr>
        <w:pPrChange w:id="2301" w:author="mananarora1571@gmail.com" w:date="2021-05-30T15:12:00Z">
          <w:pPr/>
        </w:pPrChange>
      </w:pPr>
      <w:r w:rsidRPr="00DE39BA">
        <w:rPr>
          <w:rFonts w:eastAsia="Calibri"/>
          <w:bCs/>
          <w:szCs w:val="24"/>
          <w:lang w:val="en-IN"/>
        </w:rPr>
        <w:t xml:space="preserve">                          await sendLocationData();</w:t>
      </w:r>
    </w:p>
    <w:p w14:paraId="7E8ACDB9" w14:textId="77777777" w:rsidR="00947DCB" w:rsidRPr="00DE39BA" w:rsidRDefault="00947DCB" w:rsidP="00F535CA">
      <w:pPr>
        <w:widowControl w:val="0"/>
        <w:rPr>
          <w:rFonts w:eastAsia="Calibri"/>
          <w:bCs/>
          <w:szCs w:val="24"/>
          <w:lang w:val="en-IN"/>
        </w:rPr>
        <w:pPrChange w:id="2302" w:author="mananarora1571@gmail.com" w:date="2021-05-30T15:12:00Z">
          <w:pPr/>
        </w:pPrChange>
      </w:pPr>
      <w:r w:rsidRPr="00DE39BA">
        <w:rPr>
          <w:rFonts w:eastAsia="Calibri"/>
          <w:bCs/>
          <w:szCs w:val="24"/>
          <w:lang w:val="en-IN"/>
        </w:rPr>
        <w:t xml:space="preserve">                      controller.signUp(</w:t>
      </w:r>
    </w:p>
    <w:p w14:paraId="2E031FC1" w14:textId="77777777" w:rsidR="00947DCB" w:rsidRPr="00DE39BA" w:rsidRDefault="00947DCB" w:rsidP="00F535CA">
      <w:pPr>
        <w:widowControl w:val="0"/>
        <w:rPr>
          <w:rFonts w:eastAsia="Calibri"/>
          <w:bCs/>
          <w:szCs w:val="24"/>
          <w:lang w:val="en-IN"/>
        </w:rPr>
        <w:pPrChange w:id="2303" w:author="mananarora1571@gmail.com" w:date="2021-05-30T15:12:00Z">
          <w:pPr/>
        </w:pPrChange>
      </w:pPr>
      <w:r w:rsidRPr="00DE39BA">
        <w:rPr>
          <w:rFonts w:eastAsia="Calibri"/>
          <w:bCs/>
          <w:szCs w:val="24"/>
          <w:lang w:val="en-IN"/>
        </w:rPr>
        <w:t xml:space="preserve">                        username: _fullName,</w:t>
      </w:r>
    </w:p>
    <w:p w14:paraId="48E5F82B" w14:textId="77777777" w:rsidR="00947DCB" w:rsidRPr="00DE39BA" w:rsidRDefault="00947DCB" w:rsidP="00F535CA">
      <w:pPr>
        <w:widowControl w:val="0"/>
        <w:rPr>
          <w:rFonts w:eastAsia="Calibri"/>
          <w:bCs/>
          <w:szCs w:val="24"/>
          <w:lang w:val="en-IN"/>
        </w:rPr>
        <w:pPrChange w:id="2304" w:author="mananarora1571@gmail.com" w:date="2021-05-30T15:12:00Z">
          <w:pPr/>
        </w:pPrChange>
      </w:pPr>
      <w:r w:rsidRPr="00DE39BA">
        <w:rPr>
          <w:rFonts w:eastAsia="Calibri"/>
          <w:bCs/>
          <w:szCs w:val="24"/>
          <w:lang w:val="en-IN"/>
        </w:rPr>
        <w:t xml:space="preserve">                        phonenum: int.parse(_phoneNum),</w:t>
      </w:r>
    </w:p>
    <w:p w14:paraId="396E6748" w14:textId="77777777" w:rsidR="00947DCB" w:rsidRPr="00DE39BA" w:rsidRDefault="00947DCB" w:rsidP="00F535CA">
      <w:pPr>
        <w:widowControl w:val="0"/>
        <w:rPr>
          <w:rFonts w:eastAsia="Calibri"/>
          <w:bCs/>
          <w:szCs w:val="24"/>
          <w:lang w:val="en-IN"/>
        </w:rPr>
        <w:pPrChange w:id="2305" w:author="mananarora1571@gmail.com" w:date="2021-05-30T15:12:00Z">
          <w:pPr/>
        </w:pPrChange>
      </w:pPr>
      <w:r w:rsidRPr="00DE39BA">
        <w:rPr>
          <w:rFonts w:eastAsia="Calibri"/>
          <w:bCs/>
          <w:szCs w:val="24"/>
          <w:lang w:val="en-IN"/>
        </w:rPr>
        <w:t xml:space="preserve">                        email: _email,</w:t>
      </w:r>
    </w:p>
    <w:p w14:paraId="5B7D10F1" w14:textId="77777777" w:rsidR="00947DCB" w:rsidRPr="00DE39BA" w:rsidRDefault="00947DCB" w:rsidP="00F535CA">
      <w:pPr>
        <w:widowControl w:val="0"/>
        <w:rPr>
          <w:rFonts w:eastAsia="Calibri"/>
          <w:bCs/>
          <w:szCs w:val="24"/>
          <w:lang w:val="en-IN"/>
        </w:rPr>
        <w:pPrChange w:id="2306" w:author="mananarora1571@gmail.com" w:date="2021-05-30T15:12:00Z">
          <w:pPr/>
        </w:pPrChange>
      </w:pPr>
      <w:r w:rsidRPr="00DE39BA">
        <w:rPr>
          <w:rFonts w:eastAsia="Calibri"/>
          <w:bCs/>
          <w:szCs w:val="24"/>
          <w:lang w:val="en-IN"/>
        </w:rPr>
        <w:t xml:space="preserve">                        password: _password,</w:t>
      </w:r>
    </w:p>
    <w:p w14:paraId="67FFDAF2" w14:textId="77777777" w:rsidR="00947DCB" w:rsidRPr="00DE39BA" w:rsidRDefault="00947DCB" w:rsidP="00F535CA">
      <w:pPr>
        <w:widowControl w:val="0"/>
        <w:rPr>
          <w:rFonts w:eastAsia="Calibri"/>
          <w:bCs/>
          <w:szCs w:val="24"/>
          <w:lang w:val="en-IN"/>
        </w:rPr>
        <w:pPrChange w:id="2307" w:author="mananarora1571@gmail.com" w:date="2021-05-30T15:12:00Z">
          <w:pPr/>
        </w:pPrChange>
      </w:pPr>
      <w:r w:rsidRPr="00DE39BA">
        <w:rPr>
          <w:rFonts w:eastAsia="Calibri"/>
          <w:bCs/>
          <w:szCs w:val="24"/>
          <w:lang w:val="en-IN"/>
        </w:rPr>
        <w:t xml:space="preserve">                        longitude: locationData.longitude,</w:t>
      </w:r>
    </w:p>
    <w:p w14:paraId="5D7F573F" w14:textId="77777777" w:rsidR="00947DCB" w:rsidRPr="00DE39BA" w:rsidRDefault="00947DCB" w:rsidP="00F535CA">
      <w:pPr>
        <w:widowControl w:val="0"/>
        <w:rPr>
          <w:rFonts w:eastAsia="Calibri"/>
          <w:bCs/>
          <w:szCs w:val="24"/>
          <w:lang w:val="en-IN"/>
        </w:rPr>
        <w:pPrChange w:id="2308" w:author="mananarora1571@gmail.com" w:date="2021-05-30T15:12:00Z">
          <w:pPr/>
        </w:pPrChange>
      </w:pPr>
      <w:r w:rsidRPr="00DE39BA">
        <w:rPr>
          <w:rFonts w:eastAsia="Calibri"/>
          <w:bCs/>
          <w:szCs w:val="24"/>
          <w:lang w:val="en-IN"/>
        </w:rPr>
        <w:t xml:space="preserve">                        latitude: locationData.latitude,</w:t>
      </w:r>
    </w:p>
    <w:p w14:paraId="7942E3D9" w14:textId="77777777" w:rsidR="00947DCB" w:rsidRPr="00DE39BA" w:rsidRDefault="00947DCB" w:rsidP="00F535CA">
      <w:pPr>
        <w:widowControl w:val="0"/>
        <w:rPr>
          <w:rFonts w:eastAsia="Calibri"/>
          <w:bCs/>
          <w:szCs w:val="24"/>
          <w:lang w:val="en-IN"/>
        </w:rPr>
        <w:pPrChange w:id="2309" w:author="mananarora1571@gmail.com" w:date="2021-05-30T15:12:00Z">
          <w:pPr/>
        </w:pPrChange>
      </w:pPr>
      <w:r w:rsidRPr="00DE39BA">
        <w:rPr>
          <w:rFonts w:eastAsia="Calibri"/>
          <w:bCs/>
          <w:szCs w:val="24"/>
          <w:lang w:val="en-IN"/>
        </w:rPr>
        <w:t xml:space="preserve">                      );</w:t>
      </w:r>
    </w:p>
    <w:p w14:paraId="162C057A" w14:textId="77777777" w:rsidR="00947DCB" w:rsidRPr="00DE39BA" w:rsidRDefault="00947DCB" w:rsidP="00F535CA">
      <w:pPr>
        <w:widowControl w:val="0"/>
        <w:rPr>
          <w:rFonts w:eastAsia="Calibri"/>
          <w:bCs/>
          <w:szCs w:val="24"/>
          <w:lang w:val="en-IN"/>
        </w:rPr>
        <w:pPrChange w:id="2310" w:author="mananarora1571@gmail.com" w:date="2021-05-30T15:12:00Z">
          <w:pPr/>
        </w:pPrChange>
      </w:pPr>
      <w:r w:rsidRPr="00DE39BA">
        <w:rPr>
          <w:rFonts w:eastAsia="Calibri"/>
          <w:bCs/>
          <w:szCs w:val="24"/>
          <w:lang w:val="en-IN"/>
        </w:rPr>
        <w:t xml:space="preserve">                    } else {}</w:t>
      </w:r>
    </w:p>
    <w:p w14:paraId="31DAE6B9" w14:textId="77777777" w:rsidR="00947DCB" w:rsidRPr="00DE39BA" w:rsidRDefault="00947DCB" w:rsidP="00F535CA">
      <w:pPr>
        <w:widowControl w:val="0"/>
        <w:rPr>
          <w:rFonts w:eastAsia="Calibri"/>
          <w:bCs/>
          <w:szCs w:val="24"/>
          <w:lang w:val="en-IN"/>
        </w:rPr>
        <w:pPrChange w:id="2311" w:author="mananarora1571@gmail.com" w:date="2021-05-30T15:12:00Z">
          <w:pPr/>
        </w:pPrChange>
      </w:pPr>
      <w:r w:rsidRPr="00DE39BA">
        <w:rPr>
          <w:rFonts w:eastAsia="Calibri"/>
          <w:bCs/>
          <w:szCs w:val="24"/>
          <w:lang w:val="en-IN"/>
        </w:rPr>
        <w:t xml:space="preserve">                  },</w:t>
      </w:r>
    </w:p>
    <w:p w14:paraId="35D21309" w14:textId="77777777" w:rsidR="00947DCB" w:rsidRPr="00DE39BA" w:rsidRDefault="00947DCB" w:rsidP="00F535CA">
      <w:pPr>
        <w:widowControl w:val="0"/>
        <w:rPr>
          <w:rFonts w:eastAsia="Calibri"/>
          <w:bCs/>
          <w:szCs w:val="24"/>
          <w:lang w:val="en-IN"/>
        </w:rPr>
        <w:pPrChange w:id="2312" w:author="mananarora1571@gmail.com" w:date="2021-05-30T15:12:00Z">
          <w:pPr/>
        </w:pPrChange>
      </w:pPr>
      <w:r w:rsidRPr="00DE39BA">
        <w:rPr>
          <w:rFonts w:eastAsia="Calibri"/>
          <w:bCs/>
          <w:szCs w:val="24"/>
          <w:lang w:val="en-IN"/>
        </w:rPr>
        <w:t xml:space="preserve">                ),</w:t>
      </w:r>
    </w:p>
    <w:p w14:paraId="57311337" w14:textId="77777777" w:rsidR="00947DCB" w:rsidRPr="00DE39BA" w:rsidRDefault="00947DCB" w:rsidP="00F535CA">
      <w:pPr>
        <w:widowControl w:val="0"/>
        <w:rPr>
          <w:rFonts w:eastAsia="Calibri"/>
          <w:bCs/>
          <w:szCs w:val="24"/>
          <w:lang w:val="en-IN"/>
        </w:rPr>
        <w:pPrChange w:id="2313" w:author="mananarora1571@gmail.com" w:date="2021-05-30T15:12:00Z">
          <w:pPr/>
        </w:pPrChange>
      </w:pPr>
      <w:r w:rsidRPr="00DE39BA">
        <w:rPr>
          <w:rFonts w:eastAsia="Calibri"/>
          <w:bCs/>
          <w:szCs w:val="24"/>
          <w:lang w:val="en-IN"/>
        </w:rPr>
        <w:t xml:space="preserve">              ],</w:t>
      </w:r>
    </w:p>
    <w:p w14:paraId="10BB01BF" w14:textId="77777777" w:rsidR="00947DCB" w:rsidRPr="00DE39BA" w:rsidRDefault="00947DCB" w:rsidP="00F535CA">
      <w:pPr>
        <w:widowControl w:val="0"/>
        <w:rPr>
          <w:rFonts w:eastAsia="Calibri"/>
          <w:bCs/>
          <w:szCs w:val="24"/>
          <w:lang w:val="en-IN"/>
        </w:rPr>
        <w:pPrChange w:id="2314" w:author="mananarora1571@gmail.com" w:date="2021-05-30T15:12:00Z">
          <w:pPr/>
        </w:pPrChange>
      </w:pPr>
      <w:r w:rsidRPr="00DE39BA">
        <w:rPr>
          <w:rFonts w:eastAsia="Calibri"/>
          <w:bCs/>
          <w:szCs w:val="24"/>
          <w:lang w:val="en-IN"/>
        </w:rPr>
        <w:t xml:space="preserve">            ),</w:t>
      </w:r>
    </w:p>
    <w:p w14:paraId="713EAAEA" w14:textId="77777777" w:rsidR="00947DCB" w:rsidRPr="00DE39BA" w:rsidRDefault="00947DCB" w:rsidP="00F535CA">
      <w:pPr>
        <w:widowControl w:val="0"/>
        <w:rPr>
          <w:rFonts w:eastAsia="Calibri"/>
          <w:bCs/>
          <w:szCs w:val="24"/>
          <w:lang w:val="en-IN"/>
        </w:rPr>
        <w:pPrChange w:id="2315" w:author="mananarora1571@gmail.com" w:date="2021-05-30T15:12:00Z">
          <w:pPr/>
        </w:pPrChange>
      </w:pPr>
      <w:r w:rsidRPr="00DE39BA">
        <w:rPr>
          <w:rFonts w:eastAsia="Calibri"/>
          <w:bCs/>
          <w:szCs w:val="24"/>
          <w:lang w:val="en-IN"/>
        </w:rPr>
        <w:t xml:space="preserve">          ),</w:t>
      </w:r>
    </w:p>
    <w:p w14:paraId="0C2FCB7F" w14:textId="77777777" w:rsidR="00947DCB" w:rsidRPr="00DE39BA" w:rsidRDefault="00947DCB" w:rsidP="00F535CA">
      <w:pPr>
        <w:widowControl w:val="0"/>
        <w:rPr>
          <w:rFonts w:eastAsia="Calibri"/>
          <w:bCs/>
          <w:szCs w:val="24"/>
          <w:lang w:val="en-IN"/>
        </w:rPr>
        <w:pPrChange w:id="2316" w:author="mananarora1571@gmail.com" w:date="2021-05-30T15:12:00Z">
          <w:pPr/>
        </w:pPrChange>
      </w:pPr>
      <w:r w:rsidRPr="00DE39BA">
        <w:rPr>
          <w:rFonts w:eastAsia="Calibri"/>
          <w:bCs/>
          <w:szCs w:val="24"/>
          <w:lang w:val="en-IN"/>
        </w:rPr>
        <w:t xml:space="preserve">        ),</w:t>
      </w:r>
    </w:p>
    <w:p w14:paraId="209E7D9D" w14:textId="77777777" w:rsidR="00947DCB" w:rsidRPr="00DE39BA" w:rsidRDefault="00947DCB" w:rsidP="00F535CA">
      <w:pPr>
        <w:widowControl w:val="0"/>
        <w:rPr>
          <w:rFonts w:eastAsia="Calibri"/>
          <w:bCs/>
          <w:szCs w:val="24"/>
          <w:lang w:val="en-IN"/>
        </w:rPr>
        <w:pPrChange w:id="2317" w:author="mananarora1571@gmail.com" w:date="2021-05-30T15:12:00Z">
          <w:pPr/>
        </w:pPrChange>
      </w:pPr>
      <w:r w:rsidRPr="00DE39BA">
        <w:rPr>
          <w:rFonts w:eastAsia="Calibri"/>
          <w:bCs/>
          <w:szCs w:val="24"/>
          <w:lang w:val="en-IN"/>
        </w:rPr>
        <w:t xml:space="preserve">      ),</w:t>
      </w:r>
    </w:p>
    <w:p w14:paraId="7B45A588" w14:textId="77777777" w:rsidR="00947DCB" w:rsidRPr="00DE39BA" w:rsidRDefault="00947DCB" w:rsidP="00F535CA">
      <w:pPr>
        <w:widowControl w:val="0"/>
        <w:rPr>
          <w:rFonts w:eastAsia="Calibri"/>
          <w:bCs/>
          <w:szCs w:val="24"/>
          <w:lang w:val="en-IN"/>
        </w:rPr>
        <w:pPrChange w:id="2318" w:author="mananarora1571@gmail.com" w:date="2021-05-30T15:12:00Z">
          <w:pPr/>
        </w:pPrChange>
      </w:pPr>
      <w:r w:rsidRPr="00DE39BA">
        <w:rPr>
          <w:rFonts w:eastAsia="Calibri"/>
          <w:bCs/>
          <w:szCs w:val="24"/>
          <w:lang w:val="en-IN"/>
        </w:rPr>
        <w:t xml:space="preserve">    );</w:t>
      </w:r>
    </w:p>
    <w:p w14:paraId="39EC46C5" w14:textId="77777777" w:rsidR="00947DCB" w:rsidRPr="00DE39BA" w:rsidRDefault="00947DCB" w:rsidP="00F535CA">
      <w:pPr>
        <w:widowControl w:val="0"/>
        <w:rPr>
          <w:rFonts w:eastAsia="Calibri"/>
          <w:bCs/>
          <w:szCs w:val="24"/>
          <w:lang w:val="en-IN"/>
        </w:rPr>
        <w:pPrChange w:id="2319" w:author="mananarora1571@gmail.com" w:date="2021-05-30T15:12:00Z">
          <w:pPr/>
        </w:pPrChange>
      </w:pPr>
      <w:r w:rsidRPr="00DE39BA">
        <w:rPr>
          <w:rFonts w:eastAsia="Calibri"/>
          <w:bCs/>
          <w:szCs w:val="24"/>
          <w:lang w:val="en-IN"/>
        </w:rPr>
        <w:t xml:space="preserve">  }</w:t>
      </w:r>
    </w:p>
    <w:p w14:paraId="15B8C82C" w14:textId="68501A81" w:rsidR="00947DCB" w:rsidRPr="00DE39BA" w:rsidRDefault="00947DCB" w:rsidP="00F535CA">
      <w:pPr>
        <w:widowControl w:val="0"/>
        <w:rPr>
          <w:rFonts w:eastAsia="Calibri"/>
          <w:bCs/>
          <w:szCs w:val="24"/>
          <w:lang w:val="en-IN"/>
        </w:rPr>
        <w:pPrChange w:id="2320" w:author="mananarora1571@gmail.com" w:date="2021-05-30T15:12:00Z">
          <w:pPr/>
        </w:pPrChange>
      </w:pPr>
      <w:r w:rsidRPr="00DE39BA">
        <w:rPr>
          <w:rFonts w:eastAsia="Calibri"/>
          <w:bCs/>
          <w:szCs w:val="24"/>
          <w:lang w:val="en-IN"/>
        </w:rPr>
        <w:t>}</w:t>
      </w:r>
    </w:p>
    <w:p w14:paraId="6415A280" w14:textId="63A983FB" w:rsidR="00947DCB" w:rsidRPr="00DE39BA" w:rsidRDefault="00947DCB" w:rsidP="00F535CA">
      <w:pPr>
        <w:widowControl w:val="0"/>
        <w:rPr>
          <w:rFonts w:eastAsia="Calibri"/>
          <w:bCs/>
          <w:szCs w:val="24"/>
          <w:lang w:val="en-IN"/>
        </w:rPr>
        <w:pPrChange w:id="2321" w:author="mananarora1571@gmail.com" w:date="2021-05-30T15:12:00Z">
          <w:pPr/>
        </w:pPrChange>
      </w:pPr>
    </w:p>
    <w:p w14:paraId="79391E81" w14:textId="5E7C9ADC" w:rsidR="00947DCB" w:rsidRPr="00DE39BA" w:rsidRDefault="00AA4CB4" w:rsidP="00F535CA">
      <w:pPr>
        <w:widowControl w:val="0"/>
        <w:rPr>
          <w:rFonts w:eastAsia="Calibri"/>
          <w:b/>
          <w:szCs w:val="24"/>
          <w:u w:val="single"/>
          <w:lang w:val="en-IN"/>
        </w:rPr>
        <w:pPrChange w:id="2322" w:author="mananarora1571@gmail.com" w:date="2021-05-30T15:12:00Z">
          <w:pPr/>
        </w:pPrChange>
      </w:pPr>
      <w:r w:rsidRPr="00DE39BA">
        <w:rPr>
          <w:rFonts w:eastAsia="Calibri"/>
          <w:b/>
          <w:szCs w:val="24"/>
          <w:u w:val="single"/>
          <w:lang w:val="en-IN"/>
        </w:rPr>
        <w:t>REGISTER_CONTROLLER.DART</w:t>
      </w:r>
    </w:p>
    <w:p w14:paraId="5039E673" w14:textId="77777777" w:rsidR="00947DCB" w:rsidRPr="00DE39BA" w:rsidRDefault="00947DCB" w:rsidP="00F535CA">
      <w:pPr>
        <w:widowControl w:val="0"/>
        <w:rPr>
          <w:rFonts w:eastAsia="Calibri"/>
          <w:bCs/>
          <w:szCs w:val="24"/>
          <w:lang w:val="en-IN"/>
        </w:rPr>
        <w:pPrChange w:id="2323" w:author="mananarora1571@gmail.com" w:date="2021-05-30T15:12:00Z">
          <w:pPr/>
        </w:pPrChange>
      </w:pPr>
      <w:r w:rsidRPr="00DE39BA">
        <w:rPr>
          <w:rFonts w:eastAsia="Calibri"/>
          <w:bCs/>
          <w:szCs w:val="24"/>
          <w:lang w:val="en-IN"/>
        </w:rPr>
        <w:lastRenderedPageBreak/>
        <w:t>import 'package:flutter/foundation.dart';</w:t>
      </w:r>
    </w:p>
    <w:p w14:paraId="584AB141" w14:textId="77777777" w:rsidR="00947DCB" w:rsidRPr="00DE39BA" w:rsidRDefault="00947DCB" w:rsidP="00F535CA">
      <w:pPr>
        <w:widowControl w:val="0"/>
        <w:rPr>
          <w:rFonts w:eastAsia="Calibri"/>
          <w:bCs/>
          <w:szCs w:val="24"/>
          <w:lang w:val="en-IN"/>
        </w:rPr>
        <w:pPrChange w:id="2324" w:author="mananarora1571@gmail.com" w:date="2021-05-30T15:12:00Z">
          <w:pPr/>
        </w:pPrChange>
      </w:pPr>
      <w:r w:rsidRPr="00DE39BA">
        <w:rPr>
          <w:rFonts w:eastAsia="Calibri"/>
          <w:bCs/>
          <w:szCs w:val="24"/>
          <w:lang w:val="en-IN"/>
        </w:rPr>
        <w:t>import 'package:get/get.dart';</w:t>
      </w:r>
    </w:p>
    <w:p w14:paraId="447EDE88" w14:textId="77777777" w:rsidR="00947DCB" w:rsidRPr="00DE39BA" w:rsidRDefault="00947DCB" w:rsidP="00F535CA">
      <w:pPr>
        <w:widowControl w:val="0"/>
        <w:rPr>
          <w:rFonts w:eastAsia="Calibri"/>
          <w:bCs/>
          <w:szCs w:val="24"/>
          <w:lang w:val="en-IN"/>
        </w:rPr>
        <w:pPrChange w:id="2325" w:author="mananarora1571@gmail.com" w:date="2021-05-30T15:12:00Z">
          <w:pPr/>
        </w:pPrChange>
      </w:pPr>
    </w:p>
    <w:p w14:paraId="522BF207" w14:textId="77777777" w:rsidR="00947DCB" w:rsidRPr="00DE39BA" w:rsidRDefault="00947DCB" w:rsidP="00F535CA">
      <w:pPr>
        <w:widowControl w:val="0"/>
        <w:rPr>
          <w:rFonts w:eastAsia="Calibri"/>
          <w:bCs/>
          <w:szCs w:val="24"/>
          <w:lang w:val="en-IN"/>
        </w:rPr>
        <w:pPrChange w:id="2326" w:author="mananarora1571@gmail.com" w:date="2021-05-30T15:12:00Z">
          <w:pPr/>
        </w:pPrChange>
      </w:pPr>
      <w:r w:rsidRPr="00DE39BA">
        <w:rPr>
          <w:rFonts w:eastAsia="Calibri"/>
          <w:bCs/>
          <w:szCs w:val="24"/>
          <w:lang w:val="en-IN"/>
        </w:rPr>
        <w:t>import '../../constants/constants.dart';</w:t>
      </w:r>
    </w:p>
    <w:p w14:paraId="7AF0E296" w14:textId="77777777" w:rsidR="00947DCB" w:rsidRPr="00DE39BA" w:rsidRDefault="00947DCB" w:rsidP="00F535CA">
      <w:pPr>
        <w:widowControl w:val="0"/>
        <w:rPr>
          <w:rFonts w:eastAsia="Calibri"/>
          <w:bCs/>
          <w:szCs w:val="24"/>
          <w:lang w:val="en-IN"/>
        </w:rPr>
        <w:pPrChange w:id="2327" w:author="mananarora1571@gmail.com" w:date="2021-05-30T15:12:00Z">
          <w:pPr/>
        </w:pPrChange>
      </w:pPr>
      <w:r w:rsidRPr="00DE39BA">
        <w:rPr>
          <w:rFonts w:eastAsia="Calibri"/>
          <w:bCs/>
          <w:szCs w:val="24"/>
          <w:lang w:val="en-IN"/>
        </w:rPr>
        <w:t>import '../../data/models/failure_model.dart';</w:t>
      </w:r>
    </w:p>
    <w:p w14:paraId="063191DA" w14:textId="77777777" w:rsidR="00947DCB" w:rsidRPr="00DE39BA" w:rsidRDefault="00947DCB" w:rsidP="00F535CA">
      <w:pPr>
        <w:widowControl w:val="0"/>
        <w:rPr>
          <w:rFonts w:eastAsia="Calibri"/>
          <w:bCs/>
          <w:szCs w:val="24"/>
          <w:lang w:val="en-IN"/>
        </w:rPr>
        <w:pPrChange w:id="2328" w:author="mananarora1571@gmail.com" w:date="2021-05-30T15:12:00Z">
          <w:pPr/>
        </w:pPrChange>
      </w:pPr>
      <w:r w:rsidRPr="00DE39BA">
        <w:rPr>
          <w:rFonts w:eastAsia="Calibri"/>
          <w:bCs/>
          <w:szCs w:val="24"/>
          <w:lang w:val="en-IN"/>
        </w:rPr>
        <w:t>import '../../data/repository/repository.dart';</w:t>
      </w:r>
    </w:p>
    <w:p w14:paraId="36B50753" w14:textId="77777777" w:rsidR="00947DCB" w:rsidRPr="00DE39BA" w:rsidRDefault="00947DCB" w:rsidP="00F535CA">
      <w:pPr>
        <w:widowControl w:val="0"/>
        <w:rPr>
          <w:rFonts w:eastAsia="Calibri"/>
          <w:bCs/>
          <w:szCs w:val="24"/>
          <w:lang w:val="en-IN"/>
        </w:rPr>
        <w:pPrChange w:id="2329" w:author="mananarora1571@gmail.com" w:date="2021-05-30T15:12:00Z">
          <w:pPr/>
        </w:pPrChange>
      </w:pPr>
      <w:r w:rsidRPr="00DE39BA">
        <w:rPr>
          <w:rFonts w:eastAsia="Calibri"/>
          <w:bCs/>
          <w:szCs w:val="24"/>
          <w:lang w:val="en-IN"/>
        </w:rPr>
        <w:t>import '../../services/services.dart';</w:t>
      </w:r>
    </w:p>
    <w:p w14:paraId="59E6DEA8" w14:textId="77777777" w:rsidR="00947DCB" w:rsidRPr="00DE39BA" w:rsidRDefault="00947DCB" w:rsidP="00F535CA">
      <w:pPr>
        <w:widowControl w:val="0"/>
        <w:rPr>
          <w:rFonts w:eastAsia="Calibri"/>
          <w:bCs/>
          <w:szCs w:val="24"/>
          <w:lang w:val="en-IN"/>
        </w:rPr>
        <w:pPrChange w:id="2330" w:author="mananarora1571@gmail.com" w:date="2021-05-30T15:12:00Z">
          <w:pPr/>
        </w:pPrChange>
      </w:pPr>
    </w:p>
    <w:p w14:paraId="08F8B544" w14:textId="77777777" w:rsidR="00947DCB" w:rsidRPr="00DE39BA" w:rsidRDefault="00947DCB" w:rsidP="00F535CA">
      <w:pPr>
        <w:widowControl w:val="0"/>
        <w:rPr>
          <w:rFonts w:eastAsia="Calibri"/>
          <w:bCs/>
          <w:szCs w:val="24"/>
          <w:lang w:val="en-IN"/>
        </w:rPr>
        <w:pPrChange w:id="2331" w:author="mananarora1571@gmail.com" w:date="2021-05-30T15:12:00Z">
          <w:pPr/>
        </w:pPrChange>
      </w:pPr>
      <w:r w:rsidRPr="00DE39BA">
        <w:rPr>
          <w:rFonts w:eastAsia="Calibri"/>
          <w:bCs/>
          <w:szCs w:val="24"/>
          <w:lang w:val="en-IN"/>
        </w:rPr>
        <w:t>class RegisterController extends GetxController {</w:t>
      </w:r>
    </w:p>
    <w:p w14:paraId="484EAA33" w14:textId="77777777" w:rsidR="00947DCB" w:rsidRPr="00DE39BA" w:rsidRDefault="00947DCB" w:rsidP="00F535CA">
      <w:pPr>
        <w:widowControl w:val="0"/>
        <w:rPr>
          <w:rFonts w:eastAsia="Calibri"/>
          <w:bCs/>
          <w:szCs w:val="24"/>
          <w:lang w:val="en-IN"/>
        </w:rPr>
        <w:pPrChange w:id="2332" w:author="mananarora1571@gmail.com" w:date="2021-05-30T15:12:00Z">
          <w:pPr/>
        </w:pPrChange>
      </w:pPr>
      <w:r w:rsidRPr="00DE39BA">
        <w:rPr>
          <w:rFonts w:eastAsia="Calibri"/>
          <w:bCs/>
          <w:szCs w:val="24"/>
          <w:lang w:val="en-IN"/>
        </w:rPr>
        <w:t xml:space="preserve">  Repository authRepository;</w:t>
      </w:r>
    </w:p>
    <w:p w14:paraId="0CE43EB9" w14:textId="77777777" w:rsidR="00947DCB" w:rsidRPr="00DE39BA" w:rsidRDefault="00947DCB" w:rsidP="00F535CA">
      <w:pPr>
        <w:widowControl w:val="0"/>
        <w:rPr>
          <w:rFonts w:eastAsia="Calibri"/>
          <w:bCs/>
          <w:szCs w:val="24"/>
          <w:lang w:val="en-IN"/>
        </w:rPr>
        <w:pPrChange w:id="2333" w:author="mananarora1571@gmail.com" w:date="2021-05-30T15:12:00Z">
          <w:pPr/>
        </w:pPrChange>
      </w:pPr>
      <w:r w:rsidRPr="00DE39BA">
        <w:rPr>
          <w:rFonts w:eastAsia="Calibri"/>
          <w:bCs/>
          <w:szCs w:val="24"/>
          <w:lang w:val="en-IN"/>
        </w:rPr>
        <w:t xml:space="preserve">  RegisterController({@required this.authRepository});</w:t>
      </w:r>
    </w:p>
    <w:p w14:paraId="2B46EAAB" w14:textId="77777777" w:rsidR="00947DCB" w:rsidRPr="00DE39BA" w:rsidRDefault="00947DCB" w:rsidP="00F535CA">
      <w:pPr>
        <w:widowControl w:val="0"/>
        <w:rPr>
          <w:rFonts w:eastAsia="Calibri"/>
          <w:bCs/>
          <w:szCs w:val="24"/>
          <w:lang w:val="en-IN"/>
        </w:rPr>
        <w:pPrChange w:id="2334" w:author="mananarora1571@gmail.com" w:date="2021-05-30T15:12:00Z">
          <w:pPr/>
        </w:pPrChange>
      </w:pPr>
    </w:p>
    <w:p w14:paraId="5AA56315" w14:textId="77777777" w:rsidR="00947DCB" w:rsidRPr="00DE39BA" w:rsidRDefault="00947DCB" w:rsidP="00F535CA">
      <w:pPr>
        <w:widowControl w:val="0"/>
        <w:rPr>
          <w:rFonts w:eastAsia="Calibri"/>
          <w:bCs/>
          <w:szCs w:val="24"/>
          <w:lang w:val="en-IN"/>
        </w:rPr>
        <w:pPrChange w:id="2335" w:author="mananarora1571@gmail.com" w:date="2021-05-30T15:12:00Z">
          <w:pPr/>
        </w:pPrChange>
      </w:pPr>
      <w:r w:rsidRPr="00DE39BA">
        <w:rPr>
          <w:rFonts w:eastAsia="Calibri"/>
          <w:bCs/>
          <w:szCs w:val="24"/>
          <w:lang w:val="en-IN"/>
        </w:rPr>
        <w:t xml:space="preserve">  final currentState = AppState.initial.obs;</w:t>
      </w:r>
    </w:p>
    <w:p w14:paraId="15D708FA" w14:textId="77777777" w:rsidR="00947DCB" w:rsidRPr="00DE39BA" w:rsidRDefault="00947DCB" w:rsidP="00F535CA">
      <w:pPr>
        <w:widowControl w:val="0"/>
        <w:rPr>
          <w:rFonts w:eastAsia="Calibri"/>
          <w:bCs/>
          <w:szCs w:val="24"/>
          <w:lang w:val="en-IN"/>
        </w:rPr>
        <w:pPrChange w:id="2336" w:author="mananarora1571@gmail.com" w:date="2021-05-30T15:12:00Z">
          <w:pPr/>
        </w:pPrChange>
      </w:pPr>
      <w:r w:rsidRPr="00DE39BA">
        <w:rPr>
          <w:rFonts w:eastAsia="Calibri"/>
          <w:bCs/>
          <w:szCs w:val="24"/>
          <w:lang w:val="en-IN"/>
        </w:rPr>
        <w:t xml:space="preserve">  String data = 'Press the button </w:t>
      </w:r>
      <w:r w:rsidRPr="00DE39BA">
        <w:rPr>
          <w:rFonts w:ascii="Segoe UI Symbol" w:eastAsia="Calibri" w:hAnsi="Segoe UI Symbol" w:cs="Segoe UI Symbol"/>
          <w:bCs/>
          <w:szCs w:val="24"/>
          <w:lang w:val="en-IN"/>
        </w:rPr>
        <w:t>👇</w:t>
      </w:r>
      <w:r w:rsidRPr="00DE39BA">
        <w:rPr>
          <w:rFonts w:eastAsia="Calibri"/>
          <w:bCs/>
          <w:szCs w:val="24"/>
          <w:lang w:val="en-IN"/>
        </w:rPr>
        <w:t>';</w:t>
      </w:r>
    </w:p>
    <w:p w14:paraId="75802B52" w14:textId="77777777" w:rsidR="00947DCB" w:rsidRPr="00DE39BA" w:rsidRDefault="00947DCB" w:rsidP="00F535CA">
      <w:pPr>
        <w:widowControl w:val="0"/>
        <w:rPr>
          <w:rFonts w:eastAsia="Calibri"/>
          <w:bCs/>
          <w:szCs w:val="24"/>
          <w:lang w:val="en-IN"/>
        </w:rPr>
        <w:pPrChange w:id="2337" w:author="mananarora1571@gmail.com" w:date="2021-05-30T15:12:00Z">
          <w:pPr/>
        </w:pPrChange>
      </w:pPr>
    </w:p>
    <w:p w14:paraId="510AD416" w14:textId="77777777" w:rsidR="00947DCB" w:rsidRPr="00DE39BA" w:rsidRDefault="00947DCB" w:rsidP="00F535CA">
      <w:pPr>
        <w:widowControl w:val="0"/>
        <w:rPr>
          <w:rFonts w:eastAsia="Calibri"/>
          <w:bCs/>
          <w:szCs w:val="24"/>
          <w:lang w:val="en-IN"/>
        </w:rPr>
        <w:pPrChange w:id="2338" w:author="mananarora1571@gmail.com" w:date="2021-05-30T15:12:00Z">
          <w:pPr/>
        </w:pPrChange>
      </w:pPr>
      <w:r w:rsidRPr="00DE39BA">
        <w:rPr>
          <w:rFonts w:eastAsia="Calibri"/>
          <w:bCs/>
          <w:szCs w:val="24"/>
          <w:lang w:val="en-IN"/>
        </w:rPr>
        <w:t xml:space="preserve">  Future&lt;void&gt; signUp({</w:t>
      </w:r>
    </w:p>
    <w:p w14:paraId="27772E07" w14:textId="77777777" w:rsidR="00947DCB" w:rsidRPr="00DE39BA" w:rsidRDefault="00947DCB" w:rsidP="00F535CA">
      <w:pPr>
        <w:widowControl w:val="0"/>
        <w:rPr>
          <w:rFonts w:eastAsia="Calibri"/>
          <w:bCs/>
          <w:szCs w:val="24"/>
          <w:lang w:val="en-IN"/>
        </w:rPr>
        <w:pPrChange w:id="2339" w:author="mananarora1571@gmail.com" w:date="2021-05-30T15:12:00Z">
          <w:pPr/>
        </w:pPrChange>
      </w:pPr>
      <w:r w:rsidRPr="00DE39BA">
        <w:rPr>
          <w:rFonts w:eastAsia="Calibri"/>
          <w:bCs/>
          <w:szCs w:val="24"/>
          <w:lang w:val="en-IN"/>
        </w:rPr>
        <w:t xml:space="preserve">    @required String email,</w:t>
      </w:r>
    </w:p>
    <w:p w14:paraId="222D9AD0" w14:textId="77777777" w:rsidR="00947DCB" w:rsidRPr="00DE39BA" w:rsidRDefault="00947DCB" w:rsidP="00F535CA">
      <w:pPr>
        <w:widowControl w:val="0"/>
        <w:rPr>
          <w:rFonts w:eastAsia="Calibri"/>
          <w:bCs/>
          <w:szCs w:val="24"/>
          <w:lang w:val="en-IN"/>
        </w:rPr>
        <w:pPrChange w:id="2340" w:author="mananarora1571@gmail.com" w:date="2021-05-30T15:12:00Z">
          <w:pPr/>
        </w:pPrChange>
      </w:pPr>
      <w:r w:rsidRPr="00DE39BA">
        <w:rPr>
          <w:rFonts w:eastAsia="Calibri"/>
          <w:bCs/>
          <w:szCs w:val="24"/>
          <w:lang w:val="en-IN"/>
        </w:rPr>
        <w:t xml:space="preserve">    @required String password,</w:t>
      </w:r>
    </w:p>
    <w:p w14:paraId="4A98CFFD" w14:textId="77777777" w:rsidR="00947DCB" w:rsidRPr="00DE39BA" w:rsidRDefault="00947DCB" w:rsidP="00F535CA">
      <w:pPr>
        <w:widowControl w:val="0"/>
        <w:rPr>
          <w:rFonts w:eastAsia="Calibri"/>
          <w:bCs/>
          <w:szCs w:val="24"/>
          <w:lang w:val="en-IN"/>
        </w:rPr>
        <w:pPrChange w:id="2341" w:author="mananarora1571@gmail.com" w:date="2021-05-30T15:12:00Z">
          <w:pPr/>
        </w:pPrChange>
      </w:pPr>
      <w:r w:rsidRPr="00DE39BA">
        <w:rPr>
          <w:rFonts w:eastAsia="Calibri"/>
          <w:bCs/>
          <w:szCs w:val="24"/>
          <w:lang w:val="en-IN"/>
        </w:rPr>
        <w:t xml:space="preserve">    @required int phonenum,</w:t>
      </w:r>
    </w:p>
    <w:p w14:paraId="6370001D" w14:textId="77777777" w:rsidR="00947DCB" w:rsidRPr="00DE39BA" w:rsidRDefault="00947DCB" w:rsidP="00F535CA">
      <w:pPr>
        <w:widowControl w:val="0"/>
        <w:rPr>
          <w:rFonts w:eastAsia="Calibri"/>
          <w:bCs/>
          <w:szCs w:val="24"/>
          <w:lang w:val="en-IN"/>
        </w:rPr>
        <w:pPrChange w:id="2342" w:author="mananarora1571@gmail.com" w:date="2021-05-30T15:12:00Z">
          <w:pPr/>
        </w:pPrChange>
      </w:pPr>
      <w:r w:rsidRPr="00DE39BA">
        <w:rPr>
          <w:rFonts w:eastAsia="Calibri"/>
          <w:bCs/>
          <w:szCs w:val="24"/>
          <w:lang w:val="en-IN"/>
        </w:rPr>
        <w:t xml:space="preserve">    @required String username,</w:t>
      </w:r>
    </w:p>
    <w:p w14:paraId="5AC14541" w14:textId="77777777" w:rsidR="00947DCB" w:rsidRPr="00DE39BA" w:rsidRDefault="00947DCB" w:rsidP="00F535CA">
      <w:pPr>
        <w:widowControl w:val="0"/>
        <w:rPr>
          <w:rFonts w:eastAsia="Calibri"/>
          <w:bCs/>
          <w:szCs w:val="24"/>
          <w:lang w:val="en-IN"/>
        </w:rPr>
        <w:pPrChange w:id="2343" w:author="mananarora1571@gmail.com" w:date="2021-05-30T15:12:00Z">
          <w:pPr/>
        </w:pPrChange>
      </w:pPr>
      <w:r w:rsidRPr="00DE39BA">
        <w:rPr>
          <w:rFonts w:eastAsia="Calibri"/>
          <w:bCs/>
          <w:szCs w:val="24"/>
          <w:lang w:val="en-IN"/>
        </w:rPr>
        <w:t xml:space="preserve">    @required double latitude,</w:t>
      </w:r>
    </w:p>
    <w:p w14:paraId="438ABDF5" w14:textId="77777777" w:rsidR="00947DCB" w:rsidRPr="00DE39BA" w:rsidRDefault="00947DCB" w:rsidP="00F535CA">
      <w:pPr>
        <w:widowControl w:val="0"/>
        <w:rPr>
          <w:rFonts w:eastAsia="Calibri"/>
          <w:bCs/>
          <w:szCs w:val="24"/>
          <w:lang w:val="en-IN"/>
        </w:rPr>
        <w:pPrChange w:id="2344" w:author="mananarora1571@gmail.com" w:date="2021-05-30T15:12:00Z">
          <w:pPr/>
        </w:pPrChange>
      </w:pPr>
      <w:r w:rsidRPr="00DE39BA">
        <w:rPr>
          <w:rFonts w:eastAsia="Calibri"/>
          <w:bCs/>
          <w:szCs w:val="24"/>
          <w:lang w:val="en-IN"/>
        </w:rPr>
        <w:t xml:space="preserve">    @required double longitude,</w:t>
      </w:r>
    </w:p>
    <w:p w14:paraId="3CA636B2" w14:textId="77777777" w:rsidR="00947DCB" w:rsidRPr="00DE39BA" w:rsidRDefault="00947DCB" w:rsidP="00F535CA">
      <w:pPr>
        <w:widowControl w:val="0"/>
        <w:rPr>
          <w:rFonts w:eastAsia="Calibri"/>
          <w:bCs/>
          <w:szCs w:val="24"/>
          <w:lang w:val="en-IN"/>
        </w:rPr>
        <w:pPrChange w:id="2345" w:author="mananarora1571@gmail.com" w:date="2021-05-30T15:12:00Z">
          <w:pPr/>
        </w:pPrChange>
      </w:pPr>
      <w:r w:rsidRPr="00DE39BA">
        <w:rPr>
          <w:rFonts w:eastAsia="Calibri"/>
          <w:bCs/>
          <w:szCs w:val="24"/>
          <w:lang w:val="en-IN"/>
        </w:rPr>
        <w:t xml:space="preserve">  }) async {</w:t>
      </w:r>
    </w:p>
    <w:p w14:paraId="4F8D2A92" w14:textId="77777777" w:rsidR="00947DCB" w:rsidRPr="00DE39BA" w:rsidRDefault="00947DCB" w:rsidP="00F535CA">
      <w:pPr>
        <w:widowControl w:val="0"/>
        <w:rPr>
          <w:rFonts w:eastAsia="Calibri"/>
          <w:bCs/>
          <w:szCs w:val="24"/>
          <w:lang w:val="en-IN"/>
        </w:rPr>
        <w:pPrChange w:id="2346" w:author="mananarora1571@gmail.com" w:date="2021-05-30T15:12:00Z">
          <w:pPr/>
        </w:pPrChange>
      </w:pPr>
      <w:r w:rsidRPr="00DE39BA">
        <w:rPr>
          <w:rFonts w:eastAsia="Calibri"/>
          <w:bCs/>
          <w:szCs w:val="24"/>
          <w:lang w:val="en-IN"/>
        </w:rPr>
        <w:t xml:space="preserve">    try {</w:t>
      </w:r>
    </w:p>
    <w:p w14:paraId="75A7100F" w14:textId="77777777" w:rsidR="00947DCB" w:rsidRPr="00DE39BA" w:rsidRDefault="00947DCB" w:rsidP="00F535CA">
      <w:pPr>
        <w:widowControl w:val="0"/>
        <w:rPr>
          <w:rFonts w:eastAsia="Calibri"/>
          <w:bCs/>
          <w:szCs w:val="24"/>
          <w:lang w:val="en-IN"/>
        </w:rPr>
        <w:pPrChange w:id="2347" w:author="mananarora1571@gmail.com" w:date="2021-05-30T15:12:00Z">
          <w:pPr/>
        </w:pPrChange>
      </w:pPr>
      <w:r w:rsidRPr="00DE39BA">
        <w:rPr>
          <w:rFonts w:eastAsia="Calibri"/>
          <w:bCs/>
          <w:szCs w:val="24"/>
          <w:lang w:val="en-IN"/>
        </w:rPr>
        <w:t xml:space="preserve">      currentState.value = AppState.loading;</w:t>
      </w:r>
    </w:p>
    <w:p w14:paraId="251FF44E" w14:textId="77777777" w:rsidR="00947DCB" w:rsidRPr="00DE39BA" w:rsidRDefault="00947DCB" w:rsidP="00F535CA">
      <w:pPr>
        <w:widowControl w:val="0"/>
        <w:rPr>
          <w:rFonts w:eastAsia="Calibri"/>
          <w:bCs/>
          <w:szCs w:val="24"/>
          <w:lang w:val="en-IN"/>
        </w:rPr>
        <w:pPrChange w:id="2348" w:author="mananarora1571@gmail.com" w:date="2021-05-30T15:12:00Z">
          <w:pPr/>
        </w:pPrChange>
      </w:pPr>
      <w:r w:rsidRPr="00DE39BA">
        <w:rPr>
          <w:rFonts w:eastAsia="Calibri"/>
          <w:bCs/>
          <w:szCs w:val="24"/>
          <w:lang w:val="en-IN"/>
        </w:rPr>
        <w:t xml:space="preserve">      final _storage = StorageService().instance;</w:t>
      </w:r>
    </w:p>
    <w:p w14:paraId="55EC1AB1" w14:textId="77777777" w:rsidR="00947DCB" w:rsidRPr="00DE39BA" w:rsidRDefault="00947DCB" w:rsidP="00F535CA">
      <w:pPr>
        <w:widowControl w:val="0"/>
        <w:rPr>
          <w:rFonts w:eastAsia="Calibri"/>
          <w:bCs/>
          <w:szCs w:val="24"/>
          <w:lang w:val="en-IN"/>
        </w:rPr>
        <w:pPrChange w:id="2349" w:author="mananarora1571@gmail.com" w:date="2021-05-30T15:12:00Z">
          <w:pPr/>
        </w:pPrChange>
      </w:pPr>
      <w:r w:rsidRPr="00DE39BA">
        <w:rPr>
          <w:rFonts w:eastAsia="Calibri"/>
          <w:bCs/>
          <w:szCs w:val="24"/>
          <w:lang w:val="en-IN"/>
        </w:rPr>
        <w:t xml:space="preserve">      final body = await authRepository.signUp(</w:t>
      </w:r>
    </w:p>
    <w:p w14:paraId="5DC8E7A5" w14:textId="77777777" w:rsidR="00947DCB" w:rsidRPr="00DE39BA" w:rsidRDefault="00947DCB" w:rsidP="00F535CA">
      <w:pPr>
        <w:widowControl w:val="0"/>
        <w:rPr>
          <w:rFonts w:eastAsia="Calibri"/>
          <w:bCs/>
          <w:szCs w:val="24"/>
          <w:lang w:val="en-IN"/>
        </w:rPr>
        <w:pPrChange w:id="2350" w:author="mananarora1571@gmail.com" w:date="2021-05-30T15:12:00Z">
          <w:pPr/>
        </w:pPrChange>
      </w:pPr>
      <w:r w:rsidRPr="00DE39BA">
        <w:rPr>
          <w:rFonts w:eastAsia="Calibri"/>
          <w:bCs/>
          <w:szCs w:val="24"/>
          <w:lang w:val="en-IN"/>
        </w:rPr>
        <w:lastRenderedPageBreak/>
        <w:t xml:space="preserve">        username: username,</w:t>
      </w:r>
    </w:p>
    <w:p w14:paraId="7F6B7BA1" w14:textId="77777777" w:rsidR="00947DCB" w:rsidRPr="00DE39BA" w:rsidRDefault="00947DCB" w:rsidP="00F535CA">
      <w:pPr>
        <w:widowControl w:val="0"/>
        <w:rPr>
          <w:rFonts w:eastAsia="Calibri"/>
          <w:bCs/>
          <w:szCs w:val="24"/>
          <w:lang w:val="en-IN"/>
        </w:rPr>
        <w:pPrChange w:id="2351" w:author="mananarora1571@gmail.com" w:date="2021-05-30T15:12:00Z">
          <w:pPr/>
        </w:pPrChange>
      </w:pPr>
      <w:r w:rsidRPr="00DE39BA">
        <w:rPr>
          <w:rFonts w:eastAsia="Calibri"/>
          <w:bCs/>
          <w:szCs w:val="24"/>
          <w:lang w:val="en-IN"/>
        </w:rPr>
        <w:t xml:space="preserve">        phonenum: phonenum,</w:t>
      </w:r>
    </w:p>
    <w:p w14:paraId="5972D5C2" w14:textId="77777777" w:rsidR="00947DCB" w:rsidRPr="00DE39BA" w:rsidRDefault="00947DCB" w:rsidP="00F535CA">
      <w:pPr>
        <w:widowControl w:val="0"/>
        <w:rPr>
          <w:rFonts w:eastAsia="Calibri"/>
          <w:bCs/>
          <w:szCs w:val="24"/>
          <w:lang w:val="en-IN"/>
        </w:rPr>
        <w:pPrChange w:id="2352" w:author="mananarora1571@gmail.com" w:date="2021-05-30T15:12:00Z">
          <w:pPr/>
        </w:pPrChange>
      </w:pPr>
      <w:r w:rsidRPr="00DE39BA">
        <w:rPr>
          <w:rFonts w:eastAsia="Calibri"/>
          <w:bCs/>
          <w:szCs w:val="24"/>
          <w:lang w:val="en-IN"/>
        </w:rPr>
        <w:t xml:space="preserve">        longitude: longitude,</w:t>
      </w:r>
    </w:p>
    <w:p w14:paraId="257F6080" w14:textId="77777777" w:rsidR="00947DCB" w:rsidRPr="00DE39BA" w:rsidRDefault="00947DCB" w:rsidP="00F535CA">
      <w:pPr>
        <w:widowControl w:val="0"/>
        <w:rPr>
          <w:rFonts w:eastAsia="Calibri"/>
          <w:bCs/>
          <w:szCs w:val="24"/>
          <w:lang w:val="en-IN"/>
        </w:rPr>
        <w:pPrChange w:id="2353" w:author="mananarora1571@gmail.com" w:date="2021-05-30T15:12:00Z">
          <w:pPr/>
        </w:pPrChange>
      </w:pPr>
      <w:r w:rsidRPr="00DE39BA">
        <w:rPr>
          <w:rFonts w:eastAsia="Calibri"/>
          <w:bCs/>
          <w:szCs w:val="24"/>
          <w:lang w:val="en-IN"/>
        </w:rPr>
        <w:t xml:space="preserve">        latitude: latitude,</w:t>
      </w:r>
    </w:p>
    <w:p w14:paraId="22A5CCFE" w14:textId="77777777" w:rsidR="00947DCB" w:rsidRPr="00DE39BA" w:rsidRDefault="00947DCB" w:rsidP="00F535CA">
      <w:pPr>
        <w:widowControl w:val="0"/>
        <w:rPr>
          <w:rFonts w:eastAsia="Calibri"/>
          <w:bCs/>
          <w:szCs w:val="24"/>
          <w:lang w:val="en-IN"/>
        </w:rPr>
        <w:pPrChange w:id="2354" w:author="mananarora1571@gmail.com" w:date="2021-05-30T15:12:00Z">
          <w:pPr/>
        </w:pPrChange>
      </w:pPr>
      <w:r w:rsidRPr="00DE39BA">
        <w:rPr>
          <w:rFonts w:eastAsia="Calibri"/>
          <w:bCs/>
          <w:szCs w:val="24"/>
          <w:lang w:val="en-IN"/>
        </w:rPr>
        <w:t xml:space="preserve">        email: email,</w:t>
      </w:r>
    </w:p>
    <w:p w14:paraId="4DB5F27B" w14:textId="77777777" w:rsidR="00947DCB" w:rsidRPr="00DE39BA" w:rsidRDefault="00947DCB" w:rsidP="00F535CA">
      <w:pPr>
        <w:widowControl w:val="0"/>
        <w:rPr>
          <w:rFonts w:eastAsia="Calibri"/>
          <w:bCs/>
          <w:szCs w:val="24"/>
          <w:lang w:val="en-IN"/>
        </w:rPr>
        <w:pPrChange w:id="2355" w:author="mananarora1571@gmail.com" w:date="2021-05-30T15:12:00Z">
          <w:pPr/>
        </w:pPrChange>
      </w:pPr>
      <w:r w:rsidRPr="00DE39BA">
        <w:rPr>
          <w:rFonts w:eastAsia="Calibri"/>
          <w:bCs/>
          <w:szCs w:val="24"/>
          <w:lang w:val="en-IN"/>
        </w:rPr>
        <w:t xml:space="preserve">        password: password,</w:t>
      </w:r>
    </w:p>
    <w:p w14:paraId="58243A17" w14:textId="77777777" w:rsidR="00947DCB" w:rsidRPr="00DE39BA" w:rsidRDefault="00947DCB" w:rsidP="00F535CA">
      <w:pPr>
        <w:widowControl w:val="0"/>
        <w:rPr>
          <w:rFonts w:eastAsia="Calibri"/>
          <w:bCs/>
          <w:szCs w:val="24"/>
          <w:lang w:val="en-IN"/>
        </w:rPr>
        <w:pPrChange w:id="2356" w:author="mananarora1571@gmail.com" w:date="2021-05-30T15:12:00Z">
          <w:pPr/>
        </w:pPrChange>
      </w:pPr>
      <w:r w:rsidRPr="00DE39BA">
        <w:rPr>
          <w:rFonts w:eastAsia="Calibri"/>
          <w:bCs/>
          <w:szCs w:val="24"/>
          <w:lang w:val="en-IN"/>
        </w:rPr>
        <w:t xml:space="preserve">      );</w:t>
      </w:r>
    </w:p>
    <w:p w14:paraId="00D5634B" w14:textId="77777777" w:rsidR="00947DCB" w:rsidRPr="00DE39BA" w:rsidRDefault="00947DCB" w:rsidP="00F535CA">
      <w:pPr>
        <w:widowControl w:val="0"/>
        <w:rPr>
          <w:rFonts w:eastAsia="Calibri"/>
          <w:bCs/>
          <w:szCs w:val="24"/>
          <w:lang w:val="en-IN"/>
        </w:rPr>
        <w:pPrChange w:id="2357" w:author="mananarora1571@gmail.com" w:date="2021-05-30T15:12:00Z">
          <w:pPr/>
        </w:pPrChange>
      </w:pPr>
      <w:r w:rsidRPr="00DE39BA">
        <w:rPr>
          <w:rFonts w:eastAsia="Calibri"/>
          <w:bCs/>
          <w:szCs w:val="24"/>
          <w:lang w:val="en-IN"/>
        </w:rPr>
        <w:t xml:space="preserve">      _storage.box.write(storageKey, body["access_token"]);</w:t>
      </w:r>
    </w:p>
    <w:p w14:paraId="154EED0B" w14:textId="77777777" w:rsidR="00947DCB" w:rsidRPr="00DE39BA" w:rsidRDefault="00947DCB" w:rsidP="00F535CA">
      <w:pPr>
        <w:widowControl w:val="0"/>
        <w:rPr>
          <w:rFonts w:eastAsia="Calibri"/>
          <w:bCs/>
          <w:szCs w:val="24"/>
          <w:lang w:val="en-IN"/>
        </w:rPr>
        <w:pPrChange w:id="2358" w:author="mananarora1571@gmail.com" w:date="2021-05-30T15:12:00Z">
          <w:pPr/>
        </w:pPrChange>
      </w:pPr>
      <w:r w:rsidRPr="00DE39BA">
        <w:rPr>
          <w:rFonts w:eastAsia="Calibri"/>
          <w:bCs/>
          <w:szCs w:val="24"/>
          <w:lang w:val="en-IN"/>
        </w:rPr>
        <w:t xml:space="preserve">      currentState.value = AppState.loaded;</w:t>
      </w:r>
    </w:p>
    <w:p w14:paraId="0FE88CB3" w14:textId="77777777" w:rsidR="00947DCB" w:rsidRPr="00DE39BA" w:rsidRDefault="00947DCB" w:rsidP="00F535CA">
      <w:pPr>
        <w:widowControl w:val="0"/>
        <w:rPr>
          <w:rFonts w:eastAsia="Calibri"/>
          <w:bCs/>
          <w:szCs w:val="24"/>
          <w:lang w:val="en-IN"/>
        </w:rPr>
        <w:pPrChange w:id="2359" w:author="mananarora1571@gmail.com" w:date="2021-05-30T15:12:00Z">
          <w:pPr/>
        </w:pPrChange>
      </w:pPr>
      <w:r w:rsidRPr="00DE39BA">
        <w:rPr>
          <w:rFonts w:eastAsia="Calibri"/>
          <w:bCs/>
          <w:szCs w:val="24"/>
          <w:lang w:val="en-IN"/>
        </w:rPr>
        <w:t xml:space="preserve">    } on Failure catch (f) {</w:t>
      </w:r>
    </w:p>
    <w:p w14:paraId="676A7BDD" w14:textId="77777777" w:rsidR="00947DCB" w:rsidRPr="00DE39BA" w:rsidRDefault="00947DCB" w:rsidP="00F535CA">
      <w:pPr>
        <w:widowControl w:val="0"/>
        <w:rPr>
          <w:rFonts w:eastAsia="Calibri"/>
          <w:bCs/>
          <w:szCs w:val="24"/>
          <w:lang w:val="en-IN"/>
        </w:rPr>
        <w:pPrChange w:id="2360" w:author="mananarora1571@gmail.com" w:date="2021-05-30T15:12:00Z">
          <w:pPr/>
        </w:pPrChange>
      </w:pPr>
      <w:r w:rsidRPr="00DE39BA">
        <w:rPr>
          <w:rFonts w:eastAsia="Calibri"/>
          <w:bCs/>
          <w:szCs w:val="24"/>
          <w:lang w:val="en-IN"/>
        </w:rPr>
        <w:t xml:space="preserve">      data = f.toString();</w:t>
      </w:r>
    </w:p>
    <w:p w14:paraId="7B1EC4C1" w14:textId="77777777" w:rsidR="00947DCB" w:rsidRPr="00DE39BA" w:rsidRDefault="00947DCB" w:rsidP="00F535CA">
      <w:pPr>
        <w:widowControl w:val="0"/>
        <w:rPr>
          <w:rFonts w:eastAsia="Calibri"/>
          <w:bCs/>
          <w:szCs w:val="24"/>
          <w:lang w:val="en-IN"/>
        </w:rPr>
        <w:pPrChange w:id="2361" w:author="mananarora1571@gmail.com" w:date="2021-05-30T15:12:00Z">
          <w:pPr/>
        </w:pPrChange>
      </w:pPr>
      <w:r w:rsidRPr="00DE39BA">
        <w:rPr>
          <w:rFonts w:eastAsia="Calibri"/>
          <w:bCs/>
          <w:szCs w:val="24"/>
          <w:lang w:val="en-IN"/>
        </w:rPr>
        <w:t xml:space="preserve">      currentState.value = AppState.failure;</w:t>
      </w:r>
    </w:p>
    <w:p w14:paraId="666F252F" w14:textId="77777777" w:rsidR="00947DCB" w:rsidRPr="00DE39BA" w:rsidRDefault="00947DCB" w:rsidP="00F535CA">
      <w:pPr>
        <w:widowControl w:val="0"/>
        <w:rPr>
          <w:rFonts w:eastAsia="Calibri"/>
          <w:bCs/>
          <w:szCs w:val="24"/>
          <w:lang w:val="en-IN"/>
        </w:rPr>
        <w:pPrChange w:id="2362" w:author="mananarora1571@gmail.com" w:date="2021-05-30T15:12:00Z">
          <w:pPr/>
        </w:pPrChange>
      </w:pPr>
      <w:r w:rsidRPr="00DE39BA">
        <w:rPr>
          <w:rFonts w:eastAsia="Calibri"/>
          <w:bCs/>
          <w:szCs w:val="24"/>
          <w:lang w:val="en-IN"/>
        </w:rPr>
        <w:t xml:space="preserve">    }</w:t>
      </w:r>
    </w:p>
    <w:p w14:paraId="50F26CB1" w14:textId="77777777" w:rsidR="00947DCB" w:rsidRPr="00DE39BA" w:rsidRDefault="00947DCB" w:rsidP="00F535CA">
      <w:pPr>
        <w:widowControl w:val="0"/>
        <w:rPr>
          <w:rFonts w:eastAsia="Calibri"/>
          <w:bCs/>
          <w:szCs w:val="24"/>
          <w:lang w:val="en-IN"/>
        </w:rPr>
        <w:pPrChange w:id="2363" w:author="mananarora1571@gmail.com" w:date="2021-05-30T15:12:00Z">
          <w:pPr/>
        </w:pPrChange>
      </w:pPr>
      <w:r w:rsidRPr="00DE39BA">
        <w:rPr>
          <w:rFonts w:eastAsia="Calibri"/>
          <w:bCs/>
          <w:szCs w:val="24"/>
          <w:lang w:val="en-IN"/>
        </w:rPr>
        <w:t xml:space="preserve">  }</w:t>
      </w:r>
    </w:p>
    <w:p w14:paraId="43A9FC19" w14:textId="6CBB825C" w:rsidR="00947DCB" w:rsidRPr="00DE39BA" w:rsidRDefault="00947DCB" w:rsidP="00F535CA">
      <w:pPr>
        <w:widowControl w:val="0"/>
        <w:rPr>
          <w:rFonts w:eastAsia="Calibri"/>
          <w:bCs/>
          <w:szCs w:val="24"/>
          <w:lang w:val="en-IN"/>
        </w:rPr>
        <w:pPrChange w:id="2364" w:author="mananarora1571@gmail.com" w:date="2021-05-30T15:12:00Z">
          <w:pPr/>
        </w:pPrChange>
      </w:pPr>
      <w:r w:rsidRPr="00DE39BA">
        <w:rPr>
          <w:rFonts w:eastAsia="Calibri"/>
          <w:bCs/>
          <w:szCs w:val="24"/>
          <w:lang w:val="en-IN"/>
        </w:rPr>
        <w:t>}</w:t>
      </w:r>
    </w:p>
    <w:p w14:paraId="7B921407" w14:textId="2E175505" w:rsidR="00947DCB" w:rsidRPr="00DE39BA" w:rsidRDefault="00947DCB" w:rsidP="00F535CA">
      <w:pPr>
        <w:widowControl w:val="0"/>
        <w:rPr>
          <w:rFonts w:eastAsia="Calibri"/>
          <w:bCs/>
          <w:szCs w:val="24"/>
          <w:lang w:val="en-IN"/>
        </w:rPr>
        <w:pPrChange w:id="2365" w:author="mananarora1571@gmail.com" w:date="2021-05-30T15:12:00Z">
          <w:pPr/>
        </w:pPrChange>
      </w:pPr>
    </w:p>
    <w:p w14:paraId="502559B0" w14:textId="5C0B399F" w:rsidR="00947DCB" w:rsidRPr="00DE39BA" w:rsidRDefault="00AA4CB4" w:rsidP="00F535CA">
      <w:pPr>
        <w:widowControl w:val="0"/>
        <w:rPr>
          <w:rFonts w:eastAsia="Calibri"/>
          <w:b/>
          <w:szCs w:val="24"/>
          <w:u w:val="single"/>
          <w:lang w:val="en-IN"/>
        </w:rPr>
        <w:pPrChange w:id="2366" w:author="mananarora1571@gmail.com" w:date="2021-05-30T15:12:00Z">
          <w:pPr/>
        </w:pPrChange>
      </w:pPr>
      <w:r w:rsidRPr="00DE39BA">
        <w:rPr>
          <w:rFonts w:eastAsia="Calibri"/>
          <w:b/>
          <w:szCs w:val="24"/>
          <w:u w:val="single"/>
          <w:lang w:val="en-IN"/>
        </w:rPr>
        <w:t>REGISTER_BINDING.DART</w:t>
      </w:r>
    </w:p>
    <w:p w14:paraId="5765E64F" w14:textId="77777777" w:rsidR="00947DCB" w:rsidRPr="00DE39BA" w:rsidRDefault="00947DCB" w:rsidP="00F535CA">
      <w:pPr>
        <w:widowControl w:val="0"/>
        <w:rPr>
          <w:rFonts w:eastAsia="Calibri"/>
          <w:bCs/>
          <w:szCs w:val="24"/>
          <w:lang w:val="en-IN"/>
        </w:rPr>
        <w:pPrChange w:id="2367" w:author="mananarora1571@gmail.com" w:date="2021-05-30T15:12:00Z">
          <w:pPr/>
        </w:pPrChange>
      </w:pPr>
      <w:r w:rsidRPr="00DE39BA">
        <w:rPr>
          <w:rFonts w:eastAsia="Calibri"/>
          <w:bCs/>
          <w:szCs w:val="24"/>
          <w:lang w:val="en-IN"/>
        </w:rPr>
        <w:t>import 'package:get/get.dart';</w:t>
      </w:r>
    </w:p>
    <w:p w14:paraId="7B4151B7" w14:textId="77777777" w:rsidR="00947DCB" w:rsidRPr="00DE39BA" w:rsidRDefault="00947DCB" w:rsidP="00F535CA">
      <w:pPr>
        <w:widowControl w:val="0"/>
        <w:rPr>
          <w:rFonts w:eastAsia="Calibri"/>
          <w:bCs/>
          <w:szCs w:val="24"/>
          <w:lang w:val="en-IN"/>
        </w:rPr>
        <w:pPrChange w:id="2368" w:author="mananarora1571@gmail.com" w:date="2021-05-30T15:12:00Z">
          <w:pPr/>
        </w:pPrChange>
      </w:pPr>
    </w:p>
    <w:p w14:paraId="13E8E4B3" w14:textId="77777777" w:rsidR="00947DCB" w:rsidRPr="00DE39BA" w:rsidRDefault="00947DCB" w:rsidP="00F535CA">
      <w:pPr>
        <w:widowControl w:val="0"/>
        <w:rPr>
          <w:rFonts w:eastAsia="Calibri"/>
          <w:bCs/>
          <w:szCs w:val="24"/>
          <w:lang w:val="en-IN"/>
        </w:rPr>
        <w:pPrChange w:id="2369" w:author="mananarora1571@gmail.com" w:date="2021-05-30T15:12:00Z">
          <w:pPr/>
        </w:pPrChange>
      </w:pPr>
      <w:r w:rsidRPr="00DE39BA">
        <w:rPr>
          <w:rFonts w:eastAsia="Calibri"/>
          <w:bCs/>
          <w:szCs w:val="24"/>
          <w:lang w:val="en-IN"/>
        </w:rPr>
        <w:t>import '../../data/providers/api_client.dart';</w:t>
      </w:r>
    </w:p>
    <w:p w14:paraId="689A6D62" w14:textId="77777777" w:rsidR="00947DCB" w:rsidRPr="00DE39BA" w:rsidRDefault="00947DCB" w:rsidP="00F535CA">
      <w:pPr>
        <w:widowControl w:val="0"/>
        <w:rPr>
          <w:rFonts w:eastAsia="Calibri"/>
          <w:bCs/>
          <w:szCs w:val="24"/>
          <w:lang w:val="en-IN"/>
        </w:rPr>
        <w:pPrChange w:id="2370" w:author="mananarora1571@gmail.com" w:date="2021-05-30T15:12:00Z">
          <w:pPr/>
        </w:pPrChange>
      </w:pPr>
      <w:r w:rsidRPr="00DE39BA">
        <w:rPr>
          <w:rFonts w:eastAsia="Calibri"/>
          <w:bCs/>
          <w:szCs w:val="24"/>
          <w:lang w:val="en-IN"/>
        </w:rPr>
        <w:t>import '../../data/repository/repository.dart';</w:t>
      </w:r>
    </w:p>
    <w:p w14:paraId="076337F3" w14:textId="77777777" w:rsidR="00947DCB" w:rsidRPr="00DE39BA" w:rsidRDefault="00947DCB" w:rsidP="00F535CA">
      <w:pPr>
        <w:widowControl w:val="0"/>
        <w:rPr>
          <w:rFonts w:eastAsia="Calibri"/>
          <w:bCs/>
          <w:szCs w:val="24"/>
          <w:lang w:val="en-IN"/>
        </w:rPr>
        <w:pPrChange w:id="2371" w:author="mananarora1571@gmail.com" w:date="2021-05-30T15:12:00Z">
          <w:pPr/>
        </w:pPrChange>
      </w:pPr>
      <w:r w:rsidRPr="00DE39BA">
        <w:rPr>
          <w:rFonts w:eastAsia="Calibri"/>
          <w:bCs/>
          <w:szCs w:val="24"/>
          <w:lang w:val="en-IN"/>
        </w:rPr>
        <w:t>import 'register_controller.dart';</w:t>
      </w:r>
    </w:p>
    <w:p w14:paraId="0466159C" w14:textId="77777777" w:rsidR="00947DCB" w:rsidRPr="00DE39BA" w:rsidRDefault="00947DCB" w:rsidP="00F535CA">
      <w:pPr>
        <w:widowControl w:val="0"/>
        <w:rPr>
          <w:rFonts w:eastAsia="Calibri"/>
          <w:bCs/>
          <w:szCs w:val="24"/>
          <w:lang w:val="en-IN"/>
        </w:rPr>
        <w:pPrChange w:id="2372" w:author="mananarora1571@gmail.com" w:date="2021-05-30T15:12:00Z">
          <w:pPr/>
        </w:pPrChange>
      </w:pPr>
    </w:p>
    <w:p w14:paraId="5B57BB37" w14:textId="77777777" w:rsidR="00947DCB" w:rsidRPr="00DE39BA" w:rsidRDefault="00947DCB" w:rsidP="00F535CA">
      <w:pPr>
        <w:widowControl w:val="0"/>
        <w:rPr>
          <w:rFonts w:eastAsia="Calibri"/>
          <w:bCs/>
          <w:szCs w:val="24"/>
          <w:lang w:val="en-IN"/>
        </w:rPr>
        <w:pPrChange w:id="2373" w:author="mananarora1571@gmail.com" w:date="2021-05-30T15:12:00Z">
          <w:pPr/>
        </w:pPrChange>
      </w:pPr>
      <w:r w:rsidRPr="00DE39BA">
        <w:rPr>
          <w:rFonts w:eastAsia="Calibri"/>
          <w:bCs/>
          <w:szCs w:val="24"/>
          <w:lang w:val="en-IN"/>
        </w:rPr>
        <w:t>class RegisterBinding extends Bindings {</w:t>
      </w:r>
    </w:p>
    <w:p w14:paraId="4FB61A00" w14:textId="77777777" w:rsidR="00947DCB" w:rsidRPr="00DE39BA" w:rsidRDefault="00947DCB" w:rsidP="00F535CA">
      <w:pPr>
        <w:widowControl w:val="0"/>
        <w:rPr>
          <w:rFonts w:eastAsia="Calibri"/>
          <w:bCs/>
          <w:szCs w:val="24"/>
          <w:lang w:val="en-IN"/>
        </w:rPr>
        <w:pPrChange w:id="2374" w:author="mananarora1571@gmail.com" w:date="2021-05-30T15:12:00Z">
          <w:pPr/>
        </w:pPrChange>
      </w:pPr>
      <w:r w:rsidRPr="00DE39BA">
        <w:rPr>
          <w:rFonts w:eastAsia="Calibri"/>
          <w:bCs/>
          <w:szCs w:val="24"/>
          <w:lang w:val="en-IN"/>
        </w:rPr>
        <w:t xml:space="preserve">  @override</w:t>
      </w:r>
    </w:p>
    <w:p w14:paraId="181056DB" w14:textId="77777777" w:rsidR="00947DCB" w:rsidRPr="00DE39BA" w:rsidRDefault="00947DCB" w:rsidP="00F535CA">
      <w:pPr>
        <w:widowControl w:val="0"/>
        <w:rPr>
          <w:rFonts w:eastAsia="Calibri"/>
          <w:bCs/>
          <w:szCs w:val="24"/>
          <w:lang w:val="en-IN"/>
        </w:rPr>
        <w:pPrChange w:id="2375" w:author="mananarora1571@gmail.com" w:date="2021-05-30T15:12:00Z">
          <w:pPr/>
        </w:pPrChange>
      </w:pPr>
      <w:r w:rsidRPr="00DE39BA">
        <w:rPr>
          <w:rFonts w:eastAsia="Calibri"/>
          <w:bCs/>
          <w:szCs w:val="24"/>
          <w:lang w:val="en-IN"/>
        </w:rPr>
        <w:t xml:space="preserve">  void dependencies() {</w:t>
      </w:r>
    </w:p>
    <w:p w14:paraId="45E0D5C4" w14:textId="77777777" w:rsidR="00947DCB" w:rsidRPr="00DE39BA" w:rsidRDefault="00947DCB" w:rsidP="00F535CA">
      <w:pPr>
        <w:widowControl w:val="0"/>
        <w:rPr>
          <w:rFonts w:eastAsia="Calibri"/>
          <w:bCs/>
          <w:szCs w:val="24"/>
          <w:lang w:val="en-IN"/>
        </w:rPr>
        <w:pPrChange w:id="2376" w:author="mananarora1571@gmail.com" w:date="2021-05-30T15:12:00Z">
          <w:pPr/>
        </w:pPrChange>
      </w:pPr>
      <w:r w:rsidRPr="00DE39BA">
        <w:rPr>
          <w:rFonts w:eastAsia="Calibri"/>
          <w:bCs/>
          <w:szCs w:val="24"/>
          <w:lang w:val="en-IN"/>
        </w:rPr>
        <w:t xml:space="preserve">    Get.lazyPut&lt;RegisterController&gt;(</w:t>
      </w:r>
    </w:p>
    <w:p w14:paraId="5D75A19C" w14:textId="77777777" w:rsidR="00947DCB" w:rsidRPr="00DE39BA" w:rsidRDefault="00947DCB" w:rsidP="00F535CA">
      <w:pPr>
        <w:widowControl w:val="0"/>
        <w:rPr>
          <w:rFonts w:eastAsia="Calibri"/>
          <w:bCs/>
          <w:szCs w:val="24"/>
          <w:lang w:val="en-IN"/>
        </w:rPr>
        <w:pPrChange w:id="2377" w:author="mananarora1571@gmail.com" w:date="2021-05-30T15:12:00Z">
          <w:pPr/>
        </w:pPrChange>
      </w:pPr>
      <w:r w:rsidRPr="00DE39BA">
        <w:rPr>
          <w:rFonts w:eastAsia="Calibri"/>
          <w:bCs/>
          <w:szCs w:val="24"/>
          <w:lang w:val="en-IN"/>
        </w:rPr>
        <w:lastRenderedPageBreak/>
        <w:t xml:space="preserve">      () =&gt; RegisterController(</w:t>
      </w:r>
    </w:p>
    <w:p w14:paraId="04C5BC9C" w14:textId="77777777" w:rsidR="00947DCB" w:rsidRPr="00DE39BA" w:rsidRDefault="00947DCB" w:rsidP="00F535CA">
      <w:pPr>
        <w:widowControl w:val="0"/>
        <w:rPr>
          <w:rFonts w:eastAsia="Calibri"/>
          <w:bCs/>
          <w:szCs w:val="24"/>
          <w:lang w:val="en-IN"/>
        </w:rPr>
        <w:pPrChange w:id="2378" w:author="mananarora1571@gmail.com" w:date="2021-05-30T15:12:00Z">
          <w:pPr/>
        </w:pPrChange>
      </w:pPr>
      <w:r w:rsidRPr="00DE39BA">
        <w:rPr>
          <w:rFonts w:eastAsia="Calibri"/>
          <w:bCs/>
          <w:szCs w:val="24"/>
          <w:lang w:val="en-IN"/>
        </w:rPr>
        <w:t xml:space="preserve">        authRepository: Repository(</w:t>
      </w:r>
    </w:p>
    <w:p w14:paraId="30E16578" w14:textId="77777777" w:rsidR="00947DCB" w:rsidRPr="00DE39BA" w:rsidRDefault="00947DCB" w:rsidP="00F535CA">
      <w:pPr>
        <w:widowControl w:val="0"/>
        <w:rPr>
          <w:rFonts w:eastAsia="Calibri"/>
          <w:bCs/>
          <w:szCs w:val="24"/>
          <w:lang w:val="en-IN"/>
        </w:rPr>
        <w:pPrChange w:id="2379" w:author="mananarora1571@gmail.com" w:date="2021-05-30T15:12:00Z">
          <w:pPr/>
        </w:pPrChange>
      </w:pPr>
      <w:r w:rsidRPr="00DE39BA">
        <w:rPr>
          <w:rFonts w:eastAsia="Calibri"/>
          <w:bCs/>
          <w:szCs w:val="24"/>
          <w:lang w:val="en-IN"/>
        </w:rPr>
        <w:t xml:space="preserve">          apiClient: ApiClient(),</w:t>
      </w:r>
    </w:p>
    <w:p w14:paraId="51FE7A4B" w14:textId="77777777" w:rsidR="00947DCB" w:rsidRPr="00DE39BA" w:rsidRDefault="00947DCB" w:rsidP="00F535CA">
      <w:pPr>
        <w:widowControl w:val="0"/>
        <w:rPr>
          <w:rFonts w:eastAsia="Calibri"/>
          <w:bCs/>
          <w:szCs w:val="24"/>
          <w:lang w:val="en-IN"/>
        </w:rPr>
        <w:pPrChange w:id="2380" w:author="mananarora1571@gmail.com" w:date="2021-05-30T15:12:00Z">
          <w:pPr/>
        </w:pPrChange>
      </w:pPr>
      <w:r w:rsidRPr="00DE39BA">
        <w:rPr>
          <w:rFonts w:eastAsia="Calibri"/>
          <w:bCs/>
          <w:szCs w:val="24"/>
          <w:lang w:val="en-IN"/>
        </w:rPr>
        <w:t xml:space="preserve">        ),</w:t>
      </w:r>
    </w:p>
    <w:p w14:paraId="2AA676F3" w14:textId="77777777" w:rsidR="00947DCB" w:rsidRPr="00DE39BA" w:rsidRDefault="00947DCB" w:rsidP="00F535CA">
      <w:pPr>
        <w:widowControl w:val="0"/>
        <w:rPr>
          <w:rFonts w:eastAsia="Calibri"/>
          <w:bCs/>
          <w:szCs w:val="24"/>
          <w:lang w:val="en-IN"/>
        </w:rPr>
        <w:pPrChange w:id="2381" w:author="mananarora1571@gmail.com" w:date="2021-05-30T15:12:00Z">
          <w:pPr/>
        </w:pPrChange>
      </w:pPr>
      <w:r w:rsidRPr="00DE39BA">
        <w:rPr>
          <w:rFonts w:eastAsia="Calibri"/>
          <w:bCs/>
          <w:szCs w:val="24"/>
          <w:lang w:val="en-IN"/>
        </w:rPr>
        <w:t xml:space="preserve">      ),</w:t>
      </w:r>
    </w:p>
    <w:p w14:paraId="4F2E0ABD" w14:textId="77777777" w:rsidR="00947DCB" w:rsidRPr="00DE39BA" w:rsidRDefault="00947DCB" w:rsidP="00F535CA">
      <w:pPr>
        <w:widowControl w:val="0"/>
        <w:rPr>
          <w:rFonts w:eastAsia="Calibri"/>
          <w:bCs/>
          <w:szCs w:val="24"/>
          <w:lang w:val="en-IN"/>
        </w:rPr>
        <w:pPrChange w:id="2382" w:author="mananarora1571@gmail.com" w:date="2021-05-30T15:12:00Z">
          <w:pPr/>
        </w:pPrChange>
      </w:pPr>
      <w:r w:rsidRPr="00DE39BA">
        <w:rPr>
          <w:rFonts w:eastAsia="Calibri"/>
          <w:bCs/>
          <w:szCs w:val="24"/>
          <w:lang w:val="en-IN"/>
        </w:rPr>
        <w:t xml:space="preserve">    );</w:t>
      </w:r>
    </w:p>
    <w:p w14:paraId="345ED2EC" w14:textId="77777777" w:rsidR="00947DCB" w:rsidRPr="00DE39BA" w:rsidRDefault="00947DCB" w:rsidP="00F535CA">
      <w:pPr>
        <w:widowControl w:val="0"/>
        <w:rPr>
          <w:rFonts w:eastAsia="Calibri"/>
          <w:bCs/>
          <w:szCs w:val="24"/>
          <w:lang w:val="en-IN"/>
        </w:rPr>
        <w:pPrChange w:id="2383" w:author="mananarora1571@gmail.com" w:date="2021-05-30T15:12:00Z">
          <w:pPr/>
        </w:pPrChange>
      </w:pPr>
      <w:r w:rsidRPr="00DE39BA">
        <w:rPr>
          <w:rFonts w:eastAsia="Calibri"/>
          <w:bCs/>
          <w:szCs w:val="24"/>
          <w:lang w:val="en-IN"/>
        </w:rPr>
        <w:t xml:space="preserve">  }</w:t>
      </w:r>
    </w:p>
    <w:p w14:paraId="21CBA657" w14:textId="6E7396EC" w:rsidR="00947DCB" w:rsidRPr="00DE39BA" w:rsidRDefault="00947DCB" w:rsidP="00F535CA">
      <w:pPr>
        <w:widowControl w:val="0"/>
        <w:rPr>
          <w:rFonts w:eastAsia="Calibri"/>
          <w:bCs/>
          <w:szCs w:val="24"/>
          <w:lang w:val="en-IN"/>
        </w:rPr>
        <w:pPrChange w:id="2384" w:author="mananarora1571@gmail.com" w:date="2021-05-30T15:12:00Z">
          <w:pPr/>
        </w:pPrChange>
      </w:pPr>
      <w:r w:rsidRPr="00DE39BA">
        <w:rPr>
          <w:rFonts w:eastAsia="Calibri"/>
          <w:bCs/>
          <w:szCs w:val="24"/>
          <w:lang w:val="en-IN"/>
        </w:rPr>
        <w:t>}</w:t>
      </w:r>
    </w:p>
    <w:p w14:paraId="6371C010" w14:textId="1DE2080C" w:rsidR="00947DCB" w:rsidRPr="00DE39BA" w:rsidRDefault="00947DCB" w:rsidP="00F535CA">
      <w:pPr>
        <w:widowControl w:val="0"/>
        <w:rPr>
          <w:rFonts w:eastAsia="Calibri"/>
          <w:bCs/>
          <w:szCs w:val="24"/>
          <w:lang w:val="en-IN"/>
        </w:rPr>
        <w:pPrChange w:id="2385" w:author="mananarora1571@gmail.com" w:date="2021-05-30T15:12:00Z">
          <w:pPr/>
        </w:pPrChange>
      </w:pPr>
    </w:p>
    <w:p w14:paraId="5B04DEDA" w14:textId="33EC99EB" w:rsidR="003D1230" w:rsidRDefault="00947DCB" w:rsidP="00F535CA">
      <w:pPr>
        <w:widowControl w:val="0"/>
        <w:jc w:val="center"/>
        <w:rPr>
          <w:rFonts w:eastAsia="Calibri"/>
          <w:b/>
          <w:szCs w:val="24"/>
          <w:u w:val="single"/>
          <w:lang w:val="en-IN"/>
        </w:rPr>
        <w:pPrChange w:id="2386" w:author="mananarora1571@gmail.com" w:date="2021-05-30T15:12:00Z">
          <w:pPr>
            <w:jc w:val="center"/>
          </w:pPr>
        </w:pPrChange>
      </w:pPr>
      <w:r w:rsidRPr="00DE39BA">
        <w:rPr>
          <w:rFonts w:eastAsia="Calibri"/>
          <w:bCs/>
          <w:noProof/>
          <w:szCs w:val="24"/>
          <w:lang w:val="en-IN" w:eastAsia="en-IN"/>
        </w:rPr>
        <w:drawing>
          <wp:inline distT="0" distB="0" distL="0" distR="0" wp14:anchorId="2EE14E16" wp14:editId="147D7DB5">
            <wp:extent cx="2476846" cy="1086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1086002"/>
                    </a:xfrm>
                    <a:prstGeom prst="rect">
                      <a:avLst/>
                    </a:prstGeom>
                  </pic:spPr>
                </pic:pic>
              </a:graphicData>
            </a:graphic>
          </wp:inline>
        </w:drawing>
      </w:r>
    </w:p>
    <w:p w14:paraId="0AC3B887" w14:textId="6E898B90" w:rsidR="0056445B" w:rsidRPr="0056445B" w:rsidRDefault="0056445B" w:rsidP="00F535CA">
      <w:pPr>
        <w:pStyle w:val="Caption"/>
        <w:widowControl w:val="0"/>
        <w:jc w:val="center"/>
        <w:rPr>
          <w:b/>
          <w:i w:val="0"/>
          <w:color w:val="auto"/>
          <w:sz w:val="24"/>
          <w:szCs w:val="24"/>
        </w:rPr>
        <w:pPrChange w:id="2387"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7.1</w:t>
      </w:r>
      <w:ins w:id="2388" w:author="abhay mendiratta" w:date="2021-05-21T21:47:00Z">
        <w:r w:rsidR="004D55D9">
          <w:rPr>
            <w:b/>
            <w:i w:val="0"/>
            <w:color w:val="auto"/>
            <w:sz w:val="24"/>
            <w:szCs w:val="24"/>
          </w:rPr>
          <w:t>3</w:t>
        </w:r>
      </w:ins>
      <w:ins w:id="2389" w:author="Pranav Taneja" w:date="2021-05-18T23:38:00Z">
        <w:del w:id="2390" w:author="abhay mendiratta" w:date="2021-05-21T21:47:00Z">
          <w:r w:rsidR="005F6557" w:rsidDel="004D55D9">
            <w:rPr>
              <w:b/>
              <w:i w:val="0"/>
              <w:color w:val="auto"/>
              <w:sz w:val="24"/>
              <w:szCs w:val="24"/>
            </w:rPr>
            <w:delText>2</w:delText>
          </w:r>
        </w:del>
      </w:ins>
      <w:del w:id="2391" w:author="Pranav Taneja" w:date="2021-05-18T23:38:00Z">
        <w:r w:rsidR="00706C01" w:rsidDel="005F6557">
          <w:rPr>
            <w:b/>
            <w:i w:val="0"/>
            <w:color w:val="auto"/>
            <w:sz w:val="24"/>
            <w:szCs w:val="24"/>
          </w:rPr>
          <w:delText>0</w:delText>
        </w:r>
      </w:del>
      <w:r w:rsidRPr="0056445B">
        <w:rPr>
          <w:b/>
          <w:i w:val="0"/>
          <w:color w:val="auto"/>
          <w:sz w:val="24"/>
          <w:szCs w:val="24"/>
        </w:rPr>
        <w:t xml:space="preserve">: </w:t>
      </w:r>
      <w:r>
        <w:rPr>
          <w:b/>
          <w:i w:val="0"/>
          <w:color w:val="auto"/>
          <w:sz w:val="24"/>
          <w:szCs w:val="24"/>
        </w:rPr>
        <w:t xml:space="preserve">Map </w:t>
      </w:r>
      <w:r w:rsidRPr="0056445B">
        <w:rPr>
          <w:b/>
          <w:i w:val="0"/>
          <w:color w:val="auto"/>
          <w:sz w:val="24"/>
          <w:szCs w:val="24"/>
        </w:rPr>
        <w:t>Folder Layout</w:t>
      </w:r>
    </w:p>
    <w:p w14:paraId="5D25B5FE" w14:textId="77777777" w:rsidR="0056445B" w:rsidRPr="00DE39BA" w:rsidRDefault="0056445B" w:rsidP="00F535CA">
      <w:pPr>
        <w:widowControl w:val="0"/>
        <w:rPr>
          <w:rFonts w:eastAsia="Calibri"/>
          <w:b/>
          <w:szCs w:val="24"/>
          <w:u w:val="single"/>
          <w:lang w:val="en-IN"/>
        </w:rPr>
        <w:pPrChange w:id="2392" w:author="mananarora1571@gmail.com" w:date="2021-05-30T15:12:00Z">
          <w:pPr/>
        </w:pPrChange>
      </w:pPr>
    </w:p>
    <w:p w14:paraId="62925F60" w14:textId="3760F3E9" w:rsidR="00947DCB" w:rsidRPr="00DE39BA" w:rsidRDefault="00947DCB" w:rsidP="00F535CA">
      <w:pPr>
        <w:widowControl w:val="0"/>
        <w:rPr>
          <w:rFonts w:eastAsia="Calibri"/>
          <w:bCs/>
          <w:szCs w:val="24"/>
          <w:lang w:val="en-IN"/>
        </w:rPr>
        <w:pPrChange w:id="2393" w:author="mananarora1571@gmail.com" w:date="2021-05-30T15:12:00Z">
          <w:pPr/>
        </w:pPrChange>
      </w:pPr>
    </w:p>
    <w:p w14:paraId="1D79F3F5" w14:textId="1A14ACD5" w:rsidR="00947DCB" w:rsidRPr="00DE39BA" w:rsidRDefault="00AA4CB4" w:rsidP="00F535CA">
      <w:pPr>
        <w:widowControl w:val="0"/>
        <w:rPr>
          <w:rFonts w:eastAsia="Calibri"/>
          <w:b/>
          <w:szCs w:val="24"/>
          <w:u w:val="single"/>
          <w:lang w:val="en-IN"/>
        </w:rPr>
        <w:pPrChange w:id="2394" w:author="mananarora1571@gmail.com" w:date="2021-05-30T15:12:00Z">
          <w:pPr/>
        </w:pPrChange>
      </w:pPr>
      <w:r w:rsidRPr="00DE39BA">
        <w:rPr>
          <w:rFonts w:eastAsia="Calibri"/>
          <w:b/>
          <w:szCs w:val="24"/>
          <w:u w:val="single"/>
          <w:lang w:val="en-IN"/>
        </w:rPr>
        <w:t>MAP_VIEW.DART</w:t>
      </w:r>
    </w:p>
    <w:p w14:paraId="15246BF5" w14:textId="77777777" w:rsidR="00947DCB" w:rsidRPr="00DE39BA" w:rsidRDefault="00947DCB" w:rsidP="00F535CA">
      <w:pPr>
        <w:widowControl w:val="0"/>
        <w:rPr>
          <w:rFonts w:eastAsia="Calibri"/>
          <w:bCs/>
          <w:szCs w:val="24"/>
          <w:lang w:val="en-IN"/>
        </w:rPr>
        <w:pPrChange w:id="2395" w:author="mananarora1571@gmail.com" w:date="2021-05-30T15:12:00Z">
          <w:pPr/>
        </w:pPrChange>
      </w:pPr>
      <w:r w:rsidRPr="00DE39BA">
        <w:rPr>
          <w:rFonts w:eastAsia="Calibri"/>
          <w:bCs/>
          <w:szCs w:val="24"/>
          <w:lang w:val="en-IN"/>
        </w:rPr>
        <w:t>import 'dart:async';</w:t>
      </w:r>
    </w:p>
    <w:p w14:paraId="314E5FBC" w14:textId="77777777" w:rsidR="00947DCB" w:rsidRPr="00DE39BA" w:rsidRDefault="00947DCB" w:rsidP="00F535CA">
      <w:pPr>
        <w:widowControl w:val="0"/>
        <w:rPr>
          <w:rFonts w:eastAsia="Calibri"/>
          <w:bCs/>
          <w:szCs w:val="24"/>
          <w:lang w:val="en-IN"/>
        </w:rPr>
        <w:pPrChange w:id="2396" w:author="mananarora1571@gmail.com" w:date="2021-05-30T15:12:00Z">
          <w:pPr/>
        </w:pPrChange>
      </w:pPr>
    </w:p>
    <w:p w14:paraId="26BB7EF3" w14:textId="77777777" w:rsidR="00947DCB" w:rsidRPr="00DE39BA" w:rsidRDefault="00947DCB" w:rsidP="00F535CA">
      <w:pPr>
        <w:widowControl w:val="0"/>
        <w:rPr>
          <w:rFonts w:eastAsia="Calibri"/>
          <w:bCs/>
          <w:szCs w:val="24"/>
          <w:lang w:val="en-IN"/>
        </w:rPr>
        <w:pPrChange w:id="2397" w:author="mananarora1571@gmail.com" w:date="2021-05-30T15:12:00Z">
          <w:pPr/>
        </w:pPrChange>
      </w:pPr>
      <w:r w:rsidRPr="00DE39BA">
        <w:rPr>
          <w:rFonts w:eastAsia="Calibri"/>
          <w:bCs/>
          <w:szCs w:val="24"/>
          <w:lang w:val="en-IN"/>
        </w:rPr>
        <w:t>import 'package:flutter/material.dart';</w:t>
      </w:r>
    </w:p>
    <w:p w14:paraId="0201E6FB" w14:textId="77777777" w:rsidR="00947DCB" w:rsidRPr="00DE39BA" w:rsidRDefault="00947DCB" w:rsidP="00F535CA">
      <w:pPr>
        <w:widowControl w:val="0"/>
        <w:rPr>
          <w:rFonts w:eastAsia="Calibri"/>
          <w:bCs/>
          <w:szCs w:val="24"/>
          <w:lang w:val="en-IN"/>
        </w:rPr>
        <w:pPrChange w:id="2398" w:author="mananarora1571@gmail.com" w:date="2021-05-30T15:12:00Z">
          <w:pPr/>
        </w:pPrChange>
      </w:pPr>
      <w:r w:rsidRPr="00DE39BA">
        <w:rPr>
          <w:rFonts w:eastAsia="Calibri"/>
          <w:bCs/>
          <w:szCs w:val="24"/>
          <w:lang w:val="en-IN"/>
        </w:rPr>
        <w:t>import 'package:flutter/services.dart' show rootBundle;</w:t>
      </w:r>
    </w:p>
    <w:p w14:paraId="1E06CF3A" w14:textId="77777777" w:rsidR="00947DCB" w:rsidRPr="00DE39BA" w:rsidRDefault="00947DCB" w:rsidP="00F535CA">
      <w:pPr>
        <w:widowControl w:val="0"/>
        <w:rPr>
          <w:rFonts w:eastAsia="Calibri"/>
          <w:bCs/>
          <w:szCs w:val="24"/>
          <w:lang w:val="en-IN"/>
        </w:rPr>
        <w:pPrChange w:id="2399" w:author="mananarora1571@gmail.com" w:date="2021-05-30T15:12:00Z">
          <w:pPr/>
        </w:pPrChange>
      </w:pPr>
      <w:r w:rsidRPr="00DE39BA">
        <w:rPr>
          <w:rFonts w:eastAsia="Calibri"/>
          <w:bCs/>
          <w:szCs w:val="24"/>
          <w:lang w:val="en-IN"/>
        </w:rPr>
        <w:t>import 'package:get/get.dart';</w:t>
      </w:r>
    </w:p>
    <w:p w14:paraId="0648A5B7" w14:textId="77777777" w:rsidR="00947DCB" w:rsidRPr="00DE39BA" w:rsidRDefault="00947DCB" w:rsidP="00F535CA">
      <w:pPr>
        <w:widowControl w:val="0"/>
        <w:rPr>
          <w:rFonts w:eastAsia="Calibri"/>
          <w:bCs/>
          <w:szCs w:val="24"/>
          <w:lang w:val="en-IN"/>
        </w:rPr>
        <w:pPrChange w:id="2400" w:author="mananarora1571@gmail.com" w:date="2021-05-30T15:12:00Z">
          <w:pPr/>
        </w:pPrChange>
      </w:pPr>
      <w:r w:rsidRPr="00DE39BA">
        <w:rPr>
          <w:rFonts w:eastAsia="Calibri"/>
          <w:bCs/>
          <w:szCs w:val="24"/>
          <w:lang w:val="en-IN"/>
        </w:rPr>
        <w:t>import 'package:get_storage/get_storage.dart';</w:t>
      </w:r>
    </w:p>
    <w:p w14:paraId="2C0A0618" w14:textId="77777777" w:rsidR="00947DCB" w:rsidRPr="00DE39BA" w:rsidRDefault="00947DCB" w:rsidP="00F535CA">
      <w:pPr>
        <w:widowControl w:val="0"/>
        <w:rPr>
          <w:rFonts w:eastAsia="Calibri"/>
          <w:bCs/>
          <w:szCs w:val="24"/>
          <w:lang w:val="en-IN"/>
        </w:rPr>
        <w:pPrChange w:id="2401" w:author="mananarora1571@gmail.com" w:date="2021-05-30T15:12:00Z">
          <w:pPr/>
        </w:pPrChange>
      </w:pPr>
      <w:r w:rsidRPr="00DE39BA">
        <w:rPr>
          <w:rFonts w:eastAsia="Calibri"/>
          <w:bCs/>
          <w:szCs w:val="24"/>
          <w:lang w:val="en-IN"/>
        </w:rPr>
        <w:t>import 'package:google_maps_flutter/google_maps_flutter.dart';</w:t>
      </w:r>
    </w:p>
    <w:p w14:paraId="17988B6E" w14:textId="77777777" w:rsidR="00947DCB" w:rsidRPr="00DE39BA" w:rsidRDefault="00947DCB" w:rsidP="00F535CA">
      <w:pPr>
        <w:widowControl w:val="0"/>
        <w:rPr>
          <w:rFonts w:eastAsia="Calibri"/>
          <w:bCs/>
          <w:szCs w:val="24"/>
          <w:lang w:val="en-IN"/>
        </w:rPr>
        <w:pPrChange w:id="2402" w:author="mananarora1571@gmail.com" w:date="2021-05-30T15:12:00Z">
          <w:pPr/>
        </w:pPrChange>
      </w:pPr>
    </w:p>
    <w:p w14:paraId="5229C417" w14:textId="77777777" w:rsidR="00947DCB" w:rsidRPr="00DE39BA" w:rsidRDefault="00947DCB" w:rsidP="00F535CA">
      <w:pPr>
        <w:widowControl w:val="0"/>
        <w:rPr>
          <w:rFonts w:eastAsia="Calibri"/>
          <w:bCs/>
          <w:szCs w:val="24"/>
          <w:lang w:val="en-IN"/>
        </w:rPr>
        <w:pPrChange w:id="2403" w:author="mananarora1571@gmail.com" w:date="2021-05-30T15:12:00Z">
          <w:pPr/>
        </w:pPrChange>
      </w:pPr>
      <w:r w:rsidRPr="00DE39BA">
        <w:rPr>
          <w:rFonts w:eastAsia="Calibri"/>
          <w:bCs/>
          <w:szCs w:val="24"/>
          <w:lang w:val="en-IN"/>
        </w:rPr>
        <w:t>import '../../constants/constants.dart';</w:t>
      </w:r>
    </w:p>
    <w:p w14:paraId="27548AFC" w14:textId="77777777" w:rsidR="00947DCB" w:rsidRPr="00DE39BA" w:rsidRDefault="00947DCB" w:rsidP="00F535CA">
      <w:pPr>
        <w:widowControl w:val="0"/>
        <w:rPr>
          <w:rFonts w:eastAsia="Calibri"/>
          <w:bCs/>
          <w:szCs w:val="24"/>
          <w:lang w:val="en-IN"/>
        </w:rPr>
        <w:pPrChange w:id="2404" w:author="mananarora1571@gmail.com" w:date="2021-05-30T15:12:00Z">
          <w:pPr/>
        </w:pPrChange>
      </w:pPr>
      <w:r w:rsidRPr="00DE39BA">
        <w:rPr>
          <w:rFonts w:eastAsia="Calibri"/>
          <w:bCs/>
          <w:szCs w:val="24"/>
          <w:lang w:val="en-IN"/>
        </w:rPr>
        <w:t>import '../../routes/app_pages.dart';</w:t>
      </w:r>
    </w:p>
    <w:p w14:paraId="7164BD36" w14:textId="77777777" w:rsidR="00947DCB" w:rsidRPr="00DE39BA" w:rsidRDefault="00947DCB" w:rsidP="00F535CA">
      <w:pPr>
        <w:widowControl w:val="0"/>
        <w:rPr>
          <w:rFonts w:eastAsia="Calibri"/>
          <w:bCs/>
          <w:szCs w:val="24"/>
          <w:lang w:val="en-IN"/>
        </w:rPr>
        <w:pPrChange w:id="2405" w:author="mananarora1571@gmail.com" w:date="2021-05-30T15:12:00Z">
          <w:pPr/>
        </w:pPrChange>
      </w:pPr>
      <w:r w:rsidRPr="00DE39BA">
        <w:rPr>
          <w:rFonts w:eastAsia="Calibri"/>
          <w:bCs/>
          <w:szCs w:val="24"/>
          <w:lang w:val="en-IN"/>
        </w:rPr>
        <w:lastRenderedPageBreak/>
        <w:t>import 'map_controller.dart';</w:t>
      </w:r>
    </w:p>
    <w:p w14:paraId="40BBAE63" w14:textId="77777777" w:rsidR="00947DCB" w:rsidRPr="00DE39BA" w:rsidRDefault="00947DCB" w:rsidP="00F535CA">
      <w:pPr>
        <w:widowControl w:val="0"/>
        <w:rPr>
          <w:rFonts w:eastAsia="Calibri"/>
          <w:bCs/>
          <w:szCs w:val="24"/>
          <w:lang w:val="en-IN"/>
        </w:rPr>
        <w:pPrChange w:id="2406" w:author="mananarora1571@gmail.com" w:date="2021-05-30T15:12:00Z">
          <w:pPr/>
        </w:pPrChange>
      </w:pPr>
    </w:p>
    <w:p w14:paraId="7B1DE9D9" w14:textId="77777777" w:rsidR="00947DCB" w:rsidRPr="00DE39BA" w:rsidRDefault="00947DCB" w:rsidP="00F535CA">
      <w:pPr>
        <w:widowControl w:val="0"/>
        <w:rPr>
          <w:rFonts w:eastAsia="Calibri"/>
          <w:bCs/>
          <w:szCs w:val="24"/>
          <w:lang w:val="en-IN"/>
        </w:rPr>
        <w:pPrChange w:id="2407" w:author="mananarora1571@gmail.com" w:date="2021-05-30T15:12:00Z">
          <w:pPr/>
        </w:pPrChange>
      </w:pPr>
      <w:r w:rsidRPr="00DE39BA">
        <w:rPr>
          <w:rFonts w:eastAsia="Calibri"/>
          <w:bCs/>
          <w:szCs w:val="24"/>
          <w:lang w:val="en-IN"/>
        </w:rPr>
        <w:t>class MapView extends GetView&lt;MapController&gt; {</w:t>
      </w:r>
    </w:p>
    <w:p w14:paraId="45A11A86" w14:textId="77777777" w:rsidR="00947DCB" w:rsidRPr="00DE39BA" w:rsidRDefault="00947DCB" w:rsidP="00F535CA">
      <w:pPr>
        <w:widowControl w:val="0"/>
        <w:rPr>
          <w:rFonts w:eastAsia="Calibri"/>
          <w:bCs/>
          <w:szCs w:val="24"/>
          <w:lang w:val="en-IN"/>
        </w:rPr>
        <w:pPrChange w:id="2408" w:author="mananarora1571@gmail.com" w:date="2021-05-30T15:12:00Z">
          <w:pPr/>
        </w:pPrChange>
      </w:pPr>
      <w:r w:rsidRPr="00DE39BA">
        <w:rPr>
          <w:rFonts w:eastAsia="Calibri"/>
          <w:bCs/>
          <w:szCs w:val="24"/>
          <w:lang w:val="en-IN"/>
        </w:rPr>
        <w:t xml:space="preserve">  final Completer&lt;GoogleMapController&gt; _controller = Completer();</w:t>
      </w:r>
    </w:p>
    <w:p w14:paraId="508367B6" w14:textId="77777777" w:rsidR="00947DCB" w:rsidRPr="00DE39BA" w:rsidRDefault="00947DCB" w:rsidP="00F535CA">
      <w:pPr>
        <w:widowControl w:val="0"/>
        <w:rPr>
          <w:rFonts w:eastAsia="Calibri"/>
          <w:bCs/>
          <w:szCs w:val="24"/>
          <w:lang w:val="en-IN"/>
        </w:rPr>
        <w:pPrChange w:id="2409" w:author="mananarora1571@gmail.com" w:date="2021-05-30T15:12:00Z">
          <w:pPr/>
        </w:pPrChange>
      </w:pPr>
      <w:r w:rsidRPr="00DE39BA">
        <w:rPr>
          <w:rFonts w:eastAsia="Calibri"/>
          <w:bCs/>
          <w:szCs w:val="24"/>
          <w:lang w:val="en-IN"/>
        </w:rPr>
        <w:t xml:space="preserve">  @override</w:t>
      </w:r>
    </w:p>
    <w:p w14:paraId="5C2E9392" w14:textId="77777777" w:rsidR="00947DCB" w:rsidRPr="00DE39BA" w:rsidRDefault="00947DCB" w:rsidP="00F535CA">
      <w:pPr>
        <w:widowControl w:val="0"/>
        <w:rPr>
          <w:rFonts w:eastAsia="Calibri"/>
          <w:bCs/>
          <w:szCs w:val="24"/>
          <w:lang w:val="en-IN"/>
        </w:rPr>
        <w:pPrChange w:id="2410" w:author="mananarora1571@gmail.com" w:date="2021-05-30T15:12:00Z">
          <w:pPr/>
        </w:pPrChange>
      </w:pPr>
      <w:r w:rsidRPr="00DE39BA">
        <w:rPr>
          <w:rFonts w:eastAsia="Calibri"/>
          <w:bCs/>
          <w:szCs w:val="24"/>
          <w:lang w:val="en-IN"/>
        </w:rPr>
        <w:t xml:space="preserve">  Widget build(BuildContext context) {</w:t>
      </w:r>
    </w:p>
    <w:p w14:paraId="01E03BCF" w14:textId="77777777" w:rsidR="00947DCB" w:rsidRPr="00DE39BA" w:rsidRDefault="00947DCB" w:rsidP="00F535CA">
      <w:pPr>
        <w:widowControl w:val="0"/>
        <w:rPr>
          <w:rFonts w:eastAsia="Calibri"/>
          <w:bCs/>
          <w:szCs w:val="24"/>
          <w:lang w:val="en-IN"/>
        </w:rPr>
        <w:pPrChange w:id="2411" w:author="mananarora1571@gmail.com" w:date="2021-05-30T15:12:00Z">
          <w:pPr/>
        </w:pPrChange>
      </w:pPr>
      <w:r w:rsidRPr="00DE39BA">
        <w:rPr>
          <w:rFonts w:eastAsia="Calibri"/>
          <w:bCs/>
          <w:szCs w:val="24"/>
          <w:lang w:val="en-IN"/>
        </w:rPr>
        <w:t xml:space="preserve">    GoogleMapController mapController;</w:t>
      </w:r>
    </w:p>
    <w:p w14:paraId="126319AB" w14:textId="77777777" w:rsidR="00947DCB" w:rsidRPr="00DE39BA" w:rsidRDefault="00947DCB" w:rsidP="00F535CA">
      <w:pPr>
        <w:widowControl w:val="0"/>
        <w:rPr>
          <w:rFonts w:eastAsia="Calibri"/>
          <w:bCs/>
          <w:szCs w:val="24"/>
          <w:lang w:val="en-IN"/>
        </w:rPr>
        <w:pPrChange w:id="2412" w:author="mananarora1571@gmail.com" w:date="2021-05-30T15:12:00Z">
          <w:pPr/>
        </w:pPrChange>
      </w:pPr>
      <w:r w:rsidRPr="00DE39BA">
        <w:rPr>
          <w:rFonts w:eastAsia="Calibri"/>
          <w:bCs/>
          <w:szCs w:val="24"/>
          <w:lang w:val="en-IN"/>
        </w:rPr>
        <w:t xml:space="preserve">    String _mapStyle;</w:t>
      </w:r>
    </w:p>
    <w:p w14:paraId="7EDC61B4" w14:textId="77777777" w:rsidR="00947DCB" w:rsidRPr="00DE39BA" w:rsidRDefault="00947DCB" w:rsidP="00F535CA">
      <w:pPr>
        <w:widowControl w:val="0"/>
        <w:rPr>
          <w:rFonts w:eastAsia="Calibri"/>
          <w:bCs/>
          <w:szCs w:val="24"/>
          <w:lang w:val="en-IN"/>
        </w:rPr>
        <w:pPrChange w:id="2413" w:author="mananarora1571@gmail.com" w:date="2021-05-30T15:12:00Z">
          <w:pPr/>
        </w:pPrChange>
      </w:pPr>
      <w:r w:rsidRPr="00DE39BA">
        <w:rPr>
          <w:rFonts w:eastAsia="Calibri"/>
          <w:bCs/>
          <w:szCs w:val="24"/>
          <w:lang w:val="en-IN"/>
        </w:rPr>
        <w:t xml:space="preserve">    rootBundle.loadString('assets/map_style.txt').then((string) {</w:t>
      </w:r>
    </w:p>
    <w:p w14:paraId="679D2A27" w14:textId="77777777" w:rsidR="00947DCB" w:rsidRPr="00DE39BA" w:rsidRDefault="00947DCB" w:rsidP="00F535CA">
      <w:pPr>
        <w:widowControl w:val="0"/>
        <w:rPr>
          <w:rFonts w:eastAsia="Calibri"/>
          <w:bCs/>
          <w:szCs w:val="24"/>
          <w:lang w:val="en-IN"/>
        </w:rPr>
        <w:pPrChange w:id="2414" w:author="mananarora1571@gmail.com" w:date="2021-05-30T15:12:00Z">
          <w:pPr/>
        </w:pPrChange>
      </w:pPr>
      <w:r w:rsidRPr="00DE39BA">
        <w:rPr>
          <w:rFonts w:eastAsia="Calibri"/>
          <w:bCs/>
          <w:szCs w:val="24"/>
          <w:lang w:val="en-IN"/>
        </w:rPr>
        <w:t xml:space="preserve">      _mapStyle = string;</w:t>
      </w:r>
    </w:p>
    <w:p w14:paraId="13670C70" w14:textId="77777777" w:rsidR="00947DCB" w:rsidRPr="00DE39BA" w:rsidRDefault="00947DCB" w:rsidP="00F535CA">
      <w:pPr>
        <w:widowControl w:val="0"/>
        <w:rPr>
          <w:rFonts w:eastAsia="Calibri"/>
          <w:bCs/>
          <w:szCs w:val="24"/>
          <w:lang w:val="en-IN"/>
        </w:rPr>
        <w:pPrChange w:id="2415" w:author="mananarora1571@gmail.com" w:date="2021-05-30T15:12:00Z">
          <w:pPr/>
        </w:pPrChange>
      </w:pPr>
      <w:r w:rsidRPr="00DE39BA">
        <w:rPr>
          <w:rFonts w:eastAsia="Calibri"/>
          <w:bCs/>
          <w:szCs w:val="24"/>
          <w:lang w:val="en-IN"/>
        </w:rPr>
        <w:t xml:space="preserve">    });</w:t>
      </w:r>
    </w:p>
    <w:p w14:paraId="7354D83C" w14:textId="77777777" w:rsidR="00947DCB" w:rsidRPr="00DE39BA" w:rsidRDefault="00947DCB" w:rsidP="00F535CA">
      <w:pPr>
        <w:widowControl w:val="0"/>
        <w:rPr>
          <w:rFonts w:eastAsia="Calibri"/>
          <w:bCs/>
          <w:szCs w:val="24"/>
          <w:lang w:val="en-IN"/>
        </w:rPr>
        <w:pPrChange w:id="2416" w:author="mananarora1571@gmail.com" w:date="2021-05-30T15:12:00Z">
          <w:pPr/>
        </w:pPrChange>
      </w:pPr>
      <w:r w:rsidRPr="00DE39BA">
        <w:rPr>
          <w:rFonts w:eastAsia="Calibri"/>
          <w:bCs/>
          <w:szCs w:val="24"/>
          <w:lang w:val="en-IN"/>
        </w:rPr>
        <w:t xml:space="preserve">    return Scaffold(</w:t>
      </w:r>
    </w:p>
    <w:p w14:paraId="18F874CE" w14:textId="77777777" w:rsidR="00947DCB" w:rsidRPr="00DE39BA" w:rsidRDefault="00947DCB" w:rsidP="00F535CA">
      <w:pPr>
        <w:widowControl w:val="0"/>
        <w:rPr>
          <w:rFonts w:eastAsia="Calibri"/>
          <w:bCs/>
          <w:szCs w:val="24"/>
          <w:lang w:val="en-IN"/>
        </w:rPr>
        <w:pPrChange w:id="2417" w:author="mananarora1571@gmail.com" w:date="2021-05-30T15:12:00Z">
          <w:pPr/>
        </w:pPrChange>
      </w:pPr>
      <w:r w:rsidRPr="00DE39BA">
        <w:rPr>
          <w:rFonts w:eastAsia="Calibri"/>
          <w:bCs/>
          <w:szCs w:val="24"/>
          <w:lang w:val="en-IN"/>
        </w:rPr>
        <w:t xml:space="preserve">      appBar: AppBar(</w:t>
      </w:r>
    </w:p>
    <w:p w14:paraId="0EA5B1D2" w14:textId="77777777" w:rsidR="00947DCB" w:rsidRPr="00DE39BA" w:rsidRDefault="00947DCB" w:rsidP="00F535CA">
      <w:pPr>
        <w:widowControl w:val="0"/>
        <w:rPr>
          <w:rFonts w:eastAsia="Calibri"/>
          <w:bCs/>
          <w:szCs w:val="24"/>
          <w:lang w:val="en-IN"/>
        </w:rPr>
        <w:pPrChange w:id="2418" w:author="mananarora1571@gmail.com" w:date="2021-05-30T15:12:00Z">
          <w:pPr/>
        </w:pPrChange>
      </w:pPr>
      <w:r w:rsidRPr="00DE39BA">
        <w:rPr>
          <w:rFonts w:eastAsia="Calibri"/>
          <w:bCs/>
          <w:szCs w:val="24"/>
          <w:lang w:val="en-IN"/>
        </w:rPr>
        <w:t xml:space="preserve">        title: const Text("Hotspots Near You </w:t>
      </w:r>
      <w:r w:rsidRPr="00DE39BA">
        <w:rPr>
          <w:rFonts w:ascii="Segoe UI Symbol" w:eastAsia="Calibri" w:hAnsi="Segoe UI Symbol" w:cs="Segoe UI Symbol"/>
          <w:bCs/>
          <w:szCs w:val="24"/>
          <w:lang w:val="en-IN"/>
        </w:rPr>
        <w:t>😷</w:t>
      </w:r>
      <w:r w:rsidRPr="00DE39BA">
        <w:rPr>
          <w:rFonts w:eastAsia="Calibri"/>
          <w:bCs/>
          <w:szCs w:val="24"/>
          <w:lang w:val="en-IN"/>
        </w:rPr>
        <w:t>"),</w:t>
      </w:r>
    </w:p>
    <w:p w14:paraId="05A3747F" w14:textId="77777777" w:rsidR="00947DCB" w:rsidRPr="00DE39BA" w:rsidRDefault="00947DCB" w:rsidP="00F535CA">
      <w:pPr>
        <w:widowControl w:val="0"/>
        <w:rPr>
          <w:rFonts w:eastAsia="Calibri"/>
          <w:bCs/>
          <w:szCs w:val="24"/>
          <w:lang w:val="en-IN"/>
        </w:rPr>
        <w:pPrChange w:id="2419" w:author="mananarora1571@gmail.com" w:date="2021-05-30T15:12:00Z">
          <w:pPr/>
        </w:pPrChange>
      </w:pPr>
      <w:r w:rsidRPr="00DE39BA">
        <w:rPr>
          <w:rFonts w:eastAsia="Calibri"/>
          <w:bCs/>
          <w:szCs w:val="24"/>
          <w:lang w:val="en-IN"/>
        </w:rPr>
        <w:t xml:space="preserve">        centerTitle: true,</w:t>
      </w:r>
    </w:p>
    <w:p w14:paraId="6AB8F03F" w14:textId="77777777" w:rsidR="00947DCB" w:rsidRPr="00DE39BA" w:rsidRDefault="00947DCB" w:rsidP="00F535CA">
      <w:pPr>
        <w:widowControl w:val="0"/>
        <w:rPr>
          <w:rFonts w:eastAsia="Calibri"/>
          <w:bCs/>
          <w:szCs w:val="24"/>
          <w:lang w:val="en-IN"/>
        </w:rPr>
        <w:pPrChange w:id="2420" w:author="mananarora1571@gmail.com" w:date="2021-05-30T15:12:00Z">
          <w:pPr/>
        </w:pPrChange>
      </w:pPr>
      <w:r w:rsidRPr="00DE39BA">
        <w:rPr>
          <w:rFonts w:eastAsia="Calibri"/>
          <w:bCs/>
          <w:szCs w:val="24"/>
          <w:lang w:val="en-IN"/>
        </w:rPr>
        <w:t xml:space="preserve">        actions: [</w:t>
      </w:r>
    </w:p>
    <w:p w14:paraId="53E57EFF" w14:textId="77777777" w:rsidR="00947DCB" w:rsidRPr="00DE39BA" w:rsidRDefault="00947DCB" w:rsidP="00F535CA">
      <w:pPr>
        <w:widowControl w:val="0"/>
        <w:rPr>
          <w:rFonts w:eastAsia="Calibri"/>
          <w:bCs/>
          <w:szCs w:val="24"/>
          <w:lang w:val="en-IN"/>
        </w:rPr>
        <w:pPrChange w:id="2421" w:author="mananarora1571@gmail.com" w:date="2021-05-30T15:12:00Z">
          <w:pPr/>
        </w:pPrChange>
      </w:pPr>
      <w:r w:rsidRPr="00DE39BA">
        <w:rPr>
          <w:rFonts w:eastAsia="Calibri"/>
          <w:bCs/>
          <w:szCs w:val="24"/>
          <w:lang w:val="en-IN"/>
        </w:rPr>
        <w:t xml:space="preserve">          IconButton(</w:t>
      </w:r>
    </w:p>
    <w:p w14:paraId="2645DBDF" w14:textId="77777777" w:rsidR="00947DCB" w:rsidRPr="00DE39BA" w:rsidRDefault="00947DCB" w:rsidP="00F535CA">
      <w:pPr>
        <w:widowControl w:val="0"/>
        <w:rPr>
          <w:rFonts w:eastAsia="Calibri"/>
          <w:bCs/>
          <w:szCs w:val="24"/>
          <w:lang w:val="en-IN"/>
        </w:rPr>
        <w:pPrChange w:id="2422" w:author="mananarora1571@gmail.com" w:date="2021-05-30T15:12:00Z">
          <w:pPr/>
        </w:pPrChange>
      </w:pPr>
      <w:r w:rsidRPr="00DE39BA">
        <w:rPr>
          <w:rFonts w:eastAsia="Calibri"/>
          <w:bCs/>
          <w:szCs w:val="24"/>
          <w:lang w:val="en-IN"/>
        </w:rPr>
        <w:t xml:space="preserve">            icon: const Icon(Icons.login),</w:t>
      </w:r>
    </w:p>
    <w:p w14:paraId="6110CEAE" w14:textId="77777777" w:rsidR="00947DCB" w:rsidRPr="00DE39BA" w:rsidRDefault="00947DCB" w:rsidP="00F535CA">
      <w:pPr>
        <w:widowControl w:val="0"/>
        <w:rPr>
          <w:rFonts w:eastAsia="Calibri"/>
          <w:bCs/>
          <w:szCs w:val="24"/>
          <w:lang w:val="en-IN"/>
        </w:rPr>
        <w:pPrChange w:id="2423" w:author="mananarora1571@gmail.com" w:date="2021-05-30T15:12:00Z">
          <w:pPr/>
        </w:pPrChange>
      </w:pPr>
      <w:r w:rsidRPr="00DE39BA">
        <w:rPr>
          <w:rFonts w:eastAsia="Calibri"/>
          <w:bCs/>
          <w:szCs w:val="24"/>
          <w:lang w:val="en-IN"/>
        </w:rPr>
        <w:t xml:space="preserve">            onPressed: () async {</w:t>
      </w:r>
    </w:p>
    <w:p w14:paraId="5CD5CCCA" w14:textId="77777777" w:rsidR="00947DCB" w:rsidRPr="00DE39BA" w:rsidRDefault="00947DCB" w:rsidP="00F535CA">
      <w:pPr>
        <w:widowControl w:val="0"/>
        <w:rPr>
          <w:rFonts w:eastAsia="Calibri"/>
          <w:bCs/>
          <w:szCs w:val="24"/>
          <w:lang w:val="en-IN"/>
        </w:rPr>
        <w:pPrChange w:id="2424" w:author="mananarora1571@gmail.com" w:date="2021-05-30T15:12:00Z">
          <w:pPr/>
        </w:pPrChange>
      </w:pPr>
      <w:r w:rsidRPr="00DE39BA">
        <w:rPr>
          <w:rFonts w:eastAsia="Calibri"/>
          <w:bCs/>
          <w:szCs w:val="24"/>
          <w:lang w:val="en-IN"/>
        </w:rPr>
        <w:t xml:space="preserve">              final GetStorage box = GetStorage();</w:t>
      </w:r>
    </w:p>
    <w:p w14:paraId="111E4A96" w14:textId="77777777" w:rsidR="00947DCB" w:rsidRPr="00DE39BA" w:rsidRDefault="00947DCB" w:rsidP="00F535CA">
      <w:pPr>
        <w:widowControl w:val="0"/>
        <w:rPr>
          <w:rFonts w:eastAsia="Calibri"/>
          <w:bCs/>
          <w:szCs w:val="24"/>
          <w:lang w:val="en-IN"/>
        </w:rPr>
        <w:pPrChange w:id="2425" w:author="mananarora1571@gmail.com" w:date="2021-05-30T15:12:00Z">
          <w:pPr/>
        </w:pPrChange>
      </w:pPr>
      <w:r w:rsidRPr="00DE39BA">
        <w:rPr>
          <w:rFonts w:eastAsia="Calibri"/>
          <w:bCs/>
          <w:szCs w:val="24"/>
          <w:lang w:val="en-IN"/>
        </w:rPr>
        <w:t xml:space="preserve">              await box.remove("_accessToken");</w:t>
      </w:r>
    </w:p>
    <w:p w14:paraId="522010DE" w14:textId="77777777" w:rsidR="00947DCB" w:rsidRPr="00DE39BA" w:rsidRDefault="00947DCB" w:rsidP="00F535CA">
      <w:pPr>
        <w:widowControl w:val="0"/>
        <w:rPr>
          <w:rFonts w:eastAsia="Calibri"/>
          <w:bCs/>
          <w:szCs w:val="24"/>
          <w:lang w:val="en-IN"/>
        </w:rPr>
        <w:pPrChange w:id="2426" w:author="mananarora1571@gmail.com" w:date="2021-05-30T15:12:00Z">
          <w:pPr/>
        </w:pPrChange>
      </w:pPr>
      <w:r w:rsidRPr="00DE39BA">
        <w:rPr>
          <w:rFonts w:eastAsia="Calibri"/>
          <w:bCs/>
          <w:szCs w:val="24"/>
          <w:lang w:val="en-IN"/>
        </w:rPr>
        <w:t xml:space="preserve">              Get.offAllNamed(Routes.LOGIN);</w:t>
      </w:r>
    </w:p>
    <w:p w14:paraId="3333ED37" w14:textId="77777777" w:rsidR="00947DCB" w:rsidRPr="00DE39BA" w:rsidRDefault="00947DCB" w:rsidP="00F535CA">
      <w:pPr>
        <w:widowControl w:val="0"/>
        <w:rPr>
          <w:rFonts w:eastAsia="Calibri"/>
          <w:bCs/>
          <w:szCs w:val="24"/>
          <w:lang w:val="en-IN"/>
        </w:rPr>
        <w:pPrChange w:id="2427" w:author="mananarora1571@gmail.com" w:date="2021-05-30T15:12:00Z">
          <w:pPr/>
        </w:pPrChange>
      </w:pPr>
      <w:r w:rsidRPr="00DE39BA">
        <w:rPr>
          <w:rFonts w:eastAsia="Calibri"/>
          <w:bCs/>
          <w:szCs w:val="24"/>
          <w:lang w:val="en-IN"/>
        </w:rPr>
        <w:t xml:space="preserve">            },</w:t>
      </w:r>
    </w:p>
    <w:p w14:paraId="6A202547" w14:textId="77777777" w:rsidR="00947DCB" w:rsidRPr="00DE39BA" w:rsidRDefault="00947DCB" w:rsidP="00F535CA">
      <w:pPr>
        <w:widowControl w:val="0"/>
        <w:rPr>
          <w:rFonts w:eastAsia="Calibri"/>
          <w:bCs/>
          <w:szCs w:val="24"/>
          <w:lang w:val="en-IN"/>
        </w:rPr>
        <w:pPrChange w:id="2428" w:author="mananarora1571@gmail.com" w:date="2021-05-30T15:12:00Z">
          <w:pPr/>
        </w:pPrChange>
      </w:pPr>
      <w:r w:rsidRPr="00DE39BA">
        <w:rPr>
          <w:rFonts w:eastAsia="Calibri"/>
          <w:bCs/>
          <w:szCs w:val="24"/>
          <w:lang w:val="en-IN"/>
        </w:rPr>
        <w:t xml:space="preserve">          ),</w:t>
      </w:r>
    </w:p>
    <w:p w14:paraId="6E430DE0" w14:textId="77777777" w:rsidR="00947DCB" w:rsidRPr="00DE39BA" w:rsidRDefault="00947DCB" w:rsidP="00F535CA">
      <w:pPr>
        <w:widowControl w:val="0"/>
        <w:rPr>
          <w:rFonts w:eastAsia="Calibri"/>
          <w:bCs/>
          <w:szCs w:val="24"/>
          <w:lang w:val="en-IN"/>
        </w:rPr>
        <w:pPrChange w:id="2429" w:author="mananarora1571@gmail.com" w:date="2021-05-30T15:12:00Z">
          <w:pPr/>
        </w:pPrChange>
      </w:pPr>
      <w:r w:rsidRPr="00DE39BA">
        <w:rPr>
          <w:rFonts w:eastAsia="Calibri"/>
          <w:bCs/>
          <w:szCs w:val="24"/>
          <w:lang w:val="en-IN"/>
        </w:rPr>
        <w:t xml:space="preserve">        ],</w:t>
      </w:r>
    </w:p>
    <w:p w14:paraId="1D783899" w14:textId="77777777" w:rsidR="00947DCB" w:rsidRPr="00DE39BA" w:rsidRDefault="00947DCB" w:rsidP="00F535CA">
      <w:pPr>
        <w:widowControl w:val="0"/>
        <w:rPr>
          <w:rFonts w:eastAsia="Calibri"/>
          <w:bCs/>
          <w:szCs w:val="24"/>
          <w:lang w:val="en-IN"/>
        </w:rPr>
        <w:pPrChange w:id="2430" w:author="mananarora1571@gmail.com" w:date="2021-05-30T15:12:00Z">
          <w:pPr/>
        </w:pPrChange>
      </w:pPr>
      <w:r w:rsidRPr="00DE39BA">
        <w:rPr>
          <w:rFonts w:eastAsia="Calibri"/>
          <w:bCs/>
          <w:szCs w:val="24"/>
          <w:lang w:val="en-IN"/>
        </w:rPr>
        <w:t xml:space="preserve">      ),</w:t>
      </w:r>
    </w:p>
    <w:p w14:paraId="2820008D" w14:textId="77777777" w:rsidR="00947DCB" w:rsidRPr="00DE39BA" w:rsidRDefault="00947DCB" w:rsidP="00F535CA">
      <w:pPr>
        <w:widowControl w:val="0"/>
        <w:rPr>
          <w:rFonts w:eastAsia="Calibri"/>
          <w:bCs/>
          <w:szCs w:val="24"/>
          <w:lang w:val="en-IN"/>
        </w:rPr>
        <w:pPrChange w:id="2431" w:author="mananarora1571@gmail.com" w:date="2021-05-30T15:12:00Z">
          <w:pPr/>
        </w:pPrChange>
      </w:pPr>
      <w:r w:rsidRPr="00DE39BA">
        <w:rPr>
          <w:rFonts w:eastAsia="Calibri"/>
          <w:bCs/>
          <w:szCs w:val="24"/>
          <w:lang w:val="en-IN"/>
        </w:rPr>
        <w:t xml:space="preserve">      body: SafeArea(</w:t>
      </w:r>
    </w:p>
    <w:p w14:paraId="6EC1F930" w14:textId="77777777" w:rsidR="00947DCB" w:rsidRPr="00DE39BA" w:rsidRDefault="00947DCB" w:rsidP="00F535CA">
      <w:pPr>
        <w:widowControl w:val="0"/>
        <w:rPr>
          <w:rFonts w:eastAsia="Calibri"/>
          <w:bCs/>
          <w:szCs w:val="24"/>
          <w:lang w:val="en-IN"/>
        </w:rPr>
        <w:pPrChange w:id="2432" w:author="mananarora1571@gmail.com" w:date="2021-05-30T15:12:00Z">
          <w:pPr/>
        </w:pPrChange>
      </w:pPr>
      <w:r w:rsidRPr="00DE39BA">
        <w:rPr>
          <w:rFonts w:eastAsia="Calibri"/>
          <w:bCs/>
          <w:szCs w:val="24"/>
          <w:lang w:val="en-IN"/>
        </w:rPr>
        <w:lastRenderedPageBreak/>
        <w:t xml:space="preserve">        // child: Obx(</w:t>
      </w:r>
    </w:p>
    <w:p w14:paraId="228189B8" w14:textId="77777777" w:rsidR="00947DCB" w:rsidRPr="00DE39BA" w:rsidRDefault="00947DCB" w:rsidP="00F535CA">
      <w:pPr>
        <w:widowControl w:val="0"/>
        <w:rPr>
          <w:rFonts w:eastAsia="Calibri"/>
          <w:bCs/>
          <w:szCs w:val="24"/>
          <w:lang w:val="en-IN"/>
        </w:rPr>
        <w:pPrChange w:id="2433" w:author="mananarora1571@gmail.com" w:date="2021-05-30T15:12:00Z">
          <w:pPr/>
        </w:pPrChange>
      </w:pPr>
      <w:r w:rsidRPr="00DE39BA">
        <w:rPr>
          <w:rFonts w:eastAsia="Calibri"/>
          <w:bCs/>
          <w:szCs w:val="24"/>
          <w:lang w:val="en-IN"/>
        </w:rPr>
        <w:t xml:space="preserve">        //   () =&gt; !controller.isLoaded.value</w:t>
      </w:r>
    </w:p>
    <w:p w14:paraId="5E8D253E" w14:textId="77777777" w:rsidR="00947DCB" w:rsidRPr="00DE39BA" w:rsidRDefault="00947DCB" w:rsidP="00F535CA">
      <w:pPr>
        <w:widowControl w:val="0"/>
        <w:rPr>
          <w:rFonts w:eastAsia="Calibri"/>
          <w:bCs/>
          <w:szCs w:val="24"/>
          <w:lang w:val="en-IN"/>
        </w:rPr>
        <w:pPrChange w:id="2434" w:author="mananarora1571@gmail.com" w:date="2021-05-30T15:12:00Z">
          <w:pPr/>
        </w:pPrChange>
      </w:pPr>
      <w:r w:rsidRPr="00DE39BA">
        <w:rPr>
          <w:rFonts w:eastAsia="Calibri"/>
          <w:bCs/>
          <w:szCs w:val="24"/>
          <w:lang w:val="en-IN"/>
        </w:rPr>
        <w:t xml:space="preserve">        //       ? const Center(child: CircularProgressIndicator())</w:t>
      </w:r>
    </w:p>
    <w:p w14:paraId="67DAADB6" w14:textId="77777777" w:rsidR="00947DCB" w:rsidRPr="00DE39BA" w:rsidRDefault="00947DCB" w:rsidP="00F535CA">
      <w:pPr>
        <w:widowControl w:val="0"/>
        <w:rPr>
          <w:rFonts w:eastAsia="Calibri"/>
          <w:bCs/>
          <w:szCs w:val="24"/>
          <w:lang w:val="en-IN"/>
        </w:rPr>
        <w:pPrChange w:id="2435" w:author="mananarora1571@gmail.com" w:date="2021-05-30T15:12:00Z">
          <w:pPr/>
        </w:pPrChange>
      </w:pPr>
      <w:r w:rsidRPr="00DE39BA">
        <w:rPr>
          <w:rFonts w:eastAsia="Calibri"/>
          <w:bCs/>
          <w:szCs w:val="24"/>
          <w:lang w:val="en-IN"/>
        </w:rPr>
        <w:t xml:space="preserve">        //       : GoogleMap(</w:t>
      </w:r>
    </w:p>
    <w:p w14:paraId="4B47186D" w14:textId="77777777" w:rsidR="00947DCB" w:rsidRPr="00DE39BA" w:rsidRDefault="00947DCB" w:rsidP="00F535CA">
      <w:pPr>
        <w:widowControl w:val="0"/>
        <w:rPr>
          <w:rFonts w:eastAsia="Calibri"/>
          <w:bCs/>
          <w:szCs w:val="24"/>
          <w:lang w:val="en-IN"/>
        </w:rPr>
        <w:pPrChange w:id="2436" w:author="mananarora1571@gmail.com" w:date="2021-05-30T15:12:00Z">
          <w:pPr/>
        </w:pPrChange>
      </w:pPr>
      <w:r w:rsidRPr="00DE39BA">
        <w:rPr>
          <w:rFonts w:eastAsia="Calibri"/>
          <w:bCs/>
          <w:szCs w:val="24"/>
          <w:lang w:val="en-IN"/>
        </w:rPr>
        <w:t xml:space="preserve">        //           initialCameraPosition: CameraPosition(</w:t>
      </w:r>
    </w:p>
    <w:p w14:paraId="0180EA5D" w14:textId="77777777" w:rsidR="00947DCB" w:rsidRPr="00DE39BA" w:rsidRDefault="00947DCB" w:rsidP="00F535CA">
      <w:pPr>
        <w:widowControl w:val="0"/>
        <w:rPr>
          <w:rFonts w:eastAsia="Calibri"/>
          <w:bCs/>
          <w:szCs w:val="24"/>
          <w:lang w:val="en-IN"/>
        </w:rPr>
        <w:pPrChange w:id="2437" w:author="mananarora1571@gmail.com" w:date="2021-05-30T15:12:00Z">
          <w:pPr/>
        </w:pPrChange>
      </w:pPr>
      <w:r w:rsidRPr="00DE39BA">
        <w:rPr>
          <w:rFonts w:eastAsia="Calibri"/>
          <w:bCs/>
          <w:szCs w:val="24"/>
          <w:lang w:val="en-IN"/>
        </w:rPr>
        <w:t xml:space="preserve">        //             target: LatLng(</w:t>
      </w:r>
    </w:p>
    <w:p w14:paraId="49ABA051" w14:textId="77777777" w:rsidR="00947DCB" w:rsidRPr="00DE39BA" w:rsidRDefault="00947DCB" w:rsidP="00F535CA">
      <w:pPr>
        <w:widowControl w:val="0"/>
        <w:rPr>
          <w:rFonts w:eastAsia="Calibri"/>
          <w:bCs/>
          <w:szCs w:val="24"/>
          <w:lang w:val="en-IN"/>
        </w:rPr>
        <w:pPrChange w:id="2438" w:author="mananarora1571@gmail.com" w:date="2021-05-30T15:12:00Z">
          <w:pPr/>
        </w:pPrChange>
      </w:pPr>
      <w:r w:rsidRPr="00DE39BA">
        <w:rPr>
          <w:rFonts w:eastAsia="Calibri"/>
          <w:bCs/>
          <w:szCs w:val="24"/>
          <w:lang w:val="en-IN"/>
        </w:rPr>
        <w:t xml:space="preserve">        //               controller.locationData.latitude,</w:t>
      </w:r>
    </w:p>
    <w:p w14:paraId="5832158C" w14:textId="77777777" w:rsidR="00947DCB" w:rsidRPr="00DE39BA" w:rsidRDefault="00947DCB" w:rsidP="00F535CA">
      <w:pPr>
        <w:widowControl w:val="0"/>
        <w:rPr>
          <w:rFonts w:eastAsia="Calibri"/>
          <w:bCs/>
          <w:szCs w:val="24"/>
          <w:lang w:val="en-IN"/>
        </w:rPr>
        <w:pPrChange w:id="2439" w:author="mananarora1571@gmail.com" w:date="2021-05-30T15:12:00Z">
          <w:pPr/>
        </w:pPrChange>
      </w:pPr>
      <w:r w:rsidRPr="00DE39BA">
        <w:rPr>
          <w:rFonts w:eastAsia="Calibri"/>
          <w:bCs/>
          <w:szCs w:val="24"/>
          <w:lang w:val="en-IN"/>
        </w:rPr>
        <w:t xml:space="preserve">        //               controller.locationData.longitude,</w:t>
      </w:r>
    </w:p>
    <w:p w14:paraId="1471842A" w14:textId="77777777" w:rsidR="00947DCB" w:rsidRPr="00DE39BA" w:rsidRDefault="00947DCB" w:rsidP="00F535CA">
      <w:pPr>
        <w:widowControl w:val="0"/>
        <w:rPr>
          <w:rFonts w:eastAsia="Calibri"/>
          <w:bCs/>
          <w:szCs w:val="24"/>
          <w:lang w:val="en-IN"/>
        </w:rPr>
        <w:pPrChange w:id="2440" w:author="mananarora1571@gmail.com" w:date="2021-05-30T15:12:00Z">
          <w:pPr/>
        </w:pPrChange>
      </w:pPr>
      <w:r w:rsidRPr="00DE39BA">
        <w:rPr>
          <w:rFonts w:eastAsia="Calibri"/>
          <w:bCs/>
          <w:szCs w:val="24"/>
          <w:lang w:val="en-IN"/>
        </w:rPr>
        <w:t xml:space="preserve">        //             ),</w:t>
      </w:r>
    </w:p>
    <w:p w14:paraId="61E7ECBD" w14:textId="77777777" w:rsidR="00947DCB" w:rsidRPr="00DE39BA" w:rsidRDefault="00947DCB" w:rsidP="00F535CA">
      <w:pPr>
        <w:widowControl w:val="0"/>
        <w:rPr>
          <w:rFonts w:eastAsia="Calibri"/>
          <w:bCs/>
          <w:szCs w:val="24"/>
          <w:lang w:val="en-IN"/>
        </w:rPr>
        <w:pPrChange w:id="2441" w:author="mananarora1571@gmail.com" w:date="2021-05-30T15:12:00Z">
          <w:pPr/>
        </w:pPrChange>
      </w:pPr>
      <w:r w:rsidRPr="00DE39BA">
        <w:rPr>
          <w:rFonts w:eastAsia="Calibri"/>
          <w:bCs/>
          <w:szCs w:val="24"/>
          <w:lang w:val="en-IN"/>
        </w:rPr>
        <w:t xml:space="preserve">        //             zoom: 17,</w:t>
      </w:r>
    </w:p>
    <w:p w14:paraId="1971F251" w14:textId="77777777" w:rsidR="00947DCB" w:rsidRPr="00DE39BA" w:rsidRDefault="00947DCB" w:rsidP="00F535CA">
      <w:pPr>
        <w:widowControl w:val="0"/>
        <w:rPr>
          <w:rFonts w:eastAsia="Calibri"/>
          <w:bCs/>
          <w:szCs w:val="24"/>
          <w:lang w:val="en-IN"/>
        </w:rPr>
        <w:pPrChange w:id="2442" w:author="mananarora1571@gmail.com" w:date="2021-05-30T15:12:00Z">
          <w:pPr/>
        </w:pPrChange>
      </w:pPr>
      <w:r w:rsidRPr="00DE39BA">
        <w:rPr>
          <w:rFonts w:eastAsia="Calibri"/>
          <w:bCs/>
          <w:szCs w:val="24"/>
          <w:lang w:val="en-IN"/>
        </w:rPr>
        <w:t xml:space="preserve">        //           ),</w:t>
      </w:r>
    </w:p>
    <w:p w14:paraId="4369D73B" w14:textId="77777777" w:rsidR="00947DCB" w:rsidRPr="00DE39BA" w:rsidRDefault="00947DCB" w:rsidP="00F535CA">
      <w:pPr>
        <w:widowControl w:val="0"/>
        <w:rPr>
          <w:rFonts w:eastAsia="Calibri"/>
          <w:bCs/>
          <w:szCs w:val="24"/>
          <w:lang w:val="en-IN"/>
        </w:rPr>
        <w:pPrChange w:id="2443" w:author="mananarora1571@gmail.com" w:date="2021-05-30T15:12:00Z">
          <w:pPr/>
        </w:pPrChange>
      </w:pPr>
      <w:r w:rsidRPr="00DE39BA">
        <w:rPr>
          <w:rFonts w:eastAsia="Calibri"/>
          <w:bCs/>
          <w:szCs w:val="24"/>
          <w:lang w:val="en-IN"/>
        </w:rPr>
        <w:t xml:space="preserve">        //           onMapCreated: (GoogleMapController controller) {</w:t>
      </w:r>
    </w:p>
    <w:p w14:paraId="4E72C90D" w14:textId="77777777" w:rsidR="00947DCB" w:rsidRPr="00DE39BA" w:rsidRDefault="00947DCB" w:rsidP="00F535CA">
      <w:pPr>
        <w:widowControl w:val="0"/>
        <w:rPr>
          <w:rFonts w:eastAsia="Calibri"/>
          <w:bCs/>
          <w:szCs w:val="24"/>
          <w:lang w:val="en-IN"/>
        </w:rPr>
        <w:pPrChange w:id="2444" w:author="mananarora1571@gmail.com" w:date="2021-05-30T15:12:00Z">
          <w:pPr/>
        </w:pPrChange>
      </w:pPr>
      <w:r w:rsidRPr="00DE39BA">
        <w:rPr>
          <w:rFonts w:eastAsia="Calibri"/>
          <w:bCs/>
          <w:szCs w:val="24"/>
          <w:lang w:val="en-IN"/>
        </w:rPr>
        <w:t xml:space="preserve">        //             _controller.complete(controller);</w:t>
      </w:r>
    </w:p>
    <w:p w14:paraId="2497D0AA" w14:textId="77777777" w:rsidR="00947DCB" w:rsidRPr="00DE39BA" w:rsidRDefault="00947DCB" w:rsidP="00F535CA">
      <w:pPr>
        <w:widowControl w:val="0"/>
        <w:rPr>
          <w:rFonts w:eastAsia="Calibri"/>
          <w:bCs/>
          <w:szCs w:val="24"/>
          <w:lang w:val="en-IN"/>
        </w:rPr>
        <w:pPrChange w:id="2445" w:author="mananarora1571@gmail.com" w:date="2021-05-30T15:12:00Z">
          <w:pPr/>
        </w:pPrChange>
      </w:pPr>
      <w:r w:rsidRPr="00DE39BA">
        <w:rPr>
          <w:rFonts w:eastAsia="Calibri"/>
          <w:bCs/>
          <w:szCs w:val="24"/>
          <w:lang w:val="en-IN"/>
        </w:rPr>
        <w:t xml:space="preserve">        //             mapController = controller;</w:t>
      </w:r>
    </w:p>
    <w:p w14:paraId="6F2CD489" w14:textId="77777777" w:rsidR="00947DCB" w:rsidRPr="00DE39BA" w:rsidRDefault="00947DCB" w:rsidP="00F535CA">
      <w:pPr>
        <w:widowControl w:val="0"/>
        <w:rPr>
          <w:rFonts w:eastAsia="Calibri"/>
          <w:bCs/>
          <w:szCs w:val="24"/>
          <w:lang w:val="en-IN"/>
        </w:rPr>
        <w:pPrChange w:id="2446" w:author="mananarora1571@gmail.com" w:date="2021-05-30T15:12:00Z">
          <w:pPr/>
        </w:pPrChange>
      </w:pPr>
      <w:r w:rsidRPr="00DE39BA">
        <w:rPr>
          <w:rFonts w:eastAsia="Calibri"/>
          <w:bCs/>
          <w:szCs w:val="24"/>
          <w:lang w:val="en-IN"/>
        </w:rPr>
        <w:t xml:space="preserve">        //             mapController.setMapStyle(_mapStyle);</w:t>
      </w:r>
    </w:p>
    <w:p w14:paraId="25E27040" w14:textId="77777777" w:rsidR="00947DCB" w:rsidRPr="00DE39BA" w:rsidRDefault="00947DCB" w:rsidP="00F535CA">
      <w:pPr>
        <w:widowControl w:val="0"/>
        <w:rPr>
          <w:rFonts w:eastAsia="Calibri"/>
          <w:bCs/>
          <w:szCs w:val="24"/>
          <w:lang w:val="en-IN"/>
        </w:rPr>
        <w:pPrChange w:id="2447" w:author="mananarora1571@gmail.com" w:date="2021-05-30T15:12:00Z">
          <w:pPr/>
        </w:pPrChange>
      </w:pPr>
      <w:r w:rsidRPr="00DE39BA">
        <w:rPr>
          <w:rFonts w:eastAsia="Calibri"/>
          <w:bCs/>
          <w:szCs w:val="24"/>
          <w:lang w:val="en-IN"/>
        </w:rPr>
        <w:t xml:space="preserve">        //           },</w:t>
      </w:r>
    </w:p>
    <w:p w14:paraId="7AF9110D" w14:textId="77777777" w:rsidR="00947DCB" w:rsidRPr="00DE39BA" w:rsidRDefault="00947DCB" w:rsidP="00F535CA">
      <w:pPr>
        <w:widowControl w:val="0"/>
        <w:rPr>
          <w:rFonts w:eastAsia="Calibri"/>
          <w:bCs/>
          <w:szCs w:val="24"/>
          <w:lang w:val="en-IN"/>
        </w:rPr>
        <w:pPrChange w:id="2448" w:author="mananarora1571@gmail.com" w:date="2021-05-30T15:12:00Z">
          <w:pPr/>
        </w:pPrChange>
      </w:pPr>
      <w:r w:rsidRPr="00DE39BA">
        <w:rPr>
          <w:rFonts w:eastAsia="Calibri"/>
          <w:bCs/>
          <w:szCs w:val="24"/>
          <w:lang w:val="en-IN"/>
        </w:rPr>
        <w:t xml:space="preserve">        //           circles: Set&lt;Circle&gt;.of(controller.circleList.values),</w:t>
      </w:r>
    </w:p>
    <w:p w14:paraId="40101CB4" w14:textId="77777777" w:rsidR="00947DCB" w:rsidRPr="00DE39BA" w:rsidRDefault="00947DCB" w:rsidP="00F535CA">
      <w:pPr>
        <w:widowControl w:val="0"/>
        <w:rPr>
          <w:rFonts w:eastAsia="Calibri"/>
          <w:bCs/>
          <w:szCs w:val="24"/>
          <w:lang w:val="en-IN"/>
        </w:rPr>
        <w:pPrChange w:id="2449" w:author="mananarora1571@gmail.com" w:date="2021-05-30T15:12:00Z">
          <w:pPr/>
        </w:pPrChange>
      </w:pPr>
      <w:r w:rsidRPr="00DE39BA">
        <w:rPr>
          <w:rFonts w:eastAsia="Calibri"/>
          <w:bCs/>
          <w:szCs w:val="24"/>
          <w:lang w:val="en-IN"/>
        </w:rPr>
        <w:t xml:space="preserve">        //           myLocationEnabled: true,</w:t>
      </w:r>
    </w:p>
    <w:p w14:paraId="4529FE55" w14:textId="77777777" w:rsidR="00947DCB" w:rsidRPr="00DE39BA" w:rsidRDefault="00947DCB" w:rsidP="00F535CA">
      <w:pPr>
        <w:widowControl w:val="0"/>
        <w:rPr>
          <w:rFonts w:eastAsia="Calibri"/>
          <w:bCs/>
          <w:szCs w:val="24"/>
          <w:lang w:val="en-IN"/>
        </w:rPr>
        <w:pPrChange w:id="2450" w:author="mananarora1571@gmail.com" w:date="2021-05-30T15:12:00Z">
          <w:pPr/>
        </w:pPrChange>
      </w:pPr>
      <w:r w:rsidRPr="00DE39BA">
        <w:rPr>
          <w:rFonts w:eastAsia="Calibri"/>
          <w:bCs/>
          <w:szCs w:val="24"/>
          <w:lang w:val="en-IN"/>
        </w:rPr>
        <w:t xml:space="preserve">        //           onLongPress: (argument) {</w:t>
      </w:r>
    </w:p>
    <w:p w14:paraId="770ECDA8" w14:textId="77777777" w:rsidR="00947DCB" w:rsidRPr="00DE39BA" w:rsidRDefault="00947DCB" w:rsidP="00F535CA">
      <w:pPr>
        <w:widowControl w:val="0"/>
        <w:rPr>
          <w:rFonts w:eastAsia="Calibri"/>
          <w:bCs/>
          <w:szCs w:val="24"/>
          <w:lang w:val="en-IN"/>
        </w:rPr>
        <w:pPrChange w:id="2451" w:author="mananarora1571@gmail.com" w:date="2021-05-30T15:12:00Z">
          <w:pPr/>
        </w:pPrChange>
      </w:pPr>
      <w:r w:rsidRPr="00DE39BA">
        <w:rPr>
          <w:rFonts w:eastAsia="Calibri"/>
          <w:bCs/>
          <w:szCs w:val="24"/>
          <w:lang w:val="en-IN"/>
        </w:rPr>
        <w:t xml:space="preserve">        //             controller.isLoaded.value = false;</w:t>
      </w:r>
    </w:p>
    <w:p w14:paraId="0DF48A83" w14:textId="77777777" w:rsidR="00947DCB" w:rsidRPr="00DE39BA" w:rsidRDefault="00947DCB" w:rsidP="00F535CA">
      <w:pPr>
        <w:widowControl w:val="0"/>
        <w:rPr>
          <w:rFonts w:eastAsia="Calibri"/>
          <w:bCs/>
          <w:szCs w:val="24"/>
          <w:lang w:val="en-IN"/>
        </w:rPr>
        <w:pPrChange w:id="2452" w:author="mananarora1571@gmail.com" w:date="2021-05-30T15:12:00Z">
          <w:pPr/>
        </w:pPrChange>
      </w:pPr>
      <w:r w:rsidRPr="00DE39BA">
        <w:rPr>
          <w:rFonts w:eastAsia="Calibri"/>
          <w:bCs/>
          <w:szCs w:val="24"/>
          <w:lang w:val="en-IN"/>
        </w:rPr>
        <w:t xml:space="preserve">        //             controller.getHotspotList();</w:t>
      </w:r>
    </w:p>
    <w:p w14:paraId="79728D64" w14:textId="77777777" w:rsidR="00947DCB" w:rsidRPr="00DE39BA" w:rsidRDefault="00947DCB" w:rsidP="00F535CA">
      <w:pPr>
        <w:widowControl w:val="0"/>
        <w:rPr>
          <w:rFonts w:eastAsia="Calibri"/>
          <w:bCs/>
          <w:szCs w:val="24"/>
          <w:lang w:val="en-IN"/>
        </w:rPr>
        <w:pPrChange w:id="2453" w:author="mananarora1571@gmail.com" w:date="2021-05-30T15:12:00Z">
          <w:pPr/>
        </w:pPrChange>
      </w:pPr>
      <w:r w:rsidRPr="00DE39BA">
        <w:rPr>
          <w:rFonts w:eastAsia="Calibri"/>
          <w:bCs/>
          <w:szCs w:val="24"/>
          <w:lang w:val="en-IN"/>
        </w:rPr>
        <w:t xml:space="preserve">        //           },</w:t>
      </w:r>
    </w:p>
    <w:p w14:paraId="3AA7324F" w14:textId="77777777" w:rsidR="00947DCB" w:rsidRPr="00DE39BA" w:rsidRDefault="00947DCB" w:rsidP="00F535CA">
      <w:pPr>
        <w:widowControl w:val="0"/>
        <w:rPr>
          <w:rFonts w:eastAsia="Calibri"/>
          <w:bCs/>
          <w:szCs w:val="24"/>
          <w:lang w:val="en-IN"/>
        </w:rPr>
        <w:pPrChange w:id="2454" w:author="mananarora1571@gmail.com" w:date="2021-05-30T15:12:00Z">
          <w:pPr/>
        </w:pPrChange>
      </w:pPr>
      <w:r w:rsidRPr="00DE39BA">
        <w:rPr>
          <w:rFonts w:eastAsia="Calibri"/>
          <w:bCs/>
          <w:szCs w:val="24"/>
          <w:lang w:val="en-IN"/>
        </w:rPr>
        <w:t xml:space="preserve">        //         ),</w:t>
      </w:r>
    </w:p>
    <w:p w14:paraId="3B41D9A4" w14:textId="77777777" w:rsidR="00947DCB" w:rsidRPr="00DE39BA" w:rsidRDefault="00947DCB" w:rsidP="00F535CA">
      <w:pPr>
        <w:widowControl w:val="0"/>
        <w:rPr>
          <w:rFonts w:eastAsia="Calibri"/>
          <w:bCs/>
          <w:szCs w:val="24"/>
          <w:lang w:val="en-IN"/>
        </w:rPr>
        <w:pPrChange w:id="2455" w:author="mananarora1571@gmail.com" w:date="2021-05-30T15:12:00Z">
          <w:pPr/>
        </w:pPrChange>
      </w:pPr>
      <w:r w:rsidRPr="00DE39BA">
        <w:rPr>
          <w:rFonts w:eastAsia="Calibri"/>
          <w:bCs/>
          <w:szCs w:val="24"/>
          <w:lang w:val="en-IN"/>
        </w:rPr>
        <w:t xml:space="preserve">        // ),</w:t>
      </w:r>
    </w:p>
    <w:p w14:paraId="6847335B" w14:textId="77777777" w:rsidR="00947DCB" w:rsidRPr="00DE39BA" w:rsidRDefault="00947DCB" w:rsidP="00F535CA">
      <w:pPr>
        <w:widowControl w:val="0"/>
        <w:rPr>
          <w:rFonts w:eastAsia="Calibri"/>
          <w:bCs/>
          <w:szCs w:val="24"/>
          <w:lang w:val="en-IN"/>
        </w:rPr>
        <w:pPrChange w:id="2456" w:author="mananarora1571@gmail.com" w:date="2021-05-30T15:12:00Z">
          <w:pPr/>
        </w:pPrChange>
      </w:pPr>
      <w:r w:rsidRPr="00DE39BA">
        <w:rPr>
          <w:rFonts w:eastAsia="Calibri"/>
          <w:bCs/>
          <w:szCs w:val="24"/>
          <w:lang w:val="en-IN"/>
        </w:rPr>
        <w:t xml:space="preserve">        child: Obx(() {</w:t>
      </w:r>
    </w:p>
    <w:p w14:paraId="0E8A0E8A" w14:textId="77777777" w:rsidR="00947DCB" w:rsidRPr="00DE39BA" w:rsidRDefault="00947DCB" w:rsidP="00F535CA">
      <w:pPr>
        <w:widowControl w:val="0"/>
        <w:rPr>
          <w:rFonts w:eastAsia="Calibri"/>
          <w:bCs/>
          <w:szCs w:val="24"/>
          <w:lang w:val="en-IN"/>
        </w:rPr>
        <w:pPrChange w:id="2457" w:author="mananarora1571@gmail.com" w:date="2021-05-30T15:12:00Z">
          <w:pPr/>
        </w:pPrChange>
      </w:pPr>
      <w:r w:rsidRPr="00DE39BA">
        <w:rPr>
          <w:rFonts w:eastAsia="Calibri"/>
          <w:bCs/>
          <w:szCs w:val="24"/>
          <w:lang w:val="en-IN"/>
        </w:rPr>
        <w:t xml:space="preserve">          if (controller.currentState.value == AppState.initial) {</w:t>
      </w:r>
    </w:p>
    <w:p w14:paraId="615C8DDC" w14:textId="77777777" w:rsidR="00947DCB" w:rsidRPr="00DE39BA" w:rsidRDefault="00947DCB" w:rsidP="00F535CA">
      <w:pPr>
        <w:widowControl w:val="0"/>
        <w:rPr>
          <w:rFonts w:eastAsia="Calibri"/>
          <w:bCs/>
          <w:szCs w:val="24"/>
          <w:lang w:val="en-IN"/>
        </w:rPr>
        <w:pPrChange w:id="2458" w:author="mananarora1571@gmail.com" w:date="2021-05-30T15:12:00Z">
          <w:pPr/>
        </w:pPrChange>
      </w:pPr>
      <w:r w:rsidRPr="00DE39BA">
        <w:rPr>
          <w:rFonts w:eastAsia="Calibri"/>
          <w:bCs/>
          <w:szCs w:val="24"/>
          <w:lang w:val="en-IN"/>
        </w:rPr>
        <w:t xml:space="preserve">            return Text(controller.data);</w:t>
      </w:r>
    </w:p>
    <w:p w14:paraId="36BB26EF" w14:textId="77777777" w:rsidR="00947DCB" w:rsidRPr="00DE39BA" w:rsidRDefault="00947DCB" w:rsidP="00F535CA">
      <w:pPr>
        <w:widowControl w:val="0"/>
        <w:rPr>
          <w:rFonts w:eastAsia="Calibri"/>
          <w:bCs/>
          <w:szCs w:val="24"/>
          <w:lang w:val="en-IN"/>
        </w:rPr>
        <w:pPrChange w:id="2459" w:author="mananarora1571@gmail.com" w:date="2021-05-30T15:12:00Z">
          <w:pPr/>
        </w:pPrChange>
      </w:pPr>
      <w:r w:rsidRPr="00DE39BA">
        <w:rPr>
          <w:rFonts w:eastAsia="Calibri"/>
          <w:bCs/>
          <w:szCs w:val="24"/>
          <w:lang w:val="en-IN"/>
        </w:rPr>
        <w:lastRenderedPageBreak/>
        <w:t xml:space="preserve">          } else if (controller.currentState.value == AppState.loading) {</w:t>
      </w:r>
    </w:p>
    <w:p w14:paraId="44D17BE3" w14:textId="77777777" w:rsidR="00947DCB" w:rsidRPr="00DE39BA" w:rsidRDefault="00947DCB" w:rsidP="00F535CA">
      <w:pPr>
        <w:widowControl w:val="0"/>
        <w:rPr>
          <w:rFonts w:eastAsia="Calibri"/>
          <w:bCs/>
          <w:szCs w:val="24"/>
          <w:lang w:val="en-IN"/>
        </w:rPr>
        <w:pPrChange w:id="2460" w:author="mananarora1571@gmail.com" w:date="2021-05-30T15:12:00Z">
          <w:pPr/>
        </w:pPrChange>
      </w:pPr>
      <w:r w:rsidRPr="00DE39BA">
        <w:rPr>
          <w:rFonts w:eastAsia="Calibri"/>
          <w:bCs/>
          <w:szCs w:val="24"/>
          <w:lang w:val="en-IN"/>
        </w:rPr>
        <w:t xml:space="preserve">            return const CircularProgressIndicator();</w:t>
      </w:r>
    </w:p>
    <w:p w14:paraId="338A7DDF" w14:textId="77777777" w:rsidR="00947DCB" w:rsidRPr="00DE39BA" w:rsidRDefault="00947DCB" w:rsidP="00F535CA">
      <w:pPr>
        <w:widowControl w:val="0"/>
        <w:rPr>
          <w:rFonts w:eastAsia="Calibri"/>
          <w:bCs/>
          <w:szCs w:val="24"/>
          <w:lang w:val="en-IN"/>
        </w:rPr>
        <w:pPrChange w:id="2461" w:author="mananarora1571@gmail.com" w:date="2021-05-30T15:12:00Z">
          <w:pPr/>
        </w:pPrChange>
      </w:pPr>
      <w:r w:rsidRPr="00DE39BA">
        <w:rPr>
          <w:rFonts w:eastAsia="Calibri"/>
          <w:bCs/>
          <w:szCs w:val="24"/>
          <w:lang w:val="en-IN"/>
        </w:rPr>
        <w:t xml:space="preserve">          } else if (controller.currentState.value == AppState.loaded) {</w:t>
      </w:r>
    </w:p>
    <w:p w14:paraId="630B95A6" w14:textId="77777777" w:rsidR="00947DCB" w:rsidRPr="00DE39BA" w:rsidRDefault="00947DCB" w:rsidP="00F535CA">
      <w:pPr>
        <w:widowControl w:val="0"/>
        <w:rPr>
          <w:rFonts w:eastAsia="Calibri"/>
          <w:bCs/>
          <w:szCs w:val="24"/>
          <w:lang w:val="en-IN"/>
        </w:rPr>
        <w:pPrChange w:id="2462" w:author="mananarora1571@gmail.com" w:date="2021-05-30T15:12:00Z">
          <w:pPr/>
        </w:pPrChange>
      </w:pPr>
      <w:r w:rsidRPr="00DE39BA">
        <w:rPr>
          <w:rFonts w:eastAsia="Calibri"/>
          <w:bCs/>
          <w:szCs w:val="24"/>
          <w:lang w:val="en-IN"/>
        </w:rPr>
        <w:t xml:space="preserve">            return GoogleMap(</w:t>
      </w:r>
    </w:p>
    <w:p w14:paraId="4E78DFA4" w14:textId="77777777" w:rsidR="00947DCB" w:rsidRPr="00DE39BA" w:rsidRDefault="00947DCB" w:rsidP="00F535CA">
      <w:pPr>
        <w:widowControl w:val="0"/>
        <w:rPr>
          <w:rFonts w:eastAsia="Calibri"/>
          <w:bCs/>
          <w:szCs w:val="24"/>
          <w:lang w:val="en-IN"/>
        </w:rPr>
        <w:pPrChange w:id="2463" w:author="mananarora1571@gmail.com" w:date="2021-05-30T15:12:00Z">
          <w:pPr/>
        </w:pPrChange>
      </w:pPr>
      <w:r w:rsidRPr="00DE39BA">
        <w:rPr>
          <w:rFonts w:eastAsia="Calibri"/>
          <w:bCs/>
          <w:szCs w:val="24"/>
          <w:lang w:val="en-IN"/>
        </w:rPr>
        <w:t xml:space="preserve">              initialCameraPosition: CameraPosition(</w:t>
      </w:r>
    </w:p>
    <w:p w14:paraId="0E28645B" w14:textId="77777777" w:rsidR="00947DCB" w:rsidRPr="00DE39BA" w:rsidRDefault="00947DCB" w:rsidP="00F535CA">
      <w:pPr>
        <w:widowControl w:val="0"/>
        <w:rPr>
          <w:rFonts w:eastAsia="Calibri"/>
          <w:bCs/>
          <w:szCs w:val="24"/>
          <w:lang w:val="en-IN"/>
        </w:rPr>
        <w:pPrChange w:id="2464" w:author="mananarora1571@gmail.com" w:date="2021-05-30T15:12:00Z">
          <w:pPr/>
        </w:pPrChange>
      </w:pPr>
      <w:r w:rsidRPr="00DE39BA">
        <w:rPr>
          <w:rFonts w:eastAsia="Calibri"/>
          <w:bCs/>
          <w:szCs w:val="24"/>
          <w:lang w:val="en-IN"/>
        </w:rPr>
        <w:t xml:space="preserve">                target: LatLng(</w:t>
      </w:r>
    </w:p>
    <w:p w14:paraId="3E9EBF5D" w14:textId="77777777" w:rsidR="00947DCB" w:rsidRPr="00DE39BA" w:rsidRDefault="00947DCB" w:rsidP="00F535CA">
      <w:pPr>
        <w:widowControl w:val="0"/>
        <w:rPr>
          <w:rFonts w:eastAsia="Calibri"/>
          <w:bCs/>
          <w:szCs w:val="24"/>
          <w:lang w:val="en-IN"/>
        </w:rPr>
        <w:pPrChange w:id="2465" w:author="mananarora1571@gmail.com" w:date="2021-05-30T15:12:00Z">
          <w:pPr/>
        </w:pPrChange>
      </w:pPr>
      <w:r w:rsidRPr="00DE39BA">
        <w:rPr>
          <w:rFonts w:eastAsia="Calibri"/>
          <w:bCs/>
          <w:szCs w:val="24"/>
          <w:lang w:val="en-IN"/>
        </w:rPr>
        <w:t xml:space="preserve">                  controller.locationData.latitude,</w:t>
      </w:r>
    </w:p>
    <w:p w14:paraId="6B20377D" w14:textId="77777777" w:rsidR="00947DCB" w:rsidRPr="00DE39BA" w:rsidRDefault="00947DCB" w:rsidP="00F535CA">
      <w:pPr>
        <w:widowControl w:val="0"/>
        <w:rPr>
          <w:rFonts w:eastAsia="Calibri"/>
          <w:bCs/>
          <w:szCs w:val="24"/>
          <w:lang w:val="en-IN"/>
        </w:rPr>
        <w:pPrChange w:id="2466" w:author="mananarora1571@gmail.com" w:date="2021-05-30T15:12:00Z">
          <w:pPr/>
        </w:pPrChange>
      </w:pPr>
      <w:r w:rsidRPr="00DE39BA">
        <w:rPr>
          <w:rFonts w:eastAsia="Calibri"/>
          <w:bCs/>
          <w:szCs w:val="24"/>
          <w:lang w:val="en-IN"/>
        </w:rPr>
        <w:t xml:space="preserve">                  controller.locationData.longitude,</w:t>
      </w:r>
    </w:p>
    <w:p w14:paraId="4DFD950B" w14:textId="77777777" w:rsidR="00947DCB" w:rsidRPr="00DE39BA" w:rsidRDefault="00947DCB" w:rsidP="00F535CA">
      <w:pPr>
        <w:widowControl w:val="0"/>
        <w:rPr>
          <w:rFonts w:eastAsia="Calibri"/>
          <w:bCs/>
          <w:szCs w:val="24"/>
          <w:lang w:val="en-IN"/>
        </w:rPr>
        <w:pPrChange w:id="2467" w:author="mananarora1571@gmail.com" w:date="2021-05-30T15:12:00Z">
          <w:pPr/>
        </w:pPrChange>
      </w:pPr>
      <w:r w:rsidRPr="00DE39BA">
        <w:rPr>
          <w:rFonts w:eastAsia="Calibri"/>
          <w:bCs/>
          <w:szCs w:val="24"/>
          <w:lang w:val="en-IN"/>
        </w:rPr>
        <w:t xml:space="preserve">                ),</w:t>
      </w:r>
    </w:p>
    <w:p w14:paraId="144BB0B9" w14:textId="77777777" w:rsidR="00947DCB" w:rsidRPr="00DE39BA" w:rsidRDefault="00947DCB" w:rsidP="00F535CA">
      <w:pPr>
        <w:widowControl w:val="0"/>
        <w:rPr>
          <w:rFonts w:eastAsia="Calibri"/>
          <w:bCs/>
          <w:szCs w:val="24"/>
          <w:lang w:val="en-IN"/>
        </w:rPr>
        <w:pPrChange w:id="2468" w:author="mananarora1571@gmail.com" w:date="2021-05-30T15:12:00Z">
          <w:pPr/>
        </w:pPrChange>
      </w:pPr>
      <w:r w:rsidRPr="00DE39BA">
        <w:rPr>
          <w:rFonts w:eastAsia="Calibri"/>
          <w:bCs/>
          <w:szCs w:val="24"/>
          <w:lang w:val="en-IN"/>
        </w:rPr>
        <w:t xml:space="preserve">                zoom: 17,</w:t>
      </w:r>
    </w:p>
    <w:p w14:paraId="36C767FF" w14:textId="77777777" w:rsidR="00947DCB" w:rsidRPr="00DE39BA" w:rsidRDefault="00947DCB" w:rsidP="00F535CA">
      <w:pPr>
        <w:widowControl w:val="0"/>
        <w:rPr>
          <w:rFonts w:eastAsia="Calibri"/>
          <w:bCs/>
          <w:szCs w:val="24"/>
          <w:lang w:val="en-IN"/>
        </w:rPr>
        <w:pPrChange w:id="2469" w:author="mananarora1571@gmail.com" w:date="2021-05-30T15:12:00Z">
          <w:pPr/>
        </w:pPrChange>
      </w:pPr>
      <w:r w:rsidRPr="00DE39BA">
        <w:rPr>
          <w:rFonts w:eastAsia="Calibri"/>
          <w:bCs/>
          <w:szCs w:val="24"/>
          <w:lang w:val="en-IN"/>
        </w:rPr>
        <w:t xml:space="preserve">              ),</w:t>
      </w:r>
    </w:p>
    <w:p w14:paraId="1AED83B8" w14:textId="77777777" w:rsidR="00947DCB" w:rsidRPr="00DE39BA" w:rsidRDefault="00947DCB" w:rsidP="00F535CA">
      <w:pPr>
        <w:widowControl w:val="0"/>
        <w:rPr>
          <w:rFonts w:eastAsia="Calibri"/>
          <w:bCs/>
          <w:szCs w:val="24"/>
          <w:lang w:val="en-IN"/>
        </w:rPr>
        <w:pPrChange w:id="2470" w:author="mananarora1571@gmail.com" w:date="2021-05-30T15:12:00Z">
          <w:pPr/>
        </w:pPrChange>
      </w:pPr>
      <w:r w:rsidRPr="00DE39BA">
        <w:rPr>
          <w:rFonts w:eastAsia="Calibri"/>
          <w:bCs/>
          <w:szCs w:val="24"/>
          <w:lang w:val="en-IN"/>
        </w:rPr>
        <w:t xml:space="preserve">              onMapCreated: (GoogleMapController controller) {</w:t>
      </w:r>
    </w:p>
    <w:p w14:paraId="24E2FAC5" w14:textId="77777777" w:rsidR="00947DCB" w:rsidRPr="00DE39BA" w:rsidRDefault="00947DCB" w:rsidP="00F535CA">
      <w:pPr>
        <w:widowControl w:val="0"/>
        <w:rPr>
          <w:rFonts w:eastAsia="Calibri"/>
          <w:bCs/>
          <w:szCs w:val="24"/>
          <w:lang w:val="en-IN"/>
        </w:rPr>
        <w:pPrChange w:id="2471" w:author="mananarora1571@gmail.com" w:date="2021-05-30T15:12:00Z">
          <w:pPr/>
        </w:pPrChange>
      </w:pPr>
      <w:r w:rsidRPr="00DE39BA">
        <w:rPr>
          <w:rFonts w:eastAsia="Calibri"/>
          <w:bCs/>
          <w:szCs w:val="24"/>
          <w:lang w:val="en-IN"/>
        </w:rPr>
        <w:t xml:space="preserve">                _controller.complete(controller);</w:t>
      </w:r>
    </w:p>
    <w:p w14:paraId="32BB11A3" w14:textId="77777777" w:rsidR="00947DCB" w:rsidRPr="00DE39BA" w:rsidRDefault="00947DCB" w:rsidP="00F535CA">
      <w:pPr>
        <w:widowControl w:val="0"/>
        <w:rPr>
          <w:rFonts w:eastAsia="Calibri"/>
          <w:bCs/>
          <w:szCs w:val="24"/>
          <w:lang w:val="en-IN"/>
        </w:rPr>
        <w:pPrChange w:id="2472" w:author="mananarora1571@gmail.com" w:date="2021-05-30T15:12:00Z">
          <w:pPr/>
        </w:pPrChange>
      </w:pPr>
      <w:r w:rsidRPr="00DE39BA">
        <w:rPr>
          <w:rFonts w:eastAsia="Calibri"/>
          <w:bCs/>
          <w:szCs w:val="24"/>
          <w:lang w:val="en-IN"/>
        </w:rPr>
        <w:t xml:space="preserve">                mapController = controller;</w:t>
      </w:r>
    </w:p>
    <w:p w14:paraId="4DA06B49" w14:textId="77777777" w:rsidR="00947DCB" w:rsidRPr="00DE39BA" w:rsidRDefault="00947DCB" w:rsidP="00F535CA">
      <w:pPr>
        <w:widowControl w:val="0"/>
        <w:rPr>
          <w:rFonts w:eastAsia="Calibri"/>
          <w:bCs/>
          <w:szCs w:val="24"/>
          <w:lang w:val="en-IN"/>
        </w:rPr>
        <w:pPrChange w:id="2473" w:author="mananarora1571@gmail.com" w:date="2021-05-30T15:12:00Z">
          <w:pPr/>
        </w:pPrChange>
      </w:pPr>
      <w:r w:rsidRPr="00DE39BA">
        <w:rPr>
          <w:rFonts w:eastAsia="Calibri"/>
          <w:bCs/>
          <w:szCs w:val="24"/>
          <w:lang w:val="en-IN"/>
        </w:rPr>
        <w:t xml:space="preserve">                mapController.setMapStyle(_mapStyle);</w:t>
      </w:r>
    </w:p>
    <w:p w14:paraId="1E40BDE4" w14:textId="77777777" w:rsidR="00947DCB" w:rsidRPr="00DE39BA" w:rsidRDefault="00947DCB" w:rsidP="00F535CA">
      <w:pPr>
        <w:widowControl w:val="0"/>
        <w:rPr>
          <w:rFonts w:eastAsia="Calibri"/>
          <w:bCs/>
          <w:szCs w:val="24"/>
          <w:lang w:val="en-IN"/>
        </w:rPr>
        <w:pPrChange w:id="2474" w:author="mananarora1571@gmail.com" w:date="2021-05-30T15:12:00Z">
          <w:pPr/>
        </w:pPrChange>
      </w:pPr>
      <w:r w:rsidRPr="00DE39BA">
        <w:rPr>
          <w:rFonts w:eastAsia="Calibri"/>
          <w:bCs/>
          <w:szCs w:val="24"/>
          <w:lang w:val="en-IN"/>
        </w:rPr>
        <w:t xml:space="preserve">              },</w:t>
      </w:r>
    </w:p>
    <w:p w14:paraId="34C19CA9" w14:textId="77777777" w:rsidR="00947DCB" w:rsidRPr="00DE39BA" w:rsidRDefault="00947DCB" w:rsidP="00F535CA">
      <w:pPr>
        <w:widowControl w:val="0"/>
        <w:rPr>
          <w:rFonts w:eastAsia="Calibri"/>
          <w:bCs/>
          <w:szCs w:val="24"/>
          <w:lang w:val="en-IN"/>
        </w:rPr>
        <w:pPrChange w:id="2475" w:author="mananarora1571@gmail.com" w:date="2021-05-30T15:12:00Z">
          <w:pPr/>
        </w:pPrChange>
      </w:pPr>
      <w:r w:rsidRPr="00DE39BA">
        <w:rPr>
          <w:rFonts w:eastAsia="Calibri"/>
          <w:bCs/>
          <w:szCs w:val="24"/>
          <w:lang w:val="en-IN"/>
        </w:rPr>
        <w:t xml:space="preserve">              circles: Set&lt;Circle&gt;.of(controller.circleList.values),</w:t>
      </w:r>
    </w:p>
    <w:p w14:paraId="02A3C827" w14:textId="77777777" w:rsidR="00947DCB" w:rsidRPr="00DE39BA" w:rsidRDefault="00947DCB" w:rsidP="00F535CA">
      <w:pPr>
        <w:widowControl w:val="0"/>
        <w:rPr>
          <w:rFonts w:eastAsia="Calibri"/>
          <w:bCs/>
          <w:szCs w:val="24"/>
          <w:lang w:val="en-IN"/>
        </w:rPr>
        <w:pPrChange w:id="2476" w:author="mananarora1571@gmail.com" w:date="2021-05-30T15:12:00Z">
          <w:pPr/>
        </w:pPrChange>
      </w:pPr>
      <w:r w:rsidRPr="00DE39BA">
        <w:rPr>
          <w:rFonts w:eastAsia="Calibri"/>
          <w:bCs/>
          <w:szCs w:val="24"/>
          <w:lang w:val="en-IN"/>
        </w:rPr>
        <w:t xml:space="preserve">              myLocationEnabled: true,</w:t>
      </w:r>
    </w:p>
    <w:p w14:paraId="604241F4" w14:textId="77777777" w:rsidR="00947DCB" w:rsidRPr="00DE39BA" w:rsidRDefault="00947DCB" w:rsidP="00F535CA">
      <w:pPr>
        <w:widowControl w:val="0"/>
        <w:rPr>
          <w:rFonts w:eastAsia="Calibri"/>
          <w:bCs/>
          <w:szCs w:val="24"/>
          <w:lang w:val="en-IN"/>
        </w:rPr>
        <w:pPrChange w:id="2477" w:author="mananarora1571@gmail.com" w:date="2021-05-30T15:12:00Z">
          <w:pPr/>
        </w:pPrChange>
      </w:pPr>
      <w:r w:rsidRPr="00DE39BA">
        <w:rPr>
          <w:rFonts w:eastAsia="Calibri"/>
          <w:bCs/>
          <w:szCs w:val="24"/>
          <w:lang w:val="en-IN"/>
        </w:rPr>
        <w:t xml:space="preserve">              // onLongPress: (argument) {</w:t>
      </w:r>
    </w:p>
    <w:p w14:paraId="68E919EA" w14:textId="77777777" w:rsidR="00947DCB" w:rsidRPr="00DE39BA" w:rsidRDefault="00947DCB" w:rsidP="00F535CA">
      <w:pPr>
        <w:widowControl w:val="0"/>
        <w:rPr>
          <w:rFonts w:eastAsia="Calibri"/>
          <w:bCs/>
          <w:szCs w:val="24"/>
          <w:lang w:val="en-IN"/>
        </w:rPr>
        <w:pPrChange w:id="2478" w:author="mananarora1571@gmail.com" w:date="2021-05-30T15:12:00Z">
          <w:pPr/>
        </w:pPrChange>
      </w:pPr>
      <w:r w:rsidRPr="00DE39BA">
        <w:rPr>
          <w:rFonts w:eastAsia="Calibri"/>
          <w:bCs/>
          <w:szCs w:val="24"/>
          <w:lang w:val="en-IN"/>
        </w:rPr>
        <w:t xml:space="preserve">              //   controller.isLoaded.value = false;</w:t>
      </w:r>
    </w:p>
    <w:p w14:paraId="5194028B" w14:textId="77777777" w:rsidR="00947DCB" w:rsidRPr="00DE39BA" w:rsidRDefault="00947DCB" w:rsidP="00F535CA">
      <w:pPr>
        <w:widowControl w:val="0"/>
        <w:rPr>
          <w:rFonts w:eastAsia="Calibri"/>
          <w:bCs/>
          <w:szCs w:val="24"/>
          <w:lang w:val="en-IN"/>
        </w:rPr>
        <w:pPrChange w:id="2479" w:author="mananarora1571@gmail.com" w:date="2021-05-30T15:12:00Z">
          <w:pPr/>
        </w:pPrChange>
      </w:pPr>
      <w:r w:rsidRPr="00DE39BA">
        <w:rPr>
          <w:rFonts w:eastAsia="Calibri"/>
          <w:bCs/>
          <w:szCs w:val="24"/>
          <w:lang w:val="en-IN"/>
        </w:rPr>
        <w:t xml:space="preserve">              //   controller.getHotspotList();</w:t>
      </w:r>
    </w:p>
    <w:p w14:paraId="363274D9" w14:textId="77777777" w:rsidR="00947DCB" w:rsidRPr="00DE39BA" w:rsidRDefault="00947DCB" w:rsidP="00F535CA">
      <w:pPr>
        <w:widowControl w:val="0"/>
        <w:rPr>
          <w:rFonts w:eastAsia="Calibri"/>
          <w:bCs/>
          <w:szCs w:val="24"/>
          <w:lang w:val="en-IN"/>
        </w:rPr>
        <w:pPrChange w:id="2480" w:author="mananarora1571@gmail.com" w:date="2021-05-30T15:12:00Z">
          <w:pPr/>
        </w:pPrChange>
      </w:pPr>
      <w:r w:rsidRPr="00DE39BA">
        <w:rPr>
          <w:rFonts w:eastAsia="Calibri"/>
          <w:bCs/>
          <w:szCs w:val="24"/>
          <w:lang w:val="en-IN"/>
        </w:rPr>
        <w:t xml:space="preserve">              // },</w:t>
      </w:r>
    </w:p>
    <w:p w14:paraId="48B98751" w14:textId="77777777" w:rsidR="00947DCB" w:rsidRPr="00DE39BA" w:rsidRDefault="00947DCB" w:rsidP="00F535CA">
      <w:pPr>
        <w:widowControl w:val="0"/>
        <w:rPr>
          <w:rFonts w:eastAsia="Calibri"/>
          <w:bCs/>
          <w:szCs w:val="24"/>
          <w:lang w:val="en-IN"/>
        </w:rPr>
        <w:pPrChange w:id="2481" w:author="mananarora1571@gmail.com" w:date="2021-05-30T15:12:00Z">
          <w:pPr/>
        </w:pPrChange>
      </w:pPr>
      <w:r w:rsidRPr="00DE39BA">
        <w:rPr>
          <w:rFonts w:eastAsia="Calibri"/>
          <w:bCs/>
          <w:szCs w:val="24"/>
          <w:lang w:val="en-IN"/>
        </w:rPr>
        <w:t xml:space="preserve">            );</w:t>
      </w:r>
    </w:p>
    <w:p w14:paraId="10890A24" w14:textId="77777777" w:rsidR="00947DCB" w:rsidRPr="00DE39BA" w:rsidRDefault="00947DCB" w:rsidP="00F535CA">
      <w:pPr>
        <w:widowControl w:val="0"/>
        <w:rPr>
          <w:rFonts w:eastAsia="Calibri"/>
          <w:bCs/>
          <w:szCs w:val="24"/>
          <w:lang w:val="en-IN"/>
        </w:rPr>
        <w:pPrChange w:id="2482" w:author="mananarora1571@gmail.com" w:date="2021-05-30T15:12:00Z">
          <w:pPr/>
        </w:pPrChange>
      </w:pPr>
      <w:r w:rsidRPr="00DE39BA">
        <w:rPr>
          <w:rFonts w:eastAsia="Calibri"/>
          <w:bCs/>
          <w:szCs w:val="24"/>
          <w:lang w:val="en-IN"/>
        </w:rPr>
        <w:t xml:space="preserve">          } else {</w:t>
      </w:r>
    </w:p>
    <w:p w14:paraId="7456C724" w14:textId="77777777" w:rsidR="00947DCB" w:rsidRPr="00DE39BA" w:rsidRDefault="00947DCB" w:rsidP="00F535CA">
      <w:pPr>
        <w:widowControl w:val="0"/>
        <w:rPr>
          <w:rFonts w:eastAsia="Calibri"/>
          <w:bCs/>
          <w:szCs w:val="24"/>
          <w:lang w:val="en-IN"/>
        </w:rPr>
        <w:pPrChange w:id="2483" w:author="mananarora1571@gmail.com" w:date="2021-05-30T15:12:00Z">
          <w:pPr/>
        </w:pPrChange>
      </w:pPr>
      <w:r w:rsidRPr="00DE39BA">
        <w:rPr>
          <w:rFonts w:eastAsia="Calibri"/>
          <w:bCs/>
          <w:szCs w:val="24"/>
          <w:lang w:val="en-IN"/>
        </w:rPr>
        <w:t xml:space="preserve">            return Text(controller.data);</w:t>
      </w:r>
    </w:p>
    <w:p w14:paraId="40229588" w14:textId="77777777" w:rsidR="00947DCB" w:rsidRPr="00DE39BA" w:rsidRDefault="00947DCB" w:rsidP="00F535CA">
      <w:pPr>
        <w:widowControl w:val="0"/>
        <w:rPr>
          <w:rFonts w:eastAsia="Calibri"/>
          <w:bCs/>
          <w:szCs w:val="24"/>
          <w:lang w:val="en-IN"/>
        </w:rPr>
        <w:pPrChange w:id="2484" w:author="mananarora1571@gmail.com" w:date="2021-05-30T15:12:00Z">
          <w:pPr/>
        </w:pPrChange>
      </w:pPr>
      <w:r w:rsidRPr="00DE39BA">
        <w:rPr>
          <w:rFonts w:eastAsia="Calibri"/>
          <w:bCs/>
          <w:szCs w:val="24"/>
          <w:lang w:val="en-IN"/>
        </w:rPr>
        <w:t xml:space="preserve">          }</w:t>
      </w:r>
    </w:p>
    <w:p w14:paraId="09CF5A27" w14:textId="77777777" w:rsidR="00947DCB" w:rsidRPr="00DE39BA" w:rsidRDefault="00947DCB" w:rsidP="00F535CA">
      <w:pPr>
        <w:widowControl w:val="0"/>
        <w:rPr>
          <w:rFonts w:eastAsia="Calibri"/>
          <w:bCs/>
          <w:szCs w:val="24"/>
          <w:lang w:val="en-IN"/>
        </w:rPr>
        <w:pPrChange w:id="2485" w:author="mananarora1571@gmail.com" w:date="2021-05-30T15:12:00Z">
          <w:pPr/>
        </w:pPrChange>
      </w:pPr>
      <w:r w:rsidRPr="00DE39BA">
        <w:rPr>
          <w:rFonts w:eastAsia="Calibri"/>
          <w:bCs/>
          <w:szCs w:val="24"/>
          <w:lang w:val="en-IN"/>
        </w:rPr>
        <w:t xml:space="preserve">        }),</w:t>
      </w:r>
    </w:p>
    <w:p w14:paraId="72C2322D" w14:textId="77777777" w:rsidR="00947DCB" w:rsidRPr="00DE39BA" w:rsidRDefault="00947DCB" w:rsidP="00F535CA">
      <w:pPr>
        <w:widowControl w:val="0"/>
        <w:rPr>
          <w:rFonts w:eastAsia="Calibri"/>
          <w:bCs/>
          <w:szCs w:val="24"/>
          <w:lang w:val="en-IN"/>
        </w:rPr>
        <w:pPrChange w:id="2486" w:author="mananarora1571@gmail.com" w:date="2021-05-30T15:12:00Z">
          <w:pPr/>
        </w:pPrChange>
      </w:pPr>
      <w:r w:rsidRPr="00DE39BA">
        <w:rPr>
          <w:rFonts w:eastAsia="Calibri"/>
          <w:bCs/>
          <w:szCs w:val="24"/>
          <w:lang w:val="en-IN"/>
        </w:rPr>
        <w:lastRenderedPageBreak/>
        <w:t xml:space="preserve">      ),</w:t>
      </w:r>
    </w:p>
    <w:p w14:paraId="1F0BE867" w14:textId="77777777" w:rsidR="00947DCB" w:rsidRPr="00DE39BA" w:rsidRDefault="00947DCB" w:rsidP="00F535CA">
      <w:pPr>
        <w:widowControl w:val="0"/>
        <w:rPr>
          <w:rFonts w:eastAsia="Calibri"/>
          <w:bCs/>
          <w:szCs w:val="24"/>
          <w:lang w:val="en-IN"/>
        </w:rPr>
        <w:pPrChange w:id="2487" w:author="mananarora1571@gmail.com" w:date="2021-05-30T15:12:00Z">
          <w:pPr/>
        </w:pPrChange>
      </w:pPr>
      <w:r w:rsidRPr="00DE39BA">
        <w:rPr>
          <w:rFonts w:eastAsia="Calibri"/>
          <w:bCs/>
          <w:szCs w:val="24"/>
          <w:lang w:val="en-IN"/>
        </w:rPr>
        <w:t xml:space="preserve">    );</w:t>
      </w:r>
    </w:p>
    <w:p w14:paraId="26DF7B3B" w14:textId="77777777" w:rsidR="00947DCB" w:rsidRPr="00DE39BA" w:rsidRDefault="00947DCB" w:rsidP="00F535CA">
      <w:pPr>
        <w:widowControl w:val="0"/>
        <w:rPr>
          <w:rFonts w:eastAsia="Calibri"/>
          <w:bCs/>
          <w:szCs w:val="24"/>
          <w:lang w:val="en-IN"/>
        </w:rPr>
        <w:pPrChange w:id="2488" w:author="mananarora1571@gmail.com" w:date="2021-05-30T15:12:00Z">
          <w:pPr/>
        </w:pPrChange>
      </w:pPr>
      <w:r w:rsidRPr="00DE39BA">
        <w:rPr>
          <w:rFonts w:eastAsia="Calibri"/>
          <w:bCs/>
          <w:szCs w:val="24"/>
          <w:lang w:val="en-IN"/>
        </w:rPr>
        <w:t xml:space="preserve">  }</w:t>
      </w:r>
    </w:p>
    <w:p w14:paraId="20365ABA" w14:textId="6EFBB7D6" w:rsidR="00947DCB" w:rsidRPr="00DE39BA" w:rsidRDefault="00947DCB" w:rsidP="00F535CA">
      <w:pPr>
        <w:widowControl w:val="0"/>
        <w:rPr>
          <w:rFonts w:eastAsia="Calibri"/>
          <w:bCs/>
          <w:szCs w:val="24"/>
          <w:lang w:val="en-IN"/>
        </w:rPr>
        <w:pPrChange w:id="2489" w:author="mananarora1571@gmail.com" w:date="2021-05-30T15:12:00Z">
          <w:pPr/>
        </w:pPrChange>
      </w:pPr>
      <w:r w:rsidRPr="00DE39BA">
        <w:rPr>
          <w:rFonts w:eastAsia="Calibri"/>
          <w:bCs/>
          <w:szCs w:val="24"/>
          <w:lang w:val="en-IN"/>
        </w:rPr>
        <w:t>}</w:t>
      </w:r>
    </w:p>
    <w:p w14:paraId="49C88647" w14:textId="1E8EA4D2" w:rsidR="00947DCB" w:rsidRPr="00DE39BA" w:rsidRDefault="00AA4CB4" w:rsidP="00F535CA">
      <w:pPr>
        <w:widowControl w:val="0"/>
        <w:rPr>
          <w:rFonts w:eastAsia="Calibri"/>
          <w:b/>
          <w:szCs w:val="24"/>
          <w:u w:val="single"/>
          <w:lang w:val="en-IN"/>
        </w:rPr>
        <w:pPrChange w:id="2490" w:author="mananarora1571@gmail.com" w:date="2021-05-30T15:12:00Z">
          <w:pPr/>
        </w:pPrChange>
      </w:pPr>
      <w:r w:rsidRPr="00DE39BA">
        <w:rPr>
          <w:rFonts w:eastAsia="Calibri"/>
          <w:b/>
          <w:szCs w:val="24"/>
          <w:u w:val="single"/>
          <w:lang w:val="en-IN"/>
        </w:rPr>
        <w:t>MAP_CONTROLLER.DART</w:t>
      </w:r>
    </w:p>
    <w:p w14:paraId="75CD1B32" w14:textId="77777777" w:rsidR="00947DCB" w:rsidRPr="00DE39BA" w:rsidRDefault="00947DCB" w:rsidP="00F535CA">
      <w:pPr>
        <w:widowControl w:val="0"/>
        <w:rPr>
          <w:rFonts w:eastAsia="Calibri"/>
          <w:bCs/>
          <w:szCs w:val="24"/>
          <w:lang w:val="en-IN"/>
        </w:rPr>
        <w:pPrChange w:id="2491" w:author="mananarora1571@gmail.com" w:date="2021-05-30T15:12:00Z">
          <w:pPr/>
        </w:pPrChange>
      </w:pPr>
      <w:r w:rsidRPr="00DE39BA">
        <w:rPr>
          <w:rFonts w:eastAsia="Calibri"/>
          <w:bCs/>
          <w:szCs w:val="24"/>
          <w:lang w:val="en-IN"/>
        </w:rPr>
        <w:t>import 'dart:async';</w:t>
      </w:r>
    </w:p>
    <w:p w14:paraId="58994F2A" w14:textId="77777777" w:rsidR="00947DCB" w:rsidRPr="00DE39BA" w:rsidRDefault="00947DCB" w:rsidP="00F535CA">
      <w:pPr>
        <w:widowControl w:val="0"/>
        <w:rPr>
          <w:rFonts w:eastAsia="Calibri"/>
          <w:bCs/>
          <w:szCs w:val="24"/>
          <w:lang w:val="en-IN"/>
        </w:rPr>
        <w:pPrChange w:id="2492" w:author="mananarora1571@gmail.com" w:date="2021-05-30T15:12:00Z">
          <w:pPr/>
        </w:pPrChange>
      </w:pPr>
      <w:r w:rsidRPr="00DE39BA">
        <w:rPr>
          <w:rFonts w:eastAsia="Calibri"/>
          <w:bCs/>
          <w:szCs w:val="24"/>
          <w:lang w:val="en-IN"/>
        </w:rPr>
        <w:t>import 'dart:collection';</w:t>
      </w:r>
    </w:p>
    <w:p w14:paraId="0C7EDDCB" w14:textId="77777777" w:rsidR="00947DCB" w:rsidRPr="00DE39BA" w:rsidRDefault="00947DCB" w:rsidP="00F535CA">
      <w:pPr>
        <w:widowControl w:val="0"/>
        <w:rPr>
          <w:rFonts w:eastAsia="Calibri"/>
          <w:bCs/>
          <w:szCs w:val="24"/>
          <w:lang w:val="en-IN"/>
        </w:rPr>
        <w:pPrChange w:id="2493" w:author="mananarora1571@gmail.com" w:date="2021-05-30T15:12:00Z">
          <w:pPr/>
        </w:pPrChange>
      </w:pPr>
    </w:p>
    <w:p w14:paraId="7A0F7EEC" w14:textId="77777777" w:rsidR="00947DCB" w:rsidRPr="00DE39BA" w:rsidRDefault="00947DCB" w:rsidP="00F535CA">
      <w:pPr>
        <w:widowControl w:val="0"/>
        <w:rPr>
          <w:rFonts w:eastAsia="Calibri"/>
          <w:bCs/>
          <w:szCs w:val="24"/>
          <w:lang w:val="en-IN"/>
        </w:rPr>
        <w:pPrChange w:id="2494" w:author="mananarora1571@gmail.com" w:date="2021-05-30T15:12:00Z">
          <w:pPr/>
        </w:pPrChange>
      </w:pPr>
      <w:r w:rsidRPr="00DE39BA">
        <w:rPr>
          <w:rFonts w:eastAsia="Calibri"/>
          <w:bCs/>
          <w:szCs w:val="24"/>
          <w:lang w:val="en-IN"/>
        </w:rPr>
        <w:t>import 'package:flutter/material.dart';</w:t>
      </w:r>
    </w:p>
    <w:p w14:paraId="3F851D32" w14:textId="77777777" w:rsidR="00947DCB" w:rsidRPr="00DE39BA" w:rsidRDefault="00947DCB" w:rsidP="00F535CA">
      <w:pPr>
        <w:widowControl w:val="0"/>
        <w:rPr>
          <w:rFonts w:eastAsia="Calibri"/>
          <w:bCs/>
          <w:szCs w:val="24"/>
          <w:lang w:val="en-IN"/>
        </w:rPr>
        <w:pPrChange w:id="2495" w:author="mananarora1571@gmail.com" w:date="2021-05-30T15:12:00Z">
          <w:pPr/>
        </w:pPrChange>
      </w:pPr>
      <w:r w:rsidRPr="00DE39BA">
        <w:rPr>
          <w:rFonts w:eastAsia="Calibri"/>
          <w:bCs/>
          <w:szCs w:val="24"/>
          <w:lang w:val="en-IN"/>
        </w:rPr>
        <w:t>import 'package:get/get.dart';</w:t>
      </w:r>
    </w:p>
    <w:p w14:paraId="70BDCB92" w14:textId="77777777" w:rsidR="00947DCB" w:rsidRPr="00DE39BA" w:rsidRDefault="00947DCB" w:rsidP="00F535CA">
      <w:pPr>
        <w:widowControl w:val="0"/>
        <w:rPr>
          <w:rFonts w:eastAsia="Calibri"/>
          <w:bCs/>
          <w:szCs w:val="24"/>
          <w:lang w:val="en-IN"/>
        </w:rPr>
        <w:pPrChange w:id="2496" w:author="mananarora1571@gmail.com" w:date="2021-05-30T15:12:00Z">
          <w:pPr/>
        </w:pPrChange>
      </w:pPr>
      <w:r w:rsidRPr="00DE39BA">
        <w:rPr>
          <w:rFonts w:eastAsia="Calibri"/>
          <w:bCs/>
          <w:szCs w:val="24"/>
          <w:lang w:val="en-IN"/>
        </w:rPr>
        <w:t>import 'package:google_maps_flutter/google_maps_flutter.dart';</w:t>
      </w:r>
    </w:p>
    <w:p w14:paraId="3C379A06" w14:textId="77777777" w:rsidR="00947DCB" w:rsidRPr="00DE39BA" w:rsidRDefault="00947DCB" w:rsidP="00F535CA">
      <w:pPr>
        <w:widowControl w:val="0"/>
        <w:rPr>
          <w:rFonts w:eastAsia="Calibri"/>
          <w:bCs/>
          <w:szCs w:val="24"/>
          <w:lang w:val="en-IN"/>
        </w:rPr>
        <w:pPrChange w:id="2497" w:author="mananarora1571@gmail.com" w:date="2021-05-30T15:12:00Z">
          <w:pPr/>
        </w:pPrChange>
      </w:pPr>
      <w:r w:rsidRPr="00DE39BA">
        <w:rPr>
          <w:rFonts w:eastAsia="Calibri"/>
          <w:bCs/>
          <w:szCs w:val="24"/>
          <w:lang w:val="en-IN"/>
        </w:rPr>
        <w:t>import 'package:location/location.dart';</w:t>
      </w:r>
    </w:p>
    <w:p w14:paraId="3C1CA6EE" w14:textId="77777777" w:rsidR="00947DCB" w:rsidRPr="00DE39BA" w:rsidRDefault="00947DCB" w:rsidP="00F535CA">
      <w:pPr>
        <w:widowControl w:val="0"/>
        <w:rPr>
          <w:rFonts w:eastAsia="Calibri"/>
          <w:bCs/>
          <w:szCs w:val="24"/>
          <w:lang w:val="en-IN"/>
        </w:rPr>
        <w:pPrChange w:id="2498" w:author="mananarora1571@gmail.com" w:date="2021-05-30T15:12:00Z">
          <w:pPr/>
        </w:pPrChange>
      </w:pPr>
    </w:p>
    <w:p w14:paraId="323CCEA1" w14:textId="77777777" w:rsidR="00947DCB" w:rsidRPr="00DE39BA" w:rsidRDefault="00947DCB" w:rsidP="00F535CA">
      <w:pPr>
        <w:widowControl w:val="0"/>
        <w:rPr>
          <w:rFonts w:eastAsia="Calibri"/>
          <w:bCs/>
          <w:szCs w:val="24"/>
          <w:lang w:val="en-IN"/>
        </w:rPr>
        <w:pPrChange w:id="2499" w:author="mananarora1571@gmail.com" w:date="2021-05-30T15:12:00Z">
          <w:pPr/>
        </w:pPrChange>
      </w:pPr>
      <w:r w:rsidRPr="00DE39BA">
        <w:rPr>
          <w:rFonts w:eastAsia="Calibri"/>
          <w:bCs/>
          <w:szCs w:val="24"/>
          <w:lang w:val="en-IN"/>
        </w:rPr>
        <w:t>import '../../constants/constants.dart';</w:t>
      </w:r>
    </w:p>
    <w:p w14:paraId="61CFCBFB" w14:textId="77777777" w:rsidR="00947DCB" w:rsidRPr="00DE39BA" w:rsidRDefault="00947DCB" w:rsidP="00F535CA">
      <w:pPr>
        <w:widowControl w:val="0"/>
        <w:rPr>
          <w:rFonts w:eastAsia="Calibri"/>
          <w:bCs/>
          <w:szCs w:val="24"/>
          <w:lang w:val="en-IN"/>
        </w:rPr>
        <w:pPrChange w:id="2500" w:author="mananarora1571@gmail.com" w:date="2021-05-30T15:12:00Z">
          <w:pPr/>
        </w:pPrChange>
      </w:pPr>
      <w:r w:rsidRPr="00DE39BA">
        <w:rPr>
          <w:rFonts w:eastAsia="Calibri"/>
          <w:bCs/>
          <w:szCs w:val="24"/>
          <w:lang w:val="en-IN"/>
        </w:rPr>
        <w:t>import '../../data/models/failure_model.dart';</w:t>
      </w:r>
    </w:p>
    <w:p w14:paraId="7BD13FAF" w14:textId="77777777" w:rsidR="00947DCB" w:rsidRPr="00DE39BA" w:rsidRDefault="00947DCB" w:rsidP="00F535CA">
      <w:pPr>
        <w:widowControl w:val="0"/>
        <w:rPr>
          <w:rFonts w:eastAsia="Calibri"/>
          <w:bCs/>
          <w:szCs w:val="24"/>
          <w:lang w:val="en-IN"/>
        </w:rPr>
        <w:pPrChange w:id="2501" w:author="mananarora1571@gmail.com" w:date="2021-05-30T15:12:00Z">
          <w:pPr/>
        </w:pPrChange>
      </w:pPr>
      <w:r w:rsidRPr="00DE39BA">
        <w:rPr>
          <w:rFonts w:eastAsia="Calibri"/>
          <w:bCs/>
          <w:szCs w:val="24"/>
          <w:lang w:val="en-IN"/>
        </w:rPr>
        <w:t>import '../../data/models/hotspot_model.dart';</w:t>
      </w:r>
    </w:p>
    <w:p w14:paraId="2585252C" w14:textId="77777777" w:rsidR="00947DCB" w:rsidRPr="00DE39BA" w:rsidRDefault="00947DCB" w:rsidP="00F535CA">
      <w:pPr>
        <w:widowControl w:val="0"/>
        <w:rPr>
          <w:rFonts w:eastAsia="Calibri"/>
          <w:bCs/>
          <w:szCs w:val="24"/>
          <w:lang w:val="en-IN"/>
        </w:rPr>
        <w:pPrChange w:id="2502" w:author="mananarora1571@gmail.com" w:date="2021-05-30T15:12:00Z">
          <w:pPr/>
        </w:pPrChange>
      </w:pPr>
      <w:r w:rsidRPr="00DE39BA">
        <w:rPr>
          <w:rFonts w:eastAsia="Calibri"/>
          <w:bCs/>
          <w:szCs w:val="24"/>
          <w:lang w:val="en-IN"/>
        </w:rPr>
        <w:t>import '../../data/repository/repository.dart';</w:t>
      </w:r>
    </w:p>
    <w:p w14:paraId="7FEFC18D" w14:textId="77777777" w:rsidR="00947DCB" w:rsidRPr="00DE39BA" w:rsidRDefault="00947DCB" w:rsidP="00F535CA">
      <w:pPr>
        <w:widowControl w:val="0"/>
        <w:rPr>
          <w:rFonts w:eastAsia="Calibri"/>
          <w:bCs/>
          <w:szCs w:val="24"/>
          <w:lang w:val="en-IN"/>
        </w:rPr>
        <w:pPrChange w:id="2503" w:author="mananarora1571@gmail.com" w:date="2021-05-30T15:12:00Z">
          <w:pPr/>
        </w:pPrChange>
      </w:pPr>
      <w:r w:rsidRPr="00DE39BA">
        <w:rPr>
          <w:rFonts w:eastAsia="Calibri"/>
          <w:bCs/>
          <w:szCs w:val="24"/>
          <w:lang w:val="en-IN"/>
        </w:rPr>
        <w:t>import '../../services/services.dart';</w:t>
      </w:r>
    </w:p>
    <w:p w14:paraId="2BE143BF" w14:textId="77777777" w:rsidR="00947DCB" w:rsidRPr="00DE39BA" w:rsidRDefault="00947DCB" w:rsidP="00F535CA">
      <w:pPr>
        <w:widowControl w:val="0"/>
        <w:rPr>
          <w:rFonts w:eastAsia="Calibri"/>
          <w:bCs/>
          <w:szCs w:val="24"/>
          <w:lang w:val="en-IN"/>
        </w:rPr>
        <w:pPrChange w:id="2504" w:author="mananarora1571@gmail.com" w:date="2021-05-30T15:12:00Z">
          <w:pPr/>
        </w:pPrChange>
      </w:pPr>
      <w:r w:rsidRPr="00DE39BA">
        <w:rPr>
          <w:rFonts w:eastAsia="Calibri"/>
          <w:bCs/>
          <w:szCs w:val="24"/>
          <w:lang w:val="en-IN"/>
        </w:rPr>
        <w:t>import '../../shared/info_dialog.dart';</w:t>
      </w:r>
    </w:p>
    <w:p w14:paraId="7BF0C43C" w14:textId="77777777" w:rsidR="00947DCB" w:rsidRPr="00DE39BA" w:rsidRDefault="00947DCB" w:rsidP="00F535CA">
      <w:pPr>
        <w:widowControl w:val="0"/>
        <w:rPr>
          <w:rFonts w:eastAsia="Calibri"/>
          <w:bCs/>
          <w:szCs w:val="24"/>
          <w:lang w:val="en-IN"/>
        </w:rPr>
        <w:pPrChange w:id="2505" w:author="mananarora1571@gmail.com" w:date="2021-05-30T15:12:00Z">
          <w:pPr/>
        </w:pPrChange>
      </w:pPr>
      <w:r w:rsidRPr="00DE39BA">
        <w:rPr>
          <w:rFonts w:eastAsia="Calibri"/>
          <w:bCs/>
          <w:szCs w:val="24"/>
          <w:lang w:val="en-IN"/>
        </w:rPr>
        <w:t>import '../../shared/location_data_sender.dart';</w:t>
      </w:r>
    </w:p>
    <w:p w14:paraId="5EA5276F" w14:textId="77777777" w:rsidR="00947DCB" w:rsidRPr="00DE39BA" w:rsidRDefault="00947DCB" w:rsidP="00F535CA">
      <w:pPr>
        <w:widowControl w:val="0"/>
        <w:rPr>
          <w:rFonts w:eastAsia="Calibri"/>
          <w:bCs/>
          <w:szCs w:val="24"/>
          <w:lang w:val="en-IN"/>
        </w:rPr>
        <w:pPrChange w:id="2506" w:author="mananarora1571@gmail.com" w:date="2021-05-30T15:12:00Z">
          <w:pPr/>
        </w:pPrChange>
      </w:pPr>
    </w:p>
    <w:p w14:paraId="00E6AE10" w14:textId="77777777" w:rsidR="00947DCB" w:rsidRPr="00DE39BA" w:rsidRDefault="00947DCB" w:rsidP="00F535CA">
      <w:pPr>
        <w:widowControl w:val="0"/>
        <w:rPr>
          <w:rFonts w:eastAsia="Calibri"/>
          <w:bCs/>
          <w:szCs w:val="24"/>
          <w:lang w:val="en-IN"/>
        </w:rPr>
        <w:pPrChange w:id="2507" w:author="mananarora1571@gmail.com" w:date="2021-05-30T15:12:00Z">
          <w:pPr/>
        </w:pPrChange>
      </w:pPr>
      <w:r w:rsidRPr="00DE39BA">
        <w:rPr>
          <w:rFonts w:eastAsia="Calibri"/>
          <w:bCs/>
          <w:szCs w:val="24"/>
          <w:lang w:val="en-IN"/>
        </w:rPr>
        <w:t>class MapController extends GetxController {</w:t>
      </w:r>
    </w:p>
    <w:p w14:paraId="2CB03C08" w14:textId="77777777" w:rsidR="00947DCB" w:rsidRPr="00DE39BA" w:rsidRDefault="00947DCB" w:rsidP="00F535CA">
      <w:pPr>
        <w:widowControl w:val="0"/>
        <w:rPr>
          <w:rFonts w:eastAsia="Calibri"/>
          <w:bCs/>
          <w:szCs w:val="24"/>
          <w:lang w:val="en-IN"/>
        </w:rPr>
        <w:pPrChange w:id="2508" w:author="mananarora1571@gmail.com" w:date="2021-05-30T15:12:00Z">
          <w:pPr/>
        </w:pPrChange>
      </w:pPr>
      <w:r w:rsidRPr="00DE39BA">
        <w:rPr>
          <w:rFonts w:eastAsia="Calibri"/>
          <w:bCs/>
          <w:szCs w:val="24"/>
          <w:lang w:val="en-IN"/>
        </w:rPr>
        <w:t xml:space="preserve">  final Repository repository;</w:t>
      </w:r>
    </w:p>
    <w:p w14:paraId="7FFBDCCA" w14:textId="77777777" w:rsidR="00947DCB" w:rsidRPr="00DE39BA" w:rsidRDefault="00947DCB" w:rsidP="00F535CA">
      <w:pPr>
        <w:widowControl w:val="0"/>
        <w:rPr>
          <w:rFonts w:eastAsia="Calibri"/>
          <w:bCs/>
          <w:szCs w:val="24"/>
          <w:lang w:val="en-IN"/>
        </w:rPr>
        <w:pPrChange w:id="2509" w:author="mananarora1571@gmail.com" w:date="2021-05-30T15:12:00Z">
          <w:pPr/>
        </w:pPrChange>
      </w:pPr>
      <w:r w:rsidRPr="00DE39BA">
        <w:rPr>
          <w:rFonts w:eastAsia="Calibri"/>
          <w:bCs/>
          <w:szCs w:val="24"/>
          <w:lang w:val="en-IN"/>
        </w:rPr>
        <w:t xml:space="preserve">  MapController({@required this.repository});</w:t>
      </w:r>
    </w:p>
    <w:p w14:paraId="7C522D93" w14:textId="77777777" w:rsidR="00947DCB" w:rsidRPr="00DE39BA" w:rsidRDefault="00947DCB" w:rsidP="00F535CA">
      <w:pPr>
        <w:widowControl w:val="0"/>
        <w:rPr>
          <w:rFonts w:eastAsia="Calibri"/>
          <w:bCs/>
          <w:szCs w:val="24"/>
          <w:lang w:val="en-IN"/>
        </w:rPr>
        <w:pPrChange w:id="2510" w:author="mananarora1571@gmail.com" w:date="2021-05-30T15:12:00Z">
          <w:pPr/>
        </w:pPrChange>
      </w:pPr>
      <w:r w:rsidRPr="00DE39BA">
        <w:rPr>
          <w:rFonts w:eastAsia="Calibri"/>
          <w:bCs/>
          <w:szCs w:val="24"/>
          <w:lang w:val="en-IN"/>
        </w:rPr>
        <w:t xml:space="preserve">  final currentState = AppState.initial.obs;</w:t>
      </w:r>
    </w:p>
    <w:p w14:paraId="77AB501E" w14:textId="77777777" w:rsidR="00947DCB" w:rsidRPr="00DE39BA" w:rsidRDefault="00947DCB" w:rsidP="00F535CA">
      <w:pPr>
        <w:widowControl w:val="0"/>
        <w:rPr>
          <w:rFonts w:eastAsia="Calibri"/>
          <w:bCs/>
          <w:szCs w:val="24"/>
          <w:lang w:val="en-IN"/>
        </w:rPr>
        <w:pPrChange w:id="2511" w:author="mananarora1571@gmail.com" w:date="2021-05-30T15:12:00Z">
          <w:pPr/>
        </w:pPrChange>
      </w:pPr>
      <w:r w:rsidRPr="00DE39BA">
        <w:rPr>
          <w:rFonts w:eastAsia="Calibri"/>
          <w:bCs/>
          <w:szCs w:val="24"/>
          <w:lang w:val="en-IN"/>
        </w:rPr>
        <w:t xml:space="preserve">  String data = 'Initial';</w:t>
      </w:r>
    </w:p>
    <w:p w14:paraId="022D8883" w14:textId="77777777" w:rsidR="00947DCB" w:rsidRPr="00DE39BA" w:rsidRDefault="00947DCB" w:rsidP="00F535CA">
      <w:pPr>
        <w:widowControl w:val="0"/>
        <w:rPr>
          <w:rFonts w:eastAsia="Calibri"/>
          <w:bCs/>
          <w:szCs w:val="24"/>
          <w:lang w:val="en-IN"/>
        </w:rPr>
        <w:pPrChange w:id="2512" w:author="mananarora1571@gmail.com" w:date="2021-05-30T15:12:00Z">
          <w:pPr/>
        </w:pPrChange>
      </w:pPr>
    </w:p>
    <w:p w14:paraId="27DAB593" w14:textId="77777777" w:rsidR="00947DCB" w:rsidRPr="00DE39BA" w:rsidRDefault="00947DCB" w:rsidP="00F535CA">
      <w:pPr>
        <w:widowControl w:val="0"/>
        <w:rPr>
          <w:rFonts w:eastAsia="Calibri"/>
          <w:bCs/>
          <w:szCs w:val="24"/>
          <w:lang w:val="en-IN"/>
        </w:rPr>
        <w:pPrChange w:id="2513" w:author="mananarora1571@gmail.com" w:date="2021-05-30T15:12:00Z">
          <w:pPr/>
        </w:pPrChange>
      </w:pPr>
      <w:r w:rsidRPr="00DE39BA">
        <w:rPr>
          <w:rFonts w:eastAsia="Calibri"/>
          <w:bCs/>
          <w:szCs w:val="24"/>
          <w:lang w:val="en-IN"/>
        </w:rPr>
        <w:lastRenderedPageBreak/>
        <w:t xml:space="preserve">  LocationData locationData;</w:t>
      </w:r>
    </w:p>
    <w:p w14:paraId="0C7493C9" w14:textId="77777777" w:rsidR="00947DCB" w:rsidRPr="00DE39BA" w:rsidRDefault="00947DCB" w:rsidP="00F535CA">
      <w:pPr>
        <w:widowControl w:val="0"/>
        <w:rPr>
          <w:rFonts w:eastAsia="Calibri"/>
          <w:bCs/>
          <w:szCs w:val="24"/>
          <w:lang w:val="en-IN"/>
        </w:rPr>
        <w:pPrChange w:id="2514" w:author="mananarora1571@gmail.com" w:date="2021-05-30T15:12:00Z">
          <w:pPr/>
        </w:pPrChange>
      </w:pPr>
      <w:r w:rsidRPr="00DE39BA">
        <w:rPr>
          <w:rFonts w:eastAsia="Calibri"/>
          <w:bCs/>
          <w:szCs w:val="24"/>
          <w:lang w:val="en-IN"/>
        </w:rPr>
        <w:t xml:space="preserve">  final circleList = HashMap&lt;CircleId, Circle&gt;();</w:t>
      </w:r>
    </w:p>
    <w:p w14:paraId="6F564628" w14:textId="77777777" w:rsidR="00947DCB" w:rsidRPr="00DE39BA" w:rsidRDefault="00947DCB" w:rsidP="00F535CA">
      <w:pPr>
        <w:widowControl w:val="0"/>
        <w:rPr>
          <w:rFonts w:eastAsia="Calibri"/>
          <w:bCs/>
          <w:szCs w:val="24"/>
          <w:lang w:val="en-IN"/>
        </w:rPr>
        <w:pPrChange w:id="2515" w:author="mananarora1571@gmail.com" w:date="2021-05-30T15:12:00Z">
          <w:pPr/>
        </w:pPrChange>
      </w:pPr>
      <w:r w:rsidRPr="00DE39BA">
        <w:rPr>
          <w:rFonts w:eastAsia="Calibri"/>
          <w:bCs/>
          <w:szCs w:val="24"/>
          <w:lang w:val="en-IN"/>
        </w:rPr>
        <w:t xml:space="preserve">  HotSpotModel hotspotList;</w:t>
      </w:r>
    </w:p>
    <w:p w14:paraId="5BCE58F3" w14:textId="77777777" w:rsidR="00947DCB" w:rsidRPr="00DE39BA" w:rsidRDefault="00947DCB" w:rsidP="00F535CA">
      <w:pPr>
        <w:widowControl w:val="0"/>
        <w:rPr>
          <w:rFonts w:eastAsia="Calibri"/>
          <w:bCs/>
          <w:szCs w:val="24"/>
          <w:lang w:val="en-IN"/>
        </w:rPr>
        <w:pPrChange w:id="2516" w:author="mananarora1571@gmail.com" w:date="2021-05-30T15:12:00Z">
          <w:pPr/>
        </w:pPrChange>
      </w:pPr>
    </w:p>
    <w:p w14:paraId="16375C30" w14:textId="77777777" w:rsidR="00947DCB" w:rsidRPr="00DE39BA" w:rsidRDefault="00947DCB" w:rsidP="00F535CA">
      <w:pPr>
        <w:widowControl w:val="0"/>
        <w:rPr>
          <w:rFonts w:eastAsia="Calibri"/>
          <w:bCs/>
          <w:szCs w:val="24"/>
          <w:lang w:val="en-IN"/>
        </w:rPr>
        <w:pPrChange w:id="2517" w:author="mananarora1571@gmail.com" w:date="2021-05-30T15:12:00Z">
          <w:pPr/>
        </w:pPrChange>
      </w:pPr>
      <w:r w:rsidRPr="00DE39BA">
        <w:rPr>
          <w:rFonts w:eastAsia="Calibri"/>
          <w:bCs/>
          <w:szCs w:val="24"/>
          <w:lang w:val="en-IN"/>
        </w:rPr>
        <w:t xml:space="preserve">  @override</w:t>
      </w:r>
    </w:p>
    <w:p w14:paraId="64D86538" w14:textId="77777777" w:rsidR="00947DCB" w:rsidRPr="00DE39BA" w:rsidRDefault="00947DCB" w:rsidP="00F535CA">
      <w:pPr>
        <w:widowControl w:val="0"/>
        <w:rPr>
          <w:rFonts w:eastAsia="Calibri"/>
          <w:bCs/>
          <w:szCs w:val="24"/>
          <w:lang w:val="en-IN"/>
        </w:rPr>
        <w:pPrChange w:id="2518" w:author="mananarora1571@gmail.com" w:date="2021-05-30T15:12:00Z">
          <w:pPr/>
        </w:pPrChange>
      </w:pPr>
      <w:r w:rsidRPr="00DE39BA">
        <w:rPr>
          <w:rFonts w:eastAsia="Calibri"/>
          <w:bCs/>
          <w:szCs w:val="24"/>
          <w:lang w:val="en-IN"/>
        </w:rPr>
        <w:t xml:space="preserve">  Future&lt;void&gt; onInit() async {</w:t>
      </w:r>
    </w:p>
    <w:p w14:paraId="5CAFEFA2" w14:textId="77777777" w:rsidR="00947DCB" w:rsidRPr="00DE39BA" w:rsidRDefault="00947DCB" w:rsidP="00F535CA">
      <w:pPr>
        <w:widowControl w:val="0"/>
        <w:rPr>
          <w:rFonts w:eastAsia="Calibri"/>
          <w:bCs/>
          <w:szCs w:val="24"/>
          <w:lang w:val="en-IN"/>
        </w:rPr>
        <w:pPrChange w:id="2519" w:author="mananarora1571@gmail.com" w:date="2021-05-30T15:12:00Z">
          <w:pPr/>
        </w:pPrChange>
      </w:pPr>
      <w:r w:rsidRPr="00DE39BA">
        <w:rPr>
          <w:rFonts w:eastAsia="Calibri"/>
          <w:bCs/>
          <w:szCs w:val="24"/>
          <w:lang w:val="en-IN"/>
        </w:rPr>
        <w:t xml:space="preserve">    await getHotspotList();</w:t>
      </w:r>
    </w:p>
    <w:p w14:paraId="6488EEF8" w14:textId="77777777" w:rsidR="00947DCB" w:rsidRPr="00DE39BA" w:rsidRDefault="00947DCB" w:rsidP="00F535CA">
      <w:pPr>
        <w:widowControl w:val="0"/>
        <w:rPr>
          <w:rFonts w:eastAsia="Calibri"/>
          <w:bCs/>
          <w:szCs w:val="24"/>
          <w:lang w:val="en-IN"/>
        </w:rPr>
        <w:pPrChange w:id="2520" w:author="mananarora1571@gmail.com" w:date="2021-05-30T15:12:00Z">
          <w:pPr/>
        </w:pPrChange>
      </w:pPr>
      <w:r w:rsidRPr="00DE39BA">
        <w:rPr>
          <w:rFonts w:eastAsia="Calibri"/>
          <w:bCs/>
          <w:szCs w:val="24"/>
          <w:lang w:val="en-IN"/>
        </w:rPr>
        <w:t xml:space="preserve">    super.onInit();</w:t>
      </w:r>
    </w:p>
    <w:p w14:paraId="7444871E" w14:textId="77777777" w:rsidR="00947DCB" w:rsidRPr="00DE39BA" w:rsidRDefault="00947DCB" w:rsidP="00F535CA">
      <w:pPr>
        <w:widowControl w:val="0"/>
        <w:rPr>
          <w:rFonts w:eastAsia="Calibri"/>
          <w:bCs/>
          <w:szCs w:val="24"/>
          <w:lang w:val="en-IN"/>
        </w:rPr>
        <w:pPrChange w:id="2521" w:author="mananarora1571@gmail.com" w:date="2021-05-30T15:12:00Z">
          <w:pPr/>
        </w:pPrChange>
      </w:pPr>
      <w:r w:rsidRPr="00DE39BA">
        <w:rPr>
          <w:rFonts w:eastAsia="Calibri"/>
          <w:bCs/>
          <w:szCs w:val="24"/>
          <w:lang w:val="en-IN"/>
        </w:rPr>
        <w:t xml:space="preserve">  }</w:t>
      </w:r>
    </w:p>
    <w:p w14:paraId="040080BD" w14:textId="77777777" w:rsidR="00947DCB" w:rsidRPr="00DE39BA" w:rsidRDefault="00947DCB" w:rsidP="00F535CA">
      <w:pPr>
        <w:widowControl w:val="0"/>
        <w:rPr>
          <w:rFonts w:eastAsia="Calibri"/>
          <w:bCs/>
          <w:szCs w:val="24"/>
          <w:lang w:val="en-IN"/>
        </w:rPr>
        <w:pPrChange w:id="2522" w:author="mananarora1571@gmail.com" w:date="2021-05-30T15:12:00Z">
          <w:pPr/>
        </w:pPrChange>
      </w:pPr>
    </w:p>
    <w:p w14:paraId="2257896F" w14:textId="77777777" w:rsidR="00947DCB" w:rsidRPr="00DE39BA" w:rsidRDefault="00947DCB" w:rsidP="00F535CA">
      <w:pPr>
        <w:widowControl w:val="0"/>
        <w:rPr>
          <w:rFonts w:eastAsia="Calibri"/>
          <w:bCs/>
          <w:szCs w:val="24"/>
          <w:lang w:val="en-IN"/>
        </w:rPr>
        <w:pPrChange w:id="2523" w:author="mananarora1571@gmail.com" w:date="2021-05-30T15:12:00Z">
          <w:pPr/>
        </w:pPrChange>
      </w:pPr>
      <w:r w:rsidRPr="00DE39BA">
        <w:rPr>
          <w:rFonts w:eastAsia="Calibri"/>
          <w:bCs/>
          <w:szCs w:val="24"/>
          <w:lang w:val="en-IN"/>
        </w:rPr>
        <w:t xml:space="preserve">  Future&lt;void&gt; getHotspotList() async {</w:t>
      </w:r>
    </w:p>
    <w:p w14:paraId="134038B3" w14:textId="77777777" w:rsidR="00947DCB" w:rsidRPr="00DE39BA" w:rsidRDefault="00947DCB" w:rsidP="00F535CA">
      <w:pPr>
        <w:widowControl w:val="0"/>
        <w:rPr>
          <w:rFonts w:eastAsia="Calibri"/>
          <w:bCs/>
          <w:szCs w:val="24"/>
          <w:lang w:val="en-IN"/>
        </w:rPr>
        <w:pPrChange w:id="2524" w:author="mananarora1571@gmail.com" w:date="2021-05-30T15:12:00Z">
          <w:pPr/>
        </w:pPrChange>
      </w:pPr>
      <w:r w:rsidRPr="00DE39BA">
        <w:rPr>
          <w:rFonts w:eastAsia="Calibri"/>
          <w:bCs/>
          <w:szCs w:val="24"/>
          <w:lang w:val="en-IN"/>
        </w:rPr>
        <w:t xml:space="preserve">    currentState.value = AppState.loading;</w:t>
      </w:r>
    </w:p>
    <w:p w14:paraId="21CBE88C" w14:textId="77777777" w:rsidR="00947DCB" w:rsidRPr="00DE39BA" w:rsidRDefault="00947DCB" w:rsidP="00F535CA">
      <w:pPr>
        <w:widowControl w:val="0"/>
        <w:rPr>
          <w:rFonts w:eastAsia="Calibri"/>
          <w:bCs/>
          <w:szCs w:val="24"/>
          <w:lang w:val="en-IN"/>
        </w:rPr>
        <w:pPrChange w:id="2525" w:author="mananarora1571@gmail.com" w:date="2021-05-30T15:12:00Z">
          <w:pPr/>
        </w:pPrChange>
      </w:pPr>
    </w:p>
    <w:p w14:paraId="26A4FB35" w14:textId="77777777" w:rsidR="00947DCB" w:rsidRPr="00DE39BA" w:rsidRDefault="00947DCB" w:rsidP="00F535CA">
      <w:pPr>
        <w:widowControl w:val="0"/>
        <w:rPr>
          <w:rFonts w:eastAsia="Calibri"/>
          <w:bCs/>
          <w:szCs w:val="24"/>
          <w:lang w:val="en-IN"/>
        </w:rPr>
        <w:pPrChange w:id="2526" w:author="mananarora1571@gmail.com" w:date="2021-05-30T15:12:00Z">
          <w:pPr/>
        </w:pPrChange>
      </w:pPr>
      <w:r w:rsidRPr="00DE39BA">
        <w:rPr>
          <w:rFonts w:eastAsia="Calibri"/>
          <w:bCs/>
          <w:szCs w:val="24"/>
          <w:lang w:val="en-IN"/>
        </w:rPr>
        <w:t xml:space="preserve">    locationData = await sendLocationData();</w:t>
      </w:r>
    </w:p>
    <w:p w14:paraId="2245EA83" w14:textId="77777777" w:rsidR="00947DCB" w:rsidRPr="00DE39BA" w:rsidRDefault="00947DCB" w:rsidP="00F535CA">
      <w:pPr>
        <w:widowControl w:val="0"/>
        <w:rPr>
          <w:rFonts w:eastAsia="Calibri"/>
          <w:bCs/>
          <w:szCs w:val="24"/>
          <w:lang w:val="en-IN"/>
        </w:rPr>
        <w:pPrChange w:id="2527" w:author="mananarora1571@gmail.com" w:date="2021-05-30T15:12:00Z">
          <w:pPr/>
        </w:pPrChange>
      </w:pPr>
    </w:p>
    <w:p w14:paraId="6F42574A" w14:textId="77777777" w:rsidR="00947DCB" w:rsidRPr="00DE39BA" w:rsidRDefault="00947DCB" w:rsidP="00F535CA">
      <w:pPr>
        <w:widowControl w:val="0"/>
        <w:rPr>
          <w:rFonts w:eastAsia="Calibri"/>
          <w:bCs/>
          <w:szCs w:val="24"/>
          <w:lang w:val="en-IN"/>
        </w:rPr>
        <w:pPrChange w:id="2528" w:author="mananarora1571@gmail.com" w:date="2021-05-30T15:12:00Z">
          <w:pPr/>
        </w:pPrChange>
      </w:pPr>
      <w:r w:rsidRPr="00DE39BA">
        <w:rPr>
          <w:rFonts w:eastAsia="Calibri"/>
          <w:bCs/>
          <w:szCs w:val="24"/>
          <w:lang w:val="en-IN"/>
        </w:rPr>
        <w:t xml:space="preserve">    if (!locationData.isNullOrBlank) {</w:t>
      </w:r>
    </w:p>
    <w:p w14:paraId="5F1B9875" w14:textId="77777777" w:rsidR="00947DCB" w:rsidRPr="00DE39BA" w:rsidRDefault="00947DCB" w:rsidP="00F535CA">
      <w:pPr>
        <w:widowControl w:val="0"/>
        <w:rPr>
          <w:rFonts w:eastAsia="Calibri"/>
          <w:bCs/>
          <w:szCs w:val="24"/>
          <w:lang w:val="en-IN"/>
        </w:rPr>
        <w:pPrChange w:id="2529" w:author="mananarora1571@gmail.com" w:date="2021-05-30T15:12:00Z">
          <w:pPr/>
        </w:pPrChange>
      </w:pPr>
      <w:r w:rsidRPr="00DE39BA">
        <w:rPr>
          <w:rFonts w:eastAsia="Calibri"/>
          <w:bCs/>
          <w:szCs w:val="24"/>
          <w:lang w:val="en-IN"/>
        </w:rPr>
        <w:t xml:space="preserve">      try {</w:t>
      </w:r>
    </w:p>
    <w:p w14:paraId="40B4B3F8" w14:textId="77777777" w:rsidR="00947DCB" w:rsidRPr="00DE39BA" w:rsidRDefault="00947DCB" w:rsidP="00F535CA">
      <w:pPr>
        <w:widowControl w:val="0"/>
        <w:rPr>
          <w:rFonts w:eastAsia="Calibri"/>
          <w:bCs/>
          <w:szCs w:val="24"/>
          <w:lang w:val="en-IN"/>
        </w:rPr>
        <w:pPrChange w:id="2530" w:author="mananarora1571@gmail.com" w:date="2021-05-30T15:12:00Z">
          <w:pPr/>
        </w:pPrChange>
      </w:pPr>
      <w:r w:rsidRPr="00DE39BA">
        <w:rPr>
          <w:rFonts w:eastAsia="Calibri"/>
          <w:bCs/>
          <w:szCs w:val="24"/>
          <w:lang w:val="en-IN"/>
        </w:rPr>
        <w:t xml:space="preserve">        final _storage = StorageService().instance;</w:t>
      </w:r>
    </w:p>
    <w:p w14:paraId="6F690769" w14:textId="77777777" w:rsidR="00947DCB" w:rsidRPr="00DE39BA" w:rsidRDefault="00947DCB" w:rsidP="00F535CA">
      <w:pPr>
        <w:widowControl w:val="0"/>
        <w:rPr>
          <w:rFonts w:eastAsia="Calibri"/>
          <w:bCs/>
          <w:szCs w:val="24"/>
          <w:lang w:val="en-IN"/>
        </w:rPr>
        <w:pPrChange w:id="2531" w:author="mananarora1571@gmail.com" w:date="2021-05-30T15:12:00Z">
          <w:pPr/>
        </w:pPrChange>
      </w:pPr>
      <w:r w:rsidRPr="00DE39BA">
        <w:rPr>
          <w:rFonts w:eastAsia="Calibri"/>
          <w:bCs/>
          <w:szCs w:val="24"/>
          <w:lang w:val="en-IN"/>
        </w:rPr>
        <w:t xml:space="preserve">        final body = await repository.getHotSpotZones(</w:t>
      </w:r>
    </w:p>
    <w:p w14:paraId="2B4E2A93" w14:textId="77777777" w:rsidR="00947DCB" w:rsidRPr="00DE39BA" w:rsidRDefault="00947DCB" w:rsidP="00F535CA">
      <w:pPr>
        <w:widowControl w:val="0"/>
        <w:rPr>
          <w:rFonts w:eastAsia="Calibri"/>
          <w:bCs/>
          <w:szCs w:val="24"/>
          <w:lang w:val="en-IN"/>
        </w:rPr>
        <w:pPrChange w:id="2532" w:author="mananarora1571@gmail.com" w:date="2021-05-30T15:12:00Z">
          <w:pPr/>
        </w:pPrChange>
      </w:pPr>
      <w:r w:rsidRPr="00DE39BA">
        <w:rPr>
          <w:rFonts w:eastAsia="Calibri"/>
          <w:bCs/>
          <w:szCs w:val="24"/>
          <w:lang w:val="en-IN"/>
        </w:rPr>
        <w:t xml:space="preserve">          latitude: locationData.latitude,</w:t>
      </w:r>
    </w:p>
    <w:p w14:paraId="70C424BD" w14:textId="77777777" w:rsidR="00947DCB" w:rsidRPr="00DE39BA" w:rsidRDefault="00947DCB" w:rsidP="00F535CA">
      <w:pPr>
        <w:widowControl w:val="0"/>
        <w:rPr>
          <w:rFonts w:eastAsia="Calibri"/>
          <w:bCs/>
          <w:szCs w:val="24"/>
          <w:lang w:val="en-IN"/>
        </w:rPr>
        <w:pPrChange w:id="2533" w:author="mananarora1571@gmail.com" w:date="2021-05-30T15:12:00Z">
          <w:pPr/>
        </w:pPrChange>
      </w:pPr>
      <w:r w:rsidRPr="00DE39BA">
        <w:rPr>
          <w:rFonts w:eastAsia="Calibri"/>
          <w:bCs/>
          <w:szCs w:val="24"/>
          <w:lang w:val="en-IN"/>
        </w:rPr>
        <w:t xml:space="preserve">          longitude: locationData.longitude,</w:t>
      </w:r>
    </w:p>
    <w:p w14:paraId="2FC2509C" w14:textId="77777777" w:rsidR="00947DCB" w:rsidRPr="00DE39BA" w:rsidRDefault="00947DCB" w:rsidP="00F535CA">
      <w:pPr>
        <w:widowControl w:val="0"/>
        <w:rPr>
          <w:rFonts w:eastAsia="Calibri"/>
          <w:bCs/>
          <w:szCs w:val="24"/>
          <w:lang w:val="en-IN"/>
        </w:rPr>
        <w:pPrChange w:id="2534" w:author="mananarora1571@gmail.com" w:date="2021-05-30T15:12:00Z">
          <w:pPr/>
        </w:pPrChange>
      </w:pPr>
      <w:r w:rsidRPr="00DE39BA">
        <w:rPr>
          <w:rFonts w:eastAsia="Calibri"/>
          <w:bCs/>
          <w:szCs w:val="24"/>
          <w:lang w:val="en-IN"/>
        </w:rPr>
        <w:t xml:space="preserve">          accessToken: await _storage.box.read(storageKey),</w:t>
      </w:r>
    </w:p>
    <w:p w14:paraId="4C9B4484" w14:textId="77777777" w:rsidR="00947DCB" w:rsidRPr="00DE39BA" w:rsidRDefault="00947DCB" w:rsidP="00F535CA">
      <w:pPr>
        <w:widowControl w:val="0"/>
        <w:rPr>
          <w:rFonts w:eastAsia="Calibri"/>
          <w:bCs/>
          <w:szCs w:val="24"/>
          <w:lang w:val="en-IN"/>
        </w:rPr>
        <w:pPrChange w:id="2535" w:author="mananarora1571@gmail.com" w:date="2021-05-30T15:12:00Z">
          <w:pPr/>
        </w:pPrChange>
      </w:pPr>
      <w:r w:rsidRPr="00DE39BA">
        <w:rPr>
          <w:rFonts w:eastAsia="Calibri"/>
          <w:bCs/>
          <w:szCs w:val="24"/>
          <w:lang w:val="en-IN"/>
        </w:rPr>
        <w:t xml:space="preserve">        );</w:t>
      </w:r>
    </w:p>
    <w:p w14:paraId="7BA05F9B" w14:textId="77777777" w:rsidR="00947DCB" w:rsidRPr="00DE39BA" w:rsidRDefault="00947DCB" w:rsidP="00F535CA">
      <w:pPr>
        <w:widowControl w:val="0"/>
        <w:rPr>
          <w:rFonts w:eastAsia="Calibri"/>
          <w:bCs/>
          <w:szCs w:val="24"/>
          <w:lang w:val="en-IN"/>
        </w:rPr>
        <w:pPrChange w:id="2536" w:author="mananarora1571@gmail.com" w:date="2021-05-30T15:12:00Z">
          <w:pPr/>
        </w:pPrChange>
      </w:pPr>
      <w:r w:rsidRPr="00DE39BA">
        <w:rPr>
          <w:rFonts w:eastAsia="Calibri"/>
          <w:bCs/>
          <w:szCs w:val="24"/>
          <w:lang w:val="en-IN"/>
        </w:rPr>
        <w:t xml:space="preserve">        hotspotList = HotSpotModel.fromJson(body as Map&lt;String, dynamic&gt;);</w:t>
      </w:r>
    </w:p>
    <w:p w14:paraId="5280AD7A" w14:textId="77777777" w:rsidR="00947DCB" w:rsidRPr="00DE39BA" w:rsidRDefault="00947DCB" w:rsidP="00F535CA">
      <w:pPr>
        <w:widowControl w:val="0"/>
        <w:rPr>
          <w:rFonts w:eastAsia="Calibri"/>
          <w:bCs/>
          <w:szCs w:val="24"/>
          <w:lang w:val="en-IN"/>
        </w:rPr>
        <w:pPrChange w:id="2537" w:author="mananarora1571@gmail.com" w:date="2021-05-30T15:12:00Z">
          <w:pPr/>
        </w:pPrChange>
      </w:pPr>
      <w:r w:rsidRPr="00DE39BA">
        <w:rPr>
          <w:rFonts w:eastAsia="Calibri"/>
          <w:bCs/>
          <w:szCs w:val="24"/>
          <w:lang w:val="en-IN"/>
        </w:rPr>
        <w:t xml:space="preserve">        _storage.box.write(storageKey, body["access_token"]);</w:t>
      </w:r>
    </w:p>
    <w:p w14:paraId="2D8BF804" w14:textId="77777777" w:rsidR="00947DCB" w:rsidRPr="00DE39BA" w:rsidRDefault="00947DCB" w:rsidP="00F535CA">
      <w:pPr>
        <w:widowControl w:val="0"/>
        <w:rPr>
          <w:rFonts w:eastAsia="Calibri"/>
          <w:bCs/>
          <w:szCs w:val="24"/>
          <w:lang w:val="en-IN"/>
        </w:rPr>
        <w:pPrChange w:id="2538" w:author="mananarora1571@gmail.com" w:date="2021-05-30T15:12:00Z">
          <w:pPr/>
        </w:pPrChange>
      </w:pPr>
      <w:r w:rsidRPr="00DE39BA">
        <w:rPr>
          <w:rFonts w:eastAsia="Calibri"/>
          <w:bCs/>
          <w:szCs w:val="24"/>
          <w:lang w:val="en-IN"/>
        </w:rPr>
        <w:t xml:space="preserve">      } on Failure catch (f) {</w:t>
      </w:r>
    </w:p>
    <w:p w14:paraId="6DB66AFF" w14:textId="77777777" w:rsidR="00947DCB" w:rsidRPr="00DE39BA" w:rsidRDefault="00947DCB" w:rsidP="00F535CA">
      <w:pPr>
        <w:widowControl w:val="0"/>
        <w:rPr>
          <w:rFonts w:eastAsia="Calibri"/>
          <w:bCs/>
          <w:szCs w:val="24"/>
          <w:lang w:val="en-IN"/>
        </w:rPr>
        <w:pPrChange w:id="2539" w:author="mananarora1571@gmail.com" w:date="2021-05-30T15:12:00Z">
          <w:pPr/>
        </w:pPrChange>
      </w:pPr>
      <w:r w:rsidRPr="00DE39BA">
        <w:rPr>
          <w:rFonts w:eastAsia="Calibri"/>
          <w:bCs/>
          <w:szCs w:val="24"/>
          <w:lang w:val="en-IN"/>
        </w:rPr>
        <w:t xml:space="preserve">        data = f.toString();</w:t>
      </w:r>
    </w:p>
    <w:p w14:paraId="0A33A5A9" w14:textId="77777777" w:rsidR="00947DCB" w:rsidRPr="00DE39BA" w:rsidRDefault="00947DCB" w:rsidP="00F535CA">
      <w:pPr>
        <w:widowControl w:val="0"/>
        <w:rPr>
          <w:rFonts w:eastAsia="Calibri"/>
          <w:bCs/>
          <w:szCs w:val="24"/>
          <w:lang w:val="en-IN"/>
        </w:rPr>
        <w:pPrChange w:id="2540" w:author="mananarora1571@gmail.com" w:date="2021-05-30T15:12:00Z">
          <w:pPr/>
        </w:pPrChange>
      </w:pPr>
      <w:r w:rsidRPr="00DE39BA">
        <w:rPr>
          <w:rFonts w:eastAsia="Calibri"/>
          <w:bCs/>
          <w:szCs w:val="24"/>
          <w:lang w:val="en-IN"/>
        </w:rPr>
        <w:lastRenderedPageBreak/>
        <w:t xml:space="preserve">        currentState.value = AppState.failure;</w:t>
      </w:r>
    </w:p>
    <w:p w14:paraId="7A6702F5" w14:textId="77777777" w:rsidR="00947DCB" w:rsidRPr="00DE39BA" w:rsidRDefault="00947DCB" w:rsidP="00F535CA">
      <w:pPr>
        <w:widowControl w:val="0"/>
        <w:rPr>
          <w:rFonts w:eastAsia="Calibri"/>
          <w:bCs/>
          <w:szCs w:val="24"/>
          <w:lang w:val="en-IN"/>
        </w:rPr>
        <w:pPrChange w:id="2541" w:author="mananarora1571@gmail.com" w:date="2021-05-30T15:12:00Z">
          <w:pPr/>
        </w:pPrChange>
      </w:pPr>
      <w:r w:rsidRPr="00DE39BA">
        <w:rPr>
          <w:rFonts w:eastAsia="Calibri"/>
          <w:bCs/>
          <w:szCs w:val="24"/>
          <w:lang w:val="en-IN"/>
        </w:rPr>
        <w:t xml:space="preserve">      }</w:t>
      </w:r>
    </w:p>
    <w:p w14:paraId="5CE9648B" w14:textId="77777777" w:rsidR="00947DCB" w:rsidRPr="00DE39BA" w:rsidRDefault="00947DCB" w:rsidP="00F535CA">
      <w:pPr>
        <w:widowControl w:val="0"/>
        <w:rPr>
          <w:rFonts w:eastAsia="Calibri"/>
          <w:bCs/>
          <w:szCs w:val="24"/>
          <w:lang w:val="en-IN"/>
        </w:rPr>
        <w:pPrChange w:id="2542" w:author="mananarora1571@gmail.com" w:date="2021-05-30T15:12:00Z">
          <w:pPr/>
        </w:pPrChange>
      </w:pPr>
    </w:p>
    <w:p w14:paraId="00C305F0" w14:textId="77777777" w:rsidR="00947DCB" w:rsidRPr="00DE39BA" w:rsidRDefault="00947DCB" w:rsidP="00F535CA">
      <w:pPr>
        <w:widowControl w:val="0"/>
        <w:rPr>
          <w:rFonts w:eastAsia="Calibri"/>
          <w:bCs/>
          <w:szCs w:val="24"/>
          <w:lang w:val="en-IN"/>
        </w:rPr>
        <w:pPrChange w:id="2543" w:author="mananarora1571@gmail.com" w:date="2021-05-30T15:12:00Z">
          <w:pPr/>
        </w:pPrChange>
      </w:pPr>
      <w:r w:rsidRPr="00DE39BA">
        <w:rPr>
          <w:rFonts w:eastAsia="Calibri"/>
          <w:bCs/>
          <w:szCs w:val="24"/>
          <w:lang w:val="en-IN"/>
        </w:rPr>
        <w:t xml:space="preserve">      for (final CoronaHotspot element in hotspotList.coronaHotspot) {</w:t>
      </w:r>
    </w:p>
    <w:p w14:paraId="54C768B5" w14:textId="77777777" w:rsidR="00947DCB" w:rsidRPr="00DE39BA" w:rsidRDefault="00947DCB" w:rsidP="00F535CA">
      <w:pPr>
        <w:widowControl w:val="0"/>
        <w:rPr>
          <w:rFonts w:eastAsia="Calibri"/>
          <w:bCs/>
          <w:szCs w:val="24"/>
          <w:lang w:val="en-IN"/>
        </w:rPr>
        <w:pPrChange w:id="2544" w:author="mananarora1571@gmail.com" w:date="2021-05-30T15:12:00Z">
          <w:pPr/>
        </w:pPrChange>
      </w:pPr>
      <w:r w:rsidRPr="00DE39BA">
        <w:rPr>
          <w:rFonts w:eastAsia="Calibri"/>
          <w:bCs/>
          <w:szCs w:val="24"/>
          <w:lang w:val="en-IN"/>
        </w:rPr>
        <w:t xml:space="preserve">        final CircleId circleId =</w:t>
      </w:r>
    </w:p>
    <w:p w14:paraId="0108BB28" w14:textId="77777777" w:rsidR="00947DCB" w:rsidRPr="00DE39BA" w:rsidRDefault="00947DCB" w:rsidP="00F535CA">
      <w:pPr>
        <w:widowControl w:val="0"/>
        <w:rPr>
          <w:rFonts w:eastAsia="Calibri"/>
          <w:bCs/>
          <w:szCs w:val="24"/>
          <w:lang w:val="en-IN"/>
        </w:rPr>
        <w:pPrChange w:id="2545" w:author="mananarora1571@gmail.com" w:date="2021-05-30T15:12:00Z">
          <w:pPr/>
        </w:pPrChange>
      </w:pPr>
      <w:r w:rsidRPr="00DE39BA">
        <w:rPr>
          <w:rFonts w:eastAsia="Calibri"/>
          <w:bCs/>
          <w:szCs w:val="24"/>
          <w:lang w:val="en-IN"/>
        </w:rPr>
        <w:t xml:space="preserve">            CircleId(hotspotList.coronaHotspot.indexOf(element).toString());</w:t>
      </w:r>
    </w:p>
    <w:p w14:paraId="47008C7A" w14:textId="77777777" w:rsidR="00947DCB" w:rsidRPr="00DE39BA" w:rsidRDefault="00947DCB" w:rsidP="00F535CA">
      <w:pPr>
        <w:widowControl w:val="0"/>
        <w:rPr>
          <w:rFonts w:eastAsia="Calibri"/>
          <w:bCs/>
          <w:szCs w:val="24"/>
          <w:lang w:val="en-IN"/>
        </w:rPr>
        <w:pPrChange w:id="2546" w:author="mananarora1571@gmail.com" w:date="2021-05-30T15:12:00Z">
          <w:pPr/>
        </w:pPrChange>
      </w:pPr>
      <w:r w:rsidRPr="00DE39BA">
        <w:rPr>
          <w:rFonts w:eastAsia="Calibri"/>
          <w:bCs/>
          <w:szCs w:val="24"/>
          <w:lang w:val="en-IN"/>
        </w:rPr>
        <w:t xml:space="preserve">        circleList[circleId] = Circle(</w:t>
      </w:r>
    </w:p>
    <w:p w14:paraId="7B19FED5" w14:textId="77777777" w:rsidR="00947DCB" w:rsidRPr="00DE39BA" w:rsidRDefault="00947DCB" w:rsidP="00F535CA">
      <w:pPr>
        <w:widowControl w:val="0"/>
        <w:rPr>
          <w:rFonts w:eastAsia="Calibri"/>
          <w:bCs/>
          <w:szCs w:val="24"/>
          <w:lang w:val="en-IN"/>
        </w:rPr>
        <w:pPrChange w:id="2547" w:author="mananarora1571@gmail.com" w:date="2021-05-30T15:12:00Z">
          <w:pPr/>
        </w:pPrChange>
      </w:pPr>
      <w:r w:rsidRPr="00DE39BA">
        <w:rPr>
          <w:rFonts w:eastAsia="Calibri"/>
          <w:bCs/>
          <w:szCs w:val="24"/>
          <w:lang w:val="en-IN"/>
        </w:rPr>
        <w:t xml:space="preserve">          circleId: circleId,</w:t>
      </w:r>
    </w:p>
    <w:p w14:paraId="2F5226DE" w14:textId="77777777" w:rsidR="00947DCB" w:rsidRPr="00DE39BA" w:rsidRDefault="00947DCB" w:rsidP="00F535CA">
      <w:pPr>
        <w:widowControl w:val="0"/>
        <w:rPr>
          <w:rFonts w:eastAsia="Calibri"/>
          <w:bCs/>
          <w:szCs w:val="24"/>
          <w:lang w:val="en-IN"/>
        </w:rPr>
        <w:pPrChange w:id="2548" w:author="mananarora1571@gmail.com" w:date="2021-05-30T15:12:00Z">
          <w:pPr/>
        </w:pPrChange>
      </w:pPr>
      <w:r w:rsidRPr="00DE39BA">
        <w:rPr>
          <w:rFonts w:eastAsia="Calibri"/>
          <w:bCs/>
          <w:szCs w:val="24"/>
          <w:lang w:val="en-IN"/>
        </w:rPr>
        <w:t xml:space="preserve">          center: LatLng(</w:t>
      </w:r>
    </w:p>
    <w:p w14:paraId="7DA9E54A" w14:textId="77777777" w:rsidR="00947DCB" w:rsidRPr="00DE39BA" w:rsidRDefault="00947DCB" w:rsidP="00F535CA">
      <w:pPr>
        <w:widowControl w:val="0"/>
        <w:rPr>
          <w:rFonts w:eastAsia="Calibri"/>
          <w:bCs/>
          <w:szCs w:val="24"/>
          <w:lang w:val="en-IN"/>
        </w:rPr>
        <w:pPrChange w:id="2549" w:author="mananarora1571@gmail.com" w:date="2021-05-30T15:12:00Z">
          <w:pPr/>
        </w:pPrChange>
      </w:pPr>
      <w:r w:rsidRPr="00DE39BA">
        <w:rPr>
          <w:rFonts w:eastAsia="Calibri"/>
          <w:bCs/>
          <w:szCs w:val="24"/>
          <w:lang w:val="en-IN"/>
        </w:rPr>
        <w:t xml:space="preserve">            element.lat,</w:t>
      </w:r>
    </w:p>
    <w:p w14:paraId="79CE557E" w14:textId="77777777" w:rsidR="00947DCB" w:rsidRPr="00DE39BA" w:rsidRDefault="00947DCB" w:rsidP="00F535CA">
      <w:pPr>
        <w:widowControl w:val="0"/>
        <w:rPr>
          <w:rFonts w:eastAsia="Calibri"/>
          <w:bCs/>
          <w:szCs w:val="24"/>
          <w:lang w:val="en-IN"/>
        </w:rPr>
        <w:pPrChange w:id="2550" w:author="mananarora1571@gmail.com" w:date="2021-05-30T15:12:00Z">
          <w:pPr/>
        </w:pPrChange>
      </w:pPr>
      <w:r w:rsidRPr="00DE39BA">
        <w:rPr>
          <w:rFonts w:eastAsia="Calibri"/>
          <w:bCs/>
          <w:szCs w:val="24"/>
          <w:lang w:val="en-IN"/>
        </w:rPr>
        <w:t xml:space="preserve">            element.long,</w:t>
      </w:r>
    </w:p>
    <w:p w14:paraId="7BB2CEA9" w14:textId="77777777" w:rsidR="00947DCB" w:rsidRPr="00DE39BA" w:rsidRDefault="00947DCB" w:rsidP="00F535CA">
      <w:pPr>
        <w:widowControl w:val="0"/>
        <w:rPr>
          <w:rFonts w:eastAsia="Calibri"/>
          <w:bCs/>
          <w:szCs w:val="24"/>
          <w:lang w:val="en-IN"/>
        </w:rPr>
        <w:pPrChange w:id="2551" w:author="mananarora1571@gmail.com" w:date="2021-05-30T15:12:00Z">
          <w:pPr/>
        </w:pPrChange>
      </w:pPr>
      <w:r w:rsidRPr="00DE39BA">
        <w:rPr>
          <w:rFonts w:eastAsia="Calibri"/>
          <w:bCs/>
          <w:szCs w:val="24"/>
          <w:lang w:val="en-IN"/>
        </w:rPr>
        <w:t xml:space="preserve">          ),</w:t>
      </w:r>
    </w:p>
    <w:p w14:paraId="15AF2E65" w14:textId="77777777" w:rsidR="00947DCB" w:rsidRPr="00DE39BA" w:rsidRDefault="00947DCB" w:rsidP="00F535CA">
      <w:pPr>
        <w:widowControl w:val="0"/>
        <w:rPr>
          <w:rFonts w:eastAsia="Calibri"/>
          <w:bCs/>
          <w:szCs w:val="24"/>
          <w:lang w:val="en-IN"/>
        </w:rPr>
        <w:pPrChange w:id="2552" w:author="mananarora1571@gmail.com" w:date="2021-05-30T15:12:00Z">
          <w:pPr/>
        </w:pPrChange>
      </w:pPr>
      <w:r w:rsidRPr="00DE39BA">
        <w:rPr>
          <w:rFonts w:eastAsia="Calibri"/>
          <w:bCs/>
          <w:szCs w:val="24"/>
          <w:lang w:val="en-IN"/>
        </w:rPr>
        <w:t xml:space="preserve">          radius: element.active / 5,</w:t>
      </w:r>
    </w:p>
    <w:p w14:paraId="7C939C0C" w14:textId="77777777" w:rsidR="00947DCB" w:rsidRPr="00DE39BA" w:rsidRDefault="00947DCB" w:rsidP="00F535CA">
      <w:pPr>
        <w:widowControl w:val="0"/>
        <w:rPr>
          <w:rFonts w:eastAsia="Calibri"/>
          <w:bCs/>
          <w:szCs w:val="24"/>
          <w:lang w:val="en-IN"/>
        </w:rPr>
        <w:pPrChange w:id="2553" w:author="mananarora1571@gmail.com" w:date="2021-05-30T15:12:00Z">
          <w:pPr/>
        </w:pPrChange>
      </w:pPr>
      <w:r w:rsidRPr="00DE39BA">
        <w:rPr>
          <w:rFonts w:eastAsia="Calibri"/>
          <w:bCs/>
          <w:szCs w:val="24"/>
          <w:lang w:val="en-IN"/>
        </w:rPr>
        <w:t xml:space="preserve">          fillColor: Colors.redAccent.withOpacity(element.death / 100),</w:t>
      </w:r>
    </w:p>
    <w:p w14:paraId="45D683E0" w14:textId="77777777" w:rsidR="00947DCB" w:rsidRPr="00DE39BA" w:rsidRDefault="00947DCB" w:rsidP="00F535CA">
      <w:pPr>
        <w:widowControl w:val="0"/>
        <w:rPr>
          <w:rFonts w:eastAsia="Calibri"/>
          <w:bCs/>
          <w:szCs w:val="24"/>
          <w:lang w:val="en-IN"/>
        </w:rPr>
        <w:pPrChange w:id="2554" w:author="mananarora1571@gmail.com" w:date="2021-05-30T15:12:00Z">
          <w:pPr/>
        </w:pPrChange>
      </w:pPr>
      <w:r w:rsidRPr="00DE39BA">
        <w:rPr>
          <w:rFonts w:eastAsia="Calibri"/>
          <w:bCs/>
          <w:szCs w:val="24"/>
          <w:lang w:val="en-IN"/>
        </w:rPr>
        <w:t xml:space="preserve">          strokeColor: Colors.redAccent.withOpacity(0.2),</w:t>
      </w:r>
    </w:p>
    <w:p w14:paraId="518E0A9B" w14:textId="77777777" w:rsidR="00947DCB" w:rsidRPr="00DE39BA" w:rsidRDefault="00947DCB" w:rsidP="00F535CA">
      <w:pPr>
        <w:widowControl w:val="0"/>
        <w:rPr>
          <w:rFonts w:eastAsia="Calibri"/>
          <w:bCs/>
          <w:szCs w:val="24"/>
          <w:lang w:val="en-IN"/>
        </w:rPr>
        <w:pPrChange w:id="2555" w:author="mananarora1571@gmail.com" w:date="2021-05-30T15:12:00Z">
          <w:pPr/>
        </w:pPrChange>
      </w:pPr>
      <w:r w:rsidRPr="00DE39BA">
        <w:rPr>
          <w:rFonts w:eastAsia="Calibri"/>
          <w:bCs/>
          <w:szCs w:val="24"/>
          <w:lang w:val="en-IN"/>
        </w:rPr>
        <w:t xml:space="preserve">          // strokeWidth: 20,</w:t>
      </w:r>
    </w:p>
    <w:p w14:paraId="5139BB2B" w14:textId="77777777" w:rsidR="00947DCB" w:rsidRPr="00DE39BA" w:rsidRDefault="00947DCB" w:rsidP="00F535CA">
      <w:pPr>
        <w:widowControl w:val="0"/>
        <w:rPr>
          <w:rFonts w:eastAsia="Calibri"/>
          <w:bCs/>
          <w:szCs w:val="24"/>
          <w:lang w:val="en-IN"/>
        </w:rPr>
        <w:pPrChange w:id="2556" w:author="mananarora1571@gmail.com" w:date="2021-05-30T15:12:00Z">
          <w:pPr/>
        </w:pPrChange>
      </w:pPr>
      <w:r w:rsidRPr="00DE39BA">
        <w:rPr>
          <w:rFonts w:eastAsia="Calibri"/>
          <w:bCs/>
          <w:szCs w:val="24"/>
          <w:lang w:val="en-IN"/>
        </w:rPr>
        <w:t xml:space="preserve">          consumeTapEvents: true,</w:t>
      </w:r>
    </w:p>
    <w:p w14:paraId="2ECE38D0" w14:textId="77777777" w:rsidR="00947DCB" w:rsidRPr="00DE39BA" w:rsidRDefault="00947DCB" w:rsidP="00F535CA">
      <w:pPr>
        <w:widowControl w:val="0"/>
        <w:rPr>
          <w:rFonts w:eastAsia="Calibri"/>
          <w:bCs/>
          <w:szCs w:val="24"/>
          <w:lang w:val="en-IN"/>
        </w:rPr>
        <w:pPrChange w:id="2557" w:author="mananarora1571@gmail.com" w:date="2021-05-30T15:12:00Z">
          <w:pPr/>
        </w:pPrChange>
      </w:pPr>
      <w:r w:rsidRPr="00DE39BA">
        <w:rPr>
          <w:rFonts w:eastAsia="Calibri"/>
          <w:bCs/>
          <w:szCs w:val="24"/>
          <w:lang w:val="en-IN"/>
        </w:rPr>
        <w:t xml:space="preserve">          onTap: () async {</w:t>
      </w:r>
    </w:p>
    <w:p w14:paraId="38665563" w14:textId="77777777" w:rsidR="00947DCB" w:rsidRPr="00DE39BA" w:rsidRDefault="00947DCB" w:rsidP="00F535CA">
      <w:pPr>
        <w:widowControl w:val="0"/>
        <w:rPr>
          <w:rFonts w:eastAsia="Calibri"/>
          <w:bCs/>
          <w:szCs w:val="24"/>
          <w:lang w:val="en-IN"/>
        </w:rPr>
        <w:pPrChange w:id="2558" w:author="mananarora1571@gmail.com" w:date="2021-05-30T15:12:00Z">
          <w:pPr/>
        </w:pPrChange>
      </w:pPr>
      <w:r w:rsidRPr="00DE39BA">
        <w:rPr>
          <w:rFonts w:eastAsia="Calibri"/>
          <w:bCs/>
          <w:szCs w:val="24"/>
          <w:lang w:val="en-IN"/>
        </w:rPr>
        <w:t xml:space="preserve">            Get.defaultDialog(</w:t>
      </w:r>
    </w:p>
    <w:p w14:paraId="48E677ED" w14:textId="77777777" w:rsidR="00947DCB" w:rsidRPr="00DE39BA" w:rsidRDefault="00947DCB" w:rsidP="00F535CA">
      <w:pPr>
        <w:widowControl w:val="0"/>
        <w:rPr>
          <w:rFonts w:eastAsia="Calibri"/>
          <w:bCs/>
          <w:szCs w:val="24"/>
          <w:lang w:val="en-IN"/>
        </w:rPr>
        <w:pPrChange w:id="2559" w:author="mananarora1571@gmail.com" w:date="2021-05-30T15:12:00Z">
          <w:pPr/>
        </w:pPrChange>
      </w:pPr>
      <w:r w:rsidRPr="00DE39BA">
        <w:rPr>
          <w:rFonts w:eastAsia="Calibri"/>
          <w:bCs/>
          <w:szCs w:val="24"/>
          <w:lang w:val="en-IN"/>
        </w:rPr>
        <w:t xml:space="preserve">              title: '${element.lat},${element.long}',</w:t>
      </w:r>
    </w:p>
    <w:p w14:paraId="4C93AB72" w14:textId="77777777" w:rsidR="00947DCB" w:rsidRPr="00DE39BA" w:rsidRDefault="00947DCB" w:rsidP="00F535CA">
      <w:pPr>
        <w:widowControl w:val="0"/>
        <w:rPr>
          <w:rFonts w:eastAsia="Calibri"/>
          <w:bCs/>
          <w:szCs w:val="24"/>
          <w:lang w:val="en-IN"/>
        </w:rPr>
        <w:pPrChange w:id="2560" w:author="mananarora1571@gmail.com" w:date="2021-05-30T15:12:00Z">
          <w:pPr/>
        </w:pPrChange>
      </w:pPr>
      <w:r w:rsidRPr="00DE39BA">
        <w:rPr>
          <w:rFonts w:eastAsia="Calibri"/>
          <w:bCs/>
          <w:szCs w:val="24"/>
          <w:lang w:val="en-IN"/>
        </w:rPr>
        <w:t xml:space="preserve">              content: Column(</w:t>
      </w:r>
    </w:p>
    <w:p w14:paraId="582500EA" w14:textId="77777777" w:rsidR="00947DCB" w:rsidRPr="00DE39BA" w:rsidRDefault="00947DCB" w:rsidP="00F535CA">
      <w:pPr>
        <w:widowControl w:val="0"/>
        <w:rPr>
          <w:rFonts w:eastAsia="Calibri"/>
          <w:bCs/>
          <w:szCs w:val="24"/>
          <w:lang w:val="en-IN"/>
        </w:rPr>
        <w:pPrChange w:id="2561" w:author="mananarora1571@gmail.com" w:date="2021-05-30T15:12:00Z">
          <w:pPr/>
        </w:pPrChange>
      </w:pPr>
      <w:r w:rsidRPr="00DE39BA">
        <w:rPr>
          <w:rFonts w:eastAsia="Calibri"/>
          <w:bCs/>
          <w:szCs w:val="24"/>
          <w:lang w:val="en-IN"/>
        </w:rPr>
        <w:t xml:space="preserve">                children: [</w:t>
      </w:r>
    </w:p>
    <w:p w14:paraId="1EA0FC4F" w14:textId="77777777" w:rsidR="00947DCB" w:rsidRPr="00DE39BA" w:rsidRDefault="00947DCB" w:rsidP="00F535CA">
      <w:pPr>
        <w:widowControl w:val="0"/>
        <w:rPr>
          <w:rFonts w:eastAsia="Calibri"/>
          <w:bCs/>
          <w:szCs w:val="24"/>
          <w:lang w:val="en-IN"/>
        </w:rPr>
        <w:pPrChange w:id="2562" w:author="mananarora1571@gmail.com" w:date="2021-05-30T15:12:00Z">
          <w:pPr/>
        </w:pPrChange>
      </w:pPr>
      <w:r w:rsidRPr="00DE39BA">
        <w:rPr>
          <w:rFonts w:eastAsia="Calibri"/>
          <w:bCs/>
          <w:szCs w:val="24"/>
          <w:lang w:val="en-IN"/>
        </w:rPr>
        <w:t xml:space="preserve">                  InfoDialog(</w:t>
      </w:r>
    </w:p>
    <w:p w14:paraId="20FC1A60" w14:textId="77777777" w:rsidR="00947DCB" w:rsidRPr="00DE39BA" w:rsidRDefault="00947DCB" w:rsidP="00F535CA">
      <w:pPr>
        <w:widowControl w:val="0"/>
        <w:rPr>
          <w:rFonts w:eastAsia="Calibri"/>
          <w:bCs/>
          <w:szCs w:val="24"/>
          <w:lang w:val="en-IN"/>
        </w:rPr>
        <w:pPrChange w:id="2563" w:author="mananarora1571@gmail.com" w:date="2021-05-30T15:12:00Z">
          <w:pPr/>
        </w:pPrChange>
      </w:pPr>
      <w:r w:rsidRPr="00DE39BA">
        <w:rPr>
          <w:rFonts w:eastAsia="Calibri"/>
          <w:bCs/>
          <w:szCs w:val="24"/>
          <w:lang w:val="en-IN"/>
        </w:rPr>
        <w:t xml:space="preserve">                    title: "Active",</w:t>
      </w:r>
    </w:p>
    <w:p w14:paraId="028C86C8" w14:textId="77777777" w:rsidR="00947DCB" w:rsidRPr="00DE39BA" w:rsidRDefault="00947DCB" w:rsidP="00F535CA">
      <w:pPr>
        <w:widowControl w:val="0"/>
        <w:rPr>
          <w:rFonts w:eastAsia="Calibri"/>
          <w:bCs/>
          <w:szCs w:val="24"/>
          <w:lang w:val="en-IN"/>
        </w:rPr>
        <w:pPrChange w:id="2564" w:author="mananarora1571@gmail.com" w:date="2021-05-30T15:12:00Z">
          <w:pPr/>
        </w:pPrChange>
      </w:pPr>
      <w:r w:rsidRPr="00DE39BA">
        <w:rPr>
          <w:rFonts w:eastAsia="Calibri"/>
          <w:bCs/>
          <w:szCs w:val="24"/>
          <w:lang w:val="en-IN"/>
        </w:rPr>
        <w:t xml:space="preserve">                    imagePath: "031-medical-mask.svg",</w:t>
      </w:r>
    </w:p>
    <w:p w14:paraId="641B5915" w14:textId="77777777" w:rsidR="00947DCB" w:rsidRPr="00DE39BA" w:rsidRDefault="00947DCB" w:rsidP="00F535CA">
      <w:pPr>
        <w:widowControl w:val="0"/>
        <w:rPr>
          <w:rFonts w:eastAsia="Calibri"/>
          <w:bCs/>
          <w:szCs w:val="24"/>
          <w:lang w:val="en-IN"/>
        </w:rPr>
        <w:pPrChange w:id="2565" w:author="mananarora1571@gmail.com" w:date="2021-05-30T15:12:00Z">
          <w:pPr/>
        </w:pPrChange>
      </w:pPr>
      <w:r w:rsidRPr="00DE39BA">
        <w:rPr>
          <w:rFonts w:eastAsia="Calibri"/>
          <w:bCs/>
          <w:szCs w:val="24"/>
          <w:lang w:val="en-IN"/>
        </w:rPr>
        <w:t xml:space="preserve">                    hotspotInfo: element.active,</w:t>
      </w:r>
    </w:p>
    <w:p w14:paraId="08355DD7" w14:textId="77777777" w:rsidR="00947DCB" w:rsidRPr="00DE39BA" w:rsidRDefault="00947DCB" w:rsidP="00F535CA">
      <w:pPr>
        <w:widowControl w:val="0"/>
        <w:rPr>
          <w:rFonts w:eastAsia="Calibri"/>
          <w:bCs/>
          <w:szCs w:val="24"/>
          <w:lang w:val="en-IN"/>
        </w:rPr>
        <w:pPrChange w:id="2566" w:author="mananarora1571@gmail.com" w:date="2021-05-30T15:12:00Z">
          <w:pPr/>
        </w:pPrChange>
      </w:pPr>
      <w:r w:rsidRPr="00DE39BA">
        <w:rPr>
          <w:rFonts w:eastAsia="Calibri"/>
          <w:bCs/>
          <w:szCs w:val="24"/>
          <w:lang w:val="en-IN"/>
        </w:rPr>
        <w:t xml:space="preserve">                  ),</w:t>
      </w:r>
    </w:p>
    <w:p w14:paraId="025DB81B" w14:textId="77777777" w:rsidR="00947DCB" w:rsidRPr="00DE39BA" w:rsidRDefault="00947DCB" w:rsidP="00F535CA">
      <w:pPr>
        <w:widowControl w:val="0"/>
        <w:rPr>
          <w:rFonts w:eastAsia="Calibri"/>
          <w:bCs/>
          <w:szCs w:val="24"/>
          <w:lang w:val="en-IN"/>
        </w:rPr>
        <w:pPrChange w:id="2567" w:author="mananarora1571@gmail.com" w:date="2021-05-30T15:12:00Z">
          <w:pPr/>
        </w:pPrChange>
      </w:pPr>
      <w:r w:rsidRPr="00DE39BA">
        <w:rPr>
          <w:rFonts w:eastAsia="Calibri"/>
          <w:bCs/>
          <w:szCs w:val="24"/>
          <w:lang w:val="en-IN"/>
        </w:rPr>
        <w:lastRenderedPageBreak/>
        <w:t xml:space="preserve">                  InfoDialog(</w:t>
      </w:r>
    </w:p>
    <w:p w14:paraId="606CA3B9" w14:textId="77777777" w:rsidR="00947DCB" w:rsidRPr="00DE39BA" w:rsidRDefault="00947DCB" w:rsidP="00F535CA">
      <w:pPr>
        <w:widowControl w:val="0"/>
        <w:rPr>
          <w:rFonts w:eastAsia="Calibri"/>
          <w:bCs/>
          <w:szCs w:val="24"/>
          <w:lang w:val="en-IN"/>
        </w:rPr>
        <w:pPrChange w:id="2568" w:author="mananarora1571@gmail.com" w:date="2021-05-30T15:12:00Z">
          <w:pPr/>
        </w:pPrChange>
      </w:pPr>
      <w:r w:rsidRPr="00DE39BA">
        <w:rPr>
          <w:rFonts w:eastAsia="Calibri"/>
          <w:bCs/>
          <w:szCs w:val="24"/>
          <w:lang w:val="en-IN"/>
        </w:rPr>
        <w:t xml:space="preserve">                    title: "Dead",</w:t>
      </w:r>
    </w:p>
    <w:p w14:paraId="42D1C7BA" w14:textId="77777777" w:rsidR="00947DCB" w:rsidRPr="00DE39BA" w:rsidRDefault="00947DCB" w:rsidP="00F535CA">
      <w:pPr>
        <w:widowControl w:val="0"/>
        <w:rPr>
          <w:rFonts w:eastAsia="Calibri"/>
          <w:bCs/>
          <w:szCs w:val="24"/>
          <w:lang w:val="en-IN"/>
        </w:rPr>
        <w:pPrChange w:id="2569" w:author="mananarora1571@gmail.com" w:date="2021-05-30T15:12:00Z">
          <w:pPr/>
        </w:pPrChange>
      </w:pPr>
      <w:r w:rsidRPr="00DE39BA">
        <w:rPr>
          <w:rFonts w:eastAsia="Calibri"/>
          <w:bCs/>
          <w:szCs w:val="24"/>
          <w:lang w:val="en-IN"/>
        </w:rPr>
        <w:t xml:space="preserve">                    imagePath: "025-No.svg",</w:t>
      </w:r>
    </w:p>
    <w:p w14:paraId="04E7FB0C" w14:textId="77777777" w:rsidR="00947DCB" w:rsidRPr="00DE39BA" w:rsidRDefault="00947DCB" w:rsidP="00F535CA">
      <w:pPr>
        <w:widowControl w:val="0"/>
        <w:rPr>
          <w:rFonts w:eastAsia="Calibri"/>
          <w:bCs/>
          <w:szCs w:val="24"/>
          <w:lang w:val="en-IN"/>
        </w:rPr>
        <w:pPrChange w:id="2570" w:author="mananarora1571@gmail.com" w:date="2021-05-30T15:12:00Z">
          <w:pPr/>
        </w:pPrChange>
      </w:pPr>
      <w:r w:rsidRPr="00DE39BA">
        <w:rPr>
          <w:rFonts w:eastAsia="Calibri"/>
          <w:bCs/>
          <w:szCs w:val="24"/>
          <w:lang w:val="en-IN"/>
        </w:rPr>
        <w:t xml:space="preserve">                    hotspotInfo: element.death,</w:t>
      </w:r>
    </w:p>
    <w:p w14:paraId="5296B1FB" w14:textId="77777777" w:rsidR="00947DCB" w:rsidRPr="00DE39BA" w:rsidRDefault="00947DCB" w:rsidP="00F535CA">
      <w:pPr>
        <w:widowControl w:val="0"/>
        <w:rPr>
          <w:rFonts w:eastAsia="Calibri"/>
          <w:bCs/>
          <w:szCs w:val="24"/>
          <w:lang w:val="en-IN"/>
        </w:rPr>
        <w:pPrChange w:id="2571" w:author="mananarora1571@gmail.com" w:date="2021-05-30T15:12:00Z">
          <w:pPr/>
        </w:pPrChange>
      </w:pPr>
      <w:r w:rsidRPr="00DE39BA">
        <w:rPr>
          <w:rFonts w:eastAsia="Calibri"/>
          <w:bCs/>
          <w:szCs w:val="24"/>
          <w:lang w:val="en-IN"/>
        </w:rPr>
        <w:t xml:space="preserve">                  ),</w:t>
      </w:r>
    </w:p>
    <w:p w14:paraId="7A36D3FB" w14:textId="77777777" w:rsidR="00947DCB" w:rsidRPr="00DE39BA" w:rsidRDefault="00947DCB" w:rsidP="00F535CA">
      <w:pPr>
        <w:widowControl w:val="0"/>
        <w:rPr>
          <w:rFonts w:eastAsia="Calibri"/>
          <w:bCs/>
          <w:szCs w:val="24"/>
          <w:lang w:val="en-IN"/>
        </w:rPr>
        <w:pPrChange w:id="2572" w:author="mananarora1571@gmail.com" w:date="2021-05-30T15:12:00Z">
          <w:pPr/>
        </w:pPrChange>
      </w:pPr>
      <w:r w:rsidRPr="00DE39BA">
        <w:rPr>
          <w:rFonts w:eastAsia="Calibri"/>
          <w:bCs/>
          <w:szCs w:val="24"/>
          <w:lang w:val="en-IN"/>
        </w:rPr>
        <w:t xml:space="preserve">                  InfoDialog(</w:t>
      </w:r>
    </w:p>
    <w:p w14:paraId="246F304F" w14:textId="77777777" w:rsidR="00947DCB" w:rsidRPr="00DE39BA" w:rsidRDefault="00947DCB" w:rsidP="00F535CA">
      <w:pPr>
        <w:widowControl w:val="0"/>
        <w:rPr>
          <w:rFonts w:eastAsia="Calibri"/>
          <w:bCs/>
          <w:szCs w:val="24"/>
          <w:lang w:val="en-IN"/>
        </w:rPr>
        <w:pPrChange w:id="2573" w:author="mananarora1571@gmail.com" w:date="2021-05-30T15:12:00Z">
          <w:pPr/>
        </w:pPrChange>
      </w:pPr>
      <w:r w:rsidRPr="00DE39BA">
        <w:rPr>
          <w:rFonts w:eastAsia="Calibri"/>
          <w:bCs/>
          <w:szCs w:val="24"/>
          <w:lang w:val="en-IN"/>
        </w:rPr>
        <w:t xml:space="preserve">                    title: "Recovered",</w:t>
      </w:r>
    </w:p>
    <w:p w14:paraId="589CFE5F" w14:textId="77777777" w:rsidR="00947DCB" w:rsidRPr="00DE39BA" w:rsidRDefault="00947DCB" w:rsidP="00F535CA">
      <w:pPr>
        <w:widowControl w:val="0"/>
        <w:rPr>
          <w:rFonts w:eastAsia="Calibri"/>
          <w:bCs/>
          <w:szCs w:val="24"/>
          <w:lang w:val="en-IN"/>
        </w:rPr>
        <w:pPrChange w:id="2574" w:author="mananarora1571@gmail.com" w:date="2021-05-30T15:12:00Z">
          <w:pPr/>
        </w:pPrChange>
      </w:pPr>
      <w:r w:rsidRPr="00DE39BA">
        <w:rPr>
          <w:rFonts w:eastAsia="Calibri"/>
          <w:bCs/>
          <w:szCs w:val="24"/>
          <w:lang w:val="en-IN"/>
        </w:rPr>
        <w:t xml:space="preserve">                    imagePath: "044-immunity.svg",</w:t>
      </w:r>
    </w:p>
    <w:p w14:paraId="19D75AC8" w14:textId="77777777" w:rsidR="00947DCB" w:rsidRPr="00DE39BA" w:rsidRDefault="00947DCB" w:rsidP="00F535CA">
      <w:pPr>
        <w:widowControl w:val="0"/>
        <w:rPr>
          <w:rFonts w:eastAsia="Calibri"/>
          <w:bCs/>
          <w:szCs w:val="24"/>
          <w:lang w:val="en-IN"/>
        </w:rPr>
        <w:pPrChange w:id="2575" w:author="mananarora1571@gmail.com" w:date="2021-05-30T15:12:00Z">
          <w:pPr/>
        </w:pPrChange>
      </w:pPr>
      <w:r w:rsidRPr="00DE39BA">
        <w:rPr>
          <w:rFonts w:eastAsia="Calibri"/>
          <w:bCs/>
          <w:szCs w:val="24"/>
          <w:lang w:val="en-IN"/>
        </w:rPr>
        <w:t xml:space="preserve">                    hotspotInfo: element.recovered,</w:t>
      </w:r>
    </w:p>
    <w:p w14:paraId="75C25D14" w14:textId="77777777" w:rsidR="00947DCB" w:rsidRPr="00DE39BA" w:rsidRDefault="00947DCB" w:rsidP="00F535CA">
      <w:pPr>
        <w:widowControl w:val="0"/>
        <w:rPr>
          <w:rFonts w:eastAsia="Calibri"/>
          <w:bCs/>
          <w:szCs w:val="24"/>
          <w:lang w:val="en-IN"/>
        </w:rPr>
        <w:pPrChange w:id="2576" w:author="mananarora1571@gmail.com" w:date="2021-05-30T15:12:00Z">
          <w:pPr/>
        </w:pPrChange>
      </w:pPr>
      <w:r w:rsidRPr="00DE39BA">
        <w:rPr>
          <w:rFonts w:eastAsia="Calibri"/>
          <w:bCs/>
          <w:szCs w:val="24"/>
          <w:lang w:val="en-IN"/>
        </w:rPr>
        <w:t xml:space="preserve">                  ),</w:t>
      </w:r>
    </w:p>
    <w:p w14:paraId="3C79D1D6" w14:textId="77777777" w:rsidR="00947DCB" w:rsidRPr="00DE39BA" w:rsidRDefault="00947DCB" w:rsidP="00F535CA">
      <w:pPr>
        <w:widowControl w:val="0"/>
        <w:rPr>
          <w:rFonts w:eastAsia="Calibri"/>
          <w:bCs/>
          <w:szCs w:val="24"/>
          <w:lang w:val="en-IN"/>
        </w:rPr>
        <w:pPrChange w:id="2577" w:author="mananarora1571@gmail.com" w:date="2021-05-30T15:12:00Z">
          <w:pPr/>
        </w:pPrChange>
      </w:pPr>
      <w:r w:rsidRPr="00DE39BA">
        <w:rPr>
          <w:rFonts w:eastAsia="Calibri"/>
          <w:bCs/>
          <w:szCs w:val="24"/>
          <w:lang w:val="en-IN"/>
        </w:rPr>
        <w:t xml:space="preserve">                ],</w:t>
      </w:r>
    </w:p>
    <w:p w14:paraId="2873C51A" w14:textId="77777777" w:rsidR="00947DCB" w:rsidRPr="00DE39BA" w:rsidRDefault="00947DCB" w:rsidP="00F535CA">
      <w:pPr>
        <w:widowControl w:val="0"/>
        <w:rPr>
          <w:rFonts w:eastAsia="Calibri"/>
          <w:bCs/>
          <w:szCs w:val="24"/>
          <w:lang w:val="en-IN"/>
        </w:rPr>
        <w:pPrChange w:id="2578" w:author="mananarora1571@gmail.com" w:date="2021-05-30T15:12:00Z">
          <w:pPr/>
        </w:pPrChange>
      </w:pPr>
      <w:r w:rsidRPr="00DE39BA">
        <w:rPr>
          <w:rFonts w:eastAsia="Calibri"/>
          <w:bCs/>
          <w:szCs w:val="24"/>
          <w:lang w:val="en-IN"/>
        </w:rPr>
        <w:t xml:space="preserve">              ),</w:t>
      </w:r>
    </w:p>
    <w:p w14:paraId="7C5D3F6C" w14:textId="77777777" w:rsidR="00947DCB" w:rsidRPr="00DE39BA" w:rsidRDefault="00947DCB" w:rsidP="00F535CA">
      <w:pPr>
        <w:widowControl w:val="0"/>
        <w:rPr>
          <w:rFonts w:eastAsia="Calibri"/>
          <w:bCs/>
          <w:szCs w:val="24"/>
          <w:lang w:val="en-IN"/>
        </w:rPr>
        <w:pPrChange w:id="2579" w:author="mananarora1571@gmail.com" w:date="2021-05-30T15:12:00Z">
          <w:pPr/>
        </w:pPrChange>
      </w:pPr>
      <w:r w:rsidRPr="00DE39BA">
        <w:rPr>
          <w:rFonts w:eastAsia="Calibri"/>
          <w:bCs/>
          <w:szCs w:val="24"/>
          <w:lang w:val="en-IN"/>
        </w:rPr>
        <w:t xml:space="preserve">            );</w:t>
      </w:r>
    </w:p>
    <w:p w14:paraId="20570F4B" w14:textId="77777777" w:rsidR="00947DCB" w:rsidRPr="00DE39BA" w:rsidRDefault="00947DCB" w:rsidP="00F535CA">
      <w:pPr>
        <w:widowControl w:val="0"/>
        <w:rPr>
          <w:rFonts w:eastAsia="Calibri"/>
          <w:bCs/>
          <w:szCs w:val="24"/>
          <w:lang w:val="en-IN"/>
        </w:rPr>
        <w:pPrChange w:id="2580" w:author="mananarora1571@gmail.com" w:date="2021-05-30T15:12:00Z">
          <w:pPr/>
        </w:pPrChange>
      </w:pPr>
      <w:r w:rsidRPr="00DE39BA">
        <w:rPr>
          <w:rFonts w:eastAsia="Calibri"/>
          <w:bCs/>
          <w:szCs w:val="24"/>
          <w:lang w:val="en-IN"/>
        </w:rPr>
        <w:t xml:space="preserve">          },</w:t>
      </w:r>
    </w:p>
    <w:p w14:paraId="46F269DE" w14:textId="77777777" w:rsidR="00947DCB" w:rsidRPr="00DE39BA" w:rsidRDefault="00947DCB" w:rsidP="00F535CA">
      <w:pPr>
        <w:widowControl w:val="0"/>
        <w:rPr>
          <w:rFonts w:eastAsia="Calibri"/>
          <w:bCs/>
          <w:szCs w:val="24"/>
          <w:lang w:val="en-IN"/>
        </w:rPr>
        <w:pPrChange w:id="2581" w:author="mananarora1571@gmail.com" w:date="2021-05-30T15:12:00Z">
          <w:pPr/>
        </w:pPrChange>
      </w:pPr>
      <w:r w:rsidRPr="00DE39BA">
        <w:rPr>
          <w:rFonts w:eastAsia="Calibri"/>
          <w:bCs/>
          <w:szCs w:val="24"/>
          <w:lang w:val="en-IN"/>
        </w:rPr>
        <w:t xml:space="preserve">        );</w:t>
      </w:r>
    </w:p>
    <w:p w14:paraId="5CD43746" w14:textId="77777777" w:rsidR="00947DCB" w:rsidRPr="00DE39BA" w:rsidRDefault="00947DCB" w:rsidP="00F535CA">
      <w:pPr>
        <w:widowControl w:val="0"/>
        <w:rPr>
          <w:rFonts w:eastAsia="Calibri"/>
          <w:bCs/>
          <w:szCs w:val="24"/>
          <w:lang w:val="en-IN"/>
        </w:rPr>
        <w:pPrChange w:id="2582" w:author="mananarora1571@gmail.com" w:date="2021-05-30T15:12:00Z">
          <w:pPr/>
        </w:pPrChange>
      </w:pPr>
      <w:r w:rsidRPr="00DE39BA">
        <w:rPr>
          <w:rFonts w:eastAsia="Calibri"/>
          <w:bCs/>
          <w:szCs w:val="24"/>
          <w:lang w:val="en-IN"/>
        </w:rPr>
        <w:t xml:space="preserve">      }</w:t>
      </w:r>
    </w:p>
    <w:p w14:paraId="54595929" w14:textId="77777777" w:rsidR="00947DCB" w:rsidRPr="00DE39BA" w:rsidRDefault="00947DCB" w:rsidP="00F535CA">
      <w:pPr>
        <w:widowControl w:val="0"/>
        <w:rPr>
          <w:rFonts w:eastAsia="Calibri"/>
          <w:bCs/>
          <w:szCs w:val="24"/>
          <w:lang w:val="en-IN"/>
        </w:rPr>
        <w:pPrChange w:id="2583" w:author="mananarora1571@gmail.com" w:date="2021-05-30T15:12:00Z">
          <w:pPr/>
        </w:pPrChange>
      </w:pPr>
    </w:p>
    <w:p w14:paraId="02BE66D8" w14:textId="77777777" w:rsidR="00947DCB" w:rsidRPr="00DE39BA" w:rsidRDefault="00947DCB" w:rsidP="00F535CA">
      <w:pPr>
        <w:widowControl w:val="0"/>
        <w:rPr>
          <w:rFonts w:eastAsia="Calibri"/>
          <w:bCs/>
          <w:szCs w:val="24"/>
          <w:lang w:val="en-IN"/>
        </w:rPr>
        <w:pPrChange w:id="2584" w:author="mananarora1571@gmail.com" w:date="2021-05-30T15:12:00Z">
          <w:pPr/>
        </w:pPrChange>
      </w:pPr>
      <w:r w:rsidRPr="00DE39BA">
        <w:rPr>
          <w:rFonts w:eastAsia="Calibri"/>
          <w:bCs/>
          <w:szCs w:val="24"/>
          <w:lang w:val="en-IN"/>
        </w:rPr>
        <w:t xml:space="preserve">      for (final CrowdHotspot element in hotspotList.crowdHotspot) {</w:t>
      </w:r>
    </w:p>
    <w:p w14:paraId="5D7C23FD" w14:textId="77777777" w:rsidR="00947DCB" w:rsidRPr="00DE39BA" w:rsidRDefault="00947DCB" w:rsidP="00F535CA">
      <w:pPr>
        <w:widowControl w:val="0"/>
        <w:rPr>
          <w:rFonts w:eastAsia="Calibri"/>
          <w:bCs/>
          <w:szCs w:val="24"/>
          <w:lang w:val="en-IN"/>
        </w:rPr>
        <w:pPrChange w:id="2585" w:author="mananarora1571@gmail.com" w:date="2021-05-30T15:12:00Z">
          <w:pPr/>
        </w:pPrChange>
      </w:pPr>
      <w:r w:rsidRPr="00DE39BA">
        <w:rPr>
          <w:rFonts w:eastAsia="Calibri"/>
          <w:bCs/>
          <w:szCs w:val="24"/>
          <w:lang w:val="en-IN"/>
        </w:rPr>
        <w:t xml:space="preserve">        final CircleId circleId =</w:t>
      </w:r>
    </w:p>
    <w:p w14:paraId="7E7D919A" w14:textId="77777777" w:rsidR="00947DCB" w:rsidRPr="00DE39BA" w:rsidRDefault="00947DCB" w:rsidP="00F535CA">
      <w:pPr>
        <w:widowControl w:val="0"/>
        <w:rPr>
          <w:rFonts w:eastAsia="Calibri"/>
          <w:bCs/>
          <w:szCs w:val="24"/>
          <w:lang w:val="en-IN"/>
        </w:rPr>
        <w:pPrChange w:id="2586" w:author="mananarora1571@gmail.com" w:date="2021-05-30T15:12:00Z">
          <w:pPr/>
        </w:pPrChange>
      </w:pPr>
      <w:r w:rsidRPr="00DE39BA">
        <w:rPr>
          <w:rFonts w:eastAsia="Calibri"/>
          <w:bCs/>
          <w:szCs w:val="24"/>
          <w:lang w:val="en-IN"/>
        </w:rPr>
        <w:t xml:space="preserve">            CircleId(hotspotList.crowdHotspot.indexOf(element).toString());</w:t>
      </w:r>
    </w:p>
    <w:p w14:paraId="3247B8FB" w14:textId="77777777" w:rsidR="00947DCB" w:rsidRPr="00DE39BA" w:rsidRDefault="00947DCB" w:rsidP="00F535CA">
      <w:pPr>
        <w:widowControl w:val="0"/>
        <w:rPr>
          <w:rFonts w:eastAsia="Calibri"/>
          <w:bCs/>
          <w:szCs w:val="24"/>
          <w:lang w:val="en-IN"/>
        </w:rPr>
        <w:pPrChange w:id="2587" w:author="mananarora1571@gmail.com" w:date="2021-05-30T15:12:00Z">
          <w:pPr/>
        </w:pPrChange>
      </w:pPr>
      <w:r w:rsidRPr="00DE39BA">
        <w:rPr>
          <w:rFonts w:eastAsia="Calibri"/>
          <w:bCs/>
          <w:szCs w:val="24"/>
          <w:lang w:val="en-IN"/>
        </w:rPr>
        <w:t xml:space="preserve">        circleList[circleId] = Circle(</w:t>
      </w:r>
    </w:p>
    <w:p w14:paraId="04904EBA" w14:textId="77777777" w:rsidR="00947DCB" w:rsidRPr="00DE39BA" w:rsidRDefault="00947DCB" w:rsidP="00F535CA">
      <w:pPr>
        <w:widowControl w:val="0"/>
        <w:rPr>
          <w:rFonts w:eastAsia="Calibri"/>
          <w:bCs/>
          <w:szCs w:val="24"/>
          <w:lang w:val="en-IN"/>
        </w:rPr>
        <w:pPrChange w:id="2588" w:author="mananarora1571@gmail.com" w:date="2021-05-30T15:12:00Z">
          <w:pPr/>
        </w:pPrChange>
      </w:pPr>
      <w:r w:rsidRPr="00DE39BA">
        <w:rPr>
          <w:rFonts w:eastAsia="Calibri"/>
          <w:bCs/>
          <w:szCs w:val="24"/>
          <w:lang w:val="en-IN"/>
        </w:rPr>
        <w:t xml:space="preserve">          circleId: circleId,</w:t>
      </w:r>
    </w:p>
    <w:p w14:paraId="2F28EB5F" w14:textId="77777777" w:rsidR="00947DCB" w:rsidRPr="00DE39BA" w:rsidRDefault="00947DCB" w:rsidP="00F535CA">
      <w:pPr>
        <w:widowControl w:val="0"/>
        <w:rPr>
          <w:rFonts w:eastAsia="Calibri"/>
          <w:bCs/>
          <w:szCs w:val="24"/>
          <w:lang w:val="en-IN"/>
        </w:rPr>
        <w:pPrChange w:id="2589" w:author="mananarora1571@gmail.com" w:date="2021-05-30T15:12:00Z">
          <w:pPr/>
        </w:pPrChange>
      </w:pPr>
      <w:r w:rsidRPr="00DE39BA">
        <w:rPr>
          <w:rFonts w:eastAsia="Calibri"/>
          <w:bCs/>
          <w:szCs w:val="24"/>
          <w:lang w:val="en-IN"/>
        </w:rPr>
        <w:t xml:space="preserve">          center: LatLng(</w:t>
      </w:r>
    </w:p>
    <w:p w14:paraId="4FDA5F05" w14:textId="77777777" w:rsidR="00947DCB" w:rsidRPr="00DE39BA" w:rsidRDefault="00947DCB" w:rsidP="00F535CA">
      <w:pPr>
        <w:widowControl w:val="0"/>
        <w:rPr>
          <w:rFonts w:eastAsia="Calibri"/>
          <w:bCs/>
          <w:szCs w:val="24"/>
          <w:lang w:val="en-IN"/>
        </w:rPr>
        <w:pPrChange w:id="2590" w:author="mananarora1571@gmail.com" w:date="2021-05-30T15:12:00Z">
          <w:pPr/>
        </w:pPrChange>
      </w:pPr>
      <w:r w:rsidRPr="00DE39BA">
        <w:rPr>
          <w:rFonts w:eastAsia="Calibri"/>
          <w:bCs/>
          <w:szCs w:val="24"/>
          <w:lang w:val="en-IN"/>
        </w:rPr>
        <w:t xml:space="preserve">            element.lat,</w:t>
      </w:r>
    </w:p>
    <w:p w14:paraId="077C35E9" w14:textId="77777777" w:rsidR="00947DCB" w:rsidRPr="00DE39BA" w:rsidRDefault="00947DCB" w:rsidP="00F535CA">
      <w:pPr>
        <w:widowControl w:val="0"/>
        <w:rPr>
          <w:rFonts w:eastAsia="Calibri"/>
          <w:bCs/>
          <w:szCs w:val="24"/>
          <w:lang w:val="en-IN"/>
        </w:rPr>
        <w:pPrChange w:id="2591" w:author="mananarora1571@gmail.com" w:date="2021-05-30T15:12:00Z">
          <w:pPr/>
        </w:pPrChange>
      </w:pPr>
      <w:r w:rsidRPr="00DE39BA">
        <w:rPr>
          <w:rFonts w:eastAsia="Calibri"/>
          <w:bCs/>
          <w:szCs w:val="24"/>
          <w:lang w:val="en-IN"/>
        </w:rPr>
        <w:t xml:space="preserve">            element.long,</w:t>
      </w:r>
    </w:p>
    <w:p w14:paraId="432CDF1F" w14:textId="77777777" w:rsidR="00947DCB" w:rsidRPr="00DE39BA" w:rsidRDefault="00947DCB" w:rsidP="00F535CA">
      <w:pPr>
        <w:widowControl w:val="0"/>
        <w:rPr>
          <w:rFonts w:eastAsia="Calibri"/>
          <w:bCs/>
          <w:szCs w:val="24"/>
          <w:lang w:val="en-IN"/>
        </w:rPr>
        <w:pPrChange w:id="2592" w:author="mananarora1571@gmail.com" w:date="2021-05-30T15:12:00Z">
          <w:pPr/>
        </w:pPrChange>
      </w:pPr>
      <w:r w:rsidRPr="00DE39BA">
        <w:rPr>
          <w:rFonts w:eastAsia="Calibri"/>
          <w:bCs/>
          <w:szCs w:val="24"/>
          <w:lang w:val="en-IN"/>
        </w:rPr>
        <w:t xml:space="preserve">          ),</w:t>
      </w:r>
    </w:p>
    <w:p w14:paraId="2B7879EF" w14:textId="77777777" w:rsidR="00947DCB" w:rsidRPr="00DE39BA" w:rsidRDefault="00947DCB" w:rsidP="00F535CA">
      <w:pPr>
        <w:widowControl w:val="0"/>
        <w:rPr>
          <w:rFonts w:eastAsia="Calibri"/>
          <w:bCs/>
          <w:szCs w:val="24"/>
          <w:lang w:val="en-IN"/>
        </w:rPr>
        <w:pPrChange w:id="2593" w:author="mananarora1571@gmail.com" w:date="2021-05-30T15:12:00Z">
          <w:pPr/>
        </w:pPrChange>
      </w:pPr>
      <w:r w:rsidRPr="00DE39BA">
        <w:rPr>
          <w:rFonts w:eastAsia="Calibri"/>
          <w:bCs/>
          <w:szCs w:val="24"/>
          <w:lang w:val="en-IN"/>
        </w:rPr>
        <w:t xml:space="preserve">          radius: 40,</w:t>
      </w:r>
    </w:p>
    <w:p w14:paraId="47EA9F37" w14:textId="77777777" w:rsidR="00947DCB" w:rsidRPr="00DE39BA" w:rsidRDefault="00947DCB" w:rsidP="00F535CA">
      <w:pPr>
        <w:widowControl w:val="0"/>
        <w:rPr>
          <w:rFonts w:eastAsia="Calibri"/>
          <w:bCs/>
          <w:szCs w:val="24"/>
          <w:lang w:val="en-IN"/>
        </w:rPr>
        <w:pPrChange w:id="2594" w:author="mananarora1571@gmail.com" w:date="2021-05-30T15:12:00Z">
          <w:pPr/>
        </w:pPrChange>
      </w:pPr>
      <w:r w:rsidRPr="00DE39BA">
        <w:rPr>
          <w:rFonts w:eastAsia="Calibri"/>
          <w:bCs/>
          <w:szCs w:val="24"/>
          <w:lang w:val="en-IN"/>
        </w:rPr>
        <w:lastRenderedPageBreak/>
        <w:t xml:space="preserve">          fillColor: Colors.black.withOpacity(0.5),</w:t>
      </w:r>
    </w:p>
    <w:p w14:paraId="0EEACF35" w14:textId="77777777" w:rsidR="00947DCB" w:rsidRPr="00DE39BA" w:rsidRDefault="00947DCB" w:rsidP="00F535CA">
      <w:pPr>
        <w:widowControl w:val="0"/>
        <w:rPr>
          <w:rFonts w:eastAsia="Calibri"/>
          <w:bCs/>
          <w:szCs w:val="24"/>
          <w:lang w:val="en-IN"/>
        </w:rPr>
        <w:pPrChange w:id="2595" w:author="mananarora1571@gmail.com" w:date="2021-05-30T15:12:00Z">
          <w:pPr/>
        </w:pPrChange>
      </w:pPr>
      <w:r w:rsidRPr="00DE39BA">
        <w:rPr>
          <w:rFonts w:eastAsia="Calibri"/>
          <w:bCs/>
          <w:szCs w:val="24"/>
          <w:lang w:val="en-IN"/>
        </w:rPr>
        <w:t xml:space="preserve">          strokeColor: Colors.black45.withOpacity(0.2),</w:t>
      </w:r>
    </w:p>
    <w:p w14:paraId="611BF001" w14:textId="77777777" w:rsidR="00947DCB" w:rsidRPr="00DE39BA" w:rsidRDefault="00947DCB" w:rsidP="00F535CA">
      <w:pPr>
        <w:widowControl w:val="0"/>
        <w:rPr>
          <w:rFonts w:eastAsia="Calibri"/>
          <w:bCs/>
          <w:szCs w:val="24"/>
          <w:lang w:val="en-IN"/>
        </w:rPr>
        <w:pPrChange w:id="2596" w:author="mananarora1571@gmail.com" w:date="2021-05-30T15:12:00Z">
          <w:pPr/>
        </w:pPrChange>
      </w:pPr>
      <w:r w:rsidRPr="00DE39BA">
        <w:rPr>
          <w:rFonts w:eastAsia="Calibri"/>
          <w:bCs/>
          <w:szCs w:val="24"/>
          <w:lang w:val="en-IN"/>
        </w:rPr>
        <w:t xml:space="preserve">        );</w:t>
      </w:r>
    </w:p>
    <w:p w14:paraId="07D348B5" w14:textId="77777777" w:rsidR="00947DCB" w:rsidRPr="00DE39BA" w:rsidRDefault="00947DCB" w:rsidP="00F535CA">
      <w:pPr>
        <w:widowControl w:val="0"/>
        <w:rPr>
          <w:rFonts w:eastAsia="Calibri"/>
          <w:bCs/>
          <w:szCs w:val="24"/>
          <w:lang w:val="en-IN"/>
        </w:rPr>
        <w:pPrChange w:id="2597" w:author="mananarora1571@gmail.com" w:date="2021-05-30T15:12:00Z">
          <w:pPr/>
        </w:pPrChange>
      </w:pPr>
      <w:r w:rsidRPr="00DE39BA">
        <w:rPr>
          <w:rFonts w:eastAsia="Calibri"/>
          <w:bCs/>
          <w:szCs w:val="24"/>
          <w:lang w:val="en-IN"/>
        </w:rPr>
        <w:t xml:space="preserve">      }</w:t>
      </w:r>
    </w:p>
    <w:p w14:paraId="4F990246" w14:textId="77777777" w:rsidR="00947DCB" w:rsidRPr="00DE39BA" w:rsidRDefault="00947DCB" w:rsidP="00F535CA">
      <w:pPr>
        <w:widowControl w:val="0"/>
        <w:rPr>
          <w:rFonts w:eastAsia="Calibri"/>
          <w:bCs/>
          <w:szCs w:val="24"/>
          <w:lang w:val="en-IN"/>
        </w:rPr>
        <w:pPrChange w:id="2598" w:author="mananarora1571@gmail.com" w:date="2021-05-30T15:12:00Z">
          <w:pPr/>
        </w:pPrChange>
      </w:pPr>
      <w:r w:rsidRPr="00DE39BA">
        <w:rPr>
          <w:rFonts w:eastAsia="Calibri"/>
          <w:bCs/>
          <w:szCs w:val="24"/>
          <w:lang w:val="en-IN"/>
        </w:rPr>
        <w:t xml:space="preserve">      currentState.value = AppState.loaded;</w:t>
      </w:r>
    </w:p>
    <w:p w14:paraId="3BF90BF3" w14:textId="77777777" w:rsidR="00947DCB" w:rsidRPr="00DE39BA" w:rsidRDefault="00947DCB" w:rsidP="00F535CA">
      <w:pPr>
        <w:widowControl w:val="0"/>
        <w:rPr>
          <w:rFonts w:eastAsia="Calibri"/>
          <w:bCs/>
          <w:szCs w:val="24"/>
          <w:lang w:val="en-IN"/>
        </w:rPr>
        <w:pPrChange w:id="2599" w:author="mananarora1571@gmail.com" w:date="2021-05-30T15:12:00Z">
          <w:pPr/>
        </w:pPrChange>
      </w:pPr>
      <w:r w:rsidRPr="00DE39BA">
        <w:rPr>
          <w:rFonts w:eastAsia="Calibri"/>
          <w:bCs/>
          <w:szCs w:val="24"/>
          <w:lang w:val="en-IN"/>
        </w:rPr>
        <w:t xml:space="preserve">    }</w:t>
      </w:r>
    </w:p>
    <w:p w14:paraId="5C4C3EEB" w14:textId="77777777" w:rsidR="00947DCB" w:rsidRPr="00DE39BA" w:rsidRDefault="00947DCB" w:rsidP="00F535CA">
      <w:pPr>
        <w:widowControl w:val="0"/>
        <w:rPr>
          <w:rFonts w:eastAsia="Calibri"/>
          <w:bCs/>
          <w:szCs w:val="24"/>
          <w:lang w:val="en-IN"/>
        </w:rPr>
        <w:pPrChange w:id="2600" w:author="mananarora1571@gmail.com" w:date="2021-05-30T15:12:00Z">
          <w:pPr/>
        </w:pPrChange>
      </w:pPr>
      <w:r w:rsidRPr="00DE39BA">
        <w:rPr>
          <w:rFonts w:eastAsia="Calibri"/>
          <w:bCs/>
          <w:szCs w:val="24"/>
          <w:lang w:val="en-IN"/>
        </w:rPr>
        <w:t xml:space="preserve">  }</w:t>
      </w:r>
    </w:p>
    <w:p w14:paraId="7416AECF" w14:textId="77777777" w:rsidR="00947DCB" w:rsidRPr="00DE39BA" w:rsidRDefault="00947DCB" w:rsidP="00F535CA">
      <w:pPr>
        <w:widowControl w:val="0"/>
        <w:rPr>
          <w:rFonts w:eastAsia="Calibri"/>
          <w:bCs/>
          <w:szCs w:val="24"/>
          <w:lang w:val="en-IN"/>
        </w:rPr>
        <w:pPrChange w:id="2601" w:author="mananarora1571@gmail.com" w:date="2021-05-30T15:12:00Z">
          <w:pPr/>
        </w:pPrChange>
      </w:pPr>
    </w:p>
    <w:p w14:paraId="4E8A5979" w14:textId="39226FE8" w:rsidR="00947DCB" w:rsidRPr="00DE39BA" w:rsidRDefault="00947DCB" w:rsidP="00F535CA">
      <w:pPr>
        <w:widowControl w:val="0"/>
        <w:rPr>
          <w:rFonts w:eastAsia="Calibri"/>
          <w:bCs/>
          <w:szCs w:val="24"/>
          <w:lang w:val="en-IN"/>
        </w:rPr>
        <w:pPrChange w:id="2602" w:author="mananarora1571@gmail.com" w:date="2021-05-30T15:12:00Z">
          <w:pPr/>
        </w:pPrChange>
      </w:pPr>
      <w:r w:rsidRPr="00DE39BA">
        <w:rPr>
          <w:rFonts w:eastAsia="Calibri"/>
          <w:bCs/>
          <w:szCs w:val="24"/>
          <w:lang w:val="en-IN"/>
        </w:rPr>
        <w:t>}</w:t>
      </w:r>
    </w:p>
    <w:p w14:paraId="792BEF65" w14:textId="258BE6E9" w:rsidR="00947DCB" w:rsidRPr="00DE39BA" w:rsidRDefault="00947DCB" w:rsidP="00F535CA">
      <w:pPr>
        <w:widowControl w:val="0"/>
        <w:rPr>
          <w:rFonts w:eastAsia="Calibri"/>
          <w:bCs/>
          <w:szCs w:val="24"/>
          <w:lang w:val="en-IN"/>
        </w:rPr>
        <w:pPrChange w:id="2603" w:author="mananarora1571@gmail.com" w:date="2021-05-30T15:12:00Z">
          <w:pPr/>
        </w:pPrChange>
      </w:pPr>
    </w:p>
    <w:p w14:paraId="03263DCF" w14:textId="4C2E7F9C" w:rsidR="00947DCB" w:rsidRPr="00DE39BA" w:rsidRDefault="00AA4CB4" w:rsidP="00F535CA">
      <w:pPr>
        <w:widowControl w:val="0"/>
        <w:rPr>
          <w:rFonts w:eastAsia="Calibri"/>
          <w:b/>
          <w:szCs w:val="24"/>
          <w:u w:val="single"/>
          <w:lang w:val="en-IN"/>
        </w:rPr>
        <w:pPrChange w:id="2604" w:author="mananarora1571@gmail.com" w:date="2021-05-30T15:12:00Z">
          <w:pPr/>
        </w:pPrChange>
      </w:pPr>
      <w:r w:rsidRPr="00DE39BA">
        <w:rPr>
          <w:rFonts w:eastAsia="Calibri"/>
          <w:b/>
          <w:szCs w:val="24"/>
          <w:u w:val="single"/>
          <w:lang w:val="en-IN"/>
        </w:rPr>
        <w:t>MAP_BINDING.DART</w:t>
      </w:r>
    </w:p>
    <w:p w14:paraId="0A127585" w14:textId="77777777" w:rsidR="00947DCB" w:rsidRPr="00DE39BA" w:rsidRDefault="00947DCB" w:rsidP="00F535CA">
      <w:pPr>
        <w:widowControl w:val="0"/>
        <w:rPr>
          <w:rFonts w:eastAsia="Calibri"/>
          <w:bCs/>
          <w:szCs w:val="24"/>
          <w:lang w:val="en-IN"/>
        </w:rPr>
        <w:pPrChange w:id="2605" w:author="mananarora1571@gmail.com" w:date="2021-05-30T15:12:00Z">
          <w:pPr/>
        </w:pPrChange>
      </w:pPr>
      <w:r w:rsidRPr="00DE39BA">
        <w:rPr>
          <w:rFonts w:eastAsia="Calibri"/>
          <w:bCs/>
          <w:szCs w:val="24"/>
          <w:lang w:val="en-IN"/>
        </w:rPr>
        <w:t>import 'package:get/get.dart';</w:t>
      </w:r>
    </w:p>
    <w:p w14:paraId="013325A5" w14:textId="77777777" w:rsidR="00947DCB" w:rsidRPr="00DE39BA" w:rsidRDefault="00947DCB" w:rsidP="00F535CA">
      <w:pPr>
        <w:widowControl w:val="0"/>
        <w:rPr>
          <w:rFonts w:eastAsia="Calibri"/>
          <w:bCs/>
          <w:szCs w:val="24"/>
          <w:lang w:val="en-IN"/>
        </w:rPr>
        <w:pPrChange w:id="2606" w:author="mananarora1571@gmail.com" w:date="2021-05-30T15:12:00Z">
          <w:pPr/>
        </w:pPrChange>
      </w:pPr>
      <w:r w:rsidRPr="00DE39BA">
        <w:rPr>
          <w:rFonts w:eastAsia="Calibri"/>
          <w:bCs/>
          <w:szCs w:val="24"/>
          <w:lang w:val="en-IN"/>
        </w:rPr>
        <w:t>import '../../data/providers/api_client.dart';</w:t>
      </w:r>
    </w:p>
    <w:p w14:paraId="2237D281" w14:textId="77777777" w:rsidR="00947DCB" w:rsidRPr="00DE39BA" w:rsidRDefault="00947DCB" w:rsidP="00F535CA">
      <w:pPr>
        <w:widowControl w:val="0"/>
        <w:rPr>
          <w:rFonts w:eastAsia="Calibri"/>
          <w:bCs/>
          <w:szCs w:val="24"/>
          <w:lang w:val="en-IN"/>
        </w:rPr>
        <w:pPrChange w:id="2607" w:author="mananarora1571@gmail.com" w:date="2021-05-30T15:12:00Z">
          <w:pPr/>
        </w:pPrChange>
      </w:pPr>
      <w:r w:rsidRPr="00DE39BA">
        <w:rPr>
          <w:rFonts w:eastAsia="Calibri"/>
          <w:bCs/>
          <w:szCs w:val="24"/>
          <w:lang w:val="en-IN"/>
        </w:rPr>
        <w:t>import '../../data/repository/repository.dart';</w:t>
      </w:r>
    </w:p>
    <w:p w14:paraId="5293751B" w14:textId="77777777" w:rsidR="00947DCB" w:rsidRPr="00DE39BA" w:rsidRDefault="00947DCB" w:rsidP="00F535CA">
      <w:pPr>
        <w:widowControl w:val="0"/>
        <w:rPr>
          <w:rFonts w:eastAsia="Calibri"/>
          <w:bCs/>
          <w:szCs w:val="24"/>
          <w:lang w:val="en-IN"/>
        </w:rPr>
        <w:pPrChange w:id="2608" w:author="mananarora1571@gmail.com" w:date="2021-05-30T15:12:00Z">
          <w:pPr/>
        </w:pPrChange>
      </w:pPr>
    </w:p>
    <w:p w14:paraId="7E0074C5" w14:textId="77777777" w:rsidR="00947DCB" w:rsidRPr="00DE39BA" w:rsidRDefault="00947DCB" w:rsidP="00F535CA">
      <w:pPr>
        <w:widowControl w:val="0"/>
        <w:rPr>
          <w:rFonts w:eastAsia="Calibri"/>
          <w:bCs/>
          <w:szCs w:val="24"/>
          <w:lang w:val="en-IN"/>
        </w:rPr>
        <w:pPrChange w:id="2609" w:author="mananarora1571@gmail.com" w:date="2021-05-30T15:12:00Z">
          <w:pPr/>
        </w:pPrChange>
      </w:pPr>
      <w:r w:rsidRPr="00DE39BA">
        <w:rPr>
          <w:rFonts w:eastAsia="Calibri"/>
          <w:bCs/>
          <w:szCs w:val="24"/>
          <w:lang w:val="en-IN"/>
        </w:rPr>
        <w:t>import 'map_controller.dart';</w:t>
      </w:r>
    </w:p>
    <w:p w14:paraId="728C978F" w14:textId="77777777" w:rsidR="00947DCB" w:rsidRPr="00DE39BA" w:rsidRDefault="00947DCB" w:rsidP="00F535CA">
      <w:pPr>
        <w:widowControl w:val="0"/>
        <w:rPr>
          <w:rFonts w:eastAsia="Calibri"/>
          <w:bCs/>
          <w:szCs w:val="24"/>
          <w:lang w:val="en-IN"/>
        </w:rPr>
        <w:pPrChange w:id="2610" w:author="mananarora1571@gmail.com" w:date="2021-05-30T15:12:00Z">
          <w:pPr/>
        </w:pPrChange>
      </w:pPr>
    </w:p>
    <w:p w14:paraId="169F3BAB" w14:textId="77777777" w:rsidR="00947DCB" w:rsidRPr="00DE39BA" w:rsidRDefault="00947DCB" w:rsidP="00F535CA">
      <w:pPr>
        <w:widowControl w:val="0"/>
        <w:rPr>
          <w:rFonts w:eastAsia="Calibri"/>
          <w:bCs/>
          <w:szCs w:val="24"/>
          <w:lang w:val="en-IN"/>
        </w:rPr>
        <w:pPrChange w:id="2611" w:author="mananarora1571@gmail.com" w:date="2021-05-30T15:12:00Z">
          <w:pPr/>
        </w:pPrChange>
      </w:pPr>
      <w:r w:rsidRPr="00DE39BA">
        <w:rPr>
          <w:rFonts w:eastAsia="Calibri"/>
          <w:bCs/>
          <w:szCs w:val="24"/>
          <w:lang w:val="en-IN"/>
        </w:rPr>
        <w:t>class MapBinding extends Bindings {</w:t>
      </w:r>
    </w:p>
    <w:p w14:paraId="75C0C631" w14:textId="77777777" w:rsidR="00947DCB" w:rsidRPr="00DE39BA" w:rsidRDefault="00947DCB" w:rsidP="00F535CA">
      <w:pPr>
        <w:widowControl w:val="0"/>
        <w:rPr>
          <w:rFonts w:eastAsia="Calibri"/>
          <w:bCs/>
          <w:szCs w:val="24"/>
          <w:lang w:val="en-IN"/>
        </w:rPr>
        <w:pPrChange w:id="2612" w:author="mananarora1571@gmail.com" w:date="2021-05-30T15:12:00Z">
          <w:pPr/>
        </w:pPrChange>
      </w:pPr>
      <w:r w:rsidRPr="00DE39BA">
        <w:rPr>
          <w:rFonts w:eastAsia="Calibri"/>
          <w:bCs/>
          <w:szCs w:val="24"/>
          <w:lang w:val="en-IN"/>
        </w:rPr>
        <w:t xml:space="preserve">  @override</w:t>
      </w:r>
    </w:p>
    <w:p w14:paraId="7F80330B" w14:textId="77777777" w:rsidR="00947DCB" w:rsidRPr="00DE39BA" w:rsidRDefault="00947DCB" w:rsidP="00F535CA">
      <w:pPr>
        <w:widowControl w:val="0"/>
        <w:rPr>
          <w:rFonts w:eastAsia="Calibri"/>
          <w:bCs/>
          <w:szCs w:val="24"/>
          <w:lang w:val="en-IN"/>
        </w:rPr>
        <w:pPrChange w:id="2613" w:author="mananarora1571@gmail.com" w:date="2021-05-30T15:12:00Z">
          <w:pPr/>
        </w:pPrChange>
      </w:pPr>
      <w:r w:rsidRPr="00DE39BA">
        <w:rPr>
          <w:rFonts w:eastAsia="Calibri"/>
          <w:bCs/>
          <w:szCs w:val="24"/>
          <w:lang w:val="en-IN"/>
        </w:rPr>
        <w:t xml:space="preserve">  void dependencies() {</w:t>
      </w:r>
    </w:p>
    <w:p w14:paraId="743326E7" w14:textId="77777777" w:rsidR="00947DCB" w:rsidRPr="00DE39BA" w:rsidRDefault="00947DCB" w:rsidP="00F535CA">
      <w:pPr>
        <w:widowControl w:val="0"/>
        <w:rPr>
          <w:rFonts w:eastAsia="Calibri"/>
          <w:bCs/>
          <w:szCs w:val="24"/>
          <w:lang w:val="en-IN"/>
        </w:rPr>
        <w:pPrChange w:id="2614" w:author="mananarora1571@gmail.com" w:date="2021-05-30T15:12:00Z">
          <w:pPr/>
        </w:pPrChange>
      </w:pPr>
      <w:r w:rsidRPr="00DE39BA">
        <w:rPr>
          <w:rFonts w:eastAsia="Calibri"/>
          <w:bCs/>
          <w:szCs w:val="24"/>
          <w:lang w:val="en-IN"/>
        </w:rPr>
        <w:t xml:space="preserve">    Get.lazyPut&lt;MapController&gt;(</w:t>
      </w:r>
    </w:p>
    <w:p w14:paraId="69685A23" w14:textId="77777777" w:rsidR="00947DCB" w:rsidRPr="00DE39BA" w:rsidRDefault="00947DCB" w:rsidP="00F535CA">
      <w:pPr>
        <w:widowControl w:val="0"/>
        <w:rPr>
          <w:rFonts w:eastAsia="Calibri"/>
          <w:bCs/>
          <w:szCs w:val="24"/>
          <w:lang w:val="en-IN"/>
        </w:rPr>
        <w:pPrChange w:id="2615" w:author="mananarora1571@gmail.com" w:date="2021-05-30T15:12:00Z">
          <w:pPr/>
        </w:pPrChange>
      </w:pPr>
      <w:r w:rsidRPr="00DE39BA">
        <w:rPr>
          <w:rFonts w:eastAsia="Calibri"/>
          <w:bCs/>
          <w:szCs w:val="24"/>
          <w:lang w:val="en-IN"/>
        </w:rPr>
        <w:t xml:space="preserve">      () =&gt; MapController(</w:t>
      </w:r>
    </w:p>
    <w:p w14:paraId="6356D20B" w14:textId="77777777" w:rsidR="00947DCB" w:rsidRPr="00DE39BA" w:rsidRDefault="00947DCB" w:rsidP="00F535CA">
      <w:pPr>
        <w:widowControl w:val="0"/>
        <w:rPr>
          <w:rFonts w:eastAsia="Calibri"/>
          <w:bCs/>
          <w:szCs w:val="24"/>
          <w:lang w:val="en-IN"/>
        </w:rPr>
        <w:pPrChange w:id="2616" w:author="mananarora1571@gmail.com" w:date="2021-05-30T15:12:00Z">
          <w:pPr/>
        </w:pPrChange>
      </w:pPr>
      <w:r w:rsidRPr="00DE39BA">
        <w:rPr>
          <w:rFonts w:eastAsia="Calibri"/>
          <w:bCs/>
          <w:szCs w:val="24"/>
          <w:lang w:val="en-IN"/>
        </w:rPr>
        <w:t xml:space="preserve">        repository: Repository(</w:t>
      </w:r>
    </w:p>
    <w:p w14:paraId="14C4EE54" w14:textId="77777777" w:rsidR="00947DCB" w:rsidRPr="00DE39BA" w:rsidRDefault="00947DCB" w:rsidP="00F535CA">
      <w:pPr>
        <w:widowControl w:val="0"/>
        <w:rPr>
          <w:rFonts w:eastAsia="Calibri"/>
          <w:bCs/>
          <w:szCs w:val="24"/>
          <w:lang w:val="en-IN"/>
        </w:rPr>
        <w:pPrChange w:id="2617" w:author="mananarora1571@gmail.com" w:date="2021-05-30T15:12:00Z">
          <w:pPr/>
        </w:pPrChange>
      </w:pPr>
      <w:r w:rsidRPr="00DE39BA">
        <w:rPr>
          <w:rFonts w:eastAsia="Calibri"/>
          <w:bCs/>
          <w:szCs w:val="24"/>
          <w:lang w:val="en-IN"/>
        </w:rPr>
        <w:t xml:space="preserve">          apiClient: ApiClient(),</w:t>
      </w:r>
    </w:p>
    <w:p w14:paraId="61F7C96E" w14:textId="77777777" w:rsidR="00947DCB" w:rsidRPr="00DE39BA" w:rsidRDefault="00947DCB" w:rsidP="00F535CA">
      <w:pPr>
        <w:widowControl w:val="0"/>
        <w:rPr>
          <w:rFonts w:eastAsia="Calibri"/>
          <w:bCs/>
          <w:szCs w:val="24"/>
          <w:lang w:val="en-IN"/>
        </w:rPr>
        <w:pPrChange w:id="2618" w:author="mananarora1571@gmail.com" w:date="2021-05-30T15:12:00Z">
          <w:pPr/>
        </w:pPrChange>
      </w:pPr>
      <w:r w:rsidRPr="00DE39BA">
        <w:rPr>
          <w:rFonts w:eastAsia="Calibri"/>
          <w:bCs/>
          <w:szCs w:val="24"/>
          <w:lang w:val="en-IN"/>
        </w:rPr>
        <w:t xml:space="preserve">        ),</w:t>
      </w:r>
    </w:p>
    <w:p w14:paraId="79F774A6" w14:textId="77777777" w:rsidR="00947DCB" w:rsidRPr="00DE39BA" w:rsidRDefault="00947DCB" w:rsidP="00F535CA">
      <w:pPr>
        <w:widowControl w:val="0"/>
        <w:rPr>
          <w:rFonts w:eastAsia="Calibri"/>
          <w:bCs/>
          <w:szCs w:val="24"/>
          <w:lang w:val="en-IN"/>
        </w:rPr>
        <w:pPrChange w:id="2619" w:author="mananarora1571@gmail.com" w:date="2021-05-30T15:12:00Z">
          <w:pPr/>
        </w:pPrChange>
      </w:pPr>
      <w:r w:rsidRPr="00DE39BA">
        <w:rPr>
          <w:rFonts w:eastAsia="Calibri"/>
          <w:bCs/>
          <w:szCs w:val="24"/>
          <w:lang w:val="en-IN"/>
        </w:rPr>
        <w:t xml:space="preserve">      ),</w:t>
      </w:r>
    </w:p>
    <w:p w14:paraId="2542EF87" w14:textId="77777777" w:rsidR="00947DCB" w:rsidRPr="00DE39BA" w:rsidRDefault="00947DCB" w:rsidP="00F535CA">
      <w:pPr>
        <w:widowControl w:val="0"/>
        <w:rPr>
          <w:rFonts w:eastAsia="Calibri"/>
          <w:bCs/>
          <w:szCs w:val="24"/>
          <w:lang w:val="en-IN"/>
        </w:rPr>
        <w:pPrChange w:id="2620" w:author="mananarora1571@gmail.com" w:date="2021-05-30T15:12:00Z">
          <w:pPr/>
        </w:pPrChange>
      </w:pPr>
      <w:r w:rsidRPr="00DE39BA">
        <w:rPr>
          <w:rFonts w:eastAsia="Calibri"/>
          <w:bCs/>
          <w:szCs w:val="24"/>
          <w:lang w:val="en-IN"/>
        </w:rPr>
        <w:t xml:space="preserve">    );</w:t>
      </w:r>
    </w:p>
    <w:p w14:paraId="13EBE530" w14:textId="77777777" w:rsidR="00947DCB" w:rsidRPr="00DE39BA" w:rsidRDefault="00947DCB" w:rsidP="00F535CA">
      <w:pPr>
        <w:widowControl w:val="0"/>
        <w:rPr>
          <w:rFonts w:eastAsia="Calibri"/>
          <w:bCs/>
          <w:szCs w:val="24"/>
          <w:lang w:val="en-IN"/>
        </w:rPr>
        <w:pPrChange w:id="2621" w:author="mananarora1571@gmail.com" w:date="2021-05-30T15:12:00Z">
          <w:pPr/>
        </w:pPrChange>
      </w:pPr>
      <w:r w:rsidRPr="00DE39BA">
        <w:rPr>
          <w:rFonts w:eastAsia="Calibri"/>
          <w:bCs/>
          <w:szCs w:val="24"/>
          <w:lang w:val="en-IN"/>
        </w:rPr>
        <w:lastRenderedPageBreak/>
        <w:t xml:space="preserve">  }</w:t>
      </w:r>
    </w:p>
    <w:p w14:paraId="0F4B147F" w14:textId="0DF69342" w:rsidR="00947DCB" w:rsidRPr="00DE39BA" w:rsidRDefault="00947DCB" w:rsidP="00F535CA">
      <w:pPr>
        <w:widowControl w:val="0"/>
        <w:rPr>
          <w:rFonts w:eastAsia="Calibri"/>
          <w:bCs/>
          <w:szCs w:val="24"/>
          <w:lang w:val="en-IN"/>
        </w:rPr>
        <w:pPrChange w:id="2622" w:author="mananarora1571@gmail.com" w:date="2021-05-30T15:12:00Z">
          <w:pPr/>
        </w:pPrChange>
      </w:pPr>
      <w:r w:rsidRPr="00DE39BA">
        <w:rPr>
          <w:rFonts w:eastAsia="Calibri"/>
          <w:bCs/>
          <w:szCs w:val="24"/>
          <w:lang w:val="en-IN"/>
        </w:rPr>
        <w:t>}</w:t>
      </w:r>
    </w:p>
    <w:p w14:paraId="477C0BB7" w14:textId="7CDA42EB" w:rsidR="00947DCB" w:rsidRPr="00DE39BA" w:rsidRDefault="00947DCB" w:rsidP="00F535CA">
      <w:pPr>
        <w:widowControl w:val="0"/>
        <w:rPr>
          <w:rFonts w:eastAsia="Calibri"/>
          <w:bCs/>
          <w:szCs w:val="24"/>
          <w:lang w:val="en-IN"/>
        </w:rPr>
        <w:pPrChange w:id="2623" w:author="mananarora1571@gmail.com" w:date="2021-05-30T15:12:00Z">
          <w:pPr/>
        </w:pPrChange>
      </w:pPr>
    </w:p>
    <w:p w14:paraId="7B4E25C0" w14:textId="0D76E55E" w:rsidR="003D1230" w:rsidRDefault="00947DCB" w:rsidP="00F535CA">
      <w:pPr>
        <w:widowControl w:val="0"/>
        <w:jc w:val="center"/>
        <w:rPr>
          <w:rFonts w:eastAsia="Calibri"/>
          <w:b/>
          <w:szCs w:val="24"/>
          <w:u w:val="single"/>
          <w:lang w:val="en-IN"/>
        </w:rPr>
        <w:pPrChange w:id="2624" w:author="mananarora1571@gmail.com" w:date="2021-05-30T15:12:00Z">
          <w:pPr>
            <w:jc w:val="center"/>
          </w:pPr>
        </w:pPrChange>
      </w:pPr>
      <w:r w:rsidRPr="00DE39BA">
        <w:rPr>
          <w:rFonts w:eastAsia="Calibri"/>
          <w:bCs/>
          <w:noProof/>
          <w:szCs w:val="24"/>
          <w:lang w:val="en-IN" w:eastAsia="en-IN"/>
        </w:rPr>
        <w:drawing>
          <wp:inline distT="0" distB="0" distL="0" distR="0" wp14:anchorId="0FDC53C7" wp14:editId="1286A86D">
            <wp:extent cx="2629267" cy="13146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314633"/>
                    </a:xfrm>
                    <a:prstGeom prst="rect">
                      <a:avLst/>
                    </a:prstGeom>
                  </pic:spPr>
                </pic:pic>
              </a:graphicData>
            </a:graphic>
          </wp:inline>
        </w:drawing>
      </w:r>
    </w:p>
    <w:p w14:paraId="20E6DD63" w14:textId="48C3FE7E" w:rsidR="0056445B" w:rsidRPr="0056445B" w:rsidRDefault="0056445B" w:rsidP="00F535CA">
      <w:pPr>
        <w:pStyle w:val="Caption"/>
        <w:widowControl w:val="0"/>
        <w:jc w:val="center"/>
        <w:rPr>
          <w:b/>
          <w:i w:val="0"/>
          <w:color w:val="auto"/>
          <w:sz w:val="24"/>
          <w:szCs w:val="24"/>
        </w:rPr>
        <w:pPrChange w:id="2625"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7.1</w:t>
      </w:r>
      <w:ins w:id="2626" w:author="abhay mendiratta" w:date="2021-05-21T21:48:00Z">
        <w:r w:rsidR="004D55D9">
          <w:rPr>
            <w:b/>
            <w:i w:val="0"/>
            <w:color w:val="auto"/>
            <w:sz w:val="24"/>
            <w:szCs w:val="24"/>
          </w:rPr>
          <w:t>4</w:t>
        </w:r>
      </w:ins>
      <w:ins w:id="2627" w:author="Pranav Taneja" w:date="2021-05-18T23:38:00Z">
        <w:del w:id="2628" w:author="abhay mendiratta" w:date="2021-05-21T21:48:00Z">
          <w:r w:rsidR="005F6557" w:rsidDel="004D55D9">
            <w:rPr>
              <w:b/>
              <w:i w:val="0"/>
              <w:color w:val="auto"/>
              <w:sz w:val="24"/>
              <w:szCs w:val="24"/>
            </w:rPr>
            <w:delText>3</w:delText>
          </w:r>
        </w:del>
      </w:ins>
      <w:del w:id="2629" w:author="Pranav Taneja" w:date="2021-05-18T23:38:00Z">
        <w:r w:rsidR="00706C01" w:rsidDel="005F6557">
          <w:rPr>
            <w:b/>
            <w:i w:val="0"/>
            <w:color w:val="auto"/>
            <w:sz w:val="24"/>
            <w:szCs w:val="24"/>
          </w:rPr>
          <w:delText>1</w:delText>
        </w:r>
      </w:del>
      <w:r w:rsidRPr="0056445B">
        <w:rPr>
          <w:b/>
          <w:i w:val="0"/>
          <w:color w:val="auto"/>
          <w:sz w:val="24"/>
          <w:szCs w:val="24"/>
        </w:rPr>
        <w:t xml:space="preserve">: </w:t>
      </w:r>
      <w:r>
        <w:rPr>
          <w:b/>
          <w:i w:val="0"/>
          <w:color w:val="auto"/>
          <w:sz w:val="24"/>
          <w:szCs w:val="24"/>
        </w:rPr>
        <w:t xml:space="preserve">Services </w:t>
      </w:r>
      <w:r w:rsidRPr="0056445B">
        <w:rPr>
          <w:b/>
          <w:i w:val="0"/>
          <w:color w:val="auto"/>
          <w:sz w:val="24"/>
          <w:szCs w:val="24"/>
        </w:rPr>
        <w:t>Folder Layout</w:t>
      </w:r>
    </w:p>
    <w:p w14:paraId="33495FA4" w14:textId="77777777" w:rsidR="0056445B" w:rsidRPr="00DE39BA" w:rsidRDefault="0056445B" w:rsidP="00F535CA">
      <w:pPr>
        <w:widowControl w:val="0"/>
        <w:rPr>
          <w:rFonts w:eastAsia="Calibri"/>
          <w:b/>
          <w:szCs w:val="24"/>
          <w:u w:val="single"/>
          <w:lang w:val="en-IN"/>
        </w:rPr>
        <w:pPrChange w:id="2630" w:author="mananarora1571@gmail.com" w:date="2021-05-30T15:12:00Z">
          <w:pPr/>
        </w:pPrChange>
      </w:pPr>
    </w:p>
    <w:p w14:paraId="11381DF7" w14:textId="52F81ABD" w:rsidR="00947DCB" w:rsidRPr="00DE39BA" w:rsidRDefault="00947DCB" w:rsidP="00F535CA">
      <w:pPr>
        <w:widowControl w:val="0"/>
        <w:rPr>
          <w:rFonts w:eastAsia="Calibri"/>
          <w:bCs/>
          <w:szCs w:val="24"/>
          <w:lang w:val="en-IN"/>
        </w:rPr>
        <w:pPrChange w:id="2631" w:author="mananarora1571@gmail.com" w:date="2021-05-30T15:12:00Z">
          <w:pPr/>
        </w:pPrChange>
      </w:pPr>
    </w:p>
    <w:p w14:paraId="1326A6E5" w14:textId="7C5BD7FE" w:rsidR="00947DCB" w:rsidRPr="00DE39BA" w:rsidRDefault="00AA4CB4" w:rsidP="00F535CA">
      <w:pPr>
        <w:widowControl w:val="0"/>
        <w:rPr>
          <w:rFonts w:eastAsia="Calibri"/>
          <w:b/>
          <w:szCs w:val="24"/>
          <w:u w:val="single"/>
          <w:lang w:val="en-IN"/>
        </w:rPr>
        <w:pPrChange w:id="2632" w:author="mananarora1571@gmail.com" w:date="2021-05-30T15:12:00Z">
          <w:pPr/>
        </w:pPrChange>
      </w:pPr>
      <w:r w:rsidRPr="00DE39BA">
        <w:rPr>
          <w:rFonts w:eastAsia="Calibri"/>
          <w:b/>
          <w:szCs w:val="24"/>
          <w:u w:val="single"/>
          <w:lang w:val="en-IN"/>
        </w:rPr>
        <w:t>API_SERVICE.DART</w:t>
      </w:r>
    </w:p>
    <w:p w14:paraId="4E6467D1" w14:textId="77777777" w:rsidR="00947DCB" w:rsidRPr="00DE39BA" w:rsidRDefault="00947DCB" w:rsidP="00F535CA">
      <w:pPr>
        <w:widowControl w:val="0"/>
        <w:rPr>
          <w:rFonts w:eastAsia="Calibri"/>
          <w:bCs/>
          <w:szCs w:val="24"/>
          <w:lang w:val="en-IN"/>
        </w:rPr>
        <w:pPrChange w:id="2633" w:author="mananarora1571@gmail.com" w:date="2021-05-30T15:12:00Z">
          <w:pPr/>
        </w:pPrChange>
      </w:pPr>
      <w:r w:rsidRPr="00DE39BA">
        <w:rPr>
          <w:rFonts w:eastAsia="Calibri"/>
          <w:bCs/>
          <w:szCs w:val="24"/>
          <w:lang w:val="en-IN"/>
        </w:rPr>
        <w:t>import 'package:dio/dio.dart';</w:t>
      </w:r>
    </w:p>
    <w:p w14:paraId="7CEFAB5E" w14:textId="77777777" w:rsidR="00947DCB" w:rsidRPr="00DE39BA" w:rsidRDefault="00947DCB" w:rsidP="00F535CA">
      <w:pPr>
        <w:widowControl w:val="0"/>
        <w:rPr>
          <w:rFonts w:eastAsia="Calibri"/>
          <w:bCs/>
          <w:szCs w:val="24"/>
          <w:lang w:val="en-IN"/>
        </w:rPr>
        <w:pPrChange w:id="2634" w:author="mananarora1571@gmail.com" w:date="2021-05-30T15:12:00Z">
          <w:pPr/>
        </w:pPrChange>
      </w:pPr>
      <w:r w:rsidRPr="00DE39BA">
        <w:rPr>
          <w:rFonts w:eastAsia="Calibri"/>
          <w:bCs/>
          <w:szCs w:val="24"/>
          <w:lang w:val="en-IN"/>
        </w:rPr>
        <w:t>import 'package:get/get.dart';</w:t>
      </w:r>
    </w:p>
    <w:p w14:paraId="118E2B50" w14:textId="77777777" w:rsidR="00947DCB" w:rsidRPr="00DE39BA" w:rsidRDefault="00947DCB" w:rsidP="00F535CA">
      <w:pPr>
        <w:widowControl w:val="0"/>
        <w:rPr>
          <w:rFonts w:eastAsia="Calibri"/>
          <w:bCs/>
          <w:szCs w:val="24"/>
          <w:lang w:val="en-IN"/>
        </w:rPr>
        <w:pPrChange w:id="2635" w:author="mananarora1571@gmail.com" w:date="2021-05-30T15:12:00Z">
          <w:pPr/>
        </w:pPrChange>
      </w:pPr>
    </w:p>
    <w:p w14:paraId="162060C6" w14:textId="77777777" w:rsidR="00947DCB" w:rsidRPr="00DE39BA" w:rsidRDefault="00947DCB" w:rsidP="00F535CA">
      <w:pPr>
        <w:widowControl w:val="0"/>
        <w:rPr>
          <w:rFonts w:eastAsia="Calibri"/>
          <w:bCs/>
          <w:szCs w:val="24"/>
          <w:lang w:val="en-IN"/>
        </w:rPr>
        <w:pPrChange w:id="2636" w:author="mananarora1571@gmail.com" w:date="2021-05-30T15:12:00Z">
          <w:pPr/>
        </w:pPrChange>
      </w:pPr>
      <w:r w:rsidRPr="00DE39BA">
        <w:rPr>
          <w:rFonts w:eastAsia="Calibri"/>
          <w:bCs/>
          <w:szCs w:val="24"/>
          <w:lang w:val="en-IN"/>
        </w:rPr>
        <w:t>import '../constants/api_constants.dart';</w:t>
      </w:r>
    </w:p>
    <w:p w14:paraId="732D550F" w14:textId="77777777" w:rsidR="00947DCB" w:rsidRPr="00DE39BA" w:rsidRDefault="00947DCB" w:rsidP="00F535CA">
      <w:pPr>
        <w:widowControl w:val="0"/>
        <w:rPr>
          <w:rFonts w:eastAsia="Calibri"/>
          <w:bCs/>
          <w:szCs w:val="24"/>
          <w:lang w:val="en-IN"/>
        </w:rPr>
        <w:pPrChange w:id="2637" w:author="mananarora1571@gmail.com" w:date="2021-05-30T15:12:00Z">
          <w:pPr/>
        </w:pPrChange>
      </w:pPr>
    </w:p>
    <w:p w14:paraId="2D250514" w14:textId="77777777" w:rsidR="00947DCB" w:rsidRPr="00DE39BA" w:rsidRDefault="00947DCB" w:rsidP="00F535CA">
      <w:pPr>
        <w:widowControl w:val="0"/>
        <w:rPr>
          <w:rFonts w:eastAsia="Calibri"/>
          <w:bCs/>
          <w:szCs w:val="24"/>
          <w:lang w:val="en-IN"/>
        </w:rPr>
        <w:pPrChange w:id="2638" w:author="mananarora1571@gmail.com" w:date="2021-05-30T15:12:00Z">
          <w:pPr/>
        </w:pPrChange>
      </w:pPr>
      <w:r w:rsidRPr="00DE39BA">
        <w:rPr>
          <w:rFonts w:eastAsia="Calibri"/>
          <w:bCs/>
          <w:szCs w:val="24"/>
          <w:lang w:val="en-IN"/>
        </w:rPr>
        <w:t>class ApiService extends GetxService {</w:t>
      </w:r>
    </w:p>
    <w:p w14:paraId="0040A803" w14:textId="77777777" w:rsidR="00947DCB" w:rsidRPr="00DE39BA" w:rsidRDefault="00947DCB" w:rsidP="00F535CA">
      <w:pPr>
        <w:widowControl w:val="0"/>
        <w:rPr>
          <w:rFonts w:eastAsia="Calibri"/>
          <w:bCs/>
          <w:szCs w:val="24"/>
          <w:lang w:val="en-IN"/>
        </w:rPr>
        <w:pPrChange w:id="2639" w:author="mananarora1571@gmail.com" w:date="2021-05-30T15:12:00Z">
          <w:pPr/>
        </w:pPrChange>
      </w:pPr>
      <w:r w:rsidRPr="00DE39BA">
        <w:rPr>
          <w:rFonts w:eastAsia="Calibri"/>
          <w:bCs/>
          <w:szCs w:val="24"/>
          <w:lang w:val="en-IN"/>
        </w:rPr>
        <w:t xml:space="preserve">  ApiService get instance =&gt; Get.find();</w:t>
      </w:r>
    </w:p>
    <w:p w14:paraId="4B7A231A" w14:textId="77777777" w:rsidR="00947DCB" w:rsidRPr="00DE39BA" w:rsidRDefault="00947DCB" w:rsidP="00F535CA">
      <w:pPr>
        <w:widowControl w:val="0"/>
        <w:rPr>
          <w:rFonts w:eastAsia="Calibri"/>
          <w:bCs/>
          <w:szCs w:val="24"/>
          <w:lang w:val="en-IN"/>
        </w:rPr>
        <w:pPrChange w:id="2640" w:author="mananarora1571@gmail.com" w:date="2021-05-30T15:12:00Z">
          <w:pPr/>
        </w:pPrChange>
      </w:pPr>
    </w:p>
    <w:p w14:paraId="27A17623" w14:textId="77777777" w:rsidR="00947DCB" w:rsidRPr="00DE39BA" w:rsidRDefault="00947DCB" w:rsidP="00F535CA">
      <w:pPr>
        <w:widowControl w:val="0"/>
        <w:rPr>
          <w:rFonts w:eastAsia="Calibri"/>
          <w:bCs/>
          <w:szCs w:val="24"/>
          <w:lang w:val="en-IN"/>
        </w:rPr>
        <w:pPrChange w:id="2641" w:author="mananarora1571@gmail.com" w:date="2021-05-30T15:12:00Z">
          <w:pPr/>
        </w:pPrChange>
      </w:pPr>
      <w:r w:rsidRPr="00DE39BA">
        <w:rPr>
          <w:rFonts w:eastAsia="Calibri"/>
          <w:bCs/>
          <w:szCs w:val="24"/>
          <w:lang w:val="en-IN"/>
        </w:rPr>
        <w:t xml:space="preserve">  final dio = Dio(</w:t>
      </w:r>
    </w:p>
    <w:p w14:paraId="783DEED5" w14:textId="77777777" w:rsidR="00947DCB" w:rsidRPr="00DE39BA" w:rsidRDefault="00947DCB" w:rsidP="00F535CA">
      <w:pPr>
        <w:widowControl w:val="0"/>
        <w:rPr>
          <w:rFonts w:eastAsia="Calibri"/>
          <w:bCs/>
          <w:szCs w:val="24"/>
          <w:lang w:val="en-IN"/>
        </w:rPr>
        <w:pPrChange w:id="2642" w:author="mananarora1571@gmail.com" w:date="2021-05-30T15:12:00Z">
          <w:pPr/>
        </w:pPrChange>
      </w:pPr>
      <w:r w:rsidRPr="00DE39BA">
        <w:rPr>
          <w:rFonts w:eastAsia="Calibri"/>
          <w:bCs/>
          <w:szCs w:val="24"/>
          <w:lang w:val="en-IN"/>
        </w:rPr>
        <w:t xml:space="preserve">    BaseOptions(</w:t>
      </w:r>
    </w:p>
    <w:p w14:paraId="7B006493" w14:textId="77777777" w:rsidR="00947DCB" w:rsidRPr="00DE39BA" w:rsidRDefault="00947DCB" w:rsidP="00F535CA">
      <w:pPr>
        <w:widowControl w:val="0"/>
        <w:rPr>
          <w:rFonts w:eastAsia="Calibri"/>
          <w:bCs/>
          <w:szCs w:val="24"/>
          <w:lang w:val="en-IN"/>
        </w:rPr>
        <w:pPrChange w:id="2643" w:author="mananarora1571@gmail.com" w:date="2021-05-30T15:12:00Z">
          <w:pPr/>
        </w:pPrChange>
      </w:pPr>
      <w:r w:rsidRPr="00DE39BA">
        <w:rPr>
          <w:rFonts w:eastAsia="Calibri"/>
          <w:bCs/>
          <w:szCs w:val="24"/>
          <w:lang w:val="en-IN"/>
        </w:rPr>
        <w:t xml:space="preserve">      baseUrl: baseUrl,</w:t>
      </w:r>
    </w:p>
    <w:p w14:paraId="591F5DB4" w14:textId="77777777" w:rsidR="00947DCB" w:rsidRPr="00DE39BA" w:rsidRDefault="00947DCB" w:rsidP="00F535CA">
      <w:pPr>
        <w:widowControl w:val="0"/>
        <w:rPr>
          <w:rFonts w:eastAsia="Calibri"/>
          <w:bCs/>
          <w:szCs w:val="24"/>
          <w:lang w:val="en-IN"/>
        </w:rPr>
        <w:pPrChange w:id="2644" w:author="mananarora1571@gmail.com" w:date="2021-05-30T15:12:00Z">
          <w:pPr/>
        </w:pPrChange>
      </w:pPr>
      <w:r w:rsidRPr="00DE39BA">
        <w:rPr>
          <w:rFonts w:eastAsia="Calibri"/>
          <w:bCs/>
          <w:szCs w:val="24"/>
          <w:lang w:val="en-IN"/>
        </w:rPr>
        <w:t xml:space="preserve">      connectTimeout: 5000,</w:t>
      </w:r>
    </w:p>
    <w:p w14:paraId="235A9770" w14:textId="77777777" w:rsidR="00947DCB" w:rsidRPr="00DE39BA" w:rsidRDefault="00947DCB" w:rsidP="00F535CA">
      <w:pPr>
        <w:widowControl w:val="0"/>
        <w:rPr>
          <w:rFonts w:eastAsia="Calibri"/>
          <w:bCs/>
          <w:szCs w:val="24"/>
          <w:lang w:val="en-IN"/>
        </w:rPr>
        <w:pPrChange w:id="2645" w:author="mananarora1571@gmail.com" w:date="2021-05-30T15:12:00Z">
          <w:pPr/>
        </w:pPrChange>
      </w:pPr>
      <w:r w:rsidRPr="00DE39BA">
        <w:rPr>
          <w:rFonts w:eastAsia="Calibri"/>
          <w:bCs/>
          <w:szCs w:val="24"/>
          <w:lang w:val="en-IN"/>
        </w:rPr>
        <w:t xml:space="preserve">      receiveTimeout: 3000,</w:t>
      </w:r>
    </w:p>
    <w:p w14:paraId="65705D61" w14:textId="77777777" w:rsidR="00947DCB" w:rsidRPr="00DE39BA" w:rsidRDefault="00947DCB" w:rsidP="00F535CA">
      <w:pPr>
        <w:widowControl w:val="0"/>
        <w:rPr>
          <w:rFonts w:eastAsia="Calibri"/>
          <w:bCs/>
          <w:szCs w:val="24"/>
          <w:lang w:val="en-IN"/>
        </w:rPr>
        <w:pPrChange w:id="2646" w:author="mananarora1571@gmail.com" w:date="2021-05-30T15:12:00Z">
          <w:pPr/>
        </w:pPrChange>
      </w:pPr>
      <w:r w:rsidRPr="00DE39BA">
        <w:rPr>
          <w:rFonts w:eastAsia="Calibri"/>
          <w:bCs/>
          <w:szCs w:val="24"/>
          <w:lang w:val="en-IN"/>
        </w:rPr>
        <w:t xml:space="preserve">    ),</w:t>
      </w:r>
    </w:p>
    <w:p w14:paraId="22BB4D33" w14:textId="77777777" w:rsidR="00947DCB" w:rsidRPr="00DE39BA" w:rsidRDefault="00947DCB" w:rsidP="00F535CA">
      <w:pPr>
        <w:widowControl w:val="0"/>
        <w:rPr>
          <w:rFonts w:eastAsia="Calibri"/>
          <w:bCs/>
          <w:szCs w:val="24"/>
          <w:lang w:val="en-IN"/>
        </w:rPr>
        <w:pPrChange w:id="2647" w:author="mananarora1571@gmail.com" w:date="2021-05-30T15:12:00Z">
          <w:pPr/>
        </w:pPrChange>
      </w:pPr>
      <w:r w:rsidRPr="00DE39BA">
        <w:rPr>
          <w:rFonts w:eastAsia="Calibri"/>
          <w:bCs/>
          <w:szCs w:val="24"/>
          <w:lang w:val="en-IN"/>
        </w:rPr>
        <w:t xml:space="preserve">  );</w:t>
      </w:r>
    </w:p>
    <w:p w14:paraId="4BFE0B8E" w14:textId="76D3C03F" w:rsidR="00947DCB" w:rsidRPr="00DE39BA" w:rsidRDefault="00947DCB" w:rsidP="00F535CA">
      <w:pPr>
        <w:widowControl w:val="0"/>
        <w:rPr>
          <w:rFonts w:eastAsia="Calibri"/>
          <w:bCs/>
          <w:szCs w:val="24"/>
          <w:lang w:val="en-IN"/>
        </w:rPr>
        <w:pPrChange w:id="2648" w:author="mananarora1571@gmail.com" w:date="2021-05-30T15:12:00Z">
          <w:pPr/>
        </w:pPrChange>
      </w:pPr>
      <w:r w:rsidRPr="00DE39BA">
        <w:rPr>
          <w:rFonts w:eastAsia="Calibri"/>
          <w:bCs/>
          <w:szCs w:val="24"/>
          <w:lang w:val="en-IN"/>
        </w:rPr>
        <w:lastRenderedPageBreak/>
        <w:t>}</w:t>
      </w:r>
    </w:p>
    <w:p w14:paraId="3483319D" w14:textId="2054A3E1" w:rsidR="00947DCB" w:rsidRPr="00DE39BA" w:rsidRDefault="00947DCB" w:rsidP="00F535CA">
      <w:pPr>
        <w:widowControl w:val="0"/>
        <w:rPr>
          <w:rFonts w:eastAsia="Calibri"/>
          <w:b/>
          <w:szCs w:val="24"/>
          <w:lang w:val="en-IN"/>
        </w:rPr>
        <w:pPrChange w:id="2649" w:author="mananarora1571@gmail.com" w:date="2021-05-30T15:12:00Z">
          <w:pPr/>
        </w:pPrChange>
      </w:pPr>
      <w:r w:rsidRPr="00DE39BA">
        <w:rPr>
          <w:rFonts w:eastAsia="Calibri"/>
          <w:b/>
          <w:szCs w:val="24"/>
          <w:lang w:val="en-IN"/>
        </w:rPr>
        <w:t>Service_initializer.dart</w:t>
      </w:r>
    </w:p>
    <w:p w14:paraId="58FE655D" w14:textId="77777777" w:rsidR="00947DCB" w:rsidRPr="00DE39BA" w:rsidRDefault="00947DCB" w:rsidP="00F535CA">
      <w:pPr>
        <w:widowControl w:val="0"/>
        <w:rPr>
          <w:rFonts w:eastAsia="Calibri"/>
          <w:bCs/>
          <w:szCs w:val="24"/>
          <w:lang w:val="en-IN"/>
        </w:rPr>
        <w:pPrChange w:id="2650" w:author="mananarora1571@gmail.com" w:date="2021-05-30T15:12:00Z">
          <w:pPr/>
        </w:pPrChange>
      </w:pPr>
      <w:r w:rsidRPr="00DE39BA">
        <w:rPr>
          <w:rFonts w:eastAsia="Calibri"/>
          <w:bCs/>
          <w:szCs w:val="24"/>
          <w:lang w:val="en-IN"/>
        </w:rPr>
        <w:t>import 'package:get/get.dart';</w:t>
      </w:r>
    </w:p>
    <w:p w14:paraId="32837874" w14:textId="77777777" w:rsidR="00947DCB" w:rsidRPr="00DE39BA" w:rsidRDefault="00947DCB" w:rsidP="00F535CA">
      <w:pPr>
        <w:widowControl w:val="0"/>
        <w:rPr>
          <w:rFonts w:eastAsia="Calibri"/>
          <w:bCs/>
          <w:szCs w:val="24"/>
          <w:lang w:val="en-IN"/>
        </w:rPr>
        <w:pPrChange w:id="2651" w:author="mananarora1571@gmail.com" w:date="2021-05-30T15:12:00Z">
          <w:pPr/>
        </w:pPrChange>
      </w:pPr>
    </w:p>
    <w:p w14:paraId="78B0C18B" w14:textId="77777777" w:rsidR="00947DCB" w:rsidRPr="00DE39BA" w:rsidRDefault="00947DCB" w:rsidP="00F535CA">
      <w:pPr>
        <w:widowControl w:val="0"/>
        <w:rPr>
          <w:rFonts w:eastAsia="Calibri"/>
          <w:bCs/>
          <w:szCs w:val="24"/>
          <w:lang w:val="en-IN"/>
        </w:rPr>
        <w:pPrChange w:id="2652" w:author="mananarora1571@gmail.com" w:date="2021-05-30T15:12:00Z">
          <w:pPr/>
        </w:pPrChange>
      </w:pPr>
      <w:r w:rsidRPr="00DE39BA">
        <w:rPr>
          <w:rFonts w:eastAsia="Calibri"/>
          <w:bCs/>
          <w:szCs w:val="24"/>
          <w:lang w:val="en-IN"/>
        </w:rPr>
        <w:t>import 'services.dart';</w:t>
      </w:r>
    </w:p>
    <w:p w14:paraId="2FFDF5AC" w14:textId="77777777" w:rsidR="00947DCB" w:rsidRPr="00DE39BA" w:rsidRDefault="00947DCB" w:rsidP="00F535CA">
      <w:pPr>
        <w:widowControl w:val="0"/>
        <w:rPr>
          <w:rFonts w:eastAsia="Calibri"/>
          <w:bCs/>
          <w:szCs w:val="24"/>
          <w:lang w:val="en-IN"/>
        </w:rPr>
        <w:pPrChange w:id="2653" w:author="mananarora1571@gmail.com" w:date="2021-05-30T15:12:00Z">
          <w:pPr/>
        </w:pPrChange>
      </w:pPr>
    </w:p>
    <w:p w14:paraId="3CC68AD8" w14:textId="77777777" w:rsidR="00947DCB" w:rsidRPr="00DE39BA" w:rsidRDefault="00947DCB" w:rsidP="00F535CA">
      <w:pPr>
        <w:widowControl w:val="0"/>
        <w:rPr>
          <w:rFonts w:eastAsia="Calibri"/>
          <w:bCs/>
          <w:szCs w:val="24"/>
          <w:lang w:val="en-IN"/>
        </w:rPr>
        <w:pPrChange w:id="2654" w:author="mananarora1571@gmail.com" w:date="2021-05-30T15:12:00Z">
          <w:pPr/>
        </w:pPrChange>
      </w:pPr>
      <w:r w:rsidRPr="00DE39BA">
        <w:rPr>
          <w:rFonts w:eastAsia="Calibri"/>
          <w:bCs/>
          <w:szCs w:val="24"/>
          <w:lang w:val="en-IN"/>
        </w:rPr>
        <w:t>Future&lt;void&gt; initServices() async {</w:t>
      </w:r>
    </w:p>
    <w:p w14:paraId="27C965A0" w14:textId="77777777" w:rsidR="00947DCB" w:rsidRPr="00DE39BA" w:rsidRDefault="00947DCB" w:rsidP="00F535CA">
      <w:pPr>
        <w:widowControl w:val="0"/>
        <w:rPr>
          <w:rFonts w:eastAsia="Calibri"/>
          <w:bCs/>
          <w:szCs w:val="24"/>
          <w:lang w:val="en-IN"/>
        </w:rPr>
        <w:pPrChange w:id="2655" w:author="mananarora1571@gmail.com" w:date="2021-05-30T15:12:00Z">
          <w:pPr/>
        </w:pPrChange>
      </w:pPr>
      <w:r w:rsidRPr="00DE39BA">
        <w:rPr>
          <w:rFonts w:eastAsia="Calibri"/>
          <w:bCs/>
          <w:szCs w:val="24"/>
          <w:lang w:val="en-IN"/>
        </w:rPr>
        <w:t xml:space="preserve">  await Get.putAsync(() =&gt; StorageService().initialize());</w:t>
      </w:r>
    </w:p>
    <w:p w14:paraId="744C66D7" w14:textId="77777777" w:rsidR="00947DCB" w:rsidRPr="00DE39BA" w:rsidRDefault="00947DCB" w:rsidP="00F535CA">
      <w:pPr>
        <w:widowControl w:val="0"/>
        <w:rPr>
          <w:rFonts w:eastAsia="Calibri"/>
          <w:bCs/>
          <w:szCs w:val="24"/>
          <w:lang w:val="en-IN"/>
        </w:rPr>
        <w:pPrChange w:id="2656" w:author="mananarora1571@gmail.com" w:date="2021-05-30T15:12:00Z">
          <w:pPr/>
        </w:pPrChange>
      </w:pPr>
      <w:r w:rsidRPr="00DE39BA">
        <w:rPr>
          <w:rFonts w:eastAsia="Calibri"/>
          <w:bCs/>
          <w:szCs w:val="24"/>
          <w:lang w:val="en-IN"/>
        </w:rPr>
        <w:t xml:space="preserve">  Get.put(ApiService());</w:t>
      </w:r>
    </w:p>
    <w:p w14:paraId="6A1FA9C8" w14:textId="00CA05C4" w:rsidR="00947DCB" w:rsidRPr="00DE39BA" w:rsidRDefault="00947DCB" w:rsidP="00F535CA">
      <w:pPr>
        <w:widowControl w:val="0"/>
        <w:rPr>
          <w:rFonts w:eastAsia="Calibri"/>
          <w:bCs/>
          <w:szCs w:val="24"/>
          <w:lang w:val="en-IN"/>
        </w:rPr>
        <w:pPrChange w:id="2657" w:author="mananarora1571@gmail.com" w:date="2021-05-30T15:12:00Z">
          <w:pPr/>
        </w:pPrChange>
      </w:pPr>
      <w:r w:rsidRPr="00DE39BA">
        <w:rPr>
          <w:rFonts w:eastAsia="Calibri"/>
          <w:bCs/>
          <w:szCs w:val="24"/>
          <w:lang w:val="en-IN"/>
        </w:rPr>
        <w:t>}</w:t>
      </w:r>
    </w:p>
    <w:p w14:paraId="614BDAE9" w14:textId="56C9C27D" w:rsidR="00947DCB" w:rsidRPr="00DE39BA" w:rsidRDefault="00947DCB" w:rsidP="00F535CA">
      <w:pPr>
        <w:widowControl w:val="0"/>
        <w:rPr>
          <w:rFonts w:eastAsia="Calibri"/>
          <w:bCs/>
          <w:szCs w:val="24"/>
          <w:lang w:val="en-IN"/>
        </w:rPr>
        <w:pPrChange w:id="2658" w:author="mananarora1571@gmail.com" w:date="2021-05-30T15:12:00Z">
          <w:pPr/>
        </w:pPrChange>
      </w:pPr>
    </w:p>
    <w:p w14:paraId="15370CDB" w14:textId="6C8F314E" w:rsidR="00947DCB" w:rsidRPr="00DE39BA" w:rsidRDefault="00AA4CB4" w:rsidP="00F535CA">
      <w:pPr>
        <w:widowControl w:val="0"/>
        <w:rPr>
          <w:rFonts w:eastAsia="Calibri"/>
          <w:b/>
          <w:szCs w:val="24"/>
          <w:u w:val="single"/>
          <w:lang w:val="en-IN"/>
        </w:rPr>
        <w:pPrChange w:id="2659" w:author="mananarora1571@gmail.com" w:date="2021-05-30T15:12:00Z">
          <w:pPr/>
        </w:pPrChange>
      </w:pPr>
      <w:r w:rsidRPr="00DE39BA">
        <w:rPr>
          <w:rFonts w:eastAsia="Calibri"/>
          <w:b/>
          <w:szCs w:val="24"/>
          <w:u w:val="single"/>
          <w:lang w:val="en-IN"/>
        </w:rPr>
        <w:t>STORAGE_SERVICE.DART</w:t>
      </w:r>
    </w:p>
    <w:p w14:paraId="2E9270EE" w14:textId="77777777" w:rsidR="00947DCB" w:rsidRPr="00DE39BA" w:rsidRDefault="00947DCB" w:rsidP="00F535CA">
      <w:pPr>
        <w:widowControl w:val="0"/>
        <w:rPr>
          <w:rFonts w:eastAsia="Calibri"/>
          <w:bCs/>
          <w:szCs w:val="24"/>
          <w:lang w:val="en-IN"/>
        </w:rPr>
        <w:pPrChange w:id="2660" w:author="mananarora1571@gmail.com" w:date="2021-05-30T15:12:00Z">
          <w:pPr/>
        </w:pPrChange>
      </w:pPr>
      <w:r w:rsidRPr="00DE39BA">
        <w:rPr>
          <w:rFonts w:eastAsia="Calibri"/>
          <w:bCs/>
          <w:szCs w:val="24"/>
          <w:lang w:val="en-IN"/>
        </w:rPr>
        <w:t>import 'package:get/get.dart';</w:t>
      </w:r>
    </w:p>
    <w:p w14:paraId="430320AB" w14:textId="77777777" w:rsidR="00947DCB" w:rsidRPr="00DE39BA" w:rsidRDefault="00947DCB" w:rsidP="00F535CA">
      <w:pPr>
        <w:widowControl w:val="0"/>
        <w:rPr>
          <w:rFonts w:eastAsia="Calibri"/>
          <w:bCs/>
          <w:szCs w:val="24"/>
          <w:lang w:val="en-IN"/>
        </w:rPr>
        <w:pPrChange w:id="2661" w:author="mananarora1571@gmail.com" w:date="2021-05-30T15:12:00Z">
          <w:pPr/>
        </w:pPrChange>
      </w:pPr>
      <w:r w:rsidRPr="00DE39BA">
        <w:rPr>
          <w:rFonts w:eastAsia="Calibri"/>
          <w:bCs/>
          <w:szCs w:val="24"/>
          <w:lang w:val="en-IN"/>
        </w:rPr>
        <w:t>import 'package:get_storage/get_storage.dart';</w:t>
      </w:r>
    </w:p>
    <w:p w14:paraId="6A092187" w14:textId="77777777" w:rsidR="00947DCB" w:rsidRPr="00DE39BA" w:rsidRDefault="00947DCB" w:rsidP="00F535CA">
      <w:pPr>
        <w:widowControl w:val="0"/>
        <w:rPr>
          <w:rFonts w:eastAsia="Calibri"/>
          <w:bCs/>
          <w:szCs w:val="24"/>
          <w:lang w:val="en-IN"/>
        </w:rPr>
        <w:pPrChange w:id="2662" w:author="mananarora1571@gmail.com" w:date="2021-05-30T15:12:00Z">
          <w:pPr/>
        </w:pPrChange>
      </w:pPr>
    </w:p>
    <w:p w14:paraId="7B5816F9" w14:textId="77777777" w:rsidR="00947DCB" w:rsidRPr="00DE39BA" w:rsidRDefault="00947DCB" w:rsidP="00F535CA">
      <w:pPr>
        <w:widowControl w:val="0"/>
        <w:rPr>
          <w:rFonts w:eastAsia="Calibri"/>
          <w:bCs/>
          <w:szCs w:val="24"/>
          <w:lang w:val="en-IN"/>
        </w:rPr>
        <w:pPrChange w:id="2663" w:author="mananarora1571@gmail.com" w:date="2021-05-30T15:12:00Z">
          <w:pPr/>
        </w:pPrChange>
      </w:pPr>
      <w:r w:rsidRPr="00DE39BA">
        <w:rPr>
          <w:rFonts w:eastAsia="Calibri"/>
          <w:bCs/>
          <w:szCs w:val="24"/>
          <w:lang w:val="en-IN"/>
        </w:rPr>
        <w:t>class StorageService extends GetxService {</w:t>
      </w:r>
    </w:p>
    <w:p w14:paraId="7D7653FA" w14:textId="77777777" w:rsidR="00947DCB" w:rsidRPr="00DE39BA" w:rsidRDefault="00947DCB" w:rsidP="00F535CA">
      <w:pPr>
        <w:widowControl w:val="0"/>
        <w:rPr>
          <w:rFonts w:eastAsia="Calibri"/>
          <w:bCs/>
          <w:szCs w:val="24"/>
          <w:lang w:val="en-IN"/>
        </w:rPr>
        <w:pPrChange w:id="2664" w:author="mananarora1571@gmail.com" w:date="2021-05-30T15:12:00Z">
          <w:pPr/>
        </w:pPrChange>
      </w:pPr>
      <w:r w:rsidRPr="00DE39BA">
        <w:rPr>
          <w:rFonts w:eastAsia="Calibri"/>
          <w:bCs/>
          <w:szCs w:val="24"/>
          <w:lang w:val="en-IN"/>
        </w:rPr>
        <w:t xml:space="preserve">  StorageService get instance =&gt; Get.find();</w:t>
      </w:r>
    </w:p>
    <w:p w14:paraId="3F809209" w14:textId="77777777" w:rsidR="00947DCB" w:rsidRPr="00DE39BA" w:rsidRDefault="00947DCB" w:rsidP="00F535CA">
      <w:pPr>
        <w:widowControl w:val="0"/>
        <w:rPr>
          <w:rFonts w:eastAsia="Calibri"/>
          <w:bCs/>
          <w:szCs w:val="24"/>
          <w:lang w:val="en-IN"/>
        </w:rPr>
        <w:pPrChange w:id="2665" w:author="mananarora1571@gmail.com" w:date="2021-05-30T15:12:00Z">
          <w:pPr/>
        </w:pPrChange>
      </w:pPr>
      <w:r w:rsidRPr="00DE39BA">
        <w:rPr>
          <w:rFonts w:eastAsia="Calibri"/>
          <w:bCs/>
          <w:szCs w:val="24"/>
          <w:lang w:val="en-IN"/>
        </w:rPr>
        <w:t xml:space="preserve">  GetStorage box;</w:t>
      </w:r>
    </w:p>
    <w:p w14:paraId="426F329E" w14:textId="77777777" w:rsidR="00947DCB" w:rsidRPr="00DE39BA" w:rsidRDefault="00947DCB" w:rsidP="00F535CA">
      <w:pPr>
        <w:widowControl w:val="0"/>
        <w:rPr>
          <w:rFonts w:eastAsia="Calibri"/>
          <w:bCs/>
          <w:szCs w:val="24"/>
          <w:lang w:val="en-IN"/>
        </w:rPr>
        <w:pPrChange w:id="2666" w:author="mananarora1571@gmail.com" w:date="2021-05-30T15:12:00Z">
          <w:pPr/>
        </w:pPrChange>
      </w:pPr>
    </w:p>
    <w:p w14:paraId="3EF5BEF3" w14:textId="77777777" w:rsidR="00947DCB" w:rsidRPr="00DE39BA" w:rsidRDefault="00947DCB" w:rsidP="00F535CA">
      <w:pPr>
        <w:widowControl w:val="0"/>
        <w:rPr>
          <w:rFonts w:eastAsia="Calibri"/>
          <w:bCs/>
          <w:szCs w:val="24"/>
          <w:lang w:val="en-IN"/>
        </w:rPr>
        <w:pPrChange w:id="2667" w:author="mananarora1571@gmail.com" w:date="2021-05-30T15:12:00Z">
          <w:pPr/>
        </w:pPrChange>
      </w:pPr>
      <w:r w:rsidRPr="00DE39BA">
        <w:rPr>
          <w:rFonts w:eastAsia="Calibri"/>
          <w:bCs/>
          <w:szCs w:val="24"/>
          <w:lang w:val="en-IN"/>
        </w:rPr>
        <w:t xml:space="preserve">  Future&lt;StorageService&gt; initialize() async {</w:t>
      </w:r>
    </w:p>
    <w:p w14:paraId="74AB4B2A" w14:textId="77777777" w:rsidR="00947DCB" w:rsidRPr="00DE39BA" w:rsidRDefault="00947DCB" w:rsidP="00F535CA">
      <w:pPr>
        <w:widowControl w:val="0"/>
        <w:rPr>
          <w:rFonts w:eastAsia="Calibri"/>
          <w:bCs/>
          <w:szCs w:val="24"/>
          <w:lang w:val="en-IN"/>
        </w:rPr>
        <w:pPrChange w:id="2668" w:author="mananarora1571@gmail.com" w:date="2021-05-30T15:12:00Z">
          <w:pPr/>
        </w:pPrChange>
      </w:pPr>
      <w:r w:rsidRPr="00DE39BA">
        <w:rPr>
          <w:rFonts w:eastAsia="Calibri"/>
          <w:bCs/>
          <w:szCs w:val="24"/>
          <w:lang w:val="en-IN"/>
        </w:rPr>
        <w:t xml:space="preserve">    await GetStorage.init();</w:t>
      </w:r>
    </w:p>
    <w:p w14:paraId="6A6F70C2" w14:textId="77777777" w:rsidR="00947DCB" w:rsidRPr="00DE39BA" w:rsidRDefault="00947DCB" w:rsidP="00F535CA">
      <w:pPr>
        <w:widowControl w:val="0"/>
        <w:rPr>
          <w:rFonts w:eastAsia="Calibri"/>
          <w:bCs/>
          <w:szCs w:val="24"/>
          <w:lang w:val="en-IN"/>
        </w:rPr>
        <w:pPrChange w:id="2669" w:author="mananarora1571@gmail.com" w:date="2021-05-30T15:12:00Z">
          <w:pPr/>
        </w:pPrChange>
      </w:pPr>
      <w:r w:rsidRPr="00DE39BA">
        <w:rPr>
          <w:rFonts w:eastAsia="Calibri"/>
          <w:bCs/>
          <w:szCs w:val="24"/>
          <w:lang w:val="en-IN"/>
        </w:rPr>
        <w:t xml:space="preserve">    box = GetStorage();</w:t>
      </w:r>
    </w:p>
    <w:p w14:paraId="5045AEE6" w14:textId="77777777" w:rsidR="00947DCB" w:rsidRPr="00DE39BA" w:rsidRDefault="00947DCB" w:rsidP="00F535CA">
      <w:pPr>
        <w:widowControl w:val="0"/>
        <w:rPr>
          <w:rFonts w:eastAsia="Calibri"/>
          <w:bCs/>
          <w:szCs w:val="24"/>
          <w:lang w:val="en-IN"/>
        </w:rPr>
        <w:pPrChange w:id="2670" w:author="mananarora1571@gmail.com" w:date="2021-05-30T15:12:00Z">
          <w:pPr/>
        </w:pPrChange>
      </w:pPr>
      <w:r w:rsidRPr="00DE39BA">
        <w:rPr>
          <w:rFonts w:eastAsia="Calibri"/>
          <w:bCs/>
          <w:szCs w:val="24"/>
          <w:lang w:val="en-IN"/>
        </w:rPr>
        <w:t xml:space="preserve">    return this;</w:t>
      </w:r>
    </w:p>
    <w:p w14:paraId="1C538107" w14:textId="77777777" w:rsidR="00947DCB" w:rsidRPr="00DE39BA" w:rsidRDefault="00947DCB" w:rsidP="00F535CA">
      <w:pPr>
        <w:widowControl w:val="0"/>
        <w:rPr>
          <w:rFonts w:eastAsia="Calibri"/>
          <w:bCs/>
          <w:szCs w:val="24"/>
          <w:lang w:val="en-IN"/>
        </w:rPr>
        <w:pPrChange w:id="2671" w:author="mananarora1571@gmail.com" w:date="2021-05-30T15:12:00Z">
          <w:pPr/>
        </w:pPrChange>
      </w:pPr>
      <w:r w:rsidRPr="00DE39BA">
        <w:rPr>
          <w:rFonts w:eastAsia="Calibri"/>
          <w:bCs/>
          <w:szCs w:val="24"/>
          <w:lang w:val="en-IN"/>
        </w:rPr>
        <w:t xml:space="preserve">  }</w:t>
      </w:r>
    </w:p>
    <w:p w14:paraId="4A89AA5B" w14:textId="77777777" w:rsidR="00947DCB" w:rsidRPr="00DE39BA" w:rsidRDefault="00947DCB" w:rsidP="00F535CA">
      <w:pPr>
        <w:widowControl w:val="0"/>
        <w:rPr>
          <w:rFonts w:eastAsia="Calibri"/>
          <w:bCs/>
          <w:szCs w:val="24"/>
          <w:lang w:val="en-IN"/>
        </w:rPr>
        <w:pPrChange w:id="2672" w:author="mananarora1571@gmail.com" w:date="2021-05-30T15:12:00Z">
          <w:pPr/>
        </w:pPrChange>
      </w:pPr>
    </w:p>
    <w:p w14:paraId="1E594378" w14:textId="77777777" w:rsidR="00947DCB" w:rsidRPr="00DE39BA" w:rsidRDefault="00947DCB" w:rsidP="00F535CA">
      <w:pPr>
        <w:widowControl w:val="0"/>
        <w:rPr>
          <w:rFonts w:eastAsia="Calibri"/>
          <w:bCs/>
          <w:szCs w:val="24"/>
          <w:lang w:val="en-IN"/>
        </w:rPr>
        <w:pPrChange w:id="2673" w:author="mananarora1571@gmail.com" w:date="2021-05-30T15:12:00Z">
          <w:pPr/>
        </w:pPrChange>
      </w:pPr>
      <w:r w:rsidRPr="00DE39BA">
        <w:rPr>
          <w:rFonts w:eastAsia="Calibri"/>
          <w:bCs/>
          <w:szCs w:val="24"/>
          <w:lang w:val="en-IN"/>
        </w:rPr>
        <w:t xml:space="preserve">  //  GetStorage storageBox() {</w:t>
      </w:r>
    </w:p>
    <w:p w14:paraId="617E2756" w14:textId="77777777" w:rsidR="00947DCB" w:rsidRPr="00DE39BA" w:rsidRDefault="00947DCB" w:rsidP="00F535CA">
      <w:pPr>
        <w:widowControl w:val="0"/>
        <w:rPr>
          <w:rFonts w:eastAsia="Calibri"/>
          <w:bCs/>
          <w:szCs w:val="24"/>
          <w:lang w:val="en-IN"/>
        </w:rPr>
        <w:pPrChange w:id="2674" w:author="mananarora1571@gmail.com" w:date="2021-05-30T15:12:00Z">
          <w:pPr/>
        </w:pPrChange>
      </w:pPr>
      <w:r w:rsidRPr="00DE39BA">
        <w:rPr>
          <w:rFonts w:eastAsia="Calibri"/>
          <w:bCs/>
          <w:szCs w:val="24"/>
          <w:lang w:val="en-IN"/>
        </w:rPr>
        <w:t xml:space="preserve">  //   final GetStorage box = GetStorage();</w:t>
      </w:r>
    </w:p>
    <w:p w14:paraId="3FB7F8CA" w14:textId="77777777" w:rsidR="00947DCB" w:rsidRPr="00DE39BA" w:rsidRDefault="00947DCB" w:rsidP="00F535CA">
      <w:pPr>
        <w:widowControl w:val="0"/>
        <w:rPr>
          <w:rFonts w:eastAsia="Calibri"/>
          <w:bCs/>
          <w:szCs w:val="24"/>
          <w:lang w:val="en-IN"/>
        </w:rPr>
        <w:pPrChange w:id="2675" w:author="mananarora1571@gmail.com" w:date="2021-05-30T15:12:00Z">
          <w:pPr/>
        </w:pPrChange>
      </w:pPr>
      <w:r w:rsidRPr="00DE39BA">
        <w:rPr>
          <w:rFonts w:eastAsia="Calibri"/>
          <w:bCs/>
          <w:szCs w:val="24"/>
          <w:lang w:val="en-IN"/>
        </w:rPr>
        <w:lastRenderedPageBreak/>
        <w:t xml:space="preserve">  //   return box;</w:t>
      </w:r>
    </w:p>
    <w:p w14:paraId="0FD04277" w14:textId="77777777" w:rsidR="00947DCB" w:rsidRPr="00DE39BA" w:rsidRDefault="00947DCB" w:rsidP="00F535CA">
      <w:pPr>
        <w:widowControl w:val="0"/>
        <w:rPr>
          <w:rFonts w:eastAsia="Calibri"/>
          <w:bCs/>
          <w:szCs w:val="24"/>
          <w:lang w:val="en-IN"/>
        </w:rPr>
        <w:pPrChange w:id="2676" w:author="mananarora1571@gmail.com" w:date="2021-05-30T15:12:00Z">
          <w:pPr/>
        </w:pPrChange>
      </w:pPr>
      <w:r w:rsidRPr="00DE39BA">
        <w:rPr>
          <w:rFonts w:eastAsia="Calibri"/>
          <w:bCs/>
          <w:szCs w:val="24"/>
          <w:lang w:val="en-IN"/>
        </w:rPr>
        <w:t xml:space="preserve">  // }</w:t>
      </w:r>
    </w:p>
    <w:p w14:paraId="010F3839" w14:textId="3FEC9848" w:rsidR="001D2111" w:rsidRPr="00DE39BA" w:rsidRDefault="00947DCB" w:rsidP="00F535CA">
      <w:pPr>
        <w:widowControl w:val="0"/>
        <w:rPr>
          <w:rFonts w:eastAsia="Calibri"/>
          <w:bCs/>
          <w:szCs w:val="24"/>
          <w:lang w:val="en-IN"/>
        </w:rPr>
        <w:pPrChange w:id="2677" w:author="mananarora1571@gmail.com" w:date="2021-05-30T15:12:00Z">
          <w:pPr/>
        </w:pPrChange>
      </w:pPr>
      <w:r w:rsidRPr="00DE39BA">
        <w:rPr>
          <w:rFonts w:eastAsia="Calibri"/>
          <w:bCs/>
          <w:szCs w:val="24"/>
          <w:lang w:val="en-IN"/>
        </w:rPr>
        <w:t>}</w:t>
      </w:r>
    </w:p>
    <w:p w14:paraId="0A4D2348" w14:textId="27884D78" w:rsidR="00947DCB" w:rsidRPr="00DE39BA" w:rsidRDefault="00947DCB" w:rsidP="00F535CA">
      <w:pPr>
        <w:widowControl w:val="0"/>
        <w:rPr>
          <w:rFonts w:eastAsia="Calibri"/>
          <w:bCs/>
          <w:szCs w:val="24"/>
          <w:lang w:val="en-IN"/>
        </w:rPr>
        <w:pPrChange w:id="2678" w:author="mananarora1571@gmail.com" w:date="2021-05-30T15:12:00Z">
          <w:pPr/>
        </w:pPrChange>
      </w:pPr>
    </w:p>
    <w:p w14:paraId="3310CF09" w14:textId="26E348F7" w:rsidR="001F12BE" w:rsidRPr="00DE39BA" w:rsidRDefault="001F12BE" w:rsidP="00F535CA">
      <w:pPr>
        <w:widowControl w:val="0"/>
        <w:rPr>
          <w:rFonts w:eastAsia="Calibri"/>
          <w:bCs/>
          <w:szCs w:val="24"/>
          <w:lang w:val="en-IN"/>
        </w:rPr>
        <w:pPrChange w:id="2679" w:author="mananarora1571@gmail.com" w:date="2021-05-30T15:12:00Z">
          <w:pPr/>
        </w:pPrChange>
      </w:pPr>
    </w:p>
    <w:p w14:paraId="7872E426" w14:textId="3727E17E" w:rsidR="001F12BE" w:rsidRPr="00DE39BA" w:rsidRDefault="001F12BE" w:rsidP="00F535CA">
      <w:pPr>
        <w:widowControl w:val="0"/>
        <w:rPr>
          <w:rFonts w:eastAsia="Calibri"/>
          <w:b/>
          <w:sz w:val="32"/>
          <w:szCs w:val="32"/>
          <w:u w:val="single"/>
          <w:lang w:val="en-IN"/>
        </w:rPr>
        <w:pPrChange w:id="2680" w:author="mananarora1571@gmail.com" w:date="2021-05-30T15:12:00Z">
          <w:pPr/>
        </w:pPrChange>
      </w:pPr>
      <w:r w:rsidRPr="00DE39BA">
        <w:rPr>
          <w:rFonts w:eastAsia="Calibri"/>
          <w:b/>
          <w:sz w:val="32"/>
          <w:szCs w:val="32"/>
          <w:u w:val="single"/>
          <w:lang w:val="en-IN"/>
        </w:rPr>
        <w:t>SERVER SIDE CODE</w:t>
      </w:r>
    </w:p>
    <w:p w14:paraId="10026E6D" w14:textId="4853024C" w:rsidR="001F12BE" w:rsidRPr="00DE39BA" w:rsidRDefault="001F12BE" w:rsidP="00F535CA">
      <w:pPr>
        <w:widowControl w:val="0"/>
        <w:rPr>
          <w:rFonts w:eastAsia="Calibri"/>
          <w:b/>
          <w:sz w:val="32"/>
          <w:szCs w:val="32"/>
          <w:u w:val="single"/>
          <w:lang w:val="en-IN"/>
        </w:rPr>
        <w:pPrChange w:id="2681" w:author="mananarora1571@gmail.com" w:date="2021-05-30T15:12:00Z">
          <w:pPr/>
        </w:pPrChange>
      </w:pPr>
    </w:p>
    <w:p w14:paraId="338BE804" w14:textId="4D3D5AE8" w:rsidR="001F12BE" w:rsidRPr="00DE39BA" w:rsidRDefault="001F12BE" w:rsidP="00F535CA">
      <w:pPr>
        <w:widowControl w:val="0"/>
        <w:jc w:val="center"/>
        <w:rPr>
          <w:rFonts w:eastAsia="Calibri"/>
          <w:b/>
          <w:sz w:val="32"/>
          <w:szCs w:val="32"/>
          <w:u w:val="single"/>
          <w:lang w:val="en-IN"/>
        </w:rPr>
        <w:pPrChange w:id="2682" w:author="mananarora1571@gmail.com" w:date="2021-05-30T15:12:00Z">
          <w:pPr>
            <w:jc w:val="center"/>
          </w:pPr>
        </w:pPrChange>
      </w:pPr>
      <w:r w:rsidRPr="00DE39BA">
        <w:rPr>
          <w:rFonts w:eastAsia="Calibri"/>
          <w:b/>
          <w:noProof/>
          <w:sz w:val="32"/>
          <w:szCs w:val="32"/>
          <w:u w:val="single"/>
          <w:lang w:val="en-IN" w:eastAsia="en-IN"/>
        </w:rPr>
        <w:drawing>
          <wp:inline distT="0" distB="0" distL="0" distR="0" wp14:anchorId="121CD0EC" wp14:editId="7687A7CD">
            <wp:extent cx="3210373" cy="487748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0373" cy="4877481"/>
                    </a:xfrm>
                    <a:prstGeom prst="rect">
                      <a:avLst/>
                    </a:prstGeom>
                  </pic:spPr>
                </pic:pic>
              </a:graphicData>
            </a:graphic>
          </wp:inline>
        </w:drawing>
      </w:r>
    </w:p>
    <w:p w14:paraId="75948018" w14:textId="27AFDBCC" w:rsidR="0056445B" w:rsidRPr="0056445B" w:rsidRDefault="0056445B" w:rsidP="00F535CA">
      <w:pPr>
        <w:pStyle w:val="Caption"/>
        <w:widowControl w:val="0"/>
        <w:jc w:val="center"/>
        <w:rPr>
          <w:b/>
          <w:i w:val="0"/>
          <w:color w:val="auto"/>
          <w:sz w:val="24"/>
          <w:szCs w:val="24"/>
        </w:rPr>
        <w:pPrChange w:id="2683" w:author="mananarora1571@gmail.com" w:date="2021-05-30T15:12:00Z">
          <w:pPr>
            <w:pStyle w:val="Caption"/>
            <w:jc w:val="center"/>
          </w:pPr>
        </w:pPrChange>
      </w:pPr>
      <w:r w:rsidRPr="0056445B">
        <w:rPr>
          <w:b/>
          <w:i w:val="0"/>
          <w:color w:val="auto"/>
          <w:sz w:val="24"/>
          <w:szCs w:val="24"/>
        </w:rPr>
        <w:t>Fig</w:t>
      </w:r>
      <w:r w:rsidR="00C27AB6">
        <w:rPr>
          <w:b/>
          <w:i w:val="0"/>
          <w:color w:val="auto"/>
          <w:sz w:val="24"/>
          <w:szCs w:val="24"/>
        </w:rPr>
        <w:t xml:space="preserve"> 7.1</w:t>
      </w:r>
      <w:ins w:id="2684" w:author="abhay mendiratta" w:date="2021-05-21T21:48:00Z">
        <w:r w:rsidR="004D55D9">
          <w:rPr>
            <w:b/>
            <w:i w:val="0"/>
            <w:color w:val="auto"/>
            <w:sz w:val="24"/>
            <w:szCs w:val="24"/>
          </w:rPr>
          <w:t>5</w:t>
        </w:r>
      </w:ins>
      <w:ins w:id="2685" w:author="Pranav Taneja" w:date="2021-05-18T23:38:00Z">
        <w:del w:id="2686" w:author="abhay mendiratta" w:date="2021-05-21T21:48:00Z">
          <w:r w:rsidR="005F6557" w:rsidDel="004D55D9">
            <w:rPr>
              <w:b/>
              <w:i w:val="0"/>
              <w:color w:val="auto"/>
              <w:sz w:val="24"/>
              <w:szCs w:val="24"/>
            </w:rPr>
            <w:delText>4</w:delText>
          </w:r>
        </w:del>
      </w:ins>
      <w:del w:id="2687" w:author="Pranav Taneja" w:date="2021-05-18T23:38:00Z">
        <w:r w:rsidR="00706C01" w:rsidDel="005F6557">
          <w:rPr>
            <w:b/>
            <w:i w:val="0"/>
            <w:color w:val="auto"/>
            <w:sz w:val="24"/>
            <w:szCs w:val="24"/>
          </w:rPr>
          <w:delText>2</w:delText>
        </w:r>
      </w:del>
      <w:r w:rsidRPr="0056445B">
        <w:rPr>
          <w:b/>
          <w:i w:val="0"/>
          <w:color w:val="auto"/>
          <w:sz w:val="24"/>
          <w:szCs w:val="24"/>
        </w:rPr>
        <w:t xml:space="preserve">: </w:t>
      </w:r>
      <w:r>
        <w:rPr>
          <w:b/>
          <w:i w:val="0"/>
          <w:color w:val="auto"/>
          <w:sz w:val="24"/>
          <w:szCs w:val="24"/>
        </w:rPr>
        <w:t>Server</w:t>
      </w:r>
      <w:r w:rsidRPr="0056445B">
        <w:rPr>
          <w:b/>
          <w:i w:val="0"/>
          <w:color w:val="auto"/>
          <w:sz w:val="24"/>
          <w:szCs w:val="24"/>
        </w:rPr>
        <w:t xml:space="preserve"> Folder Layout</w:t>
      </w:r>
    </w:p>
    <w:p w14:paraId="23CFCA66" w14:textId="77777777" w:rsidR="0056445B" w:rsidRPr="00DE39BA" w:rsidRDefault="0056445B" w:rsidP="00F535CA">
      <w:pPr>
        <w:widowControl w:val="0"/>
        <w:jc w:val="center"/>
        <w:rPr>
          <w:rFonts w:eastAsia="Calibri"/>
          <w:b/>
          <w:sz w:val="20"/>
          <w:szCs w:val="20"/>
          <w:lang w:val="en-IN"/>
        </w:rPr>
        <w:pPrChange w:id="2688" w:author="mananarora1571@gmail.com" w:date="2021-05-30T15:12:00Z">
          <w:pPr>
            <w:jc w:val="center"/>
          </w:pPr>
        </w:pPrChange>
      </w:pPr>
    </w:p>
    <w:p w14:paraId="5D2D6414" w14:textId="79692A4F" w:rsidR="0027038B" w:rsidRPr="00DE39BA" w:rsidRDefault="0027038B" w:rsidP="00F535CA">
      <w:pPr>
        <w:widowControl w:val="0"/>
        <w:rPr>
          <w:rFonts w:eastAsia="Calibri"/>
          <w:b/>
          <w:szCs w:val="24"/>
          <w:lang w:val="en-IN"/>
        </w:rPr>
        <w:pPrChange w:id="2689" w:author="mananarora1571@gmail.com" w:date="2021-05-30T15:12:00Z">
          <w:pPr/>
        </w:pPrChange>
      </w:pPr>
    </w:p>
    <w:p w14:paraId="528910A9" w14:textId="520764F0" w:rsidR="001F12BE" w:rsidRPr="00DE39BA" w:rsidRDefault="001F12BE" w:rsidP="00F535CA">
      <w:pPr>
        <w:widowControl w:val="0"/>
        <w:rPr>
          <w:rFonts w:eastAsia="Calibri"/>
          <w:b/>
          <w:szCs w:val="24"/>
          <w:lang w:val="en-IN"/>
        </w:rPr>
        <w:pPrChange w:id="2690" w:author="mananarora1571@gmail.com" w:date="2021-05-30T15:12:00Z">
          <w:pPr/>
        </w:pPrChange>
      </w:pPr>
      <w:r w:rsidRPr="00DE39BA">
        <w:rPr>
          <w:rFonts w:eastAsia="Calibri"/>
          <w:b/>
          <w:szCs w:val="24"/>
          <w:lang w:val="en-IN"/>
        </w:rPr>
        <w:t>DOCKER-COMPOSE.YML</w:t>
      </w:r>
    </w:p>
    <w:p w14:paraId="0C6EB859" w14:textId="77777777" w:rsidR="001F12BE" w:rsidRPr="00DE39BA" w:rsidRDefault="001F12BE" w:rsidP="00F535CA">
      <w:pPr>
        <w:widowControl w:val="0"/>
        <w:rPr>
          <w:rFonts w:eastAsia="Calibri"/>
          <w:bCs/>
          <w:szCs w:val="24"/>
          <w:lang w:val="en-IN"/>
        </w:rPr>
        <w:pPrChange w:id="2691" w:author="mananarora1571@gmail.com" w:date="2021-05-30T15:12:00Z">
          <w:pPr/>
        </w:pPrChange>
      </w:pPr>
      <w:r w:rsidRPr="00DE39BA">
        <w:rPr>
          <w:rFonts w:eastAsia="Calibri"/>
          <w:bCs/>
          <w:szCs w:val="24"/>
          <w:lang w:val="en-IN"/>
        </w:rPr>
        <w:t>version: '3'</w:t>
      </w:r>
    </w:p>
    <w:p w14:paraId="0EA2EC4D" w14:textId="77777777" w:rsidR="001F12BE" w:rsidRPr="00DE39BA" w:rsidRDefault="001F12BE" w:rsidP="00F535CA">
      <w:pPr>
        <w:widowControl w:val="0"/>
        <w:rPr>
          <w:rFonts w:eastAsia="Calibri"/>
          <w:bCs/>
          <w:szCs w:val="24"/>
          <w:lang w:val="en-IN"/>
        </w:rPr>
        <w:pPrChange w:id="2692" w:author="mananarora1571@gmail.com" w:date="2021-05-30T15:12:00Z">
          <w:pPr/>
        </w:pPrChange>
      </w:pPr>
    </w:p>
    <w:p w14:paraId="1B5001C5" w14:textId="77777777" w:rsidR="001F12BE" w:rsidRPr="00DE39BA" w:rsidRDefault="001F12BE" w:rsidP="00F535CA">
      <w:pPr>
        <w:widowControl w:val="0"/>
        <w:rPr>
          <w:rFonts w:eastAsia="Calibri"/>
          <w:bCs/>
          <w:szCs w:val="24"/>
          <w:lang w:val="en-IN"/>
        </w:rPr>
        <w:pPrChange w:id="2693" w:author="mananarora1571@gmail.com" w:date="2021-05-30T15:12:00Z">
          <w:pPr/>
        </w:pPrChange>
      </w:pPr>
      <w:r w:rsidRPr="00DE39BA">
        <w:rPr>
          <w:rFonts w:eastAsia="Calibri"/>
          <w:bCs/>
          <w:szCs w:val="24"/>
          <w:lang w:val="en-IN"/>
        </w:rPr>
        <w:t>services:</w:t>
      </w:r>
    </w:p>
    <w:p w14:paraId="67609418" w14:textId="77777777" w:rsidR="001F12BE" w:rsidRPr="00DE39BA" w:rsidRDefault="001F12BE" w:rsidP="00F535CA">
      <w:pPr>
        <w:widowControl w:val="0"/>
        <w:rPr>
          <w:rFonts w:eastAsia="Calibri"/>
          <w:bCs/>
          <w:szCs w:val="24"/>
          <w:lang w:val="en-IN"/>
        </w:rPr>
        <w:pPrChange w:id="2694" w:author="mananarora1571@gmail.com" w:date="2021-05-30T15:12:00Z">
          <w:pPr/>
        </w:pPrChange>
      </w:pPr>
      <w:r w:rsidRPr="00DE39BA">
        <w:rPr>
          <w:rFonts w:eastAsia="Calibri"/>
          <w:bCs/>
          <w:szCs w:val="24"/>
          <w:lang w:val="en-IN"/>
        </w:rPr>
        <w:t xml:space="preserve">    zookeeper:</w:t>
      </w:r>
    </w:p>
    <w:p w14:paraId="7F1E3907" w14:textId="77777777" w:rsidR="001F12BE" w:rsidRPr="00DE39BA" w:rsidRDefault="001F12BE" w:rsidP="00F535CA">
      <w:pPr>
        <w:widowControl w:val="0"/>
        <w:rPr>
          <w:rFonts w:eastAsia="Calibri"/>
          <w:bCs/>
          <w:szCs w:val="24"/>
          <w:lang w:val="en-IN"/>
        </w:rPr>
        <w:pPrChange w:id="2695" w:author="mananarora1571@gmail.com" w:date="2021-05-30T15:12:00Z">
          <w:pPr/>
        </w:pPrChange>
      </w:pPr>
      <w:r w:rsidRPr="00DE39BA">
        <w:rPr>
          <w:rFonts w:eastAsia="Calibri"/>
          <w:bCs/>
          <w:szCs w:val="24"/>
          <w:lang w:val="en-IN"/>
        </w:rPr>
        <w:t xml:space="preserve">            image: wurstmeister/zookeeper</w:t>
      </w:r>
    </w:p>
    <w:p w14:paraId="457EB95A" w14:textId="77777777" w:rsidR="001F12BE" w:rsidRPr="00DE39BA" w:rsidRDefault="001F12BE" w:rsidP="00F535CA">
      <w:pPr>
        <w:widowControl w:val="0"/>
        <w:rPr>
          <w:rFonts w:eastAsia="Calibri"/>
          <w:bCs/>
          <w:szCs w:val="24"/>
          <w:lang w:val="en-IN"/>
        </w:rPr>
        <w:pPrChange w:id="2696" w:author="mananarora1571@gmail.com" w:date="2021-05-30T15:12:00Z">
          <w:pPr/>
        </w:pPrChange>
      </w:pPr>
      <w:r w:rsidRPr="00DE39BA">
        <w:rPr>
          <w:rFonts w:eastAsia="Calibri"/>
          <w:bCs/>
          <w:szCs w:val="24"/>
          <w:lang w:val="en-IN"/>
        </w:rPr>
        <w:t xml:space="preserve">            container_name: zookeeper</w:t>
      </w:r>
    </w:p>
    <w:p w14:paraId="29999C9F" w14:textId="77777777" w:rsidR="001F12BE" w:rsidRPr="00DE39BA" w:rsidRDefault="001F12BE" w:rsidP="00F535CA">
      <w:pPr>
        <w:widowControl w:val="0"/>
        <w:rPr>
          <w:rFonts w:eastAsia="Calibri"/>
          <w:bCs/>
          <w:szCs w:val="24"/>
          <w:lang w:val="en-IN"/>
        </w:rPr>
        <w:pPrChange w:id="2697" w:author="mananarora1571@gmail.com" w:date="2021-05-30T15:12:00Z">
          <w:pPr/>
        </w:pPrChange>
      </w:pPr>
      <w:r w:rsidRPr="00DE39BA">
        <w:rPr>
          <w:rFonts w:eastAsia="Calibri"/>
          <w:bCs/>
          <w:szCs w:val="24"/>
          <w:lang w:val="en-IN"/>
        </w:rPr>
        <w:t xml:space="preserve">            ports: </w:t>
      </w:r>
    </w:p>
    <w:p w14:paraId="051A3AF6" w14:textId="77777777" w:rsidR="001F12BE" w:rsidRPr="00DE39BA" w:rsidRDefault="001F12BE" w:rsidP="00F535CA">
      <w:pPr>
        <w:widowControl w:val="0"/>
        <w:rPr>
          <w:rFonts w:eastAsia="Calibri"/>
          <w:bCs/>
          <w:szCs w:val="24"/>
          <w:lang w:val="en-IN"/>
        </w:rPr>
        <w:pPrChange w:id="2698" w:author="mananarora1571@gmail.com" w:date="2021-05-30T15:12:00Z">
          <w:pPr/>
        </w:pPrChange>
      </w:pPr>
      <w:r w:rsidRPr="00DE39BA">
        <w:rPr>
          <w:rFonts w:eastAsia="Calibri"/>
          <w:bCs/>
          <w:szCs w:val="24"/>
          <w:lang w:val="en-IN"/>
        </w:rPr>
        <w:t xml:space="preserve">                - "2181:2181"</w:t>
      </w:r>
    </w:p>
    <w:p w14:paraId="5A548F83" w14:textId="77777777" w:rsidR="001F12BE" w:rsidRPr="00DE39BA" w:rsidRDefault="001F12BE" w:rsidP="00F535CA">
      <w:pPr>
        <w:widowControl w:val="0"/>
        <w:rPr>
          <w:rFonts w:eastAsia="Calibri"/>
          <w:bCs/>
          <w:szCs w:val="24"/>
          <w:lang w:val="en-IN"/>
        </w:rPr>
        <w:pPrChange w:id="2699" w:author="mananarora1571@gmail.com" w:date="2021-05-30T15:12:00Z">
          <w:pPr/>
        </w:pPrChange>
      </w:pPr>
    </w:p>
    <w:p w14:paraId="79126B81" w14:textId="77777777" w:rsidR="001F12BE" w:rsidRPr="00DE39BA" w:rsidRDefault="001F12BE" w:rsidP="00F535CA">
      <w:pPr>
        <w:widowControl w:val="0"/>
        <w:rPr>
          <w:rFonts w:eastAsia="Calibri"/>
          <w:bCs/>
          <w:szCs w:val="24"/>
          <w:lang w:val="en-IN"/>
        </w:rPr>
        <w:pPrChange w:id="2700" w:author="mananarora1571@gmail.com" w:date="2021-05-30T15:12:00Z">
          <w:pPr/>
        </w:pPrChange>
      </w:pPr>
      <w:r w:rsidRPr="00DE39BA">
        <w:rPr>
          <w:rFonts w:eastAsia="Calibri"/>
          <w:bCs/>
          <w:szCs w:val="24"/>
          <w:lang w:val="en-IN"/>
        </w:rPr>
        <w:t xml:space="preserve">    kafka:</w:t>
      </w:r>
    </w:p>
    <w:p w14:paraId="52B328AD" w14:textId="77777777" w:rsidR="001F12BE" w:rsidRPr="00DE39BA" w:rsidRDefault="001F12BE" w:rsidP="00F535CA">
      <w:pPr>
        <w:widowControl w:val="0"/>
        <w:rPr>
          <w:rFonts w:eastAsia="Calibri"/>
          <w:bCs/>
          <w:szCs w:val="24"/>
          <w:lang w:val="en-IN"/>
        </w:rPr>
        <w:pPrChange w:id="2701" w:author="mananarora1571@gmail.com" w:date="2021-05-30T15:12:00Z">
          <w:pPr/>
        </w:pPrChange>
      </w:pPr>
      <w:r w:rsidRPr="00DE39BA">
        <w:rPr>
          <w:rFonts w:eastAsia="Calibri"/>
          <w:bCs/>
          <w:szCs w:val="24"/>
          <w:lang w:val="en-IN"/>
        </w:rPr>
        <w:t xml:space="preserve">        image: wurstmeister/kafka</w:t>
      </w:r>
    </w:p>
    <w:p w14:paraId="3E2C5595" w14:textId="77777777" w:rsidR="001F12BE" w:rsidRPr="00DE39BA" w:rsidRDefault="001F12BE" w:rsidP="00F535CA">
      <w:pPr>
        <w:widowControl w:val="0"/>
        <w:rPr>
          <w:rFonts w:eastAsia="Calibri"/>
          <w:bCs/>
          <w:szCs w:val="24"/>
          <w:lang w:val="en-IN"/>
        </w:rPr>
        <w:pPrChange w:id="2702" w:author="mananarora1571@gmail.com" w:date="2021-05-30T15:12:00Z">
          <w:pPr/>
        </w:pPrChange>
      </w:pPr>
      <w:r w:rsidRPr="00DE39BA">
        <w:rPr>
          <w:rFonts w:eastAsia="Calibri"/>
          <w:bCs/>
          <w:szCs w:val="24"/>
          <w:lang w:val="en-IN"/>
        </w:rPr>
        <w:t xml:space="preserve">        container_name: kafka</w:t>
      </w:r>
    </w:p>
    <w:p w14:paraId="45DBFBB6" w14:textId="77777777" w:rsidR="001F12BE" w:rsidRPr="00DE39BA" w:rsidRDefault="001F12BE" w:rsidP="00F535CA">
      <w:pPr>
        <w:widowControl w:val="0"/>
        <w:rPr>
          <w:rFonts w:eastAsia="Calibri"/>
          <w:bCs/>
          <w:szCs w:val="24"/>
          <w:lang w:val="en-IN"/>
        </w:rPr>
        <w:pPrChange w:id="2703" w:author="mananarora1571@gmail.com" w:date="2021-05-30T15:12:00Z">
          <w:pPr/>
        </w:pPrChange>
      </w:pPr>
      <w:r w:rsidRPr="00DE39BA">
        <w:rPr>
          <w:rFonts w:eastAsia="Calibri"/>
          <w:bCs/>
          <w:szCs w:val="24"/>
          <w:lang w:val="en-IN"/>
        </w:rPr>
        <w:t xml:space="preserve">        ports: </w:t>
      </w:r>
    </w:p>
    <w:p w14:paraId="23545301" w14:textId="77777777" w:rsidR="001F12BE" w:rsidRPr="00DE39BA" w:rsidRDefault="001F12BE" w:rsidP="00F535CA">
      <w:pPr>
        <w:widowControl w:val="0"/>
        <w:rPr>
          <w:rFonts w:eastAsia="Calibri"/>
          <w:bCs/>
          <w:szCs w:val="24"/>
          <w:lang w:val="en-IN"/>
        </w:rPr>
        <w:pPrChange w:id="2704" w:author="mananarora1571@gmail.com" w:date="2021-05-30T15:12:00Z">
          <w:pPr/>
        </w:pPrChange>
      </w:pPr>
      <w:r w:rsidRPr="00DE39BA">
        <w:rPr>
          <w:rFonts w:eastAsia="Calibri"/>
          <w:bCs/>
          <w:szCs w:val="24"/>
          <w:lang w:val="en-IN"/>
        </w:rPr>
        <w:t xml:space="preserve">            - "9092:9092"</w:t>
      </w:r>
    </w:p>
    <w:p w14:paraId="750117B0" w14:textId="77777777" w:rsidR="001F12BE" w:rsidRPr="00DE39BA" w:rsidRDefault="001F12BE" w:rsidP="00F535CA">
      <w:pPr>
        <w:widowControl w:val="0"/>
        <w:rPr>
          <w:rFonts w:eastAsia="Calibri"/>
          <w:bCs/>
          <w:szCs w:val="24"/>
          <w:lang w:val="en-IN"/>
        </w:rPr>
        <w:pPrChange w:id="2705" w:author="mananarora1571@gmail.com" w:date="2021-05-30T15:12:00Z">
          <w:pPr/>
        </w:pPrChange>
      </w:pPr>
      <w:r w:rsidRPr="00DE39BA">
        <w:rPr>
          <w:rFonts w:eastAsia="Calibri"/>
          <w:bCs/>
          <w:szCs w:val="24"/>
          <w:lang w:val="en-IN"/>
        </w:rPr>
        <w:t xml:space="preserve">        environment: </w:t>
      </w:r>
    </w:p>
    <w:p w14:paraId="45F6C255" w14:textId="77777777" w:rsidR="001F12BE" w:rsidRPr="00DE39BA" w:rsidRDefault="001F12BE" w:rsidP="00F535CA">
      <w:pPr>
        <w:widowControl w:val="0"/>
        <w:rPr>
          <w:rFonts w:eastAsia="Calibri"/>
          <w:bCs/>
          <w:szCs w:val="24"/>
          <w:lang w:val="en-IN"/>
        </w:rPr>
        <w:pPrChange w:id="2706" w:author="mananarora1571@gmail.com" w:date="2021-05-30T15:12:00Z">
          <w:pPr/>
        </w:pPrChange>
      </w:pPr>
      <w:r w:rsidRPr="00DE39BA">
        <w:rPr>
          <w:rFonts w:eastAsia="Calibri"/>
          <w:bCs/>
          <w:szCs w:val="24"/>
          <w:lang w:val="en-IN"/>
        </w:rPr>
        <w:t xml:space="preserve">            KAFKA_ADVERTISED_HOST_NAME: localhost</w:t>
      </w:r>
    </w:p>
    <w:p w14:paraId="268A1969" w14:textId="77777777" w:rsidR="001F12BE" w:rsidRPr="00DE39BA" w:rsidRDefault="001F12BE" w:rsidP="00F535CA">
      <w:pPr>
        <w:widowControl w:val="0"/>
        <w:rPr>
          <w:rFonts w:eastAsia="Calibri"/>
          <w:bCs/>
          <w:szCs w:val="24"/>
          <w:lang w:val="en-IN"/>
        </w:rPr>
        <w:pPrChange w:id="2707" w:author="mananarora1571@gmail.com" w:date="2021-05-30T15:12:00Z">
          <w:pPr/>
        </w:pPrChange>
      </w:pPr>
      <w:r w:rsidRPr="00DE39BA">
        <w:rPr>
          <w:rFonts w:eastAsia="Calibri"/>
          <w:bCs/>
          <w:szCs w:val="24"/>
          <w:lang w:val="en-IN"/>
        </w:rPr>
        <w:t xml:space="preserve">            KAFKA_ZOOKEEPER_CONNECT: zookeeper:2181</w:t>
      </w:r>
    </w:p>
    <w:p w14:paraId="1AFDA584" w14:textId="77777777" w:rsidR="001F12BE" w:rsidRPr="00DE39BA" w:rsidRDefault="001F12BE" w:rsidP="00F535CA">
      <w:pPr>
        <w:widowControl w:val="0"/>
        <w:rPr>
          <w:rFonts w:eastAsia="Calibri"/>
          <w:bCs/>
          <w:szCs w:val="24"/>
          <w:lang w:val="en-IN"/>
        </w:rPr>
        <w:pPrChange w:id="2708" w:author="mananarora1571@gmail.com" w:date="2021-05-30T15:12:00Z">
          <w:pPr/>
        </w:pPrChange>
      </w:pPr>
      <w:r w:rsidRPr="00DE39BA">
        <w:rPr>
          <w:rFonts w:eastAsia="Calibri"/>
          <w:bCs/>
          <w:szCs w:val="24"/>
          <w:lang w:val="en-IN"/>
        </w:rPr>
        <w:t xml:space="preserve">            </w:t>
      </w:r>
    </w:p>
    <w:p w14:paraId="0FC380AA" w14:textId="77777777" w:rsidR="001F12BE" w:rsidRPr="00DE39BA" w:rsidRDefault="001F12BE" w:rsidP="00F535CA">
      <w:pPr>
        <w:widowControl w:val="0"/>
        <w:rPr>
          <w:rFonts w:eastAsia="Calibri"/>
          <w:bCs/>
          <w:szCs w:val="24"/>
          <w:lang w:val="en-IN"/>
        </w:rPr>
        <w:pPrChange w:id="2709" w:author="mananarora1571@gmail.com" w:date="2021-05-30T15:12:00Z">
          <w:pPr/>
        </w:pPrChange>
      </w:pPr>
      <w:r w:rsidRPr="00DE39BA">
        <w:rPr>
          <w:rFonts w:eastAsia="Calibri"/>
          <w:bCs/>
          <w:szCs w:val="24"/>
          <w:lang w:val="en-IN"/>
        </w:rPr>
        <w:t xml:space="preserve">    postgresql:</w:t>
      </w:r>
    </w:p>
    <w:p w14:paraId="5A2BA6B7" w14:textId="77777777" w:rsidR="001F12BE" w:rsidRPr="00DE39BA" w:rsidRDefault="001F12BE" w:rsidP="00F535CA">
      <w:pPr>
        <w:widowControl w:val="0"/>
        <w:rPr>
          <w:rFonts w:eastAsia="Calibri"/>
          <w:bCs/>
          <w:szCs w:val="24"/>
          <w:lang w:val="en-IN"/>
        </w:rPr>
        <w:pPrChange w:id="2710" w:author="mananarora1571@gmail.com" w:date="2021-05-30T15:12:00Z">
          <w:pPr/>
        </w:pPrChange>
      </w:pPr>
      <w:r w:rsidRPr="00DE39BA">
        <w:rPr>
          <w:rFonts w:eastAsia="Calibri"/>
          <w:bCs/>
          <w:szCs w:val="24"/>
          <w:lang w:val="en-IN"/>
        </w:rPr>
        <w:t xml:space="preserve">        image: postgres</w:t>
      </w:r>
    </w:p>
    <w:p w14:paraId="57A793B8" w14:textId="77777777" w:rsidR="001F12BE" w:rsidRPr="00DE39BA" w:rsidRDefault="001F12BE" w:rsidP="00F535CA">
      <w:pPr>
        <w:widowControl w:val="0"/>
        <w:rPr>
          <w:rFonts w:eastAsia="Calibri"/>
          <w:bCs/>
          <w:szCs w:val="24"/>
          <w:lang w:val="en-IN"/>
        </w:rPr>
        <w:pPrChange w:id="2711" w:author="mananarora1571@gmail.com" w:date="2021-05-30T15:12:00Z">
          <w:pPr/>
        </w:pPrChange>
      </w:pPr>
      <w:r w:rsidRPr="00DE39BA">
        <w:rPr>
          <w:rFonts w:eastAsia="Calibri"/>
          <w:bCs/>
          <w:szCs w:val="24"/>
          <w:lang w:val="en-IN"/>
        </w:rPr>
        <w:t xml:space="preserve">        container_name: post-pandemic-db</w:t>
      </w:r>
    </w:p>
    <w:p w14:paraId="52DAE07F" w14:textId="77777777" w:rsidR="001F12BE" w:rsidRPr="00DE39BA" w:rsidRDefault="001F12BE" w:rsidP="00F535CA">
      <w:pPr>
        <w:widowControl w:val="0"/>
        <w:rPr>
          <w:rFonts w:eastAsia="Calibri"/>
          <w:bCs/>
          <w:szCs w:val="24"/>
          <w:lang w:val="en-IN"/>
        </w:rPr>
        <w:pPrChange w:id="2712" w:author="mananarora1571@gmail.com" w:date="2021-05-30T15:12:00Z">
          <w:pPr/>
        </w:pPrChange>
      </w:pPr>
      <w:r w:rsidRPr="00DE39BA">
        <w:rPr>
          <w:rFonts w:eastAsia="Calibri"/>
          <w:bCs/>
          <w:szCs w:val="24"/>
          <w:lang w:val="en-IN"/>
        </w:rPr>
        <w:t xml:space="preserve">        ports:</w:t>
      </w:r>
    </w:p>
    <w:p w14:paraId="31E33C22" w14:textId="77777777" w:rsidR="001F12BE" w:rsidRPr="00DE39BA" w:rsidRDefault="001F12BE" w:rsidP="00F535CA">
      <w:pPr>
        <w:widowControl w:val="0"/>
        <w:rPr>
          <w:rFonts w:eastAsia="Calibri"/>
          <w:bCs/>
          <w:szCs w:val="24"/>
          <w:lang w:val="en-IN"/>
        </w:rPr>
        <w:pPrChange w:id="2713" w:author="mananarora1571@gmail.com" w:date="2021-05-30T15:12:00Z">
          <w:pPr/>
        </w:pPrChange>
      </w:pPr>
      <w:r w:rsidRPr="00DE39BA">
        <w:rPr>
          <w:rFonts w:eastAsia="Calibri"/>
          <w:bCs/>
          <w:szCs w:val="24"/>
          <w:lang w:val="en-IN"/>
        </w:rPr>
        <w:t xml:space="preserve">             - "5432:5432"</w:t>
      </w:r>
    </w:p>
    <w:p w14:paraId="7586AF94" w14:textId="77777777" w:rsidR="001F12BE" w:rsidRPr="00DE39BA" w:rsidRDefault="001F12BE" w:rsidP="00F535CA">
      <w:pPr>
        <w:widowControl w:val="0"/>
        <w:rPr>
          <w:rFonts w:eastAsia="Calibri"/>
          <w:bCs/>
          <w:szCs w:val="24"/>
          <w:lang w:val="en-IN"/>
        </w:rPr>
        <w:pPrChange w:id="2714" w:author="mananarora1571@gmail.com" w:date="2021-05-30T15:12:00Z">
          <w:pPr/>
        </w:pPrChange>
      </w:pPr>
      <w:r w:rsidRPr="00DE39BA">
        <w:rPr>
          <w:rFonts w:eastAsia="Calibri"/>
          <w:bCs/>
          <w:szCs w:val="24"/>
          <w:lang w:val="en-IN"/>
        </w:rPr>
        <w:t xml:space="preserve">        volumes:</w:t>
      </w:r>
    </w:p>
    <w:p w14:paraId="4B0AA8B1" w14:textId="77777777" w:rsidR="001F12BE" w:rsidRPr="00DE39BA" w:rsidRDefault="001F12BE" w:rsidP="00F535CA">
      <w:pPr>
        <w:widowControl w:val="0"/>
        <w:rPr>
          <w:rFonts w:eastAsia="Calibri"/>
          <w:bCs/>
          <w:szCs w:val="24"/>
          <w:lang w:val="en-IN"/>
        </w:rPr>
        <w:pPrChange w:id="2715" w:author="mananarora1571@gmail.com" w:date="2021-05-30T15:12:00Z">
          <w:pPr/>
        </w:pPrChange>
      </w:pPr>
      <w:r w:rsidRPr="00DE39BA">
        <w:rPr>
          <w:rFonts w:eastAsia="Calibri"/>
          <w:bCs/>
          <w:szCs w:val="24"/>
          <w:lang w:val="en-IN"/>
        </w:rPr>
        <w:t xml:space="preserve">            - postgres_data:/var/lib/postgresql/data/</w:t>
      </w:r>
    </w:p>
    <w:p w14:paraId="72F665BD" w14:textId="77777777" w:rsidR="001F12BE" w:rsidRPr="00DE39BA" w:rsidRDefault="001F12BE" w:rsidP="00F535CA">
      <w:pPr>
        <w:widowControl w:val="0"/>
        <w:rPr>
          <w:rFonts w:eastAsia="Calibri"/>
          <w:bCs/>
          <w:szCs w:val="24"/>
          <w:lang w:val="en-IN"/>
        </w:rPr>
        <w:pPrChange w:id="2716" w:author="mananarora1571@gmail.com" w:date="2021-05-30T15:12:00Z">
          <w:pPr/>
        </w:pPrChange>
      </w:pPr>
      <w:r w:rsidRPr="00DE39BA">
        <w:rPr>
          <w:rFonts w:eastAsia="Calibri"/>
          <w:bCs/>
          <w:szCs w:val="24"/>
          <w:lang w:val="en-IN"/>
        </w:rPr>
        <w:lastRenderedPageBreak/>
        <w:t xml:space="preserve">        environment:</w:t>
      </w:r>
    </w:p>
    <w:p w14:paraId="71AA02E3" w14:textId="77777777" w:rsidR="001F12BE" w:rsidRPr="00DE39BA" w:rsidRDefault="001F12BE" w:rsidP="00F535CA">
      <w:pPr>
        <w:widowControl w:val="0"/>
        <w:rPr>
          <w:rFonts w:eastAsia="Calibri"/>
          <w:bCs/>
          <w:szCs w:val="24"/>
          <w:lang w:val="en-IN"/>
        </w:rPr>
        <w:pPrChange w:id="2717" w:author="mananarora1571@gmail.com" w:date="2021-05-30T15:12:00Z">
          <w:pPr/>
        </w:pPrChange>
      </w:pPr>
      <w:r w:rsidRPr="00DE39BA">
        <w:rPr>
          <w:rFonts w:eastAsia="Calibri"/>
          <w:bCs/>
          <w:szCs w:val="24"/>
          <w:lang w:val="en-IN"/>
        </w:rPr>
        <w:t xml:space="preserve">            PGDATA: /var/postgres_data</w:t>
      </w:r>
    </w:p>
    <w:p w14:paraId="223DA8CA" w14:textId="77777777" w:rsidR="001F12BE" w:rsidRPr="00DE39BA" w:rsidRDefault="001F12BE" w:rsidP="00F535CA">
      <w:pPr>
        <w:widowControl w:val="0"/>
        <w:rPr>
          <w:rFonts w:eastAsia="Calibri"/>
          <w:bCs/>
          <w:szCs w:val="24"/>
          <w:lang w:val="en-IN"/>
        </w:rPr>
        <w:pPrChange w:id="2718" w:author="mananarora1571@gmail.com" w:date="2021-05-30T15:12:00Z">
          <w:pPr/>
        </w:pPrChange>
      </w:pPr>
      <w:r w:rsidRPr="00DE39BA">
        <w:rPr>
          <w:rFonts w:eastAsia="Calibri"/>
          <w:bCs/>
          <w:szCs w:val="24"/>
          <w:lang w:val="en-IN"/>
        </w:rPr>
        <w:t xml:space="preserve">            POSTGRES_USER: postgres</w:t>
      </w:r>
    </w:p>
    <w:p w14:paraId="32811DA2" w14:textId="77777777" w:rsidR="001F12BE" w:rsidRPr="00DE39BA" w:rsidRDefault="001F12BE" w:rsidP="00F535CA">
      <w:pPr>
        <w:widowControl w:val="0"/>
        <w:rPr>
          <w:rFonts w:eastAsia="Calibri"/>
          <w:bCs/>
          <w:szCs w:val="24"/>
          <w:lang w:val="en-IN"/>
        </w:rPr>
        <w:pPrChange w:id="2719" w:author="mananarora1571@gmail.com" w:date="2021-05-30T15:12:00Z">
          <w:pPr/>
        </w:pPrChange>
      </w:pPr>
      <w:r w:rsidRPr="00DE39BA">
        <w:rPr>
          <w:rFonts w:eastAsia="Calibri"/>
          <w:bCs/>
          <w:szCs w:val="24"/>
          <w:lang w:val="en-IN"/>
        </w:rPr>
        <w:t xml:space="preserve">            POSTGRES_PASSWORD: 7878</w:t>
      </w:r>
    </w:p>
    <w:p w14:paraId="1E5A97EF" w14:textId="77777777" w:rsidR="001F12BE" w:rsidRPr="00DE39BA" w:rsidRDefault="001F12BE" w:rsidP="00F535CA">
      <w:pPr>
        <w:widowControl w:val="0"/>
        <w:rPr>
          <w:rFonts w:eastAsia="Calibri"/>
          <w:bCs/>
          <w:szCs w:val="24"/>
          <w:lang w:val="en-IN"/>
        </w:rPr>
        <w:pPrChange w:id="2720" w:author="mananarora1571@gmail.com" w:date="2021-05-30T15:12:00Z">
          <w:pPr/>
        </w:pPrChange>
      </w:pPr>
      <w:r w:rsidRPr="00DE39BA">
        <w:rPr>
          <w:rFonts w:eastAsia="Calibri"/>
          <w:bCs/>
          <w:szCs w:val="24"/>
          <w:lang w:val="en-IN"/>
        </w:rPr>
        <w:t xml:space="preserve">            POSTGRES_DB: post-pandemic-db</w:t>
      </w:r>
    </w:p>
    <w:p w14:paraId="14837BA0" w14:textId="77777777" w:rsidR="001F12BE" w:rsidRPr="00DE39BA" w:rsidRDefault="001F12BE" w:rsidP="00F535CA">
      <w:pPr>
        <w:widowControl w:val="0"/>
        <w:rPr>
          <w:rFonts w:eastAsia="Calibri"/>
          <w:bCs/>
          <w:szCs w:val="24"/>
          <w:lang w:val="en-IN"/>
        </w:rPr>
        <w:pPrChange w:id="2721" w:author="mananarora1571@gmail.com" w:date="2021-05-30T15:12:00Z">
          <w:pPr/>
        </w:pPrChange>
      </w:pPr>
      <w:r w:rsidRPr="00DE39BA">
        <w:rPr>
          <w:rFonts w:eastAsia="Calibri"/>
          <w:bCs/>
          <w:szCs w:val="24"/>
          <w:lang w:val="en-IN"/>
        </w:rPr>
        <w:t>volumes:</w:t>
      </w:r>
    </w:p>
    <w:p w14:paraId="132A6DC3" w14:textId="77777777" w:rsidR="001F12BE" w:rsidRPr="00DE39BA" w:rsidRDefault="001F12BE" w:rsidP="00F535CA">
      <w:pPr>
        <w:widowControl w:val="0"/>
        <w:rPr>
          <w:rFonts w:eastAsia="Calibri"/>
          <w:bCs/>
          <w:szCs w:val="24"/>
          <w:lang w:val="en-IN"/>
        </w:rPr>
        <w:pPrChange w:id="2722" w:author="mananarora1571@gmail.com" w:date="2021-05-30T15:12:00Z">
          <w:pPr/>
        </w:pPrChange>
      </w:pPr>
      <w:r w:rsidRPr="00DE39BA">
        <w:rPr>
          <w:rFonts w:eastAsia="Calibri"/>
          <w:bCs/>
          <w:szCs w:val="24"/>
          <w:lang w:val="en-IN"/>
        </w:rPr>
        <w:t xml:space="preserve">    postgres_data:</w:t>
      </w:r>
    </w:p>
    <w:p w14:paraId="00B83F41" w14:textId="6657ACBF" w:rsidR="001F12BE" w:rsidRPr="00DE39BA" w:rsidRDefault="001F12BE" w:rsidP="00F535CA">
      <w:pPr>
        <w:widowControl w:val="0"/>
        <w:rPr>
          <w:rFonts w:eastAsia="Calibri"/>
          <w:bCs/>
          <w:szCs w:val="24"/>
          <w:lang w:val="en-IN"/>
        </w:rPr>
        <w:pPrChange w:id="2723" w:author="mananarora1571@gmail.com" w:date="2021-05-30T15:12:00Z">
          <w:pPr/>
        </w:pPrChange>
      </w:pPr>
      <w:r w:rsidRPr="00DE39BA">
        <w:rPr>
          <w:rFonts w:eastAsia="Calibri"/>
          <w:bCs/>
          <w:szCs w:val="24"/>
          <w:lang w:val="en-IN"/>
        </w:rPr>
        <w:t xml:space="preserve">        external: true</w:t>
      </w:r>
    </w:p>
    <w:p w14:paraId="4C8B190B" w14:textId="0F4C85ED" w:rsidR="001F12BE" w:rsidRPr="00DE39BA" w:rsidRDefault="001F12BE" w:rsidP="00F535CA">
      <w:pPr>
        <w:widowControl w:val="0"/>
        <w:rPr>
          <w:rFonts w:eastAsia="Calibri"/>
          <w:bCs/>
          <w:szCs w:val="24"/>
          <w:lang w:val="en-IN"/>
        </w:rPr>
        <w:pPrChange w:id="2724" w:author="mananarora1571@gmail.com" w:date="2021-05-30T15:12:00Z">
          <w:pPr/>
        </w:pPrChange>
      </w:pPr>
    </w:p>
    <w:p w14:paraId="05BAA127" w14:textId="0E18F874" w:rsidR="001F12BE" w:rsidRPr="00DE39BA" w:rsidRDefault="001F12BE" w:rsidP="00F535CA">
      <w:pPr>
        <w:widowControl w:val="0"/>
        <w:rPr>
          <w:rFonts w:eastAsia="Calibri"/>
          <w:b/>
          <w:szCs w:val="24"/>
          <w:u w:val="single"/>
          <w:lang w:val="en-IN"/>
        </w:rPr>
        <w:pPrChange w:id="2725" w:author="mananarora1571@gmail.com" w:date="2021-05-30T15:12:00Z">
          <w:pPr/>
        </w:pPrChange>
      </w:pPr>
      <w:r w:rsidRPr="00DE39BA">
        <w:rPr>
          <w:rFonts w:eastAsia="Calibri"/>
          <w:b/>
          <w:szCs w:val="24"/>
          <w:u w:val="single"/>
          <w:lang w:val="en-IN"/>
        </w:rPr>
        <w:t>RESTART.PY</w:t>
      </w:r>
    </w:p>
    <w:p w14:paraId="08C2A319" w14:textId="77777777" w:rsidR="001F12BE" w:rsidRPr="00DE39BA" w:rsidRDefault="001F12BE" w:rsidP="00F535CA">
      <w:pPr>
        <w:widowControl w:val="0"/>
        <w:rPr>
          <w:rFonts w:eastAsia="Calibri"/>
          <w:bCs/>
          <w:szCs w:val="24"/>
          <w:lang w:val="en-IN"/>
        </w:rPr>
        <w:pPrChange w:id="2726" w:author="mananarora1571@gmail.com" w:date="2021-05-30T15:12:00Z">
          <w:pPr/>
        </w:pPrChange>
      </w:pPr>
      <w:r w:rsidRPr="00DE39BA">
        <w:rPr>
          <w:rFonts w:eastAsia="Calibri"/>
          <w:bCs/>
          <w:szCs w:val="24"/>
          <w:lang w:val="en-IN"/>
        </w:rPr>
        <w:t>import psycopg2</w:t>
      </w:r>
    </w:p>
    <w:p w14:paraId="2DF7A271" w14:textId="77777777" w:rsidR="001F12BE" w:rsidRPr="00DE39BA" w:rsidRDefault="001F12BE" w:rsidP="00F535CA">
      <w:pPr>
        <w:widowControl w:val="0"/>
        <w:rPr>
          <w:rFonts w:eastAsia="Calibri"/>
          <w:bCs/>
          <w:szCs w:val="24"/>
          <w:lang w:val="en-IN"/>
        </w:rPr>
        <w:pPrChange w:id="2727" w:author="mananarora1571@gmail.com" w:date="2021-05-30T15:12:00Z">
          <w:pPr/>
        </w:pPrChange>
      </w:pPr>
      <w:r w:rsidRPr="00DE39BA">
        <w:rPr>
          <w:rFonts w:eastAsia="Calibri"/>
          <w:bCs/>
          <w:szCs w:val="24"/>
          <w:lang w:val="en-IN"/>
        </w:rPr>
        <w:t>import random</w:t>
      </w:r>
    </w:p>
    <w:p w14:paraId="101F90E9" w14:textId="77777777" w:rsidR="001F12BE" w:rsidRPr="00DE39BA" w:rsidRDefault="001F12BE" w:rsidP="00F535CA">
      <w:pPr>
        <w:widowControl w:val="0"/>
        <w:rPr>
          <w:rFonts w:eastAsia="Calibri"/>
          <w:bCs/>
          <w:szCs w:val="24"/>
          <w:lang w:val="en-IN"/>
        </w:rPr>
        <w:pPrChange w:id="2728" w:author="mananarora1571@gmail.com" w:date="2021-05-30T15:12:00Z">
          <w:pPr/>
        </w:pPrChange>
      </w:pPr>
      <w:r w:rsidRPr="00DE39BA">
        <w:rPr>
          <w:rFonts w:eastAsia="Calibri"/>
          <w:bCs/>
          <w:szCs w:val="24"/>
          <w:lang w:val="en-IN"/>
        </w:rPr>
        <w:t>import string</w:t>
      </w:r>
    </w:p>
    <w:p w14:paraId="2606F58A" w14:textId="77777777" w:rsidR="001F12BE" w:rsidRPr="00DE39BA" w:rsidRDefault="001F12BE" w:rsidP="00F535CA">
      <w:pPr>
        <w:widowControl w:val="0"/>
        <w:rPr>
          <w:rFonts w:eastAsia="Calibri"/>
          <w:bCs/>
          <w:szCs w:val="24"/>
          <w:lang w:val="en-IN"/>
        </w:rPr>
        <w:pPrChange w:id="2729" w:author="mananarora1571@gmail.com" w:date="2021-05-30T15:12:00Z">
          <w:pPr/>
        </w:pPrChange>
      </w:pPr>
      <w:r w:rsidRPr="00DE39BA">
        <w:rPr>
          <w:rFonts w:eastAsia="Calibri"/>
          <w:bCs/>
          <w:szCs w:val="24"/>
          <w:lang w:val="en-IN"/>
        </w:rPr>
        <w:t>from kafka.admin import KafkaAdminClient, NewTopic</w:t>
      </w:r>
    </w:p>
    <w:p w14:paraId="74068021" w14:textId="77777777" w:rsidR="001F12BE" w:rsidRPr="00DE39BA" w:rsidRDefault="001F12BE" w:rsidP="00F535CA">
      <w:pPr>
        <w:widowControl w:val="0"/>
        <w:rPr>
          <w:rFonts w:eastAsia="Calibri"/>
          <w:bCs/>
          <w:szCs w:val="24"/>
          <w:lang w:val="en-IN"/>
        </w:rPr>
        <w:pPrChange w:id="2730" w:author="mananarora1571@gmail.com" w:date="2021-05-30T15:12:00Z">
          <w:pPr/>
        </w:pPrChange>
      </w:pPr>
    </w:p>
    <w:p w14:paraId="386E5964" w14:textId="77777777" w:rsidR="001F12BE" w:rsidRPr="00DE39BA" w:rsidRDefault="001F12BE" w:rsidP="00F535CA">
      <w:pPr>
        <w:widowControl w:val="0"/>
        <w:rPr>
          <w:rFonts w:eastAsia="Calibri"/>
          <w:bCs/>
          <w:szCs w:val="24"/>
          <w:lang w:val="en-IN"/>
        </w:rPr>
        <w:pPrChange w:id="2731" w:author="mananarora1571@gmail.com" w:date="2021-05-30T15:12:00Z">
          <w:pPr/>
        </w:pPrChange>
      </w:pPr>
      <w:r w:rsidRPr="00DE39BA">
        <w:rPr>
          <w:rFonts w:eastAsia="Calibri"/>
          <w:bCs/>
          <w:szCs w:val="24"/>
          <w:lang w:val="en-IN"/>
        </w:rPr>
        <w:t>connection = psycopg2.connect(host="localhost", port=5432,</w:t>
      </w:r>
    </w:p>
    <w:p w14:paraId="7C681E47" w14:textId="77777777" w:rsidR="001F12BE" w:rsidRPr="00DE39BA" w:rsidRDefault="001F12BE" w:rsidP="00F535CA">
      <w:pPr>
        <w:widowControl w:val="0"/>
        <w:rPr>
          <w:rFonts w:eastAsia="Calibri"/>
          <w:bCs/>
          <w:szCs w:val="24"/>
          <w:lang w:val="en-IN"/>
        </w:rPr>
        <w:pPrChange w:id="2732" w:author="mananarora1571@gmail.com" w:date="2021-05-30T15:12:00Z">
          <w:pPr/>
        </w:pPrChange>
      </w:pPr>
      <w:r w:rsidRPr="00DE39BA">
        <w:rPr>
          <w:rFonts w:eastAsia="Calibri"/>
          <w:bCs/>
          <w:szCs w:val="24"/>
          <w:lang w:val="en-IN"/>
        </w:rPr>
        <w:t xml:space="preserve">                            database="post-pandemic-db", user="postgres", password="7878")</w:t>
      </w:r>
    </w:p>
    <w:p w14:paraId="415E788A" w14:textId="77777777" w:rsidR="001F12BE" w:rsidRPr="00DE39BA" w:rsidRDefault="001F12BE" w:rsidP="00F535CA">
      <w:pPr>
        <w:widowControl w:val="0"/>
        <w:rPr>
          <w:rFonts w:eastAsia="Calibri"/>
          <w:bCs/>
          <w:szCs w:val="24"/>
          <w:lang w:val="en-IN"/>
        </w:rPr>
        <w:pPrChange w:id="2733" w:author="mananarora1571@gmail.com" w:date="2021-05-30T15:12:00Z">
          <w:pPr/>
        </w:pPrChange>
      </w:pPr>
      <w:r w:rsidRPr="00DE39BA">
        <w:rPr>
          <w:rFonts w:eastAsia="Calibri"/>
          <w:bCs/>
          <w:szCs w:val="24"/>
          <w:lang w:val="en-IN"/>
        </w:rPr>
        <w:t xml:space="preserve">cursor = connection.cursor()  </w:t>
      </w:r>
    </w:p>
    <w:p w14:paraId="60430B97" w14:textId="77777777" w:rsidR="001F12BE" w:rsidRPr="00DE39BA" w:rsidRDefault="001F12BE" w:rsidP="00F535CA">
      <w:pPr>
        <w:widowControl w:val="0"/>
        <w:rPr>
          <w:rFonts w:eastAsia="Calibri"/>
          <w:bCs/>
          <w:szCs w:val="24"/>
          <w:lang w:val="en-IN"/>
        </w:rPr>
        <w:pPrChange w:id="2734" w:author="mananarora1571@gmail.com" w:date="2021-05-30T15:12:00Z">
          <w:pPr/>
        </w:pPrChange>
      </w:pPr>
    </w:p>
    <w:p w14:paraId="0720884F" w14:textId="77777777" w:rsidR="001F12BE" w:rsidRPr="00DE39BA" w:rsidRDefault="001F12BE" w:rsidP="00F535CA">
      <w:pPr>
        <w:widowControl w:val="0"/>
        <w:rPr>
          <w:rFonts w:eastAsia="Calibri"/>
          <w:bCs/>
          <w:szCs w:val="24"/>
          <w:lang w:val="en-IN"/>
        </w:rPr>
        <w:pPrChange w:id="2735" w:author="mananarora1571@gmail.com" w:date="2021-05-30T15:12:00Z">
          <w:pPr/>
        </w:pPrChange>
      </w:pPr>
      <w:r w:rsidRPr="00DE39BA">
        <w:rPr>
          <w:rFonts w:eastAsia="Calibri"/>
          <w:bCs/>
          <w:szCs w:val="24"/>
          <w:lang w:val="en-IN"/>
        </w:rPr>
        <w:t>admin_client = KafkaAdminClient(bootstrap_servers="localhost:9092")</w:t>
      </w:r>
    </w:p>
    <w:p w14:paraId="0619FA1F" w14:textId="77777777" w:rsidR="001F12BE" w:rsidRPr="00DE39BA" w:rsidRDefault="001F12BE" w:rsidP="00F535CA">
      <w:pPr>
        <w:widowControl w:val="0"/>
        <w:rPr>
          <w:rFonts w:eastAsia="Calibri"/>
          <w:bCs/>
          <w:szCs w:val="24"/>
          <w:lang w:val="en-IN"/>
        </w:rPr>
        <w:pPrChange w:id="2736" w:author="mananarora1571@gmail.com" w:date="2021-05-30T15:12:00Z">
          <w:pPr/>
        </w:pPrChange>
      </w:pPr>
    </w:p>
    <w:p w14:paraId="2D9D2C50" w14:textId="77777777" w:rsidR="001F12BE" w:rsidRPr="00DE39BA" w:rsidRDefault="001F12BE" w:rsidP="00F535CA">
      <w:pPr>
        <w:widowControl w:val="0"/>
        <w:rPr>
          <w:rFonts w:eastAsia="Calibri"/>
          <w:bCs/>
          <w:szCs w:val="24"/>
          <w:lang w:val="en-IN"/>
        </w:rPr>
        <w:pPrChange w:id="2737" w:author="mananarora1571@gmail.com" w:date="2021-05-30T15:12:00Z">
          <w:pPr/>
        </w:pPrChange>
      </w:pPr>
      <w:r w:rsidRPr="00DE39BA">
        <w:rPr>
          <w:rFonts w:eastAsia="Calibri"/>
          <w:bCs/>
          <w:szCs w:val="24"/>
          <w:lang w:val="en-IN"/>
        </w:rPr>
        <w:t>topic_list = []</w:t>
      </w:r>
    </w:p>
    <w:p w14:paraId="01B9C39F" w14:textId="77777777" w:rsidR="001F12BE" w:rsidRPr="00DE39BA" w:rsidRDefault="001F12BE" w:rsidP="00F535CA">
      <w:pPr>
        <w:widowControl w:val="0"/>
        <w:rPr>
          <w:rFonts w:eastAsia="Calibri"/>
          <w:bCs/>
          <w:szCs w:val="24"/>
          <w:lang w:val="en-IN"/>
        </w:rPr>
        <w:pPrChange w:id="2738" w:author="mananarora1571@gmail.com" w:date="2021-05-30T15:12:00Z">
          <w:pPr/>
        </w:pPrChange>
      </w:pPr>
      <w:r w:rsidRPr="00DE39BA">
        <w:rPr>
          <w:rFonts w:eastAsia="Calibri"/>
          <w:bCs/>
          <w:szCs w:val="24"/>
          <w:lang w:val="en-IN"/>
        </w:rPr>
        <w:t>topic_list.append(NewTopic(name='get-hotspot-in', num_partitions=1, replication_factor=1))</w:t>
      </w:r>
    </w:p>
    <w:p w14:paraId="4E9253F9" w14:textId="77777777" w:rsidR="001F12BE" w:rsidRPr="00DE39BA" w:rsidRDefault="001F12BE" w:rsidP="00F535CA">
      <w:pPr>
        <w:widowControl w:val="0"/>
        <w:rPr>
          <w:rFonts w:eastAsia="Calibri"/>
          <w:bCs/>
          <w:szCs w:val="24"/>
          <w:lang w:val="en-IN"/>
        </w:rPr>
        <w:pPrChange w:id="2739" w:author="mananarora1571@gmail.com" w:date="2021-05-30T15:12:00Z">
          <w:pPr/>
        </w:pPrChange>
      </w:pPr>
      <w:r w:rsidRPr="00DE39BA">
        <w:rPr>
          <w:rFonts w:eastAsia="Calibri"/>
          <w:bCs/>
          <w:szCs w:val="24"/>
          <w:lang w:val="en-IN"/>
        </w:rPr>
        <w:t>topic_list.append(NewTopic(name='get-hotspot-out', num_partitions=1, replication_factor=1))</w:t>
      </w:r>
    </w:p>
    <w:p w14:paraId="5EAC4D8D" w14:textId="77777777" w:rsidR="001F12BE" w:rsidRPr="00DE39BA" w:rsidRDefault="001F12BE" w:rsidP="00F535CA">
      <w:pPr>
        <w:widowControl w:val="0"/>
        <w:rPr>
          <w:rFonts w:eastAsia="Calibri"/>
          <w:bCs/>
          <w:szCs w:val="24"/>
          <w:lang w:val="en-IN"/>
        </w:rPr>
        <w:pPrChange w:id="2740" w:author="mananarora1571@gmail.com" w:date="2021-05-30T15:12:00Z">
          <w:pPr/>
        </w:pPrChange>
      </w:pPr>
    </w:p>
    <w:p w14:paraId="1327FFC1" w14:textId="77777777" w:rsidR="001F12BE" w:rsidRPr="00DE39BA" w:rsidRDefault="001F12BE" w:rsidP="00F535CA">
      <w:pPr>
        <w:widowControl w:val="0"/>
        <w:rPr>
          <w:rFonts w:eastAsia="Calibri"/>
          <w:bCs/>
          <w:szCs w:val="24"/>
          <w:lang w:val="en-IN"/>
        </w:rPr>
        <w:pPrChange w:id="2741" w:author="mananarora1571@gmail.com" w:date="2021-05-30T15:12:00Z">
          <w:pPr/>
        </w:pPrChange>
      </w:pPr>
      <w:r w:rsidRPr="00DE39BA">
        <w:rPr>
          <w:rFonts w:eastAsia="Calibri"/>
          <w:bCs/>
          <w:szCs w:val="24"/>
          <w:lang w:val="en-IN"/>
        </w:rPr>
        <w:t>admin_client.create_topics(new_topics=topic_list, validate_only=False)</w:t>
      </w:r>
    </w:p>
    <w:p w14:paraId="008B4750" w14:textId="77777777" w:rsidR="001F12BE" w:rsidRPr="00DE39BA" w:rsidRDefault="001F12BE" w:rsidP="00F535CA">
      <w:pPr>
        <w:widowControl w:val="0"/>
        <w:rPr>
          <w:rFonts w:eastAsia="Calibri"/>
          <w:bCs/>
          <w:szCs w:val="24"/>
          <w:lang w:val="en-IN"/>
        </w:rPr>
        <w:pPrChange w:id="2742" w:author="mananarora1571@gmail.com" w:date="2021-05-30T15:12:00Z">
          <w:pPr/>
        </w:pPrChange>
      </w:pPr>
    </w:p>
    <w:p w14:paraId="7A3B8460" w14:textId="77777777" w:rsidR="001F12BE" w:rsidRPr="00DE39BA" w:rsidRDefault="001F12BE" w:rsidP="00F535CA">
      <w:pPr>
        <w:widowControl w:val="0"/>
        <w:rPr>
          <w:rFonts w:eastAsia="Calibri"/>
          <w:bCs/>
          <w:szCs w:val="24"/>
          <w:lang w:val="en-IN"/>
        </w:rPr>
        <w:pPrChange w:id="2743" w:author="mananarora1571@gmail.com" w:date="2021-05-30T15:12:00Z">
          <w:pPr/>
        </w:pPrChange>
      </w:pPr>
      <w:r w:rsidRPr="00DE39BA">
        <w:rPr>
          <w:rFonts w:eastAsia="Calibri"/>
          <w:bCs/>
          <w:szCs w:val="24"/>
          <w:lang w:val="en-IN"/>
        </w:rPr>
        <w:lastRenderedPageBreak/>
        <w:t>class UserModel:</w:t>
      </w:r>
    </w:p>
    <w:p w14:paraId="58525F8B" w14:textId="77777777" w:rsidR="001F12BE" w:rsidRPr="00DE39BA" w:rsidRDefault="001F12BE" w:rsidP="00F535CA">
      <w:pPr>
        <w:widowControl w:val="0"/>
        <w:rPr>
          <w:rFonts w:eastAsia="Calibri"/>
          <w:bCs/>
          <w:szCs w:val="24"/>
          <w:lang w:val="en-IN"/>
        </w:rPr>
        <w:pPrChange w:id="2744" w:author="mananarora1571@gmail.com" w:date="2021-05-30T15:12:00Z">
          <w:pPr/>
        </w:pPrChange>
      </w:pPr>
      <w:r w:rsidRPr="00DE39BA">
        <w:rPr>
          <w:rFonts w:eastAsia="Calibri"/>
          <w:bCs/>
          <w:szCs w:val="24"/>
          <w:lang w:val="en-IN"/>
        </w:rPr>
        <w:t xml:space="preserve">    def __init__(self):</w:t>
      </w:r>
    </w:p>
    <w:p w14:paraId="6B2848DC" w14:textId="77777777" w:rsidR="001F12BE" w:rsidRPr="00DE39BA" w:rsidRDefault="001F12BE" w:rsidP="00F535CA">
      <w:pPr>
        <w:widowControl w:val="0"/>
        <w:rPr>
          <w:rFonts w:eastAsia="Calibri"/>
          <w:bCs/>
          <w:szCs w:val="24"/>
          <w:lang w:val="en-IN"/>
        </w:rPr>
        <w:pPrChange w:id="2745" w:author="mananarora1571@gmail.com" w:date="2021-05-30T15:12:00Z">
          <w:pPr/>
        </w:pPrChange>
      </w:pPr>
      <w:r w:rsidRPr="00DE39BA">
        <w:rPr>
          <w:rFonts w:eastAsia="Calibri"/>
          <w:bCs/>
          <w:szCs w:val="24"/>
          <w:lang w:val="en-IN"/>
        </w:rPr>
        <w:t xml:space="preserve">        pass</w:t>
      </w:r>
    </w:p>
    <w:p w14:paraId="0380194F" w14:textId="77777777" w:rsidR="001F12BE" w:rsidRPr="00DE39BA" w:rsidRDefault="001F12BE" w:rsidP="00F535CA">
      <w:pPr>
        <w:widowControl w:val="0"/>
        <w:rPr>
          <w:rFonts w:eastAsia="Calibri"/>
          <w:bCs/>
          <w:szCs w:val="24"/>
          <w:lang w:val="en-IN"/>
        </w:rPr>
        <w:pPrChange w:id="2746" w:author="mananarora1571@gmail.com" w:date="2021-05-30T15:12:00Z">
          <w:pPr/>
        </w:pPrChange>
      </w:pPr>
      <w:r w:rsidRPr="00DE39BA">
        <w:rPr>
          <w:rFonts w:eastAsia="Calibri"/>
          <w:bCs/>
          <w:szCs w:val="24"/>
          <w:lang w:val="en-IN"/>
        </w:rPr>
        <w:t xml:space="preserve">    def create_user_table(self):</w:t>
      </w:r>
    </w:p>
    <w:p w14:paraId="6457A910" w14:textId="77777777" w:rsidR="001F12BE" w:rsidRPr="00DE39BA" w:rsidRDefault="001F12BE" w:rsidP="00F535CA">
      <w:pPr>
        <w:widowControl w:val="0"/>
        <w:rPr>
          <w:rFonts w:eastAsia="Calibri"/>
          <w:bCs/>
          <w:szCs w:val="24"/>
          <w:lang w:val="en-IN"/>
        </w:rPr>
        <w:pPrChange w:id="2747" w:author="mananarora1571@gmail.com" w:date="2021-05-30T15:12:00Z">
          <w:pPr/>
        </w:pPrChange>
      </w:pPr>
      <w:r w:rsidRPr="00DE39BA">
        <w:rPr>
          <w:rFonts w:eastAsia="Calibri"/>
          <w:bCs/>
          <w:szCs w:val="24"/>
          <w:lang w:val="en-IN"/>
        </w:rPr>
        <w:t xml:space="preserve">        cursor.execute("DROP TABLE IF EXISTS User_Data")</w:t>
      </w:r>
    </w:p>
    <w:p w14:paraId="11FDC1F4" w14:textId="77777777" w:rsidR="001F12BE" w:rsidRPr="00DE39BA" w:rsidRDefault="001F12BE" w:rsidP="00F535CA">
      <w:pPr>
        <w:widowControl w:val="0"/>
        <w:rPr>
          <w:rFonts w:eastAsia="Calibri"/>
          <w:bCs/>
          <w:szCs w:val="24"/>
          <w:lang w:val="en-IN"/>
        </w:rPr>
        <w:pPrChange w:id="2748" w:author="mananarora1571@gmail.com" w:date="2021-05-30T15:12:00Z">
          <w:pPr/>
        </w:pPrChange>
      </w:pPr>
      <w:r w:rsidRPr="00DE39BA">
        <w:rPr>
          <w:rFonts w:eastAsia="Calibri"/>
          <w:bCs/>
          <w:szCs w:val="24"/>
          <w:lang w:val="en-IN"/>
        </w:rPr>
        <w:t xml:space="preserve">        sql ='''CREATE TABLE User_Data(</w:t>
      </w:r>
    </w:p>
    <w:p w14:paraId="4F0659C6" w14:textId="77777777" w:rsidR="001F12BE" w:rsidRPr="00DE39BA" w:rsidRDefault="001F12BE" w:rsidP="00F535CA">
      <w:pPr>
        <w:widowControl w:val="0"/>
        <w:rPr>
          <w:rFonts w:eastAsia="Calibri"/>
          <w:bCs/>
          <w:szCs w:val="24"/>
          <w:lang w:val="en-IN"/>
        </w:rPr>
        <w:pPrChange w:id="2749" w:author="mananarora1571@gmail.com" w:date="2021-05-30T15:12:00Z">
          <w:pPr/>
        </w:pPrChange>
      </w:pPr>
      <w:r w:rsidRPr="00DE39BA">
        <w:rPr>
          <w:rFonts w:eastAsia="Calibri"/>
          <w:bCs/>
          <w:szCs w:val="24"/>
          <w:lang w:val="en-IN"/>
        </w:rPr>
        <w:t xml:space="preserve">            id SERIAL PRIMARY KEY,</w:t>
      </w:r>
    </w:p>
    <w:p w14:paraId="41AEDA3F" w14:textId="77777777" w:rsidR="001F12BE" w:rsidRPr="00DE39BA" w:rsidRDefault="001F12BE" w:rsidP="00F535CA">
      <w:pPr>
        <w:widowControl w:val="0"/>
        <w:rPr>
          <w:rFonts w:eastAsia="Calibri"/>
          <w:bCs/>
          <w:szCs w:val="24"/>
          <w:lang w:val="en-IN"/>
        </w:rPr>
        <w:pPrChange w:id="2750" w:author="mananarora1571@gmail.com" w:date="2021-05-30T15:12:00Z">
          <w:pPr/>
        </w:pPrChange>
      </w:pPr>
      <w:r w:rsidRPr="00DE39BA">
        <w:rPr>
          <w:rFonts w:eastAsia="Calibri"/>
          <w:bCs/>
          <w:szCs w:val="24"/>
          <w:lang w:val="en-IN"/>
        </w:rPr>
        <w:t xml:space="preserve">            username VARCHAR(30),</w:t>
      </w:r>
    </w:p>
    <w:p w14:paraId="6BF76A24" w14:textId="77777777" w:rsidR="001F12BE" w:rsidRPr="00DE39BA" w:rsidRDefault="001F12BE" w:rsidP="00F535CA">
      <w:pPr>
        <w:widowControl w:val="0"/>
        <w:rPr>
          <w:rFonts w:eastAsia="Calibri"/>
          <w:bCs/>
          <w:szCs w:val="24"/>
          <w:lang w:val="en-IN"/>
        </w:rPr>
        <w:pPrChange w:id="2751" w:author="mananarora1571@gmail.com" w:date="2021-05-30T15:12:00Z">
          <w:pPr/>
        </w:pPrChange>
      </w:pPr>
      <w:r w:rsidRPr="00DE39BA">
        <w:rPr>
          <w:rFonts w:eastAsia="Calibri"/>
          <w:bCs/>
          <w:szCs w:val="24"/>
          <w:lang w:val="en-IN"/>
        </w:rPr>
        <w:t xml:space="preserve">            phone_no BIGSERIAL,</w:t>
      </w:r>
    </w:p>
    <w:p w14:paraId="0DAFDD52" w14:textId="77777777" w:rsidR="001F12BE" w:rsidRPr="00DE39BA" w:rsidRDefault="001F12BE" w:rsidP="00F535CA">
      <w:pPr>
        <w:widowControl w:val="0"/>
        <w:rPr>
          <w:rFonts w:eastAsia="Calibri"/>
          <w:bCs/>
          <w:szCs w:val="24"/>
          <w:lang w:val="en-IN"/>
        </w:rPr>
        <w:pPrChange w:id="2752" w:author="mananarora1571@gmail.com" w:date="2021-05-30T15:12:00Z">
          <w:pPr/>
        </w:pPrChange>
      </w:pPr>
      <w:r w:rsidRPr="00DE39BA">
        <w:rPr>
          <w:rFonts w:eastAsia="Calibri"/>
          <w:bCs/>
          <w:szCs w:val="24"/>
          <w:lang w:val="en-IN"/>
        </w:rPr>
        <w:t xml:space="preserve">            password TEXT NOT NULL,</w:t>
      </w:r>
    </w:p>
    <w:p w14:paraId="2ECA382E" w14:textId="77777777" w:rsidR="001F12BE" w:rsidRPr="00DE39BA" w:rsidRDefault="001F12BE" w:rsidP="00F535CA">
      <w:pPr>
        <w:widowControl w:val="0"/>
        <w:rPr>
          <w:rFonts w:eastAsia="Calibri"/>
          <w:bCs/>
          <w:szCs w:val="24"/>
          <w:lang w:val="en-IN"/>
        </w:rPr>
        <w:pPrChange w:id="2753" w:author="mananarora1571@gmail.com" w:date="2021-05-30T15:12:00Z">
          <w:pPr/>
        </w:pPrChange>
      </w:pPr>
      <w:r w:rsidRPr="00DE39BA">
        <w:rPr>
          <w:rFonts w:eastAsia="Calibri"/>
          <w:bCs/>
          <w:szCs w:val="24"/>
          <w:lang w:val="en-IN"/>
        </w:rPr>
        <w:t xml:space="preserve">            email TEXT NOT NULL,</w:t>
      </w:r>
    </w:p>
    <w:p w14:paraId="1EDA08B1" w14:textId="77777777" w:rsidR="001F12BE" w:rsidRPr="00DE39BA" w:rsidRDefault="001F12BE" w:rsidP="00F535CA">
      <w:pPr>
        <w:widowControl w:val="0"/>
        <w:rPr>
          <w:rFonts w:eastAsia="Calibri"/>
          <w:bCs/>
          <w:szCs w:val="24"/>
          <w:lang w:val="en-IN"/>
        </w:rPr>
        <w:pPrChange w:id="2754" w:author="mananarora1571@gmail.com" w:date="2021-05-30T15:12:00Z">
          <w:pPr/>
        </w:pPrChange>
      </w:pPr>
      <w:r w:rsidRPr="00DE39BA">
        <w:rPr>
          <w:rFonts w:eastAsia="Calibri"/>
          <w:bCs/>
          <w:szCs w:val="24"/>
          <w:lang w:val="en-IN"/>
        </w:rPr>
        <w:t xml:space="preserve">            lat FLOAT,</w:t>
      </w:r>
    </w:p>
    <w:p w14:paraId="2D8C28D2" w14:textId="77777777" w:rsidR="001F12BE" w:rsidRPr="00DE39BA" w:rsidRDefault="001F12BE" w:rsidP="00F535CA">
      <w:pPr>
        <w:widowControl w:val="0"/>
        <w:rPr>
          <w:rFonts w:eastAsia="Calibri"/>
          <w:bCs/>
          <w:szCs w:val="24"/>
          <w:lang w:val="en-IN"/>
        </w:rPr>
        <w:pPrChange w:id="2755" w:author="mananarora1571@gmail.com" w:date="2021-05-30T15:12:00Z">
          <w:pPr/>
        </w:pPrChange>
      </w:pPr>
      <w:r w:rsidRPr="00DE39BA">
        <w:rPr>
          <w:rFonts w:eastAsia="Calibri"/>
          <w:bCs/>
          <w:szCs w:val="24"/>
          <w:lang w:val="en-IN"/>
        </w:rPr>
        <w:t xml:space="preserve">            long FLOAT</w:t>
      </w:r>
    </w:p>
    <w:p w14:paraId="7506D4CE" w14:textId="77777777" w:rsidR="001F12BE" w:rsidRPr="00DE39BA" w:rsidRDefault="001F12BE" w:rsidP="00F535CA">
      <w:pPr>
        <w:widowControl w:val="0"/>
        <w:rPr>
          <w:rFonts w:eastAsia="Calibri"/>
          <w:bCs/>
          <w:szCs w:val="24"/>
          <w:lang w:val="en-IN"/>
        </w:rPr>
        <w:pPrChange w:id="2756" w:author="mananarora1571@gmail.com" w:date="2021-05-30T15:12:00Z">
          <w:pPr/>
        </w:pPrChange>
      </w:pPr>
      <w:r w:rsidRPr="00DE39BA">
        <w:rPr>
          <w:rFonts w:eastAsia="Calibri"/>
          <w:bCs/>
          <w:szCs w:val="24"/>
          <w:lang w:val="en-IN"/>
        </w:rPr>
        <w:t xml:space="preserve">            )'''</w:t>
      </w:r>
    </w:p>
    <w:p w14:paraId="221EDED8" w14:textId="77777777" w:rsidR="001F12BE" w:rsidRPr="00DE39BA" w:rsidRDefault="001F12BE" w:rsidP="00F535CA">
      <w:pPr>
        <w:widowControl w:val="0"/>
        <w:rPr>
          <w:rFonts w:eastAsia="Calibri"/>
          <w:bCs/>
          <w:szCs w:val="24"/>
          <w:lang w:val="en-IN"/>
        </w:rPr>
        <w:pPrChange w:id="2757" w:author="mananarora1571@gmail.com" w:date="2021-05-30T15:12:00Z">
          <w:pPr/>
        </w:pPrChange>
      </w:pPr>
      <w:r w:rsidRPr="00DE39BA">
        <w:rPr>
          <w:rFonts w:eastAsia="Calibri"/>
          <w:bCs/>
          <w:szCs w:val="24"/>
          <w:lang w:val="en-IN"/>
        </w:rPr>
        <w:t xml:space="preserve">        cursor.execute(sql)</w:t>
      </w:r>
    </w:p>
    <w:p w14:paraId="1557CFA0" w14:textId="77777777" w:rsidR="001F12BE" w:rsidRPr="00DE39BA" w:rsidRDefault="001F12BE" w:rsidP="00F535CA">
      <w:pPr>
        <w:widowControl w:val="0"/>
        <w:rPr>
          <w:rFonts w:eastAsia="Calibri"/>
          <w:bCs/>
          <w:szCs w:val="24"/>
          <w:lang w:val="en-IN"/>
        </w:rPr>
        <w:pPrChange w:id="2758" w:author="mananarora1571@gmail.com" w:date="2021-05-30T15:12:00Z">
          <w:pPr/>
        </w:pPrChange>
      </w:pPr>
      <w:r w:rsidRPr="00DE39BA">
        <w:rPr>
          <w:rFonts w:eastAsia="Calibri"/>
          <w:bCs/>
          <w:szCs w:val="24"/>
          <w:lang w:val="en-IN"/>
        </w:rPr>
        <w:t xml:space="preserve">        connection.commit()</w:t>
      </w:r>
    </w:p>
    <w:p w14:paraId="64C4E7B8" w14:textId="77777777" w:rsidR="001F12BE" w:rsidRPr="00DE39BA" w:rsidRDefault="001F12BE" w:rsidP="00F535CA">
      <w:pPr>
        <w:widowControl w:val="0"/>
        <w:rPr>
          <w:rFonts w:eastAsia="Calibri"/>
          <w:bCs/>
          <w:szCs w:val="24"/>
          <w:lang w:val="en-IN"/>
        </w:rPr>
        <w:pPrChange w:id="2759" w:author="mananarora1571@gmail.com" w:date="2021-05-30T15:12:00Z">
          <w:pPr/>
        </w:pPrChange>
      </w:pPr>
      <w:r w:rsidRPr="00DE39BA">
        <w:rPr>
          <w:rFonts w:eastAsia="Calibri"/>
          <w:bCs/>
          <w:szCs w:val="24"/>
          <w:lang w:val="en-IN"/>
        </w:rPr>
        <w:t xml:space="preserve">        print('Table Created ..')</w:t>
      </w:r>
    </w:p>
    <w:p w14:paraId="70FA5954" w14:textId="77777777" w:rsidR="001F12BE" w:rsidRPr="00DE39BA" w:rsidRDefault="001F12BE" w:rsidP="00F535CA">
      <w:pPr>
        <w:widowControl w:val="0"/>
        <w:rPr>
          <w:rFonts w:eastAsia="Calibri"/>
          <w:bCs/>
          <w:szCs w:val="24"/>
          <w:lang w:val="en-IN"/>
        </w:rPr>
        <w:pPrChange w:id="2760" w:author="mananarora1571@gmail.com" w:date="2021-05-30T15:12:00Z">
          <w:pPr/>
        </w:pPrChange>
      </w:pPr>
      <w:r w:rsidRPr="00DE39BA">
        <w:rPr>
          <w:rFonts w:eastAsia="Calibri"/>
          <w:bCs/>
          <w:szCs w:val="24"/>
          <w:lang w:val="en-IN"/>
        </w:rPr>
        <w:t xml:space="preserve">    def create_dummy_data(self):</w:t>
      </w:r>
    </w:p>
    <w:p w14:paraId="4F41E366" w14:textId="77777777" w:rsidR="001F12BE" w:rsidRPr="00DE39BA" w:rsidRDefault="001F12BE" w:rsidP="00F535CA">
      <w:pPr>
        <w:widowControl w:val="0"/>
        <w:rPr>
          <w:rFonts w:eastAsia="Calibri"/>
          <w:bCs/>
          <w:szCs w:val="24"/>
          <w:lang w:val="en-IN"/>
        </w:rPr>
        <w:pPrChange w:id="2761" w:author="mananarora1571@gmail.com" w:date="2021-05-30T15:12:00Z">
          <w:pPr/>
        </w:pPrChange>
      </w:pPr>
      <w:r w:rsidRPr="00DE39BA">
        <w:rPr>
          <w:rFonts w:eastAsia="Calibri"/>
          <w:bCs/>
          <w:szCs w:val="24"/>
          <w:lang w:val="en-IN"/>
        </w:rPr>
        <w:t xml:space="preserve">        for i in range(10000):</w:t>
      </w:r>
    </w:p>
    <w:p w14:paraId="2DBDB1DF" w14:textId="77777777" w:rsidR="001F12BE" w:rsidRPr="00DE39BA" w:rsidRDefault="001F12BE" w:rsidP="00F535CA">
      <w:pPr>
        <w:widowControl w:val="0"/>
        <w:rPr>
          <w:rFonts w:eastAsia="Calibri"/>
          <w:bCs/>
          <w:szCs w:val="24"/>
          <w:lang w:val="en-IN"/>
        </w:rPr>
        <w:pPrChange w:id="2762" w:author="mananarora1571@gmail.com" w:date="2021-05-30T15:12:00Z">
          <w:pPr/>
        </w:pPrChange>
      </w:pPr>
      <w:r w:rsidRPr="00DE39BA">
        <w:rPr>
          <w:rFonts w:eastAsia="Calibri"/>
          <w:bCs/>
          <w:szCs w:val="24"/>
          <w:lang w:val="en-IN"/>
        </w:rPr>
        <w:t xml:space="preserve">            username = ''</w:t>
      </w:r>
    </w:p>
    <w:p w14:paraId="615D8E7A" w14:textId="77777777" w:rsidR="001F12BE" w:rsidRPr="00DE39BA" w:rsidRDefault="001F12BE" w:rsidP="00F535CA">
      <w:pPr>
        <w:widowControl w:val="0"/>
        <w:rPr>
          <w:rFonts w:eastAsia="Calibri"/>
          <w:bCs/>
          <w:szCs w:val="24"/>
          <w:lang w:val="en-IN"/>
        </w:rPr>
        <w:pPrChange w:id="2763" w:author="mananarora1571@gmail.com" w:date="2021-05-30T15:12:00Z">
          <w:pPr/>
        </w:pPrChange>
      </w:pPr>
      <w:r w:rsidRPr="00DE39BA">
        <w:rPr>
          <w:rFonts w:eastAsia="Calibri"/>
          <w:bCs/>
          <w:szCs w:val="24"/>
          <w:lang w:val="en-IN"/>
        </w:rPr>
        <w:t xml:space="preserve">            for j in range(random.choice([3,7,9,5])):</w:t>
      </w:r>
    </w:p>
    <w:p w14:paraId="5D2FCFAF" w14:textId="77777777" w:rsidR="001F12BE" w:rsidRPr="00DE39BA" w:rsidRDefault="001F12BE" w:rsidP="00F535CA">
      <w:pPr>
        <w:widowControl w:val="0"/>
        <w:rPr>
          <w:rFonts w:eastAsia="Calibri"/>
          <w:bCs/>
          <w:szCs w:val="24"/>
          <w:lang w:val="en-IN"/>
        </w:rPr>
        <w:pPrChange w:id="2764" w:author="mananarora1571@gmail.com" w:date="2021-05-30T15:12:00Z">
          <w:pPr/>
        </w:pPrChange>
      </w:pPr>
      <w:r w:rsidRPr="00DE39BA">
        <w:rPr>
          <w:rFonts w:eastAsia="Calibri"/>
          <w:bCs/>
          <w:szCs w:val="24"/>
          <w:lang w:val="en-IN"/>
        </w:rPr>
        <w:t xml:space="preserve">                username+=random.choice(list(string.ascii_lowercase))</w:t>
      </w:r>
    </w:p>
    <w:p w14:paraId="0E3F65F6" w14:textId="77777777" w:rsidR="001F12BE" w:rsidRPr="00DE39BA" w:rsidRDefault="001F12BE" w:rsidP="00F535CA">
      <w:pPr>
        <w:widowControl w:val="0"/>
        <w:rPr>
          <w:rFonts w:eastAsia="Calibri"/>
          <w:bCs/>
          <w:szCs w:val="24"/>
          <w:lang w:val="en-IN"/>
        </w:rPr>
        <w:pPrChange w:id="2765" w:author="mananarora1571@gmail.com" w:date="2021-05-30T15:12:00Z">
          <w:pPr/>
        </w:pPrChange>
      </w:pPr>
      <w:r w:rsidRPr="00DE39BA">
        <w:rPr>
          <w:rFonts w:eastAsia="Calibri"/>
          <w:bCs/>
          <w:szCs w:val="24"/>
          <w:lang w:val="en-IN"/>
        </w:rPr>
        <w:t xml:space="preserve">            phone_no = random.randint(9000000000,9999999999)</w:t>
      </w:r>
    </w:p>
    <w:p w14:paraId="31374BBC" w14:textId="77777777" w:rsidR="001F12BE" w:rsidRPr="00DE39BA" w:rsidRDefault="001F12BE" w:rsidP="00F535CA">
      <w:pPr>
        <w:widowControl w:val="0"/>
        <w:rPr>
          <w:rFonts w:eastAsia="Calibri"/>
          <w:bCs/>
          <w:szCs w:val="24"/>
          <w:lang w:val="en-IN"/>
        </w:rPr>
        <w:pPrChange w:id="2766" w:author="mananarora1571@gmail.com" w:date="2021-05-30T15:12:00Z">
          <w:pPr/>
        </w:pPrChange>
      </w:pPr>
      <w:r w:rsidRPr="00DE39BA">
        <w:rPr>
          <w:rFonts w:eastAsia="Calibri"/>
          <w:bCs/>
          <w:szCs w:val="24"/>
          <w:lang w:val="en-IN"/>
        </w:rPr>
        <w:t xml:space="preserve">            password = ''</w:t>
      </w:r>
    </w:p>
    <w:p w14:paraId="31613C12" w14:textId="77777777" w:rsidR="001F12BE" w:rsidRPr="00DE39BA" w:rsidRDefault="001F12BE" w:rsidP="00F535CA">
      <w:pPr>
        <w:widowControl w:val="0"/>
        <w:rPr>
          <w:rFonts w:eastAsia="Calibri"/>
          <w:bCs/>
          <w:szCs w:val="24"/>
          <w:lang w:val="en-IN"/>
        </w:rPr>
        <w:pPrChange w:id="2767" w:author="mananarora1571@gmail.com" w:date="2021-05-30T15:12:00Z">
          <w:pPr/>
        </w:pPrChange>
      </w:pPr>
      <w:r w:rsidRPr="00DE39BA">
        <w:rPr>
          <w:rFonts w:eastAsia="Calibri"/>
          <w:bCs/>
          <w:szCs w:val="24"/>
          <w:lang w:val="en-IN"/>
        </w:rPr>
        <w:t xml:space="preserve">            for j in range(random.choice([13,7,9,10])):</w:t>
      </w:r>
    </w:p>
    <w:p w14:paraId="7A4A5108" w14:textId="77777777" w:rsidR="001F12BE" w:rsidRPr="00DE39BA" w:rsidRDefault="001F12BE" w:rsidP="00F535CA">
      <w:pPr>
        <w:widowControl w:val="0"/>
        <w:rPr>
          <w:rFonts w:eastAsia="Calibri"/>
          <w:bCs/>
          <w:szCs w:val="24"/>
          <w:lang w:val="en-IN"/>
        </w:rPr>
        <w:pPrChange w:id="2768" w:author="mananarora1571@gmail.com" w:date="2021-05-30T15:12:00Z">
          <w:pPr/>
        </w:pPrChange>
      </w:pPr>
      <w:r w:rsidRPr="00DE39BA">
        <w:rPr>
          <w:rFonts w:eastAsia="Calibri"/>
          <w:bCs/>
          <w:szCs w:val="24"/>
          <w:lang w:val="en-IN"/>
        </w:rPr>
        <w:t xml:space="preserve">                password+=random.choice(list(string.ascii_lowercase))</w:t>
      </w:r>
    </w:p>
    <w:p w14:paraId="10139F96" w14:textId="77777777" w:rsidR="001F12BE" w:rsidRPr="00DE39BA" w:rsidRDefault="001F12BE" w:rsidP="00F535CA">
      <w:pPr>
        <w:widowControl w:val="0"/>
        <w:rPr>
          <w:rFonts w:eastAsia="Calibri"/>
          <w:bCs/>
          <w:szCs w:val="24"/>
          <w:lang w:val="en-IN"/>
        </w:rPr>
        <w:pPrChange w:id="2769" w:author="mananarora1571@gmail.com" w:date="2021-05-30T15:12:00Z">
          <w:pPr/>
        </w:pPrChange>
      </w:pPr>
      <w:r w:rsidRPr="00DE39BA">
        <w:rPr>
          <w:rFonts w:eastAsia="Calibri"/>
          <w:bCs/>
          <w:szCs w:val="24"/>
          <w:lang w:val="en-IN"/>
        </w:rPr>
        <w:t xml:space="preserve">            email = ''</w:t>
      </w:r>
    </w:p>
    <w:p w14:paraId="5BDE04BF" w14:textId="77777777" w:rsidR="001F12BE" w:rsidRPr="00DE39BA" w:rsidRDefault="001F12BE" w:rsidP="00F535CA">
      <w:pPr>
        <w:widowControl w:val="0"/>
        <w:rPr>
          <w:rFonts w:eastAsia="Calibri"/>
          <w:bCs/>
          <w:szCs w:val="24"/>
          <w:lang w:val="en-IN"/>
        </w:rPr>
        <w:pPrChange w:id="2770" w:author="mananarora1571@gmail.com" w:date="2021-05-30T15:12:00Z">
          <w:pPr/>
        </w:pPrChange>
      </w:pPr>
      <w:r w:rsidRPr="00DE39BA">
        <w:rPr>
          <w:rFonts w:eastAsia="Calibri"/>
          <w:bCs/>
          <w:szCs w:val="24"/>
          <w:lang w:val="en-IN"/>
        </w:rPr>
        <w:lastRenderedPageBreak/>
        <w:t xml:space="preserve">            for j in range(random.choice([3,7,9,5])):</w:t>
      </w:r>
    </w:p>
    <w:p w14:paraId="6F69099F" w14:textId="77777777" w:rsidR="001F12BE" w:rsidRPr="00DE39BA" w:rsidRDefault="001F12BE" w:rsidP="00F535CA">
      <w:pPr>
        <w:widowControl w:val="0"/>
        <w:rPr>
          <w:rFonts w:eastAsia="Calibri"/>
          <w:bCs/>
          <w:szCs w:val="24"/>
          <w:lang w:val="en-IN"/>
        </w:rPr>
        <w:pPrChange w:id="2771" w:author="mananarora1571@gmail.com" w:date="2021-05-30T15:12:00Z">
          <w:pPr/>
        </w:pPrChange>
      </w:pPr>
      <w:r w:rsidRPr="00DE39BA">
        <w:rPr>
          <w:rFonts w:eastAsia="Calibri"/>
          <w:bCs/>
          <w:szCs w:val="24"/>
          <w:lang w:val="en-IN"/>
        </w:rPr>
        <w:t xml:space="preserve">                email+=random.choice(list(string.ascii_lowercase))</w:t>
      </w:r>
    </w:p>
    <w:p w14:paraId="2BA30ABB" w14:textId="77777777" w:rsidR="001F12BE" w:rsidRPr="00DE39BA" w:rsidRDefault="001F12BE" w:rsidP="00F535CA">
      <w:pPr>
        <w:widowControl w:val="0"/>
        <w:rPr>
          <w:rFonts w:eastAsia="Calibri"/>
          <w:bCs/>
          <w:szCs w:val="24"/>
          <w:lang w:val="en-IN"/>
        </w:rPr>
        <w:pPrChange w:id="2772" w:author="mananarora1571@gmail.com" w:date="2021-05-30T15:12:00Z">
          <w:pPr/>
        </w:pPrChange>
      </w:pPr>
      <w:r w:rsidRPr="00DE39BA">
        <w:rPr>
          <w:rFonts w:eastAsia="Calibri"/>
          <w:bCs/>
          <w:szCs w:val="24"/>
          <w:lang w:val="en-IN"/>
        </w:rPr>
        <w:t xml:space="preserve">            email+='@gmail.com'</w:t>
      </w:r>
    </w:p>
    <w:p w14:paraId="28DF660D" w14:textId="77777777" w:rsidR="001F12BE" w:rsidRPr="00DE39BA" w:rsidRDefault="001F12BE" w:rsidP="00F535CA">
      <w:pPr>
        <w:widowControl w:val="0"/>
        <w:rPr>
          <w:rFonts w:eastAsia="Calibri"/>
          <w:bCs/>
          <w:szCs w:val="24"/>
          <w:lang w:val="en-IN"/>
        </w:rPr>
        <w:pPrChange w:id="2773" w:author="mananarora1571@gmail.com" w:date="2021-05-30T15:12:00Z">
          <w:pPr/>
        </w:pPrChange>
      </w:pPr>
      <w:r w:rsidRPr="00DE39BA">
        <w:rPr>
          <w:rFonts w:eastAsia="Calibri"/>
          <w:bCs/>
          <w:szCs w:val="24"/>
          <w:lang w:val="en-IN"/>
        </w:rPr>
        <w:t xml:space="preserve">            lat = round(random.uniform(28.4567,28.8902),4)</w:t>
      </w:r>
    </w:p>
    <w:p w14:paraId="1D5ACA74" w14:textId="77777777" w:rsidR="001F12BE" w:rsidRPr="00DE39BA" w:rsidRDefault="001F12BE" w:rsidP="00F535CA">
      <w:pPr>
        <w:widowControl w:val="0"/>
        <w:rPr>
          <w:rFonts w:eastAsia="Calibri"/>
          <w:bCs/>
          <w:szCs w:val="24"/>
          <w:lang w:val="en-IN"/>
        </w:rPr>
        <w:pPrChange w:id="2774" w:author="mananarora1571@gmail.com" w:date="2021-05-30T15:12:00Z">
          <w:pPr/>
        </w:pPrChange>
      </w:pPr>
      <w:r w:rsidRPr="00DE39BA">
        <w:rPr>
          <w:rFonts w:eastAsia="Calibri"/>
          <w:bCs/>
          <w:szCs w:val="24"/>
          <w:lang w:val="en-IN"/>
        </w:rPr>
        <w:t xml:space="preserve">            long = round(random.uniform(77.0012,77.3456),4)</w:t>
      </w:r>
    </w:p>
    <w:p w14:paraId="3F1593CA" w14:textId="77777777" w:rsidR="001F12BE" w:rsidRPr="00DE39BA" w:rsidRDefault="001F12BE" w:rsidP="00F535CA">
      <w:pPr>
        <w:widowControl w:val="0"/>
        <w:rPr>
          <w:rFonts w:eastAsia="Calibri"/>
          <w:bCs/>
          <w:szCs w:val="24"/>
          <w:lang w:val="en-IN"/>
        </w:rPr>
        <w:pPrChange w:id="2775" w:author="mananarora1571@gmail.com" w:date="2021-05-30T15:12:00Z">
          <w:pPr/>
        </w:pPrChange>
      </w:pPr>
      <w:r w:rsidRPr="00DE39BA">
        <w:rPr>
          <w:rFonts w:eastAsia="Calibri"/>
          <w:bCs/>
          <w:szCs w:val="24"/>
          <w:lang w:val="en-IN"/>
        </w:rPr>
        <w:t xml:space="preserve">            sql = '''INSERT INTO User_Data (username,phone_no,password,email,lat,long) VALUES(%s,%s,%s,%s,%s,%s)'''</w:t>
      </w:r>
    </w:p>
    <w:p w14:paraId="39D38972" w14:textId="77777777" w:rsidR="001F12BE" w:rsidRPr="00DE39BA" w:rsidRDefault="001F12BE" w:rsidP="00F535CA">
      <w:pPr>
        <w:widowControl w:val="0"/>
        <w:rPr>
          <w:rFonts w:eastAsia="Calibri"/>
          <w:bCs/>
          <w:szCs w:val="24"/>
          <w:lang w:val="en-IN"/>
        </w:rPr>
        <w:pPrChange w:id="2776" w:author="mananarora1571@gmail.com" w:date="2021-05-30T15:12:00Z">
          <w:pPr/>
        </w:pPrChange>
      </w:pPr>
      <w:r w:rsidRPr="00DE39BA">
        <w:rPr>
          <w:rFonts w:eastAsia="Calibri"/>
          <w:bCs/>
          <w:szCs w:val="24"/>
          <w:lang w:val="en-IN"/>
        </w:rPr>
        <w:t xml:space="preserve">            cursor.execute(sql,(username,phone_no,password,email,lat,long))</w:t>
      </w:r>
    </w:p>
    <w:p w14:paraId="034CA4D2" w14:textId="77777777" w:rsidR="001F12BE" w:rsidRPr="00DE39BA" w:rsidRDefault="001F12BE" w:rsidP="00F535CA">
      <w:pPr>
        <w:widowControl w:val="0"/>
        <w:rPr>
          <w:rFonts w:eastAsia="Calibri"/>
          <w:bCs/>
          <w:szCs w:val="24"/>
          <w:lang w:val="en-IN"/>
        </w:rPr>
        <w:pPrChange w:id="2777" w:author="mananarora1571@gmail.com" w:date="2021-05-30T15:12:00Z">
          <w:pPr/>
        </w:pPrChange>
      </w:pPr>
      <w:r w:rsidRPr="00DE39BA">
        <w:rPr>
          <w:rFonts w:eastAsia="Calibri"/>
          <w:bCs/>
          <w:szCs w:val="24"/>
          <w:lang w:val="en-IN"/>
        </w:rPr>
        <w:t xml:space="preserve">            connection.commit()</w:t>
      </w:r>
    </w:p>
    <w:p w14:paraId="2E5BCDED" w14:textId="77777777" w:rsidR="001F12BE" w:rsidRPr="00DE39BA" w:rsidRDefault="001F12BE" w:rsidP="00F535CA">
      <w:pPr>
        <w:widowControl w:val="0"/>
        <w:rPr>
          <w:rFonts w:eastAsia="Calibri"/>
          <w:bCs/>
          <w:szCs w:val="24"/>
          <w:lang w:val="en-IN"/>
        </w:rPr>
        <w:pPrChange w:id="2778" w:author="mananarora1571@gmail.com" w:date="2021-05-30T15:12:00Z">
          <w:pPr/>
        </w:pPrChange>
      </w:pPr>
      <w:r w:rsidRPr="00DE39BA">
        <w:rPr>
          <w:rFonts w:eastAsia="Calibri"/>
          <w:bCs/>
          <w:szCs w:val="24"/>
          <w:lang w:val="en-IN"/>
        </w:rPr>
        <w:t xml:space="preserve">        for i in range(10000):</w:t>
      </w:r>
    </w:p>
    <w:p w14:paraId="12F7DB70" w14:textId="77777777" w:rsidR="001F12BE" w:rsidRPr="00DE39BA" w:rsidRDefault="001F12BE" w:rsidP="00F535CA">
      <w:pPr>
        <w:widowControl w:val="0"/>
        <w:rPr>
          <w:rFonts w:eastAsia="Calibri"/>
          <w:bCs/>
          <w:szCs w:val="24"/>
          <w:lang w:val="en-IN"/>
        </w:rPr>
        <w:pPrChange w:id="2779" w:author="mananarora1571@gmail.com" w:date="2021-05-30T15:12:00Z">
          <w:pPr/>
        </w:pPrChange>
      </w:pPr>
      <w:r w:rsidRPr="00DE39BA">
        <w:rPr>
          <w:rFonts w:eastAsia="Calibri"/>
          <w:bCs/>
          <w:szCs w:val="24"/>
          <w:lang w:val="en-IN"/>
        </w:rPr>
        <w:t xml:space="preserve">            lat = round(random.uniform(28.4567,28.8902),4)</w:t>
      </w:r>
    </w:p>
    <w:p w14:paraId="49AA161A" w14:textId="77777777" w:rsidR="001F12BE" w:rsidRPr="00DE39BA" w:rsidRDefault="001F12BE" w:rsidP="00F535CA">
      <w:pPr>
        <w:widowControl w:val="0"/>
        <w:rPr>
          <w:rFonts w:eastAsia="Calibri"/>
          <w:bCs/>
          <w:szCs w:val="24"/>
          <w:lang w:val="en-IN"/>
        </w:rPr>
        <w:pPrChange w:id="2780" w:author="mananarora1571@gmail.com" w:date="2021-05-30T15:12:00Z">
          <w:pPr/>
        </w:pPrChange>
      </w:pPr>
      <w:r w:rsidRPr="00DE39BA">
        <w:rPr>
          <w:rFonts w:eastAsia="Calibri"/>
          <w:bCs/>
          <w:szCs w:val="24"/>
          <w:lang w:val="en-IN"/>
        </w:rPr>
        <w:t xml:space="preserve">            long = round(random.uniform(77.0012,77.3456),4)</w:t>
      </w:r>
    </w:p>
    <w:p w14:paraId="1D1EC90D" w14:textId="77777777" w:rsidR="001F12BE" w:rsidRPr="00DE39BA" w:rsidRDefault="001F12BE" w:rsidP="00F535CA">
      <w:pPr>
        <w:widowControl w:val="0"/>
        <w:rPr>
          <w:rFonts w:eastAsia="Calibri"/>
          <w:bCs/>
          <w:szCs w:val="24"/>
          <w:lang w:val="en-IN"/>
        </w:rPr>
        <w:pPrChange w:id="2781" w:author="mananarora1571@gmail.com" w:date="2021-05-30T15:12:00Z">
          <w:pPr/>
        </w:pPrChange>
      </w:pPr>
      <w:r w:rsidRPr="00DE39BA">
        <w:rPr>
          <w:rFonts w:eastAsia="Calibri"/>
          <w:bCs/>
          <w:szCs w:val="24"/>
          <w:lang w:val="en-IN"/>
        </w:rPr>
        <w:t xml:space="preserve">            death = random.randint(0,100)</w:t>
      </w:r>
    </w:p>
    <w:p w14:paraId="4113B6E3" w14:textId="77777777" w:rsidR="001F12BE" w:rsidRPr="00DE39BA" w:rsidRDefault="001F12BE" w:rsidP="00F535CA">
      <w:pPr>
        <w:widowControl w:val="0"/>
        <w:rPr>
          <w:rFonts w:eastAsia="Calibri"/>
          <w:bCs/>
          <w:szCs w:val="24"/>
          <w:lang w:val="en-IN"/>
        </w:rPr>
        <w:pPrChange w:id="2782" w:author="mananarora1571@gmail.com" w:date="2021-05-30T15:12:00Z">
          <w:pPr/>
        </w:pPrChange>
      </w:pPr>
      <w:r w:rsidRPr="00DE39BA">
        <w:rPr>
          <w:rFonts w:eastAsia="Calibri"/>
          <w:bCs/>
          <w:szCs w:val="24"/>
          <w:lang w:val="en-IN"/>
        </w:rPr>
        <w:t xml:space="preserve">            active = random.randint(0,100)</w:t>
      </w:r>
    </w:p>
    <w:p w14:paraId="2C5C0107" w14:textId="77777777" w:rsidR="001F12BE" w:rsidRPr="00DE39BA" w:rsidRDefault="001F12BE" w:rsidP="00F535CA">
      <w:pPr>
        <w:widowControl w:val="0"/>
        <w:rPr>
          <w:rFonts w:eastAsia="Calibri"/>
          <w:bCs/>
          <w:szCs w:val="24"/>
          <w:lang w:val="en-IN"/>
        </w:rPr>
        <w:pPrChange w:id="2783" w:author="mananarora1571@gmail.com" w:date="2021-05-30T15:12:00Z">
          <w:pPr/>
        </w:pPrChange>
      </w:pPr>
      <w:r w:rsidRPr="00DE39BA">
        <w:rPr>
          <w:rFonts w:eastAsia="Calibri"/>
          <w:bCs/>
          <w:szCs w:val="24"/>
          <w:lang w:val="en-IN"/>
        </w:rPr>
        <w:t xml:space="preserve">            recovered = random.randint(0,100)</w:t>
      </w:r>
    </w:p>
    <w:p w14:paraId="60A025DC" w14:textId="77777777" w:rsidR="001F12BE" w:rsidRPr="00DE39BA" w:rsidRDefault="001F12BE" w:rsidP="00F535CA">
      <w:pPr>
        <w:widowControl w:val="0"/>
        <w:rPr>
          <w:rFonts w:eastAsia="Calibri"/>
          <w:bCs/>
          <w:szCs w:val="24"/>
          <w:lang w:val="en-IN"/>
        </w:rPr>
        <w:pPrChange w:id="2784" w:author="mananarora1571@gmail.com" w:date="2021-05-30T15:12:00Z">
          <w:pPr/>
        </w:pPrChange>
      </w:pPr>
      <w:r w:rsidRPr="00DE39BA">
        <w:rPr>
          <w:rFonts w:eastAsia="Calibri"/>
          <w:bCs/>
          <w:szCs w:val="24"/>
          <w:lang w:val="en-IN"/>
        </w:rPr>
        <w:t xml:space="preserve">            sql = '''INSERT INTO Hotspot (lat,long,death,active,recovered) VALUES(%s,%s,%s,%s,%s)'''</w:t>
      </w:r>
    </w:p>
    <w:p w14:paraId="7AD94B39" w14:textId="77777777" w:rsidR="001F12BE" w:rsidRPr="00DE39BA" w:rsidRDefault="001F12BE" w:rsidP="00F535CA">
      <w:pPr>
        <w:widowControl w:val="0"/>
        <w:rPr>
          <w:rFonts w:eastAsia="Calibri"/>
          <w:bCs/>
          <w:szCs w:val="24"/>
          <w:lang w:val="en-IN"/>
        </w:rPr>
        <w:pPrChange w:id="2785" w:author="mananarora1571@gmail.com" w:date="2021-05-30T15:12:00Z">
          <w:pPr/>
        </w:pPrChange>
      </w:pPr>
      <w:r w:rsidRPr="00DE39BA">
        <w:rPr>
          <w:rFonts w:eastAsia="Calibri"/>
          <w:bCs/>
          <w:szCs w:val="24"/>
          <w:lang w:val="en-IN"/>
        </w:rPr>
        <w:t xml:space="preserve">            cursor.execute(sql,(lat,long,death,active,recovered))</w:t>
      </w:r>
    </w:p>
    <w:p w14:paraId="7D27D5E5" w14:textId="77777777" w:rsidR="001F12BE" w:rsidRPr="00DE39BA" w:rsidRDefault="001F12BE" w:rsidP="00F535CA">
      <w:pPr>
        <w:widowControl w:val="0"/>
        <w:rPr>
          <w:rFonts w:eastAsia="Calibri"/>
          <w:bCs/>
          <w:szCs w:val="24"/>
          <w:lang w:val="en-IN"/>
        </w:rPr>
        <w:pPrChange w:id="2786" w:author="mananarora1571@gmail.com" w:date="2021-05-30T15:12:00Z">
          <w:pPr/>
        </w:pPrChange>
      </w:pPr>
      <w:r w:rsidRPr="00DE39BA">
        <w:rPr>
          <w:rFonts w:eastAsia="Calibri"/>
          <w:bCs/>
          <w:szCs w:val="24"/>
          <w:lang w:val="en-IN"/>
        </w:rPr>
        <w:t xml:space="preserve">            connection.commit()</w:t>
      </w:r>
    </w:p>
    <w:p w14:paraId="7C45ACB2" w14:textId="77777777" w:rsidR="001F12BE" w:rsidRPr="00DE39BA" w:rsidRDefault="001F12BE" w:rsidP="00F535CA">
      <w:pPr>
        <w:widowControl w:val="0"/>
        <w:rPr>
          <w:rFonts w:eastAsia="Calibri"/>
          <w:bCs/>
          <w:szCs w:val="24"/>
          <w:lang w:val="en-IN"/>
        </w:rPr>
        <w:pPrChange w:id="2787" w:author="mananarora1571@gmail.com" w:date="2021-05-30T15:12:00Z">
          <w:pPr/>
        </w:pPrChange>
      </w:pPr>
      <w:r w:rsidRPr="00DE39BA">
        <w:rPr>
          <w:rFonts w:eastAsia="Calibri"/>
          <w:bCs/>
          <w:szCs w:val="24"/>
          <w:lang w:val="en-IN"/>
        </w:rPr>
        <w:t xml:space="preserve">        print('Dummy Data Inserted ..')</w:t>
      </w:r>
    </w:p>
    <w:p w14:paraId="17FF2845" w14:textId="77777777" w:rsidR="001F12BE" w:rsidRPr="00DE39BA" w:rsidRDefault="001F12BE" w:rsidP="00F535CA">
      <w:pPr>
        <w:widowControl w:val="0"/>
        <w:rPr>
          <w:rFonts w:eastAsia="Calibri"/>
          <w:bCs/>
          <w:szCs w:val="24"/>
          <w:lang w:val="en-IN"/>
        </w:rPr>
        <w:pPrChange w:id="2788" w:author="mananarora1571@gmail.com" w:date="2021-05-30T15:12:00Z">
          <w:pPr/>
        </w:pPrChange>
      </w:pPr>
    </w:p>
    <w:p w14:paraId="32B89F6E" w14:textId="77777777" w:rsidR="001F12BE" w:rsidRPr="00DE39BA" w:rsidRDefault="001F12BE" w:rsidP="00F535CA">
      <w:pPr>
        <w:widowControl w:val="0"/>
        <w:rPr>
          <w:rFonts w:eastAsia="Calibri"/>
          <w:bCs/>
          <w:szCs w:val="24"/>
          <w:lang w:val="en-IN"/>
        </w:rPr>
        <w:pPrChange w:id="2789" w:author="mananarora1571@gmail.com" w:date="2021-05-30T15:12:00Z">
          <w:pPr/>
        </w:pPrChange>
      </w:pPr>
      <w:r w:rsidRPr="00DE39BA">
        <w:rPr>
          <w:rFonts w:eastAsia="Calibri"/>
          <w:bCs/>
          <w:szCs w:val="24"/>
          <w:lang w:val="en-IN"/>
        </w:rPr>
        <w:t xml:space="preserve">    def create_hotspot_table(self):</w:t>
      </w:r>
    </w:p>
    <w:p w14:paraId="6FC919EC" w14:textId="77777777" w:rsidR="001F12BE" w:rsidRPr="00DE39BA" w:rsidRDefault="001F12BE" w:rsidP="00F535CA">
      <w:pPr>
        <w:widowControl w:val="0"/>
        <w:rPr>
          <w:rFonts w:eastAsia="Calibri"/>
          <w:bCs/>
          <w:szCs w:val="24"/>
          <w:lang w:val="en-IN"/>
        </w:rPr>
        <w:pPrChange w:id="2790" w:author="mananarora1571@gmail.com" w:date="2021-05-30T15:12:00Z">
          <w:pPr/>
        </w:pPrChange>
      </w:pPr>
      <w:r w:rsidRPr="00DE39BA">
        <w:rPr>
          <w:rFonts w:eastAsia="Calibri"/>
          <w:bCs/>
          <w:szCs w:val="24"/>
          <w:lang w:val="en-IN"/>
        </w:rPr>
        <w:t xml:space="preserve">        cursor.execute("DROP TABLE IF EXISTS Hotspot")</w:t>
      </w:r>
    </w:p>
    <w:p w14:paraId="10F46035" w14:textId="77777777" w:rsidR="001F12BE" w:rsidRPr="00DE39BA" w:rsidRDefault="001F12BE" w:rsidP="00F535CA">
      <w:pPr>
        <w:widowControl w:val="0"/>
        <w:rPr>
          <w:rFonts w:eastAsia="Calibri"/>
          <w:bCs/>
          <w:szCs w:val="24"/>
          <w:lang w:val="en-IN"/>
        </w:rPr>
        <w:pPrChange w:id="2791" w:author="mananarora1571@gmail.com" w:date="2021-05-30T15:12:00Z">
          <w:pPr/>
        </w:pPrChange>
      </w:pPr>
      <w:r w:rsidRPr="00DE39BA">
        <w:rPr>
          <w:rFonts w:eastAsia="Calibri"/>
          <w:bCs/>
          <w:szCs w:val="24"/>
          <w:lang w:val="en-IN"/>
        </w:rPr>
        <w:t xml:space="preserve">        sql ='''CREATE TABLE Hotspot(</w:t>
      </w:r>
    </w:p>
    <w:p w14:paraId="0A1B9345" w14:textId="77777777" w:rsidR="001F12BE" w:rsidRPr="00DE39BA" w:rsidRDefault="001F12BE" w:rsidP="00F535CA">
      <w:pPr>
        <w:widowControl w:val="0"/>
        <w:rPr>
          <w:rFonts w:eastAsia="Calibri"/>
          <w:bCs/>
          <w:szCs w:val="24"/>
          <w:lang w:val="en-IN"/>
        </w:rPr>
        <w:pPrChange w:id="2792" w:author="mananarora1571@gmail.com" w:date="2021-05-30T15:12:00Z">
          <w:pPr/>
        </w:pPrChange>
      </w:pPr>
      <w:r w:rsidRPr="00DE39BA">
        <w:rPr>
          <w:rFonts w:eastAsia="Calibri"/>
          <w:bCs/>
          <w:szCs w:val="24"/>
          <w:lang w:val="en-IN"/>
        </w:rPr>
        <w:t xml:space="preserve">            id SERIAL PRIMARY KEY,</w:t>
      </w:r>
    </w:p>
    <w:p w14:paraId="5EED7284" w14:textId="77777777" w:rsidR="001F12BE" w:rsidRPr="00DE39BA" w:rsidRDefault="001F12BE" w:rsidP="00F535CA">
      <w:pPr>
        <w:widowControl w:val="0"/>
        <w:rPr>
          <w:rFonts w:eastAsia="Calibri"/>
          <w:bCs/>
          <w:szCs w:val="24"/>
          <w:lang w:val="en-IN"/>
        </w:rPr>
        <w:pPrChange w:id="2793" w:author="mananarora1571@gmail.com" w:date="2021-05-30T15:12:00Z">
          <w:pPr/>
        </w:pPrChange>
      </w:pPr>
      <w:r w:rsidRPr="00DE39BA">
        <w:rPr>
          <w:rFonts w:eastAsia="Calibri"/>
          <w:bCs/>
          <w:szCs w:val="24"/>
          <w:lang w:val="en-IN"/>
        </w:rPr>
        <w:t xml:space="preserve">            lat FLOAT,</w:t>
      </w:r>
    </w:p>
    <w:p w14:paraId="564F117C" w14:textId="77777777" w:rsidR="001F12BE" w:rsidRPr="00DE39BA" w:rsidRDefault="001F12BE" w:rsidP="00F535CA">
      <w:pPr>
        <w:widowControl w:val="0"/>
        <w:rPr>
          <w:rFonts w:eastAsia="Calibri"/>
          <w:bCs/>
          <w:szCs w:val="24"/>
          <w:lang w:val="en-IN"/>
        </w:rPr>
        <w:pPrChange w:id="2794" w:author="mananarora1571@gmail.com" w:date="2021-05-30T15:12:00Z">
          <w:pPr/>
        </w:pPrChange>
      </w:pPr>
      <w:r w:rsidRPr="00DE39BA">
        <w:rPr>
          <w:rFonts w:eastAsia="Calibri"/>
          <w:bCs/>
          <w:szCs w:val="24"/>
          <w:lang w:val="en-IN"/>
        </w:rPr>
        <w:t xml:space="preserve">            long FLOAT,</w:t>
      </w:r>
    </w:p>
    <w:p w14:paraId="325EB297" w14:textId="77777777" w:rsidR="001F12BE" w:rsidRPr="00DE39BA" w:rsidRDefault="001F12BE" w:rsidP="00F535CA">
      <w:pPr>
        <w:widowControl w:val="0"/>
        <w:rPr>
          <w:rFonts w:eastAsia="Calibri"/>
          <w:bCs/>
          <w:szCs w:val="24"/>
          <w:lang w:val="en-IN"/>
        </w:rPr>
        <w:pPrChange w:id="2795" w:author="mananarora1571@gmail.com" w:date="2021-05-30T15:12:00Z">
          <w:pPr/>
        </w:pPrChange>
      </w:pPr>
      <w:r w:rsidRPr="00DE39BA">
        <w:rPr>
          <w:rFonts w:eastAsia="Calibri"/>
          <w:bCs/>
          <w:szCs w:val="24"/>
          <w:lang w:val="en-IN"/>
        </w:rPr>
        <w:t xml:space="preserve">            death SERIAL,</w:t>
      </w:r>
    </w:p>
    <w:p w14:paraId="75F61DF3" w14:textId="77777777" w:rsidR="001F12BE" w:rsidRPr="00DE39BA" w:rsidRDefault="001F12BE" w:rsidP="00F535CA">
      <w:pPr>
        <w:widowControl w:val="0"/>
        <w:rPr>
          <w:rFonts w:eastAsia="Calibri"/>
          <w:bCs/>
          <w:szCs w:val="24"/>
          <w:lang w:val="en-IN"/>
        </w:rPr>
        <w:pPrChange w:id="2796" w:author="mananarora1571@gmail.com" w:date="2021-05-30T15:12:00Z">
          <w:pPr/>
        </w:pPrChange>
      </w:pPr>
      <w:r w:rsidRPr="00DE39BA">
        <w:rPr>
          <w:rFonts w:eastAsia="Calibri"/>
          <w:bCs/>
          <w:szCs w:val="24"/>
          <w:lang w:val="en-IN"/>
        </w:rPr>
        <w:lastRenderedPageBreak/>
        <w:t xml:space="preserve">            active SERIAL,</w:t>
      </w:r>
    </w:p>
    <w:p w14:paraId="7DE7DDF9" w14:textId="77777777" w:rsidR="001F12BE" w:rsidRPr="00DE39BA" w:rsidRDefault="001F12BE" w:rsidP="00F535CA">
      <w:pPr>
        <w:widowControl w:val="0"/>
        <w:rPr>
          <w:rFonts w:eastAsia="Calibri"/>
          <w:bCs/>
          <w:szCs w:val="24"/>
          <w:lang w:val="en-IN"/>
        </w:rPr>
        <w:pPrChange w:id="2797" w:author="mananarora1571@gmail.com" w:date="2021-05-30T15:12:00Z">
          <w:pPr/>
        </w:pPrChange>
      </w:pPr>
      <w:r w:rsidRPr="00DE39BA">
        <w:rPr>
          <w:rFonts w:eastAsia="Calibri"/>
          <w:bCs/>
          <w:szCs w:val="24"/>
          <w:lang w:val="en-IN"/>
        </w:rPr>
        <w:t xml:space="preserve">            recovered SERIAL</w:t>
      </w:r>
    </w:p>
    <w:p w14:paraId="433B8C79" w14:textId="77777777" w:rsidR="001F12BE" w:rsidRPr="00DE39BA" w:rsidRDefault="001F12BE" w:rsidP="00F535CA">
      <w:pPr>
        <w:widowControl w:val="0"/>
        <w:rPr>
          <w:rFonts w:eastAsia="Calibri"/>
          <w:bCs/>
          <w:szCs w:val="24"/>
          <w:lang w:val="en-IN"/>
        </w:rPr>
        <w:pPrChange w:id="2798" w:author="mananarora1571@gmail.com" w:date="2021-05-30T15:12:00Z">
          <w:pPr/>
        </w:pPrChange>
      </w:pPr>
      <w:r w:rsidRPr="00DE39BA">
        <w:rPr>
          <w:rFonts w:eastAsia="Calibri"/>
          <w:bCs/>
          <w:szCs w:val="24"/>
          <w:lang w:val="en-IN"/>
        </w:rPr>
        <w:t xml:space="preserve">            )'''</w:t>
      </w:r>
    </w:p>
    <w:p w14:paraId="5E88D0E7" w14:textId="77777777" w:rsidR="001F12BE" w:rsidRPr="00DE39BA" w:rsidRDefault="001F12BE" w:rsidP="00F535CA">
      <w:pPr>
        <w:widowControl w:val="0"/>
        <w:rPr>
          <w:rFonts w:eastAsia="Calibri"/>
          <w:bCs/>
          <w:szCs w:val="24"/>
          <w:lang w:val="en-IN"/>
        </w:rPr>
        <w:pPrChange w:id="2799" w:author="mananarora1571@gmail.com" w:date="2021-05-30T15:12:00Z">
          <w:pPr/>
        </w:pPrChange>
      </w:pPr>
      <w:r w:rsidRPr="00DE39BA">
        <w:rPr>
          <w:rFonts w:eastAsia="Calibri"/>
          <w:bCs/>
          <w:szCs w:val="24"/>
          <w:lang w:val="en-IN"/>
        </w:rPr>
        <w:t xml:space="preserve">        cursor.execute(sql)</w:t>
      </w:r>
    </w:p>
    <w:p w14:paraId="41C30AAE" w14:textId="77777777" w:rsidR="001F12BE" w:rsidRPr="00DE39BA" w:rsidRDefault="001F12BE" w:rsidP="00F535CA">
      <w:pPr>
        <w:widowControl w:val="0"/>
        <w:rPr>
          <w:rFonts w:eastAsia="Calibri"/>
          <w:bCs/>
          <w:szCs w:val="24"/>
          <w:lang w:val="en-IN"/>
        </w:rPr>
        <w:pPrChange w:id="2800" w:author="mananarora1571@gmail.com" w:date="2021-05-30T15:12:00Z">
          <w:pPr/>
        </w:pPrChange>
      </w:pPr>
      <w:r w:rsidRPr="00DE39BA">
        <w:rPr>
          <w:rFonts w:eastAsia="Calibri"/>
          <w:bCs/>
          <w:szCs w:val="24"/>
          <w:lang w:val="en-IN"/>
        </w:rPr>
        <w:t xml:space="preserve">        connection.commit()</w:t>
      </w:r>
    </w:p>
    <w:p w14:paraId="727D8A1A" w14:textId="77777777" w:rsidR="001F12BE" w:rsidRPr="00DE39BA" w:rsidRDefault="001F12BE" w:rsidP="00F535CA">
      <w:pPr>
        <w:widowControl w:val="0"/>
        <w:rPr>
          <w:rFonts w:eastAsia="Calibri"/>
          <w:bCs/>
          <w:szCs w:val="24"/>
          <w:lang w:val="en-IN"/>
        </w:rPr>
        <w:pPrChange w:id="2801" w:author="mananarora1571@gmail.com" w:date="2021-05-30T15:12:00Z">
          <w:pPr/>
        </w:pPrChange>
      </w:pPr>
      <w:r w:rsidRPr="00DE39BA">
        <w:rPr>
          <w:rFonts w:eastAsia="Calibri"/>
          <w:bCs/>
          <w:szCs w:val="24"/>
          <w:lang w:val="en-IN"/>
        </w:rPr>
        <w:t xml:space="preserve">        print('Table Created ..')</w:t>
      </w:r>
    </w:p>
    <w:p w14:paraId="5527FFEE" w14:textId="77777777" w:rsidR="001F12BE" w:rsidRPr="00DE39BA" w:rsidRDefault="001F12BE" w:rsidP="00F535CA">
      <w:pPr>
        <w:widowControl w:val="0"/>
        <w:rPr>
          <w:rFonts w:eastAsia="Calibri"/>
          <w:bCs/>
          <w:szCs w:val="24"/>
          <w:lang w:val="en-IN"/>
        </w:rPr>
        <w:pPrChange w:id="2802" w:author="mananarora1571@gmail.com" w:date="2021-05-30T15:12:00Z">
          <w:pPr/>
        </w:pPrChange>
      </w:pPr>
      <w:r w:rsidRPr="00DE39BA">
        <w:rPr>
          <w:rFonts w:eastAsia="Calibri"/>
          <w:bCs/>
          <w:szCs w:val="24"/>
          <w:lang w:val="en-IN"/>
        </w:rPr>
        <w:t xml:space="preserve">        </w:t>
      </w:r>
    </w:p>
    <w:p w14:paraId="7A922A4B" w14:textId="77777777" w:rsidR="001F12BE" w:rsidRPr="00DE39BA" w:rsidRDefault="001F12BE" w:rsidP="00F535CA">
      <w:pPr>
        <w:widowControl w:val="0"/>
        <w:rPr>
          <w:rFonts w:eastAsia="Calibri"/>
          <w:bCs/>
          <w:szCs w:val="24"/>
          <w:lang w:val="en-IN"/>
        </w:rPr>
        <w:pPrChange w:id="2803" w:author="mananarora1571@gmail.com" w:date="2021-05-30T15:12:00Z">
          <w:pPr/>
        </w:pPrChange>
      </w:pPr>
      <w:r w:rsidRPr="00DE39BA">
        <w:rPr>
          <w:rFonts w:eastAsia="Calibri"/>
          <w:bCs/>
          <w:szCs w:val="24"/>
          <w:lang w:val="en-IN"/>
        </w:rPr>
        <w:t>def create_data():</w:t>
      </w:r>
    </w:p>
    <w:p w14:paraId="546D8178" w14:textId="77777777" w:rsidR="001F12BE" w:rsidRPr="00DE39BA" w:rsidRDefault="001F12BE" w:rsidP="00F535CA">
      <w:pPr>
        <w:widowControl w:val="0"/>
        <w:rPr>
          <w:rFonts w:eastAsia="Calibri"/>
          <w:bCs/>
          <w:szCs w:val="24"/>
          <w:lang w:val="en-IN"/>
        </w:rPr>
        <w:pPrChange w:id="2804" w:author="mananarora1571@gmail.com" w:date="2021-05-30T15:12:00Z">
          <w:pPr/>
        </w:pPrChange>
      </w:pPr>
      <w:r w:rsidRPr="00DE39BA">
        <w:rPr>
          <w:rFonts w:eastAsia="Calibri"/>
          <w:bCs/>
          <w:szCs w:val="24"/>
          <w:lang w:val="en-IN"/>
        </w:rPr>
        <w:t xml:space="preserve">    user = UserModel()</w:t>
      </w:r>
    </w:p>
    <w:p w14:paraId="080CCD1C" w14:textId="77777777" w:rsidR="001F12BE" w:rsidRPr="00DE39BA" w:rsidRDefault="001F12BE" w:rsidP="00F535CA">
      <w:pPr>
        <w:widowControl w:val="0"/>
        <w:rPr>
          <w:rFonts w:eastAsia="Calibri"/>
          <w:bCs/>
          <w:szCs w:val="24"/>
          <w:lang w:val="en-IN"/>
        </w:rPr>
        <w:pPrChange w:id="2805" w:author="mananarora1571@gmail.com" w:date="2021-05-30T15:12:00Z">
          <w:pPr/>
        </w:pPrChange>
      </w:pPr>
      <w:r w:rsidRPr="00DE39BA">
        <w:rPr>
          <w:rFonts w:eastAsia="Calibri"/>
          <w:bCs/>
          <w:szCs w:val="24"/>
          <w:lang w:val="en-IN"/>
        </w:rPr>
        <w:t xml:space="preserve">    user.create_user_table()</w:t>
      </w:r>
    </w:p>
    <w:p w14:paraId="6E256FF4" w14:textId="77777777" w:rsidR="001F12BE" w:rsidRPr="00DE39BA" w:rsidRDefault="001F12BE" w:rsidP="00F535CA">
      <w:pPr>
        <w:widowControl w:val="0"/>
        <w:rPr>
          <w:rFonts w:eastAsia="Calibri"/>
          <w:bCs/>
          <w:szCs w:val="24"/>
          <w:lang w:val="en-IN"/>
        </w:rPr>
        <w:pPrChange w:id="2806" w:author="mananarora1571@gmail.com" w:date="2021-05-30T15:12:00Z">
          <w:pPr/>
        </w:pPrChange>
      </w:pPr>
      <w:r w:rsidRPr="00DE39BA">
        <w:rPr>
          <w:rFonts w:eastAsia="Calibri"/>
          <w:bCs/>
          <w:szCs w:val="24"/>
          <w:lang w:val="en-IN"/>
        </w:rPr>
        <w:t xml:space="preserve">    user.create_hotspot_table()</w:t>
      </w:r>
    </w:p>
    <w:p w14:paraId="2D44DA1B" w14:textId="77777777" w:rsidR="001F12BE" w:rsidRPr="00DE39BA" w:rsidRDefault="001F12BE" w:rsidP="00F535CA">
      <w:pPr>
        <w:widowControl w:val="0"/>
        <w:rPr>
          <w:rFonts w:eastAsia="Calibri"/>
          <w:bCs/>
          <w:szCs w:val="24"/>
          <w:lang w:val="en-IN"/>
        </w:rPr>
        <w:pPrChange w:id="2807" w:author="mananarora1571@gmail.com" w:date="2021-05-30T15:12:00Z">
          <w:pPr/>
        </w:pPrChange>
      </w:pPr>
      <w:r w:rsidRPr="00DE39BA">
        <w:rPr>
          <w:rFonts w:eastAsia="Calibri"/>
          <w:bCs/>
          <w:szCs w:val="24"/>
          <w:lang w:val="en-IN"/>
        </w:rPr>
        <w:t xml:space="preserve">    user.create_dummy_data()</w:t>
      </w:r>
    </w:p>
    <w:p w14:paraId="456FF807" w14:textId="77777777" w:rsidR="001F12BE" w:rsidRPr="00DE39BA" w:rsidRDefault="001F12BE" w:rsidP="00F535CA">
      <w:pPr>
        <w:widowControl w:val="0"/>
        <w:rPr>
          <w:rFonts w:eastAsia="Calibri"/>
          <w:bCs/>
          <w:szCs w:val="24"/>
          <w:lang w:val="en-IN"/>
        </w:rPr>
        <w:pPrChange w:id="2808" w:author="mananarora1571@gmail.com" w:date="2021-05-30T15:12:00Z">
          <w:pPr/>
        </w:pPrChange>
      </w:pPr>
    </w:p>
    <w:p w14:paraId="738B038D" w14:textId="77777777" w:rsidR="001F12BE" w:rsidRPr="00DE39BA" w:rsidRDefault="001F12BE" w:rsidP="00F535CA">
      <w:pPr>
        <w:widowControl w:val="0"/>
        <w:rPr>
          <w:rFonts w:eastAsia="Calibri"/>
          <w:bCs/>
          <w:szCs w:val="24"/>
          <w:lang w:val="en-IN"/>
        </w:rPr>
        <w:pPrChange w:id="2809" w:author="mananarora1571@gmail.com" w:date="2021-05-30T15:12:00Z">
          <w:pPr/>
        </w:pPrChange>
      </w:pPr>
      <w:r w:rsidRPr="00DE39BA">
        <w:rPr>
          <w:rFonts w:eastAsia="Calibri"/>
          <w:bCs/>
          <w:szCs w:val="24"/>
          <w:lang w:val="en-IN"/>
        </w:rPr>
        <w:t># inp = input("Do you want create data? (y/n): ")</w:t>
      </w:r>
    </w:p>
    <w:p w14:paraId="37141E5A" w14:textId="77777777" w:rsidR="001F12BE" w:rsidRPr="00DE39BA" w:rsidRDefault="001F12BE" w:rsidP="00F535CA">
      <w:pPr>
        <w:widowControl w:val="0"/>
        <w:rPr>
          <w:rFonts w:eastAsia="Calibri"/>
          <w:bCs/>
          <w:szCs w:val="24"/>
          <w:lang w:val="en-IN"/>
        </w:rPr>
        <w:pPrChange w:id="2810" w:author="mananarora1571@gmail.com" w:date="2021-05-30T15:12:00Z">
          <w:pPr/>
        </w:pPrChange>
      </w:pPr>
      <w:r w:rsidRPr="00DE39BA">
        <w:rPr>
          <w:rFonts w:eastAsia="Calibri"/>
          <w:bCs/>
          <w:szCs w:val="24"/>
          <w:lang w:val="en-IN"/>
        </w:rPr>
        <w:t># if inp == 'y':</w:t>
      </w:r>
    </w:p>
    <w:p w14:paraId="19DD2C5A" w14:textId="77777777" w:rsidR="001F12BE" w:rsidRPr="00DE39BA" w:rsidRDefault="001F12BE" w:rsidP="00F535CA">
      <w:pPr>
        <w:widowControl w:val="0"/>
        <w:rPr>
          <w:rFonts w:eastAsia="Calibri"/>
          <w:bCs/>
          <w:szCs w:val="24"/>
          <w:lang w:val="en-IN"/>
        </w:rPr>
        <w:pPrChange w:id="2811" w:author="mananarora1571@gmail.com" w:date="2021-05-30T15:12:00Z">
          <w:pPr/>
        </w:pPrChange>
      </w:pPr>
      <w:r w:rsidRPr="00DE39BA">
        <w:rPr>
          <w:rFonts w:eastAsia="Calibri"/>
          <w:bCs/>
          <w:szCs w:val="24"/>
          <w:lang w:val="en-IN"/>
        </w:rPr>
        <w:t>#     create_data()</w:t>
      </w:r>
    </w:p>
    <w:p w14:paraId="54FB4160" w14:textId="77777777" w:rsidR="001F12BE" w:rsidRPr="00DE39BA" w:rsidRDefault="001F12BE" w:rsidP="00F535CA">
      <w:pPr>
        <w:widowControl w:val="0"/>
        <w:rPr>
          <w:rFonts w:eastAsia="Calibri"/>
          <w:bCs/>
          <w:szCs w:val="24"/>
          <w:lang w:val="en-IN"/>
        </w:rPr>
        <w:pPrChange w:id="2812" w:author="mananarora1571@gmail.com" w:date="2021-05-30T15:12:00Z">
          <w:pPr/>
        </w:pPrChange>
      </w:pPr>
      <w:r w:rsidRPr="00DE39BA">
        <w:rPr>
          <w:rFonts w:eastAsia="Calibri"/>
          <w:bCs/>
          <w:szCs w:val="24"/>
          <w:lang w:val="en-IN"/>
        </w:rPr>
        <w:t># else:</w:t>
      </w:r>
    </w:p>
    <w:p w14:paraId="4607E10F" w14:textId="77777777" w:rsidR="001F12BE" w:rsidRPr="00DE39BA" w:rsidRDefault="001F12BE" w:rsidP="00F535CA">
      <w:pPr>
        <w:widowControl w:val="0"/>
        <w:rPr>
          <w:rFonts w:eastAsia="Calibri"/>
          <w:bCs/>
          <w:szCs w:val="24"/>
          <w:lang w:val="en-IN"/>
        </w:rPr>
        <w:pPrChange w:id="2813" w:author="mananarora1571@gmail.com" w:date="2021-05-30T15:12:00Z">
          <w:pPr/>
        </w:pPrChange>
      </w:pPr>
      <w:r w:rsidRPr="00DE39BA">
        <w:rPr>
          <w:rFonts w:eastAsia="Calibri"/>
          <w:bCs/>
          <w:szCs w:val="24"/>
          <w:lang w:val="en-IN"/>
        </w:rPr>
        <w:t>#     print('kafka-topic created without data')</w:t>
      </w:r>
    </w:p>
    <w:p w14:paraId="6F004464" w14:textId="573821D7" w:rsidR="001F12BE" w:rsidRPr="00DE39BA" w:rsidRDefault="001F12BE" w:rsidP="00F535CA">
      <w:pPr>
        <w:widowControl w:val="0"/>
        <w:rPr>
          <w:rFonts w:eastAsia="Calibri"/>
          <w:bCs/>
          <w:szCs w:val="24"/>
          <w:lang w:val="en-IN"/>
        </w:rPr>
        <w:pPrChange w:id="2814" w:author="mananarora1571@gmail.com" w:date="2021-05-30T15:12:00Z">
          <w:pPr/>
        </w:pPrChange>
      </w:pPr>
      <w:r w:rsidRPr="00DE39BA">
        <w:rPr>
          <w:rFonts w:eastAsia="Calibri"/>
          <w:bCs/>
          <w:szCs w:val="24"/>
          <w:lang w:val="en-IN"/>
        </w:rPr>
        <w:t>create_data()</w:t>
      </w:r>
    </w:p>
    <w:p w14:paraId="1F77280C" w14:textId="39482043" w:rsidR="001F12BE" w:rsidRPr="00DE39BA" w:rsidRDefault="001F12BE" w:rsidP="00F535CA">
      <w:pPr>
        <w:widowControl w:val="0"/>
        <w:rPr>
          <w:rFonts w:eastAsia="Calibri"/>
          <w:bCs/>
          <w:szCs w:val="24"/>
          <w:lang w:val="en-IN"/>
        </w:rPr>
        <w:pPrChange w:id="2815" w:author="mananarora1571@gmail.com" w:date="2021-05-30T15:12:00Z">
          <w:pPr/>
        </w:pPrChange>
      </w:pPr>
    </w:p>
    <w:p w14:paraId="1F0A8442" w14:textId="3100FE95" w:rsidR="001F12BE" w:rsidRPr="00DE39BA" w:rsidRDefault="001F12BE" w:rsidP="00F535CA">
      <w:pPr>
        <w:widowControl w:val="0"/>
        <w:rPr>
          <w:rFonts w:eastAsia="Calibri"/>
          <w:b/>
          <w:szCs w:val="24"/>
          <w:u w:val="single"/>
          <w:lang w:val="en-IN"/>
        </w:rPr>
        <w:pPrChange w:id="2816" w:author="mananarora1571@gmail.com" w:date="2021-05-30T15:12:00Z">
          <w:pPr/>
        </w:pPrChange>
      </w:pPr>
      <w:r w:rsidRPr="00DE39BA">
        <w:rPr>
          <w:rFonts w:eastAsia="Calibri"/>
          <w:b/>
          <w:szCs w:val="24"/>
          <w:u w:val="single"/>
          <w:lang w:val="en-IN"/>
        </w:rPr>
        <w:t>STARTER/DOCKER-COMPOSE.YML</w:t>
      </w:r>
    </w:p>
    <w:p w14:paraId="32AF3D7E" w14:textId="77777777" w:rsidR="001F12BE" w:rsidRPr="00DE39BA" w:rsidRDefault="001F12BE" w:rsidP="00F535CA">
      <w:pPr>
        <w:widowControl w:val="0"/>
        <w:rPr>
          <w:rFonts w:eastAsia="Calibri"/>
          <w:bCs/>
          <w:szCs w:val="24"/>
          <w:lang w:val="en-IN"/>
        </w:rPr>
        <w:pPrChange w:id="2817" w:author="mananarora1571@gmail.com" w:date="2021-05-30T15:12:00Z">
          <w:pPr/>
        </w:pPrChange>
      </w:pPr>
      <w:r w:rsidRPr="00DE39BA">
        <w:rPr>
          <w:rFonts w:eastAsia="Calibri"/>
          <w:bCs/>
          <w:szCs w:val="24"/>
          <w:lang w:val="en-IN"/>
        </w:rPr>
        <w:t>version: '3'</w:t>
      </w:r>
    </w:p>
    <w:p w14:paraId="07D6DD46" w14:textId="77777777" w:rsidR="001F12BE" w:rsidRPr="00DE39BA" w:rsidRDefault="001F12BE" w:rsidP="00F535CA">
      <w:pPr>
        <w:widowControl w:val="0"/>
        <w:rPr>
          <w:rFonts w:eastAsia="Calibri"/>
          <w:bCs/>
          <w:szCs w:val="24"/>
          <w:lang w:val="en-IN"/>
        </w:rPr>
        <w:pPrChange w:id="2818" w:author="mananarora1571@gmail.com" w:date="2021-05-30T15:12:00Z">
          <w:pPr/>
        </w:pPrChange>
      </w:pPr>
    </w:p>
    <w:p w14:paraId="58F37961" w14:textId="77777777" w:rsidR="001F12BE" w:rsidRPr="00DE39BA" w:rsidRDefault="001F12BE" w:rsidP="00F535CA">
      <w:pPr>
        <w:widowControl w:val="0"/>
        <w:rPr>
          <w:rFonts w:eastAsia="Calibri"/>
          <w:bCs/>
          <w:szCs w:val="24"/>
          <w:lang w:val="en-IN"/>
        </w:rPr>
        <w:pPrChange w:id="2819" w:author="mananarora1571@gmail.com" w:date="2021-05-30T15:12:00Z">
          <w:pPr/>
        </w:pPrChange>
      </w:pPr>
      <w:r w:rsidRPr="00DE39BA">
        <w:rPr>
          <w:rFonts w:eastAsia="Calibri"/>
          <w:bCs/>
          <w:szCs w:val="24"/>
          <w:lang w:val="en-IN"/>
        </w:rPr>
        <w:t>services:</w:t>
      </w:r>
    </w:p>
    <w:p w14:paraId="0F846BDD" w14:textId="77777777" w:rsidR="001F12BE" w:rsidRPr="00DE39BA" w:rsidRDefault="001F12BE" w:rsidP="00F535CA">
      <w:pPr>
        <w:widowControl w:val="0"/>
        <w:rPr>
          <w:rFonts w:eastAsia="Calibri"/>
          <w:bCs/>
          <w:szCs w:val="24"/>
          <w:lang w:val="en-IN"/>
        </w:rPr>
        <w:pPrChange w:id="2820" w:author="mananarora1571@gmail.com" w:date="2021-05-30T15:12:00Z">
          <w:pPr/>
        </w:pPrChange>
      </w:pPr>
      <w:r w:rsidRPr="00DE39BA">
        <w:rPr>
          <w:rFonts w:eastAsia="Calibri"/>
          <w:bCs/>
          <w:szCs w:val="24"/>
          <w:lang w:val="en-IN"/>
        </w:rPr>
        <w:t xml:space="preserve">    api:</w:t>
      </w:r>
    </w:p>
    <w:p w14:paraId="662AA6CB" w14:textId="77777777" w:rsidR="001F12BE" w:rsidRPr="00DE39BA" w:rsidRDefault="001F12BE" w:rsidP="00F535CA">
      <w:pPr>
        <w:widowControl w:val="0"/>
        <w:rPr>
          <w:rFonts w:eastAsia="Calibri"/>
          <w:bCs/>
          <w:szCs w:val="24"/>
          <w:lang w:val="en-IN"/>
        </w:rPr>
        <w:pPrChange w:id="2821" w:author="mananarora1571@gmail.com" w:date="2021-05-30T15:12:00Z">
          <w:pPr/>
        </w:pPrChange>
      </w:pPr>
      <w:r w:rsidRPr="00DE39BA">
        <w:rPr>
          <w:rFonts w:eastAsia="Calibri"/>
          <w:bCs/>
          <w:szCs w:val="24"/>
          <w:lang w:val="en-IN"/>
        </w:rPr>
        <w:t xml:space="preserve">        build: covid-api/.</w:t>
      </w:r>
    </w:p>
    <w:p w14:paraId="0D4DABB7" w14:textId="77777777" w:rsidR="001F12BE" w:rsidRPr="00DE39BA" w:rsidRDefault="001F12BE" w:rsidP="00F535CA">
      <w:pPr>
        <w:widowControl w:val="0"/>
        <w:rPr>
          <w:rFonts w:eastAsia="Calibri"/>
          <w:bCs/>
          <w:szCs w:val="24"/>
          <w:lang w:val="en-IN"/>
        </w:rPr>
        <w:pPrChange w:id="2822" w:author="mananarora1571@gmail.com" w:date="2021-05-30T15:12:00Z">
          <w:pPr/>
        </w:pPrChange>
      </w:pPr>
      <w:r w:rsidRPr="00DE39BA">
        <w:rPr>
          <w:rFonts w:eastAsia="Calibri"/>
          <w:bCs/>
          <w:szCs w:val="24"/>
          <w:lang w:val="en-IN"/>
        </w:rPr>
        <w:t xml:space="preserve">        container_name: covid-api</w:t>
      </w:r>
    </w:p>
    <w:p w14:paraId="77C14985" w14:textId="77777777" w:rsidR="001F12BE" w:rsidRPr="00DE39BA" w:rsidRDefault="001F12BE" w:rsidP="00F535CA">
      <w:pPr>
        <w:widowControl w:val="0"/>
        <w:rPr>
          <w:rFonts w:eastAsia="Calibri"/>
          <w:bCs/>
          <w:szCs w:val="24"/>
          <w:lang w:val="en-IN"/>
        </w:rPr>
        <w:pPrChange w:id="2823" w:author="mananarora1571@gmail.com" w:date="2021-05-30T15:12:00Z">
          <w:pPr/>
        </w:pPrChange>
      </w:pPr>
      <w:r w:rsidRPr="00DE39BA">
        <w:rPr>
          <w:rFonts w:eastAsia="Calibri"/>
          <w:bCs/>
          <w:szCs w:val="24"/>
          <w:lang w:val="en-IN"/>
        </w:rPr>
        <w:lastRenderedPageBreak/>
        <w:t xml:space="preserve">        network_mode: "host"</w:t>
      </w:r>
    </w:p>
    <w:p w14:paraId="4D2E5C71" w14:textId="77777777" w:rsidR="001F12BE" w:rsidRPr="00DE39BA" w:rsidRDefault="001F12BE" w:rsidP="00F535CA">
      <w:pPr>
        <w:widowControl w:val="0"/>
        <w:rPr>
          <w:rFonts w:eastAsia="Calibri"/>
          <w:bCs/>
          <w:szCs w:val="24"/>
          <w:lang w:val="en-IN"/>
        </w:rPr>
        <w:pPrChange w:id="2824" w:author="mananarora1571@gmail.com" w:date="2021-05-30T15:12:00Z">
          <w:pPr/>
        </w:pPrChange>
      </w:pPr>
    </w:p>
    <w:p w14:paraId="069D2EE6" w14:textId="77777777" w:rsidR="001F12BE" w:rsidRPr="00DE39BA" w:rsidRDefault="001F12BE" w:rsidP="00F535CA">
      <w:pPr>
        <w:widowControl w:val="0"/>
        <w:rPr>
          <w:rFonts w:eastAsia="Calibri"/>
          <w:bCs/>
          <w:szCs w:val="24"/>
          <w:lang w:val="en-IN"/>
        </w:rPr>
        <w:pPrChange w:id="2825" w:author="mananarora1571@gmail.com" w:date="2021-05-30T15:12:00Z">
          <w:pPr/>
        </w:pPrChange>
      </w:pPr>
      <w:r w:rsidRPr="00DE39BA">
        <w:rPr>
          <w:rFonts w:eastAsia="Calibri"/>
          <w:bCs/>
          <w:szCs w:val="24"/>
          <w:lang w:val="en-IN"/>
        </w:rPr>
        <w:t xml:space="preserve">    live-update:</w:t>
      </w:r>
    </w:p>
    <w:p w14:paraId="571CEAD8" w14:textId="77777777" w:rsidR="001F12BE" w:rsidRPr="00DE39BA" w:rsidRDefault="001F12BE" w:rsidP="00F535CA">
      <w:pPr>
        <w:widowControl w:val="0"/>
        <w:rPr>
          <w:rFonts w:eastAsia="Calibri"/>
          <w:bCs/>
          <w:szCs w:val="24"/>
          <w:lang w:val="en-IN"/>
        </w:rPr>
        <w:pPrChange w:id="2826" w:author="mananarora1571@gmail.com" w:date="2021-05-30T15:12:00Z">
          <w:pPr/>
        </w:pPrChange>
      </w:pPr>
      <w:r w:rsidRPr="00DE39BA">
        <w:rPr>
          <w:rFonts w:eastAsia="Calibri"/>
          <w:bCs/>
          <w:szCs w:val="24"/>
          <w:lang w:val="en-IN"/>
        </w:rPr>
        <w:t xml:space="preserve">        build: live-update/.</w:t>
      </w:r>
    </w:p>
    <w:p w14:paraId="0B6A50A4" w14:textId="77777777" w:rsidR="001F12BE" w:rsidRPr="00DE39BA" w:rsidRDefault="001F12BE" w:rsidP="00F535CA">
      <w:pPr>
        <w:widowControl w:val="0"/>
        <w:rPr>
          <w:rFonts w:eastAsia="Calibri"/>
          <w:bCs/>
          <w:szCs w:val="24"/>
          <w:lang w:val="en-IN"/>
        </w:rPr>
        <w:pPrChange w:id="2827" w:author="mananarora1571@gmail.com" w:date="2021-05-30T15:12:00Z">
          <w:pPr/>
        </w:pPrChange>
      </w:pPr>
      <w:r w:rsidRPr="00DE39BA">
        <w:rPr>
          <w:rFonts w:eastAsia="Calibri"/>
          <w:bCs/>
          <w:szCs w:val="24"/>
          <w:lang w:val="en-IN"/>
        </w:rPr>
        <w:t xml:space="preserve">        container_name: live-update</w:t>
      </w:r>
    </w:p>
    <w:p w14:paraId="08A453D6" w14:textId="77777777" w:rsidR="001F12BE" w:rsidRPr="00DE39BA" w:rsidRDefault="001F12BE" w:rsidP="00F535CA">
      <w:pPr>
        <w:widowControl w:val="0"/>
        <w:rPr>
          <w:rFonts w:eastAsia="Calibri"/>
          <w:bCs/>
          <w:szCs w:val="24"/>
          <w:lang w:val="en-IN"/>
        </w:rPr>
        <w:pPrChange w:id="2828" w:author="mananarora1571@gmail.com" w:date="2021-05-30T15:12:00Z">
          <w:pPr/>
        </w:pPrChange>
      </w:pPr>
      <w:r w:rsidRPr="00DE39BA">
        <w:rPr>
          <w:rFonts w:eastAsia="Calibri"/>
          <w:bCs/>
          <w:szCs w:val="24"/>
          <w:lang w:val="en-IN"/>
        </w:rPr>
        <w:t xml:space="preserve">        network_mode: "host"</w:t>
      </w:r>
    </w:p>
    <w:p w14:paraId="2330EB52" w14:textId="77777777" w:rsidR="001F12BE" w:rsidRPr="00DE39BA" w:rsidRDefault="001F12BE" w:rsidP="00F535CA">
      <w:pPr>
        <w:widowControl w:val="0"/>
        <w:rPr>
          <w:rFonts w:eastAsia="Calibri"/>
          <w:bCs/>
          <w:szCs w:val="24"/>
          <w:lang w:val="en-IN"/>
        </w:rPr>
        <w:pPrChange w:id="2829" w:author="mananarora1571@gmail.com" w:date="2021-05-30T15:12:00Z">
          <w:pPr/>
        </w:pPrChange>
      </w:pPr>
      <w:r w:rsidRPr="00DE39BA">
        <w:rPr>
          <w:rFonts w:eastAsia="Calibri"/>
          <w:bCs/>
          <w:szCs w:val="24"/>
          <w:lang w:val="en-IN"/>
        </w:rPr>
        <w:t xml:space="preserve">    </w:t>
      </w:r>
    </w:p>
    <w:p w14:paraId="26C07392" w14:textId="77777777" w:rsidR="001F12BE" w:rsidRPr="00DE39BA" w:rsidRDefault="001F12BE" w:rsidP="00F535CA">
      <w:pPr>
        <w:widowControl w:val="0"/>
        <w:rPr>
          <w:rFonts w:eastAsia="Calibri"/>
          <w:bCs/>
          <w:szCs w:val="24"/>
          <w:lang w:val="en-IN"/>
        </w:rPr>
        <w:pPrChange w:id="2830" w:author="mananarora1571@gmail.com" w:date="2021-05-30T15:12:00Z">
          <w:pPr/>
        </w:pPrChange>
      </w:pPr>
      <w:r w:rsidRPr="00DE39BA">
        <w:rPr>
          <w:rFonts w:eastAsia="Calibri"/>
          <w:bCs/>
          <w:szCs w:val="24"/>
          <w:lang w:val="en-IN"/>
        </w:rPr>
        <w:t xml:space="preserve">    hotspot-evaluate:</w:t>
      </w:r>
    </w:p>
    <w:p w14:paraId="401E6628" w14:textId="77777777" w:rsidR="001F12BE" w:rsidRPr="00DE39BA" w:rsidRDefault="001F12BE" w:rsidP="00F535CA">
      <w:pPr>
        <w:widowControl w:val="0"/>
        <w:rPr>
          <w:rFonts w:eastAsia="Calibri"/>
          <w:bCs/>
          <w:szCs w:val="24"/>
          <w:lang w:val="en-IN"/>
        </w:rPr>
        <w:pPrChange w:id="2831" w:author="mananarora1571@gmail.com" w:date="2021-05-30T15:12:00Z">
          <w:pPr/>
        </w:pPrChange>
      </w:pPr>
      <w:r w:rsidRPr="00DE39BA">
        <w:rPr>
          <w:rFonts w:eastAsia="Calibri"/>
          <w:bCs/>
          <w:szCs w:val="24"/>
          <w:lang w:val="en-IN"/>
        </w:rPr>
        <w:t xml:space="preserve">        build: hotspot-evaluate/.</w:t>
      </w:r>
    </w:p>
    <w:p w14:paraId="6941D642" w14:textId="77777777" w:rsidR="001F12BE" w:rsidRPr="00DE39BA" w:rsidRDefault="001F12BE" w:rsidP="00F535CA">
      <w:pPr>
        <w:widowControl w:val="0"/>
        <w:rPr>
          <w:rFonts w:eastAsia="Calibri"/>
          <w:bCs/>
          <w:szCs w:val="24"/>
          <w:lang w:val="en-IN"/>
        </w:rPr>
        <w:pPrChange w:id="2832" w:author="mananarora1571@gmail.com" w:date="2021-05-30T15:12:00Z">
          <w:pPr/>
        </w:pPrChange>
      </w:pPr>
      <w:r w:rsidRPr="00DE39BA">
        <w:rPr>
          <w:rFonts w:eastAsia="Calibri"/>
          <w:bCs/>
          <w:szCs w:val="24"/>
          <w:lang w:val="en-IN"/>
        </w:rPr>
        <w:t xml:space="preserve">        container_name: hotspot-evaluate</w:t>
      </w:r>
    </w:p>
    <w:p w14:paraId="613D901A" w14:textId="4064A1F9" w:rsidR="001F12BE" w:rsidRPr="00DE39BA" w:rsidRDefault="001F12BE" w:rsidP="00F535CA">
      <w:pPr>
        <w:widowControl w:val="0"/>
        <w:rPr>
          <w:rFonts w:eastAsia="Calibri"/>
          <w:bCs/>
          <w:szCs w:val="24"/>
          <w:lang w:val="en-IN"/>
        </w:rPr>
        <w:pPrChange w:id="2833" w:author="mananarora1571@gmail.com" w:date="2021-05-30T15:12:00Z">
          <w:pPr/>
        </w:pPrChange>
      </w:pPr>
      <w:r w:rsidRPr="00DE39BA">
        <w:rPr>
          <w:rFonts w:eastAsia="Calibri"/>
          <w:bCs/>
          <w:szCs w:val="24"/>
          <w:lang w:val="en-IN"/>
        </w:rPr>
        <w:t xml:space="preserve">        network_mode: "host"</w:t>
      </w:r>
    </w:p>
    <w:p w14:paraId="6FA697DC" w14:textId="5CDECFA3" w:rsidR="001F12BE" w:rsidRPr="00DE39BA" w:rsidRDefault="001F12BE" w:rsidP="00F535CA">
      <w:pPr>
        <w:widowControl w:val="0"/>
        <w:rPr>
          <w:rFonts w:eastAsia="Calibri"/>
          <w:bCs/>
          <w:szCs w:val="24"/>
          <w:lang w:val="en-IN"/>
        </w:rPr>
        <w:pPrChange w:id="2834" w:author="mananarora1571@gmail.com" w:date="2021-05-30T15:12:00Z">
          <w:pPr/>
        </w:pPrChange>
      </w:pPr>
    </w:p>
    <w:p w14:paraId="6AD07ED9" w14:textId="5B9F347B" w:rsidR="001F12BE" w:rsidRPr="00DE39BA" w:rsidRDefault="001F12BE" w:rsidP="00F535CA">
      <w:pPr>
        <w:widowControl w:val="0"/>
        <w:rPr>
          <w:rFonts w:eastAsia="Calibri"/>
          <w:bCs/>
          <w:szCs w:val="24"/>
          <w:lang w:val="en-IN"/>
        </w:rPr>
        <w:pPrChange w:id="2835" w:author="mananarora1571@gmail.com" w:date="2021-05-30T15:12:00Z">
          <w:pPr/>
        </w:pPrChange>
      </w:pPr>
    </w:p>
    <w:p w14:paraId="05AD3106" w14:textId="6ADC5A84" w:rsidR="001F12BE" w:rsidRPr="00DE39BA" w:rsidRDefault="001F12BE" w:rsidP="00F535CA">
      <w:pPr>
        <w:widowControl w:val="0"/>
        <w:rPr>
          <w:rFonts w:eastAsia="Calibri"/>
          <w:b/>
          <w:szCs w:val="24"/>
          <w:u w:val="single"/>
          <w:lang w:val="en-IN"/>
        </w:rPr>
        <w:pPrChange w:id="2836" w:author="mananarora1571@gmail.com" w:date="2021-05-30T15:12:00Z">
          <w:pPr/>
        </w:pPrChange>
      </w:pPr>
      <w:r w:rsidRPr="00DE39BA">
        <w:rPr>
          <w:rFonts w:eastAsia="Calibri"/>
          <w:b/>
          <w:szCs w:val="24"/>
          <w:u w:val="single"/>
          <w:lang w:val="en-IN"/>
        </w:rPr>
        <w:t>COVID-API.PY</w:t>
      </w:r>
    </w:p>
    <w:p w14:paraId="1A3BCE12" w14:textId="22897A3C" w:rsidR="001F12BE" w:rsidRPr="00DE39BA" w:rsidRDefault="001F12BE" w:rsidP="00F535CA">
      <w:pPr>
        <w:widowControl w:val="0"/>
        <w:rPr>
          <w:rFonts w:eastAsia="Calibri"/>
          <w:bCs/>
          <w:szCs w:val="24"/>
          <w:lang w:val="en-IN"/>
        </w:rPr>
        <w:pPrChange w:id="2837" w:author="mananarora1571@gmail.com" w:date="2021-05-30T15:12:00Z">
          <w:pPr/>
        </w:pPrChange>
      </w:pPr>
    </w:p>
    <w:p w14:paraId="7221F75C" w14:textId="77777777" w:rsidR="001F12BE" w:rsidRPr="00DE39BA" w:rsidRDefault="001F12BE" w:rsidP="00F535CA">
      <w:pPr>
        <w:widowControl w:val="0"/>
        <w:rPr>
          <w:rFonts w:eastAsia="Calibri"/>
          <w:bCs/>
          <w:szCs w:val="24"/>
          <w:lang w:val="en-IN"/>
        </w:rPr>
        <w:pPrChange w:id="2838" w:author="mananarora1571@gmail.com" w:date="2021-05-30T15:12:00Z">
          <w:pPr/>
        </w:pPrChange>
      </w:pPr>
      <w:r w:rsidRPr="00DE39BA">
        <w:rPr>
          <w:rFonts w:eastAsia="Calibri"/>
          <w:bCs/>
          <w:szCs w:val="24"/>
          <w:lang w:val="en-IN"/>
        </w:rPr>
        <w:t>from datetime import datetime, timedelta</w:t>
      </w:r>
    </w:p>
    <w:p w14:paraId="1C1B745E" w14:textId="77777777" w:rsidR="001F12BE" w:rsidRPr="00DE39BA" w:rsidRDefault="001F12BE" w:rsidP="00F535CA">
      <w:pPr>
        <w:widowControl w:val="0"/>
        <w:rPr>
          <w:rFonts w:eastAsia="Calibri"/>
          <w:bCs/>
          <w:szCs w:val="24"/>
          <w:lang w:val="en-IN"/>
        </w:rPr>
        <w:pPrChange w:id="2839" w:author="mananarora1571@gmail.com" w:date="2021-05-30T15:12:00Z">
          <w:pPr/>
        </w:pPrChange>
      </w:pPr>
      <w:r w:rsidRPr="00DE39BA">
        <w:rPr>
          <w:rFonts w:eastAsia="Calibri"/>
          <w:bCs/>
          <w:szCs w:val="24"/>
          <w:lang w:val="en-IN"/>
        </w:rPr>
        <w:t>from typing import Optional</w:t>
      </w:r>
    </w:p>
    <w:p w14:paraId="644BFC02" w14:textId="77777777" w:rsidR="001F12BE" w:rsidRPr="00DE39BA" w:rsidRDefault="001F12BE" w:rsidP="00F535CA">
      <w:pPr>
        <w:widowControl w:val="0"/>
        <w:rPr>
          <w:rFonts w:eastAsia="Calibri"/>
          <w:bCs/>
          <w:szCs w:val="24"/>
          <w:lang w:val="en-IN"/>
        </w:rPr>
        <w:pPrChange w:id="2840" w:author="mananarora1571@gmail.com" w:date="2021-05-30T15:12:00Z">
          <w:pPr/>
        </w:pPrChange>
      </w:pPr>
      <w:r w:rsidRPr="00DE39BA">
        <w:rPr>
          <w:rFonts w:eastAsia="Calibri"/>
          <w:bCs/>
          <w:szCs w:val="24"/>
          <w:lang w:val="en-IN"/>
        </w:rPr>
        <w:t>import uvicorn</w:t>
      </w:r>
    </w:p>
    <w:p w14:paraId="520FCBF7" w14:textId="77777777" w:rsidR="001F12BE" w:rsidRPr="00DE39BA" w:rsidRDefault="001F12BE" w:rsidP="00F535CA">
      <w:pPr>
        <w:widowControl w:val="0"/>
        <w:rPr>
          <w:rFonts w:eastAsia="Calibri"/>
          <w:bCs/>
          <w:szCs w:val="24"/>
          <w:lang w:val="en-IN"/>
        </w:rPr>
        <w:pPrChange w:id="2841" w:author="mananarora1571@gmail.com" w:date="2021-05-30T15:12:00Z">
          <w:pPr/>
        </w:pPrChange>
      </w:pPr>
      <w:r w:rsidRPr="00DE39BA">
        <w:rPr>
          <w:rFonts w:eastAsia="Calibri"/>
          <w:bCs/>
          <w:szCs w:val="24"/>
          <w:lang w:val="en-IN"/>
        </w:rPr>
        <w:t>from fastapi import Depends, FastAPI, HTTPException, status</w:t>
      </w:r>
    </w:p>
    <w:p w14:paraId="4310AA82" w14:textId="77777777" w:rsidR="001F12BE" w:rsidRPr="00DE39BA" w:rsidRDefault="001F12BE" w:rsidP="00F535CA">
      <w:pPr>
        <w:widowControl w:val="0"/>
        <w:rPr>
          <w:rFonts w:eastAsia="Calibri"/>
          <w:bCs/>
          <w:szCs w:val="24"/>
          <w:lang w:val="en-IN"/>
        </w:rPr>
        <w:pPrChange w:id="2842" w:author="mananarora1571@gmail.com" w:date="2021-05-30T15:12:00Z">
          <w:pPr/>
        </w:pPrChange>
      </w:pPr>
      <w:r w:rsidRPr="00DE39BA">
        <w:rPr>
          <w:rFonts w:eastAsia="Calibri"/>
          <w:bCs/>
          <w:szCs w:val="24"/>
          <w:lang w:val="en-IN"/>
        </w:rPr>
        <w:t>from fastapi.security import OAuth2PasswordBearer</w:t>
      </w:r>
    </w:p>
    <w:p w14:paraId="716A06A7" w14:textId="77777777" w:rsidR="001F12BE" w:rsidRPr="00DE39BA" w:rsidRDefault="001F12BE" w:rsidP="00F535CA">
      <w:pPr>
        <w:widowControl w:val="0"/>
        <w:rPr>
          <w:rFonts w:eastAsia="Calibri"/>
          <w:bCs/>
          <w:szCs w:val="24"/>
          <w:lang w:val="en-IN"/>
        </w:rPr>
        <w:pPrChange w:id="2843" w:author="mananarora1571@gmail.com" w:date="2021-05-30T15:12:00Z">
          <w:pPr/>
        </w:pPrChange>
      </w:pPr>
      <w:r w:rsidRPr="00DE39BA">
        <w:rPr>
          <w:rFonts w:eastAsia="Calibri"/>
          <w:bCs/>
          <w:szCs w:val="24"/>
          <w:lang w:val="en-IN"/>
        </w:rPr>
        <w:t>from jose import jwt</w:t>
      </w:r>
    </w:p>
    <w:p w14:paraId="0B8E352C" w14:textId="77777777" w:rsidR="001F12BE" w:rsidRPr="00DE39BA" w:rsidRDefault="001F12BE" w:rsidP="00F535CA">
      <w:pPr>
        <w:widowControl w:val="0"/>
        <w:rPr>
          <w:rFonts w:eastAsia="Calibri"/>
          <w:bCs/>
          <w:szCs w:val="24"/>
          <w:lang w:val="en-IN"/>
        </w:rPr>
        <w:pPrChange w:id="2844" w:author="mananarora1571@gmail.com" w:date="2021-05-30T15:12:00Z">
          <w:pPr/>
        </w:pPrChange>
      </w:pPr>
      <w:r w:rsidRPr="00DE39BA">
        <w:rPr>
          <w:rFonts w:eastAsia="Calibri"/>
          <w:bCs/>
          <w:szCs w:val="24"/>
          <w:lang w:val="en-IN"/>
        </w:rPr>
        <w:t>from passlib.context import CryptContext</w:t>
      </w:r>
    </w:p>
    <w:p w14:paraId="699AA03D" w14:textId="77777777" w:rsidR="001F12BE" w:rsidRPr="00DE39BA" w:rsidRDefault="001F12BE" w:rsidP="00F535CA">
      <w:pPr>
        <w:widowControl w:val="0"/>
        <w:rPr>
          <w:rFonts w:eastAsia="Calibri"/>
          <w:bCs/>
          <w:szCs w:val="24"/>
          <w:lang w:val="en-IN"/>
        </w:rPr>
        <w:pPrChange w:id="2845" w:author="mananarora1571@gmail.com" w:date="2021-05-30T15:12:00Z">
          <w:pPr/>
        </w:pPrChange>
      </w:pPr>
      <w:r w:rsidRPr="00DE39BA">
        <w:rPr>
          <w:rFonts w:eastAsia="Calibri"/>
          <w:bCs/>
          <w:szCs w:val="24"/>
          <w:lang w:val="en-IN"/>
        </w:rPr>
        <w:t>from pydantic import BaseModel</w:t>
      </w:r>
    </w:p>
    <w:p w14:paraId="6C023A65" w14:textId="77777777" w:rsidR="001F12BE" w:rsidRPr="00DE39BA" w:rsidRDefault="001F12BE" w:rsidP="00F535CA">
      <w:pPr>
        <w:widowControl w:val="0"/>
        <w:rPr>
          <w:rFonts w:eastAsia="Calibri"/>
          <w:bCs/>
          <w:szCs w:val="24"/>
          <w:lang w:val="en-IN"/>
        </w:rPr>
        <w:pPrChange w:id="2846" w:author="mananarora1571@gmail.com" w:date="2021-05-30T15:12:00Z">
          <w:pPr/>
        </w:pPrChange>
      </w:pPr>
      <w:r w:rsidRPr="00DE39BA">
        <w:rPr>
          <w:rFonts w:eastAsia="Calibri"/>
          <w:bCs/>
          <w:szCs w:val="24"/>
          <w:lang w:val="en-IN"/>
        </w:rPr>
        <w:t>from fastapi.middleware.cors import CORSMiddleware</w:t>
      </w:r>
    </w:p>
    <w:p w14:paraId="2C8726A9" w14:textId="77777777" w:rsidR="001F12BE" w:rsidRPr="00DE39BA" w:rsidRDefault="001F12BE" w:rsidP="00F535CA">
      <w:pPr>
        <w:widowControl w:val="0"/>
        <w:rPr>
          <w:rFonts w:eastAsia="Calibri"/>
          <w:bCs/>
          <w:szCs w:val="24"/>
          <w:lang w:val="en-IN"/>
        </w:rPr>
        <w:pPrChange w:id="2847" w:author="mananarora1571@gmail.com" w:date="2021-05-30T15:12:00Z">
          <w:pPr/>
        </w:pPrChange>
      </w:pPr>
      <w:r w:rsidRPr="00DE39BA">
        <w:rPr>
          <w:rFonts w:eastAsia="Calibri"/>
          <w:bCs/>
          <w:szCs w:val="24"/>
          <w:lang w:val="en-IN"/>
        </w:rPr>
        <w:t>import psycopg2</w:t>
      </w:r>
    </w:p>
    <w:p w14:paraId="57E2DF82" w14:textId="77777777" w:rsidR="001F12BE" w:rsidRPr="00DE39BA" w:rsidRDefault="001F12BE" w:rsidP="00F535CA">
      <w:pPr>
        <w:widowControl w:val="0"/>
        <w:rPr>
          <w:rFonts w:eastAsia="Calibri"/>
          <w:bCs/>
          <w:szCs w:val="24"/>
          <w:lang w:val="en-IN"/>
        </w:rPr>
        <w:pPrChange w:id="2848" w:author="mananarora1571@gmail.com" w:date="2021-05-30T15:12:00Z">
          <w:pPr/>
        </w:pPrChange>
      </w:pPr>
      <w:r w:rsidRPr="00DE39BA">
        <w:rPr>
          <w:rFonts w:eastAsia="Calibri"/>
          <w:bCs/>
          <w:szCs w:val="24"/>
          <w:lang w:val="en-IN"/>
        </w:rPr>
        <w:t>from kafka import KafkaProducer</w:t>
      </w:r>
    </w:p>
    <w:p w14:paraId="35A56E52" w14:textId="77777777" w:rsidR="001F12BE" w:rsidRPr="00DE39BA" w:rsidRDefault="001F12BE" w:rsidP="00F535CA">
      <w:pPr>
        <w:widowControl w:val="0"/>
        <w:rPr>
          <w:rFonts w:eastAsia="Calibri"/>
          <w:bCs/>
          <w:szCs w:val="24"/>
          <w:lang w:val="en-IN"/>
        </w:rPr>
        <w:pPrChange w:id="2849" w:author="mananarora1571@gmail.com" w:date="2021-05-30T15:12:00Z">
          <w:pPr/>
        </w:pPrChange>
      </w:pPr>
      <w:r w:rsidRPr="00DE39BA">
        <w:rPr>
          <w:rFonts w:eastAsia="Calibri"/>
          <w:bCs/>
          <w:szCs w:val="24"/>
          <w:lang w:val="en-IN"/>
        </w:rPr>
        <w:t>from kafka import KafkaConsumer</w:t>
      </w:r>
    </w:p>
    <w:p w14:paraId="26860F71" w14:textId="77777777" w:rsidR="001F12BE" w:rsidRPr="00DE39BA" w:rsidRDefault="001F12BE" w:rsidP="00F535CA">
      <w:pPr>
        <w:widowControl w:val="0"/>
        <w:rPr>
          <w:rFonts w:eastAsia="Calibri"/>
          <w:bCs/>
          <w:szCs w:val="24"/>
          <w:lang w:val="en-IN"/>
        </w:rPr>
        <w:pPrChange w:id="2850" w:author="mananarora1571@gmail.com" w:date="2021-05-30T15:12:00Z">
          <w:pPr/>
        </w:pPrChange>
      </w:pPr>
    </w:p>
    <w:p w14:paraId="000B18C1" w14:textId="77777777" w:rsidR="001F12BE" w:rsidRPr="00DE39BA" w:rsidRDefault="001F12BE" w:rsidP="00F535CA">
      <w:pPr>
        <w:widowControl w:val="0"/>
        <w:rPr>
          <w:rFonts w:eastAsia="Calibri"/>
          <w:bCs/>
          <w:szCs w:val="24"/>
          <w:lang w:val="en-IN"/>
        </w:rPr>
        <w:pPrChange w:id="2851" w:author="mananarora1571@gmail.com" w:date="2021-05-30T15:12:00Z">
          <w:pPr/>
        </w:pPrChange>
      </w:pPr>
      <w:r w:rsidRPr="00DE39BA">
        <w:rPr>
          <w:rFonts w:eastAsia="Calibri"/>
          <w:bCs/>
          <w:szCs w:val="24"/>
          <w:lang w:val="en-IN"/>
        </w:rPr>
        <w:t>consumer = KafkaConsumer("get-hotspot-out")</w:t>
      </w:r>
    </w:p>
    <w:p w14:paraId="44C14827" w14:textId="77777777" w:rsidR="001F12BE" w:rsidRPr="00DE39BA" w:rsidRDefault="001F12BE" w:rsidP="00F535CA">
      <w:pPr>
        <w:widowControl w:val="0"/>
        <w:rPr>
          <w:rFonts w:eastAsia="Calibri"/>
          <w:bCs/>
          <w:szCs w:val="24"/>
          <w:lang w:val="en-IN"/>
        </w:rPr>
        <w:pPrChange w:id="2852" w:author="mananarora1571@gmail.com" w:date="2021-05-30T15:12:00Z">
          <w:pPr/>
        </w:pPrChange>
      </w:pPr>
      <w:r w:rsidRPr="00DE39BA">
        <w:rPr>
          <w:rFonts w:eastAsia="Calibri"/>
          <w:bCs/>
          <w:szCs w:val="24"/>
          <w:lang w:val="en-IN"/>
        </w:rPr>
        <w:t>producer = KafkaProducer(bootstrap_servers='localhost:9092')</w:t>
      </w:r>
    </w:p>
    <w:p w14:paraId="45F9E82B" w14:textId="77777777" w:rsidR="001F12BE" w:rsidRPr="00DE39BA" w:rsidRDefault="001F12BE" w:rsidP="00F535CA">
      <w:pPr>
        <w:widowControl w:val="0"/>
        <w:rPr>
          <w:rFonts w:eastAsia="Calibri"/>
          <w:bCs/>
          <w:szCs w:val="24"/>
          <w:lang w:val="en-IN"/>
        </w:rPr>
        <w:pPrChange w:id="2853" w:author="mananarora1571@gmail.com" w:date="2021-05-30T15:12:00Z">
          <w:pPr/>
        </w:pPrChange>
      </w:pPr>
      <w:r w:rsidRPr="00DE39BA">
        <w:rPr>
          <w:rFonts w:eastAsia="Calibri"/>
          <w:bCs/>
          <w:szCs w:val="24"/>
          <w:lang w:val="en-IN"/>
        </w:rPr>
        <w:t># import time</w:t>
      </w:r>
    </w:p>
    <w:p w14:paraId="1F4CA598" w14:textId="77777777" w:rsidR="001F12BE" w:rsidRPr="00DE39BA" w:rsidRDefault="001F12BE" w:rsidP="00F535CA">
      <w:pPr>
        <w:widowControl w:val="0"/>
        <w:rPr>
          <w:rFonts w:eastAsia="Calibri"/>
          <w:bCs/>
          <w:szCs w:val="24"/>
          <w:lang w:val="en-IN"/>
        </w:rPr>
        <w:pPrChange w:id="2854" w:author="mananarora1571@gmail.com" w:date="2021-05-30T15:12:00Z">
          <w:pPr/>
        </w:pPrChange>
      </w:pPr>
    </w:p>
    <w:p w14:paraId="5A79883E" w14:textId="77777777" w:rsidR="001F12BE" w:rsidRPr="00DE39BA" w:rsidRDefault="001F12BE" w:rsidP="00F535CA">
      <w:pPr>
        <w:widowControl w:val="0"/>
        <w:rPr>
          <w:rFonts w:eastAsia="Calibri"/>
          <w:bCs/>
          <w:szCs w:val="24"/>
          <w:lang w:val="en-IN"/>
        </w:rPr>
        <w:pPrChange w:id="2855" w:author="mananarora1571@gmail.com" w:date="2021-05-30T15:12:00Z">
          <w:pPr/>
        </w:pPrChange>
      </w:pPr>
      <w:r w:rsidRPr="00DE39BA">
        <w:rPr>
          <w:rFonts w:eastAsia="Calibri"/>
          <w:bCs/>
          <w:szCs w:val="24"/>
          <w:lang w:val="en-IN"/>
        </w:rPr>
        <w:t># time.sleep(20)</w:t>
      </w:r>
    </w:p>
    <w:p w14:paraId="036C8C11" w14:textId="77777777" w:rsidR="001F12BE" w:rsidRPr="00DE39BA" w:rsidRDefault="001F12BE" w:rsidP="00F535CA">
      <w:pPr>
        <w:widowControl w:val="0"/>
        <w:rPr>
          <w:rFonts w:eastAsia="Calibri"/>
          <w:bCs/>
          <w:szCs w:val="24"/>
          <w:lang w:val="en-IN"/>
        </w:rPr>
        <w:pPrChange w:id="2856" w:author="mananarora1571@gmail.com" w:date="2021-05-30T15:12:00Z">
          <w:pPr/>
        </w:pPrChange>
      </w:pPr>
      <w:r w:rsidRPr="00DE39BA">
        <w:rPr>
          <w:rFonts w:eastAsia="Calibri"/>
          <w:bCs/>
          <w:szCs w:val="24"/>
          <w:lang w:val="en-IN"/>
        </w:rPr>
        <w:t>print("Running Api")</w:t>
      </w:r>
    </w:p>
    <w:p w14:paraId="76461DF9" w14:textId="77777777" w:rsidR="001F12BE" w:rsidRPr="00DE39BA" w:rsidRDefault="001F12BE" w:rsidP="00F535CA">
      <w:pPr>
        <w:widowControl w:val="0"/>
        <w:rPr>
          <w:rFonts w:eastAsia="Calibri"/>
          <w:bCs/>
          <w:szCs w:val="24"/>
          <w:lang w:val="en-IN"/>
        </w:rPr>
        <w:pPrChange w:id="2857" w:author="mananarora1571@gmail.com" w:date="2021-05-30T15:12:00Z">
          <w:pPr/>
        </w:pPrChange>
      </w:pPr>
    </w:p>
    <w:p w14:paraId="7AF8C354" w14:textId="77777777" w:rsidR="001F12BE" w:rsidRPr="00DE39BA" w:rsidRDefault="001F12BE" w:rsidP="00F535CA">
      <w:pPr>
        <w:widowControl w:val="0"/>
        <w:rPr>
          <w:rFonts w:eastAsia="Calibri"/>
          <w:bCs/>
          <w:szCs w:val="24"/>
          <w:lang w:val="en-IN"/>
        </w:rPr>
        <w:pPrChange w:id="2858" w:author="mananarora1571@gmail.com" w:date="2021-05-30T15:12:00Z">
          <w:pPr/>
        </w:pPrChange>
      </w:pPr>
      <w:r w:rsidRPr="00DE39BA">
        <w:rPr>
          <w:rFonts w:eastAsia="Calibri"/>
          <w:bCs/>
          <w:szCs w:val="24"/>
          <w:lang w:val="en-IN"/>
        </w:rPr>
        <w:t>connection = psycopg2.connect(host="localhost", port=5432,</w:t>
      </w:r>
    </w:p>
    <w:p w14:paraId="346A60AE" w14:textId="77777777" w:rsidR="001F12BE" w:rsidRPr="00DE39BA" w:rsidRDefault="001F12BE" w:rsidP="00F535CA">
      <w:pPr>
        <w:widowControl w:val="0"/>
        <w:rPr>
          <w:rFonts w:eastAsia="Calibri"/>
          <w:bCs/>
          <w:szCs w:val="24"/>
          <w:lang w:val="en-IN"/>
        </w:rPr>
        <w:pPrChange w:id="2859" w:author="mananarora1571@gmail.com" w:date="2021-05-30T15:12:00Z">
          <w:pPr/>
        </w:pPrChange>
      </w:pPr>
      <w:r w:rsidRPr="00DE39BA">
        <w:rPr>
          <w:rFonts w:eastAsia="Calibri"/>
          <w:bCs/>
          <w:szCs w:val="24"/>
          <w:lang w:val="en-IN"/>
        </w:rPr>
        <w:t xml:space="preserve">                            database="post-pandemic-db", user="postgres", password="7878")</w:t>
      </w:r>
    </w:p>
    <w:p w14:paraId="700BD417" w14:textId="77777777" w:rsidR="001F12BE" w:rsidRPr="00DE39BA" w:rsidRDefault="001F12BE" w:rsidP="00F535CA">
      <w:pPr>
        <w:widowControl w:val="0"/>
        <w:rPr>
          <w:rFonts w:eastAsia="Calibri"/>
          <w:bCs/>
          <w:szCs w:val="24"/>
          <w:lang w:val="en-IN"/>
        </w:rPr>
        <w:pPrChange w:id="2860" w:author="mananarora1571@gmail.com" w:date="2021-05-30T15:12:00Z">
          <w:pPr/>
        </w:pPrChange>
      </w:pPr>
      <w:r w:rsidRPr="00DE39BA">
        <w:rPr>
          <w:rFonts w:eastAsia="Calibri"/>
          <w:bCs/>
          <w:szCs w:val="24"/>
          <w:lang w:val="en-IN"/>
        </w:rPr>
        <w:t>cursor = connection.cursor()</w:t>
      </w:r>
    </w:p>
    <w:p w14:paraId="10D4713E" w14:textId="77777777" w:rsidR="001F12BE" w:rsidRPr="00DE39BA" w:rsidRDefault="001F12BE" w:rsidP="00F535CA">
      <w:pPr>
        <w:widowControl w:val="0"/>
        <w:rPr>
          <w:rFonts w:eastAsia="Calibri"/>
          <w:bCs/>
          <w:szCs w:val="24"/>
          <w:lang w:val="en-IN"/>
        </w:rPr>
        <w:pPrChange w:id="2861" w:author="mananarora1571@gmail.com" w:date="2021-05-30T15:12:00Z">
          <w:pPr/>
        </w:pPrChange>
      </w:pPr>
    </w:p>
    <w:p w14:paraId="410906CE" w14:textId="77777777" w:rsidR="001F12BE" w:rsidRPr="00DE39BA" w:rsidRDefault="001F12BE" w:rsidP="00F535CA">
      <w:pPr>
        <w:widowControl w:val="0"/>
        <w:rPr>
          <w:rFonts w:eastAsia="Calibri"/>
          <w:bCs/>
          <w:szCs w:val="24"/>
          <w:lang w:val="en-IN"/>
        </w:rPr>
        <w:pPrChange w:id="2862" w:author="mananarora1571@gmail.com" w:date="2021-05-30T15:12:00Z">
          <w:pPr/>
        </w:pPrChange>
      </w:pPr>
      <w:r w:rsidRPr="00DE39BA">
        <w:rPr>
          <w:rFonts w:eastAsia="Calibri"/>
          <w:bCs/>
          <w:szCs w:val="24"/>
          <w:lang w:val="en-IN"/>
        </w:rPr>
        <w:t>oauth2_scheme = OAuth2PasswordBearer(tokenUrl= 'token')</w:t>
      </w:r>
    </w:p>
    <w:p w14:paraId="1256D7EB" w14:textId="77777777" w:rsidR="001F12BE" w:rsidRPr="00DE39BA" w:rsidRDefault="001F12BE" w:rsidP="00F535CA">
      <w:pPr>
        <w:widowControl w:val="0"/>
        <w:rPr>
          <w:rFonts w:eastAsia="Calibri"/>
          <w:bCs/>
          <w:szCs w:val="24"/>
          <w:lang w:val="en-IN"/>
        </w:rPr>
        <w:pPrChange w:id="2863" w:author="mananarora1571@gmail.com" w:date="2021-05-30T15:12:00Z">
          <w:pPr/>
        </w:pPrChange>
      </w:pPr>
    </w:p>
    <w:p w14:paraId="28A60600" w14:textId="77777777" w:rsidR="001F12BE" w:rsidRPr="00DE39BA" w:rsidRDefault="001F12BE" w:rsidP="00F535CA">
      <w:pPr>
        <w:widowControl w:val="0"/>
        <w:rPr>
          <w:rFonts w:eastAsia="Calibri"/>
          <w:bCs/>
          <w:szCs w:val="24"/>
          <w:lang w:val="en-IN"/>
        </w:rPr>
        <w:pPrChange w:id="2864" w:author="mananarora1571@gmail.com" w:date="2021-05-30T15:12:00Z">
          <w:pPr/>
        </w:pPrChange>
      </w:pPr>
      <w:r w:rsidRPr="00DE39BA">
        <w:rPr>
          <w:rFonts w:eastAsia="Calibri"/>
          <w:bCs/>
          <w:szCs w:val="24"/>
          <w:lang w:val="en-IN"/>
        </w:rPr>
        <w:t>app = FastAPI()</w:t>
      </w:r>
    </w:p>
    <w:p w14:paraId="0440E740" w14:textId="77777777" w:rsidR="001F12BE" w:rsidRPr="00DE39BA" w:rsidRDefault="001F12BE" w:rsidP="00F535CA">
      <w:pPr>
        <w:widowControl w:val="0"/>
        <w:rPr>
          <w:rFonts w:eastAsia="Calibri"/>
          <w:bCs/>
          <w:szCs w:val="24"/>
          <w:lang w:val="en-IN"/>
        </w:rPr>
        <w:pPrChange w:id="2865" w:author="mananarora1571@gmail.com" w:date="2021-05-30T15:12:00Z">
          <w:pPr/>
        </w:pPrChange>
      </w:pPr>
    </w:p>
    <w:p w14:paraId="48F42D09" w14:textId="77777777" w:rsidR="001F12BE" w:rsidRPr="00DE39BA" w:rsidRDefault="001F12BE" w:rsidP="00F535CA">
      <w:pPr>
        <w:widowControl w:val="0"/>
        <w:rPr>
          <w:rFonts w:eastAsia="Calibri"/>
          <w:bCs/>
          <w:szCs w:val="24"/>
          <w:lang w:val="en-IN"/>
        </w:rPr>
        <w:pPrChange w:id="2866" w:author="mananarora1571@gmail.com" w:date="2021-05-30T15:12:00Z">
          <w:pPr/>
        </w:pPrChange>
      </w:pPr>
      <w:r w:rsidRPr="00DE39BA">
        <w:rPr>
          <w:rFonts w:eastAsia="Calibri"/>
          <w:bCs/>
          <w:szCs w:val="24"/>
          <w:lang w:val="en-IN"/>
        </w:rPr>
        <w:t>app.add_middleware(</w:t>
      </w:r>
    </w:p>
    <w:p w14:paraId="5A70813E" w14:textId="77777777" w:rsidR="001F12BE" w:rsidRPr="00DE39BA" w:rsidRDefault="001F12BE" w:rsidP="00F535CA">
      <w:pPr>
        <w:widowControl w:val="0"/>
        <w:rPr>
          <w:rFonts w:eastAsia="Calibri"/>
          <w:bCs/>
          <w:szCs w:val="24"/>
          <w:lang w:val="en-IN"/>
        </w:rPr>
        <w:pPrChange w:id="2867" w:author="mananarora1571@gmail.com" w:date="2021-05-30T15:12:00Z">
          <w:pPr/>
        </w:pPrChange>
      </w:pPr>
      <w:r w:rsidRPr="00DE39BA">
        <w:rPr>
          <w:rFonts w:eastAsia="Calibri"/>
          <w:bCs/>
          <w:szCs w:val="24"/>
          <w:lang w:val="en-IN"/>
        </w:rPr>
        <w:t xml:space="preserve">    CORSMiddleware,</w:t>
      </w:r>
    </w:p>
    <w:p w14:paraId="291B1299" w14:textId="77777777" w:rsidR="001F12BE" w:rsidRPr="00DE39BA" w:rsidRDefault="001F12BE" w:rsidP="00F535CA">
      <w:pPr>
        <w:widowControl w:val="0"/>
        <w:rPr>
          <w:rFonts w:eastAsia="Calibri"/>
          <w:bCs/>
          <w:szCs w:val="24"/>
          <w:lang w:val="en-IN"/>
        </w:rPr>
        <w:pPrChange w:id="2868" w:author="mananarora1571@gmail.com" w:date="2021-05-30T15:12:00Z">
          <w:pPr/>
        </w:pPrChange>
      </w:pPr>
      <w:r w:rsidRPr="00DE39BA">
        <w:rPr>
          <w:rFonts w:eastAsia="Calibri"/>
          <w:bCs/>
          <w:szCs w:val="24"/>
          <w:lang w:val="en-IN"/>
        </w:rPr>
        <w:t xml:space="preserve">    allow_origins=["*"],</w:t>
      </w:r>
    </w:p>
    <w:p w14:paraId="0EA540B7" w14:textId="77777777" w:rsidR="001F12BE" w:rsidRPr="00DE39BA" w:rsidRDefault="001F12BE" w:rsidP="00F535CA">
      <w:pPr>
        <w:widowControl w:val="0"/>
        <w:rPr>
          <w:rFonts w:eastAsia="Calibri"/>
          <w:bCs/>
          <w:szCs w:val="24"/>
          <w:lang w:val="en-IN"/>
        </w:rPr>
        <w:pPrChange w:id="2869" w:author="mananarora1571@gmail.com" w:date="2021-05-30T15:12:00Z">
          <w:pPr/>
        </w:pPrChange>
      </w:pPr>
      <w:r w:rsidRPr="00DE39BA">
        <w:rPr>
          <w:rFonts w:eastAsia="Calibri"/>
          <w:bCs/>
          <w:szCs w:val="24"/>
          <w:lang w:val="en-IN"/>
        </w:rPr>
        <w:t xml:space="preserve">    allow_credentials=True,</w:t>
      </w:r>
    </w:p>
    <w:p w14:paraId="74B06ABE" w14:textId="77777777" w:rsidR="001F12BE" w:rsidRPr="00DE39BA" w:rsidRDefault="001F12BE" w:rsidP="00F535CA">
      <w:pPr>
        <w:widowControl w:val="0"/>
        <w:rPr>
          <w:rFonts w:eastAsia="Calibri"/>
          <w:bCs/>
          <w:szCs w:val="24"/>
          <w:lang w:val="en-IN"/>
        </w:rPr>
        <w:pPrChange w:id="2870" w:author="mananarora1571@gmail.com" w:date="2021-05-30T15:12:00Z">
          <w:pPr/>
        </w:pPrChange>
      </w:pPr>
      <w:r w:rsidRPr="00DE39BA">
        <w:rPr>
          <w:rFonts w:eastAsia="Calibri"/>
          <w:bCs/>
          <w:szCs w:val="24"/>
          <w:lang w:val="en-IN"/>
        </w:rPr>
        <w:t xml:space="preserve">    allow_methods=["*"],</w:t>
      </w:r>
    </w:p>
    <w:p w14:paraId="2EFBF90E" w14:textId="77777777" w:rsidR="001F12BE" w:rsidRPr="00DE39BA" w:rsidRDefault="001F12BE" w:rsidP="00F535CA">
      <w:pPr>
        <w:widowControl w:val="0"/>
        <w:rPr>
          <w:rFonts w:eastAsia="Calibri"/>
          <w:bCs/>
          <w:szCs w:val="24"/>
          <w:lang w:val="en-IN"/>
        </w:rPr>
        <w:pPrChange w:id="2871" w:author="mananarora1571@gmail.com" w:date="2021-05-30T15:12:00Z">
          <w:pPr/>
        </w:pPrChange>
      </w:pPr>
      <w:r w:rsidRPr="00DE39BA">
        <w:rPr>
          <w:rFonts w:eastAsia="Calibri"/>
          <w:bCs/>
          <w:szCs w:val="24"/>
          <w:lang w:val="en-IN"/>
        </w:rPr>
        <w:t xml:space="preserve">    allow_headers=["*"],</w:t>
      </w:r>
    </w:p>
    <w:p w14:paraId="138E55A5" w14:textId="77777777" w:rsidR="001F12BE" w:rsidRPr="00DE39BA" w:rsidRDefault="001F12BE" w:rsidP="00F535CA">
      <w:pPr>
        <w:widowControl w:val="0"/>
        <w:rPr>
          <w:rFonts w:eastAsia="Calibri"/>
          <w:bCs/>
          <w:szCs w:val="24"/>
          <w:lang w:val="en-IN"/>
        </w:rPr>
        <w:pPrChange w:id="2872" w:author="mananarora1571@gmail.com" w:date="2021-05-30T15:12:00Z">
          <w:pPr/>
        </w:pPrChange>
      </w:pPr>
      <w:r w:rsidRPr="00DE39BA">
        <w:rPr>
          <w:rFonts w:eastAsia="Calibri"/>
          <w:bCs/>
          <w:szCs w:val="24"/>
          <w:lang w:val="en-IN"/>
        </w:rPr>
        <w:t>)</w:t>
      </w:r>
    </w:p>
    <w:p w14:paraId="56786053" w14:textId="77777777" w:rsidR="001F12BE" w:rsidRPr="00DE39BA" w:rsidRDefault="001F12BE" w:rsidP="00F535CA">
      <w:pPr>
        <w:widowControl w:val="0"/>
        <w:rPr>
          <w:rFonts w:eastAsia="Calibri"/>
          <w:bCs/>
          <w:szCs w:val="24"/>
          <w:lang w:val="en-IN"/>
        </w:rPr>
        <w:pPrChange w:id="2873" w:author="mananarora1571@gmail.com" w:date="2021-05-30T15:12:00Z">
          <w:pPr/>
        </w:pPrChange>
      </w:pPr>
    </w:p>
    <w:p w14:paraId="631431A2" w14:textId="77777777" w:rsidR="001F12BE" w:rsidRPr="00DE39BA" w:rsidRDefault="001F12BE" w:rsidP="00F535CA">
      <w:pPr>
        <w:widowControl w:val="0"/>
        <w:rPr>
          <w:rFonts w:eastAsia="Calibri"/>
          <w:bCs/>
          <w:szCs w:val="24"/>
          <w:lang w:val="en-IN"/>
        </w:rPr>
        <w:pPrChange w:id="2874" w:author="mananarora1571@gmail.com" w:date="2021-05-30T15:12:00Z">
          <w:pPr/>
        </w:pPrChange>
      </w:pPr>
    </w:p>
    <w:p w14:paraId="18C0F9C2" w14:textId="77777777" w:rsidR="001F12BE" w:rsidRPr="00DE39BA" w:rsidRDefault="001F12BE" w:rsidP="00F535CA">
      <w:pPr>
        <w:widowControl w:val="0"/>
        <w:rPr>
          <w:rFonts w:eastAsia="Calibri"/>
          <w:bCs/>
          <w:szCs w:val="24"/>
          <w:lang w:val="en-IN"/>
        </w:rPr>
        <w:pPrChange w:id="2875" w:author="mananarora1571@gmail.com" w:date="2021-05-30T15:12:00Z">
          <w:pPr/>
        </w:pPrChange>
      </w:pPr>
      <w:r w:rsidRPr="00DE39BA">
        <w:rPr>
          <w:rFonts w:eastAsia="Calibri"/>
          <w:bCs/>
          <w:szCs w:val="24"/>
          <w:lang w:val="en-IN"/>
        </w:rPr>
        <w:t>SECRET_KEY = "09d25e094faa6ca2556c818166b7a9563b93f7099f6f0f4caa6cf63b88e8d3e7"</w:t>
      </w:r>
    </w:p>
    <w:p w14:paraId="3E3A3C27" w14:textId="77777777" w:rsidR="001F12BE" w:rsidRPr="00DE39BA" w:rsidRDefault="001F12BE" w:rsidP="00F535CA">
      <w:pPr>
        <w:widowControl w:val="0"/>
        <w:rPr>
          <w:rFonts w:eastAsia="Calibri"/>
          <w:bCs/>
          <w:szCs w:val="24"/>
          <w:lang w:val="en-IN"/>
        </w:rPr>
        <w:pPrChange w:id="2876" w:author="mananarora1571@gmail.com" w:date="2021-05-30T15:12:00Z">
          <w:pPr/>
        </w:pPrChange>
      </w:pPr>
      <w:r w:rsidRPr="00DE39BA">
        <w:rPr>
          <w:rFonts w:eastAsia="Calibri"/>
          <w:bCs/>
          <w:szCs w:val="24"/>
          <w:lang w:val="en-IN"/>
        </w:rPr>
        <w:t>ALGORITHM = "HS256"</w:t>
      </w:r>
    </w:p>
    <w:p w14:paraId="5B22723E" w14:textId="77777777" w:rsidR="001F12BE" w:rsidRPr="00DE39BA" w:rsidRDefault="001F12BE" w:rsidP="00F535CA">
      <w:pPr>
        <w:widowControl w:val="0"/>
        <w:rPr>
          <w:rFonts w:eastAsia="Calibri"/>
          <w:bCs/>
          <w:szCs w:val="24"/>
          <w:lang w:val="en-IN"/>
        </w:rPr>
        <w:pPrChange w:id="2877" w:author="mananarora1571@gmail.com" w:date="2021-05-30T15:12:00Z">
          <w:pPr/>
        </w:pPrChange>
      </w:pPr>
      <w:r w:rsidRPr="00DE39BA">
        <w:rPr>
          <w:rFonts w:eastAsia="Calibri"/>
          <w:bCs/>
          <w:szCs w:val="24"/>
          <w:lang w:val="en-IN"/>
        </w:rPr>
        <w:lastRenderedPageBreak/>
        <w:t>ACCESS_TOKEN_EXPIRE_HOURS = 100</w:t>
      </w:r>
    </w:p>
    <w:p w14:paraId="538598B4" w14:textId="77777777" w:rsidR="001F12BE" w:rsidRPr="00DE39BA" w:rsidRDefault="001F12BE" w:rsidP="00F535CA">
      <w:pPr>
        <w:widowControl w:val="0"/>
        <w:rPr>
          <w:rFonts w:eastAsia="Calibri"/>
          <w:bCs/>
          <w:szCs w:val="24"/>
          <w:lang w:val="en-IN"/>
        </w:rPr>
        <w:pPrChange w:id="2878" w:author="mananarora1571@gmail.com" w:date="2021-05-30T15:12:00Z">
          <w:pPr/>
        </w:pPrChange>
      </w:pPr>
    </w:p>
    <w:p w14:paraId="4740059C" w14:textId="77777777" w:rsidR="001F12BE" w:rsidRPr="00DE39BA" w:rsidRDefault="001F12BE" w:rsidP="00F535CA">
      <w:pPr>
        <w:widowControl w:val="0"/>
        <w:rPr>
          <w:rFonts w:eastAsia="Calibri"/>
          <w:bCs/>
          <w:szCs w:val="24"/>
          <w:lang w:val="en-IN"/>
        </w:rPr>
        <w:pPrChange w:id="2879" w:author="mananarora1571@gmail.com" w:date="2021-05-30T15:12:00Z">
          <w:pPr/>
        </w:pPrChange>
      </w:pPr>
      <w:r w:rsidRPr="00DE39BA">
        <w:rPr>
          <w:rFonts w:eastAsia="Calibri"/>
          <w:bCs/>
          <w:szCs w:val="24"/>
          <w:lang w:val="en-IN"/>
        </w:rPr>
        <w:t>pwd_context = CryptContext(schemes=["bcrypt"], deprecated="auto")</w:t>
      </w:r>
    </w:p>
    <w:p w14:paraId="7E2411CD" w14:textId="77777777" w:rsidR="001F12BE" w:rsidRPr="00DE39BA" w:rsidRDefault="001F12BE" w:rsidP="00F535CA">
      <w:pPr>
        <w:widowControl w:val="0"/>
        <w:rPr>
          <w:rFonts w:eastAsia="Calibri"/>
          <w:bCs/>
          <w:szCs w:val="24"/>
          <w:lang w:val="en-IN"/>
        </w:rPr>
        <w:pPrChange w:id="2880" w:author="mananarora1571@gmail.com" w:date="2021-05-30T15:12:00Z">
          <w:pPr/>
        </w:pPrChange>
      </w:pPr>
    </w:p>
    <w:p w14:paraId="48CBE766" w14:textId="77777777" w:rsidR="001F12BE" w:rsidRPr="00DE39BA" w:rsidRDefault="001F12BE" w:rsidP="00F535CA">
      <w:pPr>
        <w:widowControl w:val="0"/>
        <w:rPr>
          <w:rFonts w:eastAsia="Calibri"/>
          <w:bCs/>
          <w:szCs w:val="24"/>
          <w:lang w:val="en-IN"/>
        </w:rPr>
        <w:pPrChange w:id="2881" w:author="mananarora1571@gmail.com" w:date="2021-05-30T15:12:00Z">
          <w:pPr/>
        </w:pPrChange>
      </w:pPr>
      <w:r w:rsidRPr="00DE39BA">
        <w:rPr>
          <w:rFonts w:eastAsia="Calibri"/>
          <w:bCs/>
          <w:szCs w:val="24"/>
          <w:lang w:val="en-IN"/>
        </w:rPr>
        <w:t>class Token(BaseModel):</w:t>
      </w:r>
    </w:p>
    <w:p w14:paraId="51790CB2" w14:textId="77777777" w:rsidR="001F12BE" w:rsidRPr="00DE39BA" w:rsidRDefault="001F12BE" w:rsidP="00F535CA">
      <w:pPr>
        <w:widowControl w:val="0"/>
        <w:rPr>
          <w:rFonts w:eastAsia="Calibri"/>
          <w:bCs/>
          <w:szCs w:val="24"/>
          <w:lang w:val="en-IN"/>
        </w:rPr>
        <w:pPrChange w:id="2882" w:author="mananarora1571@gmail.com" w:date="2021-05-30T15:12:00Z">
          <w:pPr/>
        </w:pPrChange>
      </w:pPr>
      <w:r w:rsidRPr="00DE39BA">
        <w:rPr>
          <w:rFonts w:eastAsia="Calibri"/>
          <w:bCs/>
          <w:szCs w:val="24"/>
          <w:lang w:val="en-IN"/>
        </w:rPr>
        <w:t xml:space="preserve">    access_token: str</w:t>
      </w:r>
    </w:p>
    <w:p w14:paraId="2BE8DDEF" w14:textId="77777777" w:rsidR="001F12BE" w:rsidRPr="00DE39BA" w:rsidRDefault="001F12BE" w:rsidP="00F535CA">
      <w:pPr>
        <w:widowControl w:val="0"/>
        <w:rPr>
          <w:rFonts w:eastAsia="Calibri"/>
          <w:bCs/>
          <w:szCs w:val="24"/>
          <w:lang w:val="en-IN"/>
        </w:rPr>
        <w:pPrChange w:id="2883" w:author="mananarora1571@gmail.com" w:date="2021-05-30T15:12:00Z">
          <w:pPr/>
        </w:pPrChange>
      </w:pPr>
      <w:r w:rsidRPr="00DE39BA">
        <w:rPr>
          <w:rFonts w:eastAsia="Calibri"/>
          <w:bCs/>
          <w:szCs w:val="24"/>
          <w:lang w:val="en-IN"/>
        </w:rPr>
        <w:t xml:space="preserve">    token_type: str</w:t>
      </w:r>
    </w:p>
    <w:p w14:paraId="1F96E86D" w14:textId="77777777" w:rsidR="001F12BE" w:rsidRPr="00DE39BA" w:rsidRDefault="001F12BE" w:rsidP="00F535CA">
      <w:pPr>
        <w:widowControl w:val="0"/>
        <w:rPr>
          <w:rFonts w:eastAsia="Calibri"/>
          <w:bCs/>
          <w:szCs w:val="24"/>
          <w:lang w:val="en-IN"/>
        </w:rPr>
        <w:pPrChange w:id="2884" w:author="mananarora1571@gmail.com" w:date="2021-05-30T15:12:00Z">
          <w:pPr/>
        </w:pPrChange>
      </w:pPr>
    </w:p>
    <w:p w14:paraId="7B5F65D3" w14:textId="77777777" w:rsidR="001F12BE" w:rsidRPr="00DE39BA" w:rsidRDefault="001F12BE" w:rsidP="00F535CA">
      <w:pPr>
        <w:widowControl w:val="0"/>
        <w:rPr>
          <w:rFonts w:eastAsia="Calibri"/>
          <w:bCs/>
          <w:szCs w:val="24"/>
          <w:lang w:val="en-IN"/>
        </w:rPr>
        <w:pPrChange w:id="2885" w:author="mananarora1571@gmail.com" w:date="2021-05-30T15:12:00Z">
          <w:pPr/>
        </w:pPrChange>
      </w:pPr>
      <w:r w:rsidRPr="00DE39BA">
        <w:rPr>
          <w:rFonts w:eastAsia="Calibri"/>
          <w:bCs/>
          <w:szCs w:val="24"/>
          <w:lang w:val="en-IN"/>
        </w:rPr>
        <w:t>class User(BaseModel):</w:t>
      </w:r>
    </w:p>
    <w:p w14:paraId="15D253C1" w14:textId="77777777" w:rsidR="001F12BE" w:rsidRPr="00DE39BA" w:rsidRDefault="001F12BE" w:rsidP="00F535CA">
      <w:pPr>
        <w:widowControl w:val="0"/>
        <w:rPr>
          <w:rFonts w:eastAsia="Calibri"/>
          <w:bCs/>
          <w:szCs w:val="24"/>
          <w:lang w:val="en-IN"/>
        </w:rPr>
        <w:pPrChange w:id="2886" w:author="mananarora1571@gmail.com" w:date="2021-05-30T15:12:00Z">
          <w:pPr/>
        </w:pPrChange>
      </w:pPr>
      <w:r w:rsidRPr="00DE39BA">
        <w:rPr>
          <w:rFonts w:eastAsia="Calibri"/>
          <w:bCs/>
          <w:szCs w:val="24"/>
          <w:lang w:val="en-IN"/>
        </w:rPr>
        <w:t xml:space="preserve">    username: str</w:t>
      </w:r>
    </w:p>
    <w:p w14:paraId="40E3CF95" w14:textId="77777777" w:rsidR="001F12BE" w:rsidRPr="00DE39BA" w:rsidRDefault="001F12BE" w:rsidP="00F535CA">
      <w:pPr>
        <w:widowControl w:val="0"/>
        <w:rPr>
          <w:rFonts w:eastAsia="Calibri"/>
          <w:bCs/>
          <w:szCs w:val="24"/>
          <w:lang w:val="en-IN"/>
        </w:rPr>
        <w:pPrChange w:id="2887" w:author="mananarora1571@gmail.com" w:date="2021-05-30T15:12:00Z">
          <w:pPr/>
        </w:pPrChange>
      </w:pPr>
      <w:r w:rsidRPr="00DE39BA">
        <w:rPr>
          <w:rFonts w:eastAsia="Calibri"/>
          <w:bCs/>
          <w:szCs w:val="24"/>
          <w:lang w:val="en-IN"/>
        </w:rPr>
        <w:t xml:space="preserve">    phone_no: int</w:t>
      </w:r>
    </w:p>
    <w:p w14:paraId="7E9F5101" w14:textId="77777777" w:rsidR="001F12BE" w:rsidRPr="00DE39BA" w:rsidRDefault="001F12BE" w:rsidP="00F535CA">
      <w:pPr>
        <w:widowControl w:val="0"/>
        <w:rPr>
          <w:rFonts w:eastAsia="Calibri"/>
          <w:bCs/>
          <w:szCs w:val="24"/>
          <w:lang w:val="en-IN"/>
        </w:rPr>
        <w:pPrChange w:id="2888" w:author="mananarora1571@gmail.com" w:date="2021-05-30T15:12:00Z">
          <w:pPr/>
        </w:pPrChange>
      </w:pPr>
      <w:r w:rsidRPr="00DE39BA">
        <w:rPr>
          <w:rFonts w:eastAsia="Calibri"/>
          <w:bCs/>
          <w:szCs w:val="24"/>
          <w:lang w:val="en-IN"/>
        </w:rPr>
        <w:t xml:space="preserve">    password: str</w:t>
      </w:r>
    </w:p>
    <w:p w14:paraId="40F39750" w14:textId="77777777" w:rsidR="001F12BE" w:rsidRPr="00DE39BA" w:rsidRDefault="001F12BE" w:rsidP="00F535CA">
      <w:pPr>
        <w:widowControl w:val="0"/>
        <w:rPr>
          <w:rFonts w:eastAsia="Calibri"/>
          <w:bCs/>
          <w:szCs w:val="24"/>
          <w:lang w:val="en-IN"/>
        </w:rPr>
        <w:pPrChange w:id="2889" w:author="mananarora1571@gmail.com" w:date="2021-05-30T15:12:00Z">
          <w:pPr/>
        </w:pPrChange>
      </w:pPr>
      <w:r w:rsidRPr="00DE39BA">
        <w:rPr>
          <w:rFonts w:eastAsia="Calibri"/>
          <w:bCs/>
          <w:szCs w:val="24"/>
          <w:lang w:val="en-IN"/>
        </w:rPr>
        <w:t xml:space="preserve">    email: Optional[str] = None</w:t>
      </w:r>
    </w:p>
    <w:p w14:paraId="5C00ACF4" w14:textId="77777777" w:rsidR="001F12BE" w:rsidRPr="00DE39BA" w:rsidRDefault="001F12BE" w:rsidP="00F535CA">
      <w:pPr>
        <w:widowControl w:val="0"/>
        <w:rPr>
          <w:rFonts w:eastAsia="Calibri"/>
          <w:bCs/>
          <w:szCs w:val="24"/>
          <w:lang w:val="en-IN"/>
        </w:rPr>
        <w:pPrChange w:id="2890" w:author="mananarora1571@gmail.com" w:date="2021-05-30T15:12:00Z">
          <w:pPr/>
        </w:pPrChange>
      </w:pPr>
      <w:r w:rsidRPr="00DE39BA">
        <w:rPr>
          <w:rFonts w:eastAsia="Calibri"/>
          <w:bCs/>
          <w:szCs w:val="24"/>
          <w:lang w:val="en-IN"/>
        </w:rPr>
        <w:t xml:space="preserve">    lat: float</w:t>
      </w:r>
    </w:p>
    <w:p w14:paraId="20F80521" w14:textId="77777777" w:rsidR="001F12BE" w:rsidRPr="00DE39BA" w:rsidRDefault="001F12BE" w:rsidP="00F535CA">
      <w:pPr>
        <w:widowControl w:val="0"/>
        <w:rPr>
          <w:rFonts w:eastAsia="Calibri"/>
          <w:bCs/>
          <w:szCs w:val="24"/>
          <w:lang w:val="en-IN"/>
        </w:rPr>
        <w:pPrChange w:id="2891" w:author="mananarora1571@gmail.com" w:date="2021-05-30T15:12:00Z">
          <w:pPr/>
        </w:pPrChange>
      </w:pPr>
      <w:r w:rsidRPr="00DE39BA">
        <w:rPr>
          <w:rFonts w:eastAsia="Calibri"/>
          <w:bCs/>
          <w:szCs w:val="24"/>
          <w:lang w:val="en-IN"/>
        </w:rPr>
        <w:t xml:space="preserve">    longi : float</w:t>
      </w:r>
    </w:p>
    <w:p w14:paraId="65E97976" w14:textId="77777777" w:rsidR="001F12BE" w:rsidRPr="00DE39BA" w:rsidRDefault="001F12BE" w:rsidP="00F535CA">
      <w:pPr>
        <w:widowControl w:val="0"/>
        <w:rPr>
          <w:rFonts w:eastAsia="Calibri"/>
          <w:bCs/>
          <w:szCs w:val="24"/>
          <w:lang w:val="en-IN"/>
        </w:rPr>
        <w:pPrChange w:id="2892" w:author="mananarora1571@gmail.com" w:date="2021-05-30T15:12:00Z">
          <w:pPr/>
        </w:pPrChange>
      </w:pPr>
      <w:r w:rsidRPr="00DE39BA">
        <w:rPr>
          <w:rFonts w:eastAsia="Calibri"/>
          <w:bCs/>
          <w:szCs w:val="24"/>
          <w:lang w:val="en-IN"/>
        </w:rPr>
        <w:t xml:space="preserve">    disabled: Optional[bool] = None</w:t>
      </w:r>
    </w:p>
    <w:p w14:paraId="48E57FBB" w14:textId="77777777" w:rsidR="001F12BE" w:rsidRPr="00DE39BA" w:rsidRDefault="001F12BE" w:rsidP="00F535CA">
      <w:pPr>
        <w:widowControl w:val="0"/>
        <w:rPr>
          <w:rFonts w:eastAsia="Calibri"/>
          <w:bCs/>
          <w:szCs w:val="24"/>
          <w:lang w:val="en-IN"/>
        </w:rPr>
        <w:pPrChange w:id="2893" w:author="mananarora1571@gmail.com" w:date="2021-05-30T15:12:00Z">
          <w:pPr/>
        </w:pPrChange>
      </w:pPr>
    </w:p>
    <w:p w14:paraId="2761F6F0" w14:textId="77777777" w:rsidR="001F12BE" w:rsidRPr="00DE39BA" w:rsidRDefault="001F12BE" w:rsidP="00F535CA">
      <w:pPr>
        <w:widowControl w:val="0"/>
        <w:rPr>
          <w:rFonts w:eastAsia="Calibri"/>
          <w:bCs/>
          <w:szCs w:val="24"/>
          <w:lang w:val="en-IN"/>
        </w:rPr>
        <w:pPrChange w:id="2894" w:author="mananarora1571@gmail.com" w:date="2021-05-30T15:12:00Z">
          <w:pPr/>
        </w:pPrChange>
      </w:pPr>
      <w:r w:rsidRPr="00DE39BA">
        <w:rPr>
          <w:rFonts w:eastAsia="Calibri"/>
          <w:bCs/>
          <w:szCs w:val="24"/>
          <w:lang w:val="en-IN"/>
        </w:rPr>
        <w:t>class Login_user(BaseModel):</w:t>
      </w:r>
    </w:p>
    <w:p w14:paraId="744B0C08" w14:textId="77777777" w:rsidR="001F12BE" w:rsidRPr="00DE39BA" w:rsidRDefault="001F12BE" w:rsidP="00F535CA">
      <w:pPr>
        <w:widowControl w:val="0"/>
        <w:rPr>
          <w:rFonts w:eastAsia="Calibri"/>
          <w:bCs/>
          <w:szCs w:val="24"/>
          <w:lang w:val="en-IN"/>
        </w:rPr>
        <w:pPrChange w:id="2895" w:author="mananarora1571@gmail.com" w:date="2021-05-30T15:12:00Z">
          <w:pPr/>
        </w:pPrChange>
      </w:pPr>
      <w:r w:rsidRPr="00DE39BA">
        <w:rPr>
          <w:rFonts w:eastAsia="Calibri"/>
          <w:bCs/>
          <w:szCs w:val="24"/>
          <w:lang w:val="en-IN"/>
        </w:rPr>
        <w:t xml:space="preserve">    email : str</w:t>
      </w:r>
    </w:p>
    <w:p w14:paraId="7E198D9B" w14:textId="77777777" w:rsidR="001F12BE" w:rsidRPr="00DE39BA" w:rsidRDefault="001F12BE" w:rsidP="00F535CA">
      <w:pPr>
        <w:widowControl w:val="0"/>
        <w:rPr>
          <w:rFonts w:eastAsia="Calibri"/>
          <w:bCs/>
          <w:szCs w:val="24"/>
          <w:lang w:val="en-IN"/>
        </w:rPr>
        <w:pPrChange w:id="2896" w:author="mananarora1571@gmail.com" w:date="2021-05-30T15:12:00Z">
          <w:pPr/>
        </w:pPrChange>
      </w:pPr>
      <w:r w:rsidRPr="00DE39BA">
        <w:rPr>
          <w:rFonts w:eastAsia="Calibri"/>
          <w:bCs/>
          <w:szCs w:val="24"/>
          <w:lang w:val="en-IN"/>
        </w:rPr>
        <w:t xml:space="preserve">    password : str</w:t>
      </w:r>
    </w:p>
    <w:p w14:paraId="355A7982" w14:textId="77777777" w:rsidR="001F12BE" w:rsidRPr="00DE39BA" w:rsidRDefault="001F12BE" w:rsidP="00F535CA">
      <w:pPr>
        <w:widowControl w:val="0"/>
        <w:rPr>
          <w:rFonts w:eastAsia="Calibri"/>
          <w:bCs/>
          <w:szCs w:val="24"/>
          <w:lang w:val="en-IN"/>
        </w:rPr>
        <w:pPrChange w:id="2897" w:author="mananarora1571@gmail.com" w:date="2021-05-30T15:12:00Z">
          <w:pPr/>
        </w:pPrChange>
      </w:pPr>
    </w:p>
    <w:p w14:paraId="6AF42FFD" w14:textId="77777777" w:rsidR="001F12BE" w:rsidRPr="00DE39BA" w:rsidRDefault="001F12BE" w:rsidP="00F535CA">
      <w:pPr>
        <w:widowControl w:val="0"/>
        <w:rPr>
          <w:rFonts w:eastAsia="Calibri"/>
          <w:bCs/>
          <w:szCs w:val="24"/>
          <w:lang w:val="en-IN"/>
        </w:rPr>
        <w:pPrChange w:id="2898" w:author="mananarora1571@gmail.com" w:date="2021-05-30T15:12:00Z">
          <w:pPr/>
        </w:pPrChange>
      </w:pPr>
      <w:r w:rsidRPr="00DE39BA">
        <w:rPr>
          <w:rFonts w:eastAsia="Calibri"/>
          <w:bCs/>
          <w:szCs w:val="24"/>
          <w:lang w:val="en-IN"/>
        </w:rPr>
        <w:t>class Action(BaseModel):</w:t>
      </w:r>
    </w:p>
    <w:p w14:paraId="34E1ECDB" w14:textId="77777777" w:rsidR="001F12BE" w:rsidRPr="00DE39BA" w:rsidRDefault="001F12BE" w:rsidP="00F535CA">
      <w:pPr>
        <w:widowControl w:val="0"/>
        <w:rPr>
          <w:rFonts w:eastAsia="Calibri"/>
          <w:bCs/>
          <w:szCs w:val="24"/>
          <w:lang w:val="en-IN"/>
        </w:rPr>
        <w:pPrChange w:id="2899" w:author="mananarora1571@gmail.com" w:date="2021-05-30T15:12:00Z">
          <w:pPr/>
        </w:pPrChange>
      </w:pPr>
      <w:r w:rsidRPr="00DE39BA">
        <w:rPr>
          <w:rFonts w:eastAsia="Calibri"/>
          <w:bCs/>
          <w:szCs w:val="24"/>
          <w:lang w:val="en-IN"/>
        </w:rPr>
        <w:t xml:space="preserve">    lat : float</w:t>
      </w:r>
    </w:p>
    <w:p w14:paraId="5A484F6B" w14:textId="77777777" w:rsidR="001F12BE" w:rsidRPr="00DE39BA" w:rsidRDefault="001F12BE" w:rsidP="00F535CA">
      <w:pPr>
        <w:widowControl w:val="0"/>
        <w:rPr>
          <w:rFonts w:eastAsia="Calibri"/>
          <w:bCs/>
          <w:szCs w:val="24"/>
          <w:lang w:val="en-IN"/>
        </w:rPr>
        <w:pPrChange w:id="2900" w:author="mananarora1571@gmail.com" w:date="2021-05-30T15:12:00Z">
          <w:pPr/>
        </w:pPrChange>
      </w:pPr>
      <w:r w:rsidRPr="00DE39BA">
        <w:rPr>
          <w:rFonts w:eastAsia="Calibri"/>
          <w:bCs/>
          <w:szCs w:val="24"/>
          <w:lang w:val="en-IN"/>
        </w:rPr>
        <w:t xml:space="preserve">    longi : float</w:t>
      </w:r>
    </w:p>
    <w:p w14:paraId="231BAF1D" w14:textId="77777777" w:rsidR="001F12BE" w:rsidRPr="00DE39BA" w:rsidRDefault="001F12BE" w:rsidP="00F535CA">
      <w:pPr>
        <w:widowControl w:val="0"/>
        <w:rPr>
          <w:rFonts w:eastAsia="Calibri"/>
          <w:bCs/>
          <w:szCs w:val="24"/>
          <w:lang w:val="en-IN"/>
        </w:rPr>
        <w:pPrChange w:id="2901" w:author="mananarora1571@gmail.com" w:date="2021-05-30T15:12:00Z">
          <w:pPr/>
        </w:pPrChange>
      </w:pPr>
      <w:r w:rsidRPr="00DE39BA">
        <w:rPr>
          <w:rFonts w:eastAsia="Calibri"/>
          <w:bCs/>
          <w:szCs w:val="24"/>
          <w:lang w:val="en-IN"/>
        </w:rPr>
        <w:t xml:space="preserve">    access_token: str</w:t>
      </w:r>
    </w:p>
    <w:p w14:paraId="7819ACF2" w14:textId="77777777" w:rsidR="001F12BE" w:rsidRPr="00DE39BA" w:rsidRDefault="001F12BE" w:rsidP="00F535CA">
      <w:pPr>
        <w:widowControl w:val="0"/>
        <w:rPr>
          <w:rFonts w:eastAsia="Calibri"/>
          <w:bCs/>
          <w:szCs w:val="24"/>
          <w:lang w:val="en-IN"/>
        </w:rPr>
        <w:pPrChange w:id="2902" w:author="mananarora1571@gmail.com" w:date="2021-05-30T15:12:00Z">
          <w:pPr/>
        </w:pPrChange>
      </w:pPr>
    </w:p>
    <w:p w14:paraId="0C0CAFB6" w14:textId="77777777" w:rsidR="001F12BE" w:rsidRPr="00DE39BA" w:rsidRDefault="001F12BE" w:rsidP="00F535CA">
      <w:pPr>
        <w:widowControl w:val="0"/>
        <w:rPr>
          <w:rFonts w:eastAsia="Calibri"/>
          <w:bCs/>
          <w:szCs w:val="24"/>
          <w:lang w:val="en-IN"/>
        </w:rPr>
        <w:pPrChange w:id="2903" w:author="mananarora1571@gmail.com" w:date="2021-05-30T15:12:00Z">
          <w:pPr/>
        </w:pPrChange>
      </w:pPr>
      <w:r w:rsidRPr="00DE39BA">
        <w:rPr>
          <w:rFonts w:eastAsia="Calibri"/>
          <w:bCs/>
          <w:szCs w:val="24"/>
          <w:lang w:val="en-IN"/>
        </w:rPr>
        <w:t>def add_user(user_tuple):</w:t>
      </w:r>
    </w:p>
    <w:p w14:paraId="5DBD8CE4" w14:textId="77777777" w:rsidR="001F12BE" w:rsidRPr="00DE39BA" w:rsidRDefault="001F12BE" w:rsidP="00F535CA">
      <w:pPr>
        <w:widowControl w:val="0"/>
        <w:rPr>
          <w:rFonts w:eastAsia="Calibri"/>
          <w:bCs/>
          <w:szCs w:val="24"/>
          <w:lang w:val="en-IN"/>
        </w:rPr>
        <w:pPrChange w:id="2904" w:author="mananarora1571@gmail.com" w:date="2021-05-30T15:12:00Z">
          <w:pPr/>
        </w:pPrChange>
      </w:pPr>
      <w:r w:rsidRPr="00DE39BA">
        <w:rPr>
          <w:rFonts w:eastAsia="Calibri"/>
          <w:bCs/>
          <w:szCs w:val="24"/>
          <w:lang w:val="en-IN"/>
        </w:rPr>
        <w:lastRenderedPageBreak/>
        <w:t xml:space="preserve">    sql = "INSERT INTO User_Data (username,phone_no,password,email,lat,long) VALUES(%s,%s,%s,%s,%s,%s)"</w:t>
      </w:r>
    </w:p>
    <w:p w14:paraId="4BD2F45F" w14:textId="77777777" w:rsidR="001F12BE" w:rsidRPr="00DE39BA" w:rsidRDefault="001F12BE" w:rsidP="00F535CA">
      <w:pPr>
        <w:widowControl w:val="0"/>
        <w:rPr>
          <w:rFonts w:eastAsia="Calibri"/>
          <w:bCs/>
          <w:szCs w:val="24"/>
          <w:lang w:val="en-IN"/>
        </w:rPr>
        <w:pPrChange w:id="2905" w:author="mananarora1571@gmail.com" w:date="2021-05-30T15:12:00Z">
          <w:pPr/>
        </w:pPrChange>
      </w:pPr>
      <w:r w:rsidRPr="00DE39BA">
        <w:rPr>
          <w:rFonts w:eastAsia="Calibri"/>
          <w:bCs/>
          <w:szCs w:val="24"/>
          <w:lang w:val="en-IN"/>
        </w:rPr>
        <w:t xml:space="preserve">    cursor.execute(sql,user_tuple)</w:t>
      </w:r>
    </w:p>
    <w:p w14:paraId="76F5CFC7" w14:textId="77777777" w:rsidR="001F12BE" w:rsidRPr="00DE39BA" w:rsidRDefault="001F12BE" w:rsidP="00F535CA">
      <w:pPr>
        <w:widowControl w:val="0"/>
        <w:rPr>
          <w:rFonts w:eastAsia="Calibri"/>
          <w:bCs/>
          <w:szCs w:val="24"/>
          <w:lang w:val="en-IN"/>
        </w:rPr>
        <w:pPrChange w:id="2906" w:author="mananarora1571@gmail.com" w:date="2021-05-30T15:12:00Z">
          <w:pPr/>
        </w:pPrChange>
      </w:pPr>
      <w:r w:rsidRPr="00DE39BA">
        <w:rPr>
          <w:rFonts w:eastAsia="Calibri"/>
          <w:bCs/>
          <w:szCs w:val="24"/>
          <w:lang w:val="en-IN"/>
        </w:rPr>
        <w:t xml:space="preserve">    connection.commit()</w:t>
      </w:r>
    </w:p>
    <w:p w14:paraId="4F30FB61" w14:textId="77777777" w:rsidR="001F12BE" w:rsidRPr="00DE39BA" w:rsidRDefault="001F12BE" w:rsidP="00F535CA">
      <w:pPr>
        <w:widowControl w:val="0"/>
        <w:rPr>
          <w:rFonts w:eastAsia="Calibri"/>
          <w:bCs/>
          <w:szCs w:val="24"/>
          <w:lang w:val="en-IN"/>
        </w:rPr>
        <w:pPrChange w:id="2907" w:author="mananarora1571@gmail.com" w:date="2021-05-30T15:12:00Z">
          <w:pPr/>
        </w:pPrChange>
      </w:pPr>
    </w:p>
    <w:p w14:paraId="25289C45" w14:textId="77777777" w:rsidR="001F12BE" w:rsidRPr="00DE39BA" w:rsidRDefault="001F12BE" w:rsidP="00F535CA">
      <w:pPr>
        <w:widowControl w:val="0"/>
        <w:rPr>
          <w:rFonts w:eastAsia="Calibri"/>
          <w:bCs/>
          <w:szCs w:val="24"/>
          <w:lang w:val="en-IN"/>
        </w:rPr>
        <w:pPrChange w:id="2908" w:author="mananarora1571@gmail.com" w:date="2021-05-30T15:12:00Z">
          <w:pPr/>
        </w:pPrChange>
      </w:pPr>
      <w:r w:rsidRPr="00DE39BA">
        <w:rPr>
          <w:rFonts w:eastAsia="Calibri"/>
          <w:bCs/>
          <w:szCs w:val="24"/>
          <w:lang w:val="en-IN"/>
        </w:rPr>
        <w:t>def verify_password(plain_password, hashed_password):</w:t>
      </w:r>
    </w:p>
    <w:p w14:paraId="21FFC95A" w14:textId="77777777" w:rsidR="001F12BE" w:rsidRPr="00DE39BA" w:rsidRDefault="001F12BE" w:rsidP="00F535CA">
      <w:pPr>
        <w:widowControl w:val="0"/>
        <w:rPr>
          <w:rFonts w:eastAsia="Calibri"/>
          <w:bCs/>
          <w:szCs w:val="24"/>
          <w:lang w:val="en-IN"/>
        </w:rPr>
        <w:pPrChange w:id="2909" w:author="mananarora1571@gmail.com" w:date="2021-05-30T15:12:00Z">
          <w:pPr/>
        </w:pPrChange>
      </w:pPr>
      <w:r w:rsidRPr="00DE39BA">
        <w:rPr>
          <w:rFonts w:eastAsia="Calibri"/>
          <w:bCs/>
          <w:szCs w:val="24"/>
          <w:lang w:val="en-IN"/>
        </w:rPr>
        <w:t xml:space="preserve">    return pwd_context.verify(plain_password, hashed_password)</w:t>
      </w:r>
    </w:p>
    <w:p w14:paraId="6CDC43B4" w14:textId="77777777" w:rsidR="001F12BE" w:rsidRPr="00DE39BA" w:rsidRDefault="001F12BE" w:rsidP="00F535CA">
      <w:pPr>
        <w:widowControl w:val="0"/>
        <w:rPr>
          <w:rFonts w:eastAsia="Calibri"/>
          <w:bCs/>
          <w:szCs w:val="24"/>
          <w:lang w:val="en-IN"/>
        </w:rPr>
        <w:pPrChange w:id="2910" w:author="mananarora1571@gmail.com" w:date="2021-05-30T15:12:00Z">
          <w:pPr/>
        </w:pPrChange>
      </w:pPr>
    </w:p>
    <w:p w14:paraId="591E5191" w14:textId="77777777" w:rsidR="001F12BE" w:rsidRPr="00DE39BA" w:rsidRDefault="001F12BE" w:rsidP="00F535CA">
      <w:pPr>
        <w:widowControl w:val="0"/>
        <w:rPr>
          <w:rFonts w:eastAsia="Calibri"/>
          <w:bCs/>
          <w:szCs w:val="24"/>
          <w:lang w:val="en-IN"/>
        </w:rPr>
        <w:pPrChange w:id="2911" w:author="mananarora1571@gmail.com" w:date="2021-05-30T15:12:00Z">
          <w:pPr/>
        </w:pPrChange>
      </w:pPr>
      <w:r w:rsidRPr="00DE39BA">
        <w:rPr>
          <w:rFonts w:eastAsia="Calibri"/>
          <w:bCs/>
          <w:szCs w:val="24"/>
          <w:lang w:val="en-IN"/>
        </w:rPr>
        <w:t>def get_password_hash(password):</w:t>
      </w:r>
    </w:p>
    <w:p w14:paraId="7B2C0735" w14:textId="77777777" w:rsidR="001F12BE" w:rsidRPr="00DE39BA" w:rsidRDefault="001F12BE" w:rsidP="00F535CA">
      <w:pPr>
        <w:widowControl w:val="0"/>
        <w:rPr>
          <w:rFonts w:eastAsia="Calibri"/>
          <w:bCs/>
          <w:szCs w:val="24"/>
          <w:lang w:val="en-IN"/>
        </w:rPr>
        <w:pPrChange w:id="2912" w:author="mananarora1571@gmail.com" w:date="2021-05-30T15:12:00Z">
          <w:pPr/>
        </w:pPrChange>
      </w:pPr>
      <w:r w:rsidRPr="00DE39BA">
        <w:rPr>
          <w:rFonts w:eastAsia="Calibri"/>
          <w:bCs/>
          <w:szCs w:val="24"/>
          <w:lang w:val="en-IN"/>
        </w:rPr>
        <w:t xml:space="preserve">    return pwd_context.hash(password)</w:t>
      </w:r>
    </w:p>
    <w:p w14:paraId="631D6CCB" w14:textId="77777777" w:rsidR="001F12BE" w:rsidRPr="00DE39BA" w:rsidRDefault="001F12BE" w:rsidP="00F535CA">
      <w:pPr>
        <w:widowControl w:val="0"/>
        <w:rPr>
          <w:rFonts w:eastAsia="Calibri"/>
          <w:bCs/>
          <w:szCs w:val="24"/>
          <w:lang w:val="en-IN"/>
        </w:rPr>
        <w:pPrChange w:id="2913" w:author="mananarora1571@gmail.com" w:date="2021-05-30T15:12:00Z">
          <w:pPr/>
        </w:pPrChange>
      </w:pPr>
    </w:p>
    <w:p w14:paraId="7AE3A15A" w14:textId="77777777" w:rsidR="001F12BE" w:rsidRPr="00DE39BA" w:rsidRDefault="001F12BE" w:rsidP="00F535CA">
      <w:pPr>
        <w:widowControl w:val="0"/>
        <w:rPr>
          <w:rFonts w:eastAsia="Calibri"/>
          <w:bCs/>
          <w:szCs w:val="24"/>
          <w:lang w:val="en-IN"/>
        </w:rPr>
        <w:pPrChange w:id="2914" w:author="mananarora1571@gmail.com" w:date="2021-05-30T15:12:00Z">
          <w:pPr/>
        </w:pPrChange>
      </w:pPr>
      <w:r w:rsidRPr="00DE39BA">
        <w:rPr>
          <w:rFonts w:eastAsia="Calibri"/>
          <w:bCs/>
          <w:szCs w:val="24"/>
          <w:lang w:val="en-IN"/>
        </w:rPr>
        <w:t>def create_access_token(data: dict, expires_delta: Optional[timedelta] = None):</w:t>
      </w:r>
    </w:p>
    <w:p w14:paraId="09B1F255" w14:textId="77777777" w:rsidR="001F12BE" w:rsidRPr="00DE39BA" w:rsidRDefault="001F12BE" w:rsidP="00F535CA">
      <w:pPr>
        <w:widowControl w:val="0"/>
        <w:rPr>
          <w:rFonts w:eastAsia="Calibri"/>
          <w:bCs/>
          <w:szCs w:val="24"/>
          <w:lang w:val="en-IN"/>
        </w:rPr>
        <w:pPrChange w:id="2915" w:author="mananarora1571@gmail.com" w:date="2021-05-30T15:12:00Z">
          <w:pPr/>
        </w:pPrChange>
      </w:pPr>
      <w:r w:rsidRPr="00DE39BA">
        <w:rPr>
          <w:rFonts w:eastAsia="Calibri"/>
          <w:bCs/>
          <w:szCs w:val="24"/>
          <w:lang w:val="en-IN"/>
        </w:rPr>
        <w:t xml:space="preserve">    to_encode = data.copy()</w:t>
      </w:r>
    </w:p>
    <w:p w14:paraId="0AAA6B71" w14:textId="77777777" w:rsidR="001F12BE" w:rsidRPr="00DE39BA" w:rsidRDefault="001F12BE" w:rsidP="00F535CA">
      <w:pPr>
        <w:widowControl w:val="0"/>
        <w:rPr>
          <w:rFonts w:eastAsia="Calibri"/>
          <w:bCs/>
          <w:szCs w:val="24"/>
          <w:lang w:val="en-IN"/>
        </w:rPr>
        <w:pPrChange w:id="2916" w:author="mananarora1571@gmail.com" w:date="2021-05-30T15:12:00Z">
          <w:pPr/>
        </w:pPrChange>
      </w:pPr>
      <w:r w:rsidRPr="00DE39BA">
        <w:rPr>
          <w:rFonts w:eastAsia="Calibri"/>
          <w:bCs/>
          <w:szCs w:val="24"/>
          <w:lang w:val="en-IN"/>
        </w:rPr>
        <w:t xml:space="preserve">    if expires_delta:</w:t>
      </w:r>
    </w:p>
    <w:p w14:paraId="46E8893E" w14:textId="77777777" w:rsidR="001F12BE" w:rsidRPr="00DE39BA" w:rsidRDefault="001F12BE" w:rsidP="00F535CA">
      <w:pPr>
        <w:widowControl w:val="0"/>
        <w:rPr>
          <w:rFonts w:eastAsia="Calibri"/>
          <w:bCs/>
          <w:szCs w:val="24"/>
          <w:lang w:val="en-IN"/>
        </w:rPr>
        <w:pPrChange w:id="2917" w:author="mananarora1571@gmail.com" w:date="2021-05-30T15:12:00Z">
          <w:pPr/>
        </w:pPrChange>
      </w:pPr>
      <w:r w:rsidRPr="00DE39BA">
        <w:rPr>
          <w:rFonts w:eastAsia="Calibri"/>
          <w:bCs/>
          <w:szCs w:val="24"/>
          <w:lang w:val="en-IN"/>
        </w:rPr>
        <w:t xml:space="preserve">        expire = datetime.utcnow() + expires_delta</w:t>
      </w:r>
    </w:p>
    <w:p w14:paraId="61E5FC64" w14:textId="77777777" w:rsidR="001F12BE" w:rsidRPr="00DE39BA" w:rsidRDefault="001F12BE" w:rsidP="00F535CA">
      <w:pPr>
        <w:widowControl w:val="0"/>
        <w:rPr>
          <w:rFonts w:eastAsia="Calibri"/>
          <w:bCs/>
          <w:szCs w:val="24"/>
          <w:lang w:val="en-IN"/>
        </w:rPr>
        <w:pPrChange w:id="2918" w:author="mananarora1571@gmail.com" w:date="2021-05-30T15:12:00Z">
          <w:pPr/>
        </w:pPrChange>
      </w:pPr>
      <w:r w:rsidRPr="00DE39BA">
        <w:rPr>
          <w:rFonts w:eastAsia="Calibri"/>
          <w:bCs/>
          <w:szCs w:val="24"/>
          <w:lang w:val="en-IN"/>
        </w:rPr>
        <w:t xml:space="preserve">    else:</w:t>
      </w:r>
    </w:p>
    <w:p w14:paraId="4F10859C" w14:textId="77777777" w:rsidR="001F12BE" w:rsidRPr="00DE39BA" w:rsidRDefault="001F12BE" w:rsidP="00F535CA">
      <w:pPr>
        <w:widowControl w:val="0"/>
        <w:rPr>
          <w:rFonts w:eastAsia="Calibri"/>
          <w:bCs/>
          <w:szCs w:val="24"/>
          <w:lang w:val="en-IN"/>
        </w:rPr>
        <w:pPrChange w:id="2919" w:author="mananarora1571@gmail.com" w:date="2021-05-30T15:12:00Z">
          <w:pPr/>
        </w:pPrChange>
      </w:pPr>
      <w:r w:rsidRPr="00DE39BA">
        <w:rPr>
          <w:rFonts w:eastAsia="Calibri"/>
          <w:bCs/>
          <w:szCs w:val="24"/>
          <w:lang w:val="en-IN"/>
        </w:rPr>
        <w:t xml:space="preserve">        expire = datetime.utcnow() + timedelta(minutes=15)</w:t>
      </w:r>
    </w:p>
    <w:p w14:paraId="47E2801F" w14:textId="77777777" w:rsidR="001F12BE" w:rsidRPr="00DE39BA" w:rsidRDefault="001F12BE" w:rsidP="00F535CA">
      <w:pPr>
        <w:widowControl w:val="0"/>
        <w:rPr>
          <w:rFonts w:eastAsia="Calibri"/>
          <w:bCs/>
          <w:szCs w:val="24"/>
          <w:lang w:val="en-IN"/>
        </w:rPr>
        <w:pPrChange w:id="2920" w:author="mananarora1571@gmail.com" w:date="2021-05-30T15:12:00Z">
          <w:pPr/>
        </w:pPrChange>
      </w:pPr>
      <w:r w:rsidRPr="00DE39BA">
        <w:rPr>
          <w:rFonts w:eastAsia="Calibri"/>
          <w:bCs/>
          <w:szCs w:val="24"/>
          <w:lang w:val="en-IN"/>
        </w:rPr>
        <w:t xml:space="preserve">    to_encode.update({"exp": expire})</w:t>
      </w:r>
    </w:p>
    <w:p w14:paraId="575A05EB" w14:textId="77777777" w:rsidR="001F12BE" w:rsidRPr="00DE39BA" w:rsidRDefault="001F12BE" w:rsidP="00F535CA">
      <w:pPr>
        <w:widowControl w:val="0"/>
        <w:rPr>
          <w:rFonts w:eastAsia="Calibri"/>
          <w:bCs/>
          <w:szCs w:val="24"/>
          <w:lang w:val="en-IN"/>
        </w:rPr>
        <w:pPrChange w:id="2921" w:author="mananarora1571@gmail.com" w:date="2021-05-30T15:12:00Z">
          <w:pPr/>
        </w:pPrChange>
      </w:pPr>
      <w:r w:rsidRPr="00DE39BA">
        <w:rPr>
          <w:rFonts w:eastAsia="Calibri"/>
          <w:bCs/>
          <w:szCs w:val="24"/>
          <w:lang w:val="en-IN"/>
        </w:rPr>
        <w:t xml:space="preserve">    encoded_jwt = jwt.encode(to_encode, SECRET_KEY, algorithm=ALGORITHM)</w:t>
      </w:r>
    </w:p>
    <w:p w14:paraId="33A1EE59" w14:textId="77777777" w:rsidR="001F12BE" w:rsidRPr="00DE39BA" w:rsidRDefault="001F12BE" w:rsidP="00F535CA">
      <w:pPr>
        <w:widowControl w:val="0"/>
        <w:rPr>
          <w:rFonts w:eastAsia="Calibri"/>
          <w:bCs/>
          <w:szCs w:val="24"/>
          <w:lang w:val="en-IN"/>
        </w:rPr>
        <w:pPrChange w:id="2922" w:author="mananarora1571@gmail.com" w:date="2021-05-30T15:12:00Z">
          <w:pPr/>
        </w:pPrChange>
      </w:pPr>
      <w:r w:rsidRPr="00DE39BA">
        <w:rPr>
          <w:rFonts w:eastAsia="Calibri"/>
          <w:bCs/>
          <w:szCs w:val="24"/>
          <w:lang w:val="en-IN"/>
        </w:rPr>
        <w:t xml:space="preserve">    return encoded_jwt</w:t>
      </w:r>
    </w:p>
    <w:p w14:paraId="6641AE56" w14:textId="77777777" w:rsidR="001F12BE" w:rsidRPr="00DE39BA" w:rsidRDefault="001F12BE" w:rsidP="00F535CA">
      <w:pPr>
        <w:widowControl w:val="0"/>
        <w:rPr>
          <w:rFonts w:eastAsia="Calibri"/>
          <w:bCs/>
          <w:szCs w:val="24"/>
          <w:lang w:val="en-IN"/>
        </w:rPr>
        <w:pPrChange w:id="2923" w:author="mananarora1571@gmail.com" w:date="2021-05-30T15:12:00Z">
          <w:pPr/>
        </w:pPrChange>
      </w:pPr>
    </w:p>
    <w:p w14:paraId="00CA0990" w14:textId="77777777" w:rsidR="001F12BE" w:rsidRPr="00DE39BA" w:rsidRDefault="001F12BE" w:rsidP="00F535CA">
      <w:pPr>
        <w:widowControl w:val="0"/>
        <w:rPr>
          <w:rFonts w:eastAsia="Calibri"/>
          <w:bCs/>
          <w:szCs w:val="24"/>
          <w:lang w:val="en-IN"/>
        </w:rPr>
        <w:pPrChange w:id="2924" w:author="mananarora1571@gmail.com" w:date="2021-05-30T15:12:00Z">
          <w:pPr/>
        </w:pPrChange>
      </w:pPr>
      <w:r w:rsidRPr="00DE39BA">
        <w:rPr>
          <w:rFonts w:eastAsia="Calibri"/>
          <w:bCs/>
          <w:szCs w:val="24"/>
          <w:lang w:val="en-IN"/>
        </w:rPr>
        <w:t>def update_user(lat,longi,email):</w:t>
      </w:r>
    </w:p>
    <w:p w14:paraId="61DD9780" w14:textId="77777777" w:rsidR="001F12BE" w:rsidRPr="00DE39BA" w:rsidRDefault="001F12BE" w:rsidP="00F535CA">
      <w:pPr>
        <w:widowControl w:val="0"/>
        <w:rPr>
          <w:rFonts w:eastAsia="Calibri"/>
          <w:bCs/>
          <w:szCs w:val="24"/>
          <w:lang w:val="en-IN"/>
        </w:rPr>
        <w:pPrChange w:id="2925" w:author="mananarora1571@gmail.com" w:date="2021-05-30T15:12:00Z">
          <w:pPr/>
        </w:pPrChange>
      </w:pPr>
      <w:r w:rsidRPr="00DE39BA">
        <w:rPr>
          <w:rFonts w:eastAsia="Calibri"/>
          <w:bCs/>
          <w:szCs w:val="24"/>
          <w:lang w:val="en-IN"/>
        </w:rPr>
        <w:t xml:space="preserve">    sql_update = f"UPDATE User_Data SET lat = {round(lat,4)},long = {round(longi,4)} WHERE email = '{email}'"</w:t>
      </w:r>
    </w:p>
    <w:p w14:paraId="0D0A0091" w14:textId="77777777" w:rsidR="001F12BE" w:rsidRPr="00DE39BA" w:rsidRDefault="001F12BE" w:rsidP="00F535CA">
      <w:pPr>
        <w:widowControl w:val="0"/>
        <w:rPr>
          <w:rFonts w:eastAsia="Calibri"/>
          <w:bCs/>
          <w:szCs w:val="24"/>
          <w:lang w:val="en-IN"/>
        </w:rPr>
        <w:pPrChange w:id="2926" w:author="mananarora1571@gmail.com" w:date="2021-05-30T15:12:00Z">
          <w:pPr/>
        </w:pPrChange>
      </w:pPr>
      <w:r w:rsidRPr="00DE39BA">
        <w:rPr>
          <w:rFonts w:eastAsia="Calibri"/>
          <w:bCs/>
          <w:szCs w:val="24"/>
          <w:lang w:val="en-IN"/>
        </w:rPr>
        <w:t xml:space="preserve">    cursor.execute(sql_update)</w:t>
      </w:r>
    </w:p>
    <w:p w14:paraId="53C46B4E" w14:textId="77777777" w:rsidR="001F12BE" w:rsidRPr="00DE39BA" w:rsidRDefault="001F12BE" w:rsidP="00F535CA">
      <w:pPr>
        <w:widowControl w:val="0"/>
        <w:rPr>
          <w:rFonts w:eastAsia="Calibri"/>
          <w:bCs/>
          <w:szCs w:val="24"/>
          <w:lang w:val="en-IN"/>
        </w:rPr>
        <w:pPrChange w:id="2927" w:author="mananarora1571@gmail.com" w:date="2021-05-30T15:12:00Z">
          <w:pPr/>
        </w:pPrChange>
      </w:pPr>
      <w:r w:rsidRPr="00DE39BA">
        <w:rPr>
          <w:rFonts w:eastAsia="Calibri"/>
          <w:bCs/>
          <w:szCs w:val="24"/>
          <w:lang w:val="en-IN"/>
        </w:rPr>
        <w:t xml:space="preserve">    connection.commit()</w:t>
      </w:r>
    </w:p>
    <w:p w14:paraId="315564C1" w14:textId="77777777" w:rsidR="001F12BE" w:rsidRPr="00DE39BA" w:rsidRDefault="001F12BE" w:rsidP="00F535CA">
      <w:pPr>
        <w:widowControl w:val="0"/>
        <w:rPr>
          <w:rFonts w:eastAsia="Calibri"/>
          <w:bCs/>
          <w:szCs w:val="24"/>
          <w:lang w:val="en-IN"/>
        </w:rPr>
        <w:pPrChange w:id="2928" w:author="mananarora1571@gmail.com" w:date="2021-05-30T15:12:00Z">
          <w:pPr/>
        </w:pPrChange>
      </w:pPr>
    </w:p>
    <w:p w14:paraId="34071CA7" w14:textId="77777777" w:rsidR="001F12BE" w:rsidRPr="00DE39BA" w:rsidRDefault="001F12BE" w:rsidP="00F535CA">
      <w:pPr>
        <w:widowControl w:val="0"/>
        <w:rPr>
          <w:rFonts w:eastAsia="Calibri"/>
          <w:bCs/>
          <w:szCs w:val="24"/>
          <w:lang w:val="en-IN"/>
        </w:rPr>
        <w:pPrChange w:id="2929" w:author="mananarora1571@gmail.com" w:date="2021-05-30T15:12:00Z">
          <w:pPr/>
        </w:pPrChange>
      </w:pPr>
      <w:r w:rsidRPr="00DE39BA">
        <w:rPr>
          <w:rFonts w:eastAsia="Calibri"/>
          <w:bCs/>
          <w:szCs w:val="24"/>
          <w:lang w:val="en-IN"/>
        </w:rPr>
        <w:t>@app.post('/signup',response_model = Token)</w:t>
      </w:r>
    </w:p>
    <w:p w14:paraId="0FE2F2A9" w14:textId="77777777" w:rsidR="001F12BE" w:rsidRPr="00DE39BA" w:rsidRDefault="001F12BE" w:rsidP="00F535CA">
      <w:pPr>
        <w:widowControl w:val="0"/>
        <w:rPr>
          <w:rFonts w:eastAsia="Calibri"/>
          <w:bCs/>
          <w:szCs w:val="24"/>
          <w:lang w:val="en-IN"/>
        </w:rPr>
        <w:pPrChange w:id="2930" w:author="mananarora1571@gmail.com" w:date="2021-05-30T15:12:00Z">
          <w:pPr/>
        </w:pPrChange>
      </w:pPr>
      <w:r w:rsidRPr="00DE39BA">
        <w:rPr>
          <w:rFonts w:eastAsia="Calibri"/>
          <w:bCs/>
          <w:szCs w:val="24"/>
          <w:lang w:val="en-IN"/>
        </w:rPr>
        <w:lastRenderedPageBreak/>
        <w:t>async def signup_get_token(user:User):</w:t>
      </w:r>
    </w:p>
    <w:p w14:paraId="1083F585" w14:textId="77777777" w:rsidR="001F12BE" w:rsidRPr="00DE39BA" w:rsidRDefault="001F12BE" w:rsidP="00F535CA">
      <w:pPr>
        <w:widowControl w:val="0"/>
        <w:rPr>
          <w:rFonts w:eastAsia="Calibri"/>
          <w:bCs/>
          <w:szCs w:val="24"/>
          <w:lang w:val="en-IN"/>
        </w:rPr>
        <w:pPrChange w:id="2931" w:author="mananarora1571@gmail.com" w:date="2021-05-30T15:12:00Z">
          <w:pPr/>
        </w:pPrChange>
      </w:pPr>
      <w:r w:rsidRPr="00DE39BA">
        <w:rPr>
          <w:rFonts w:eastAsia="Calibri"/>
          <w:bCs/>
          <w:szCs w:val="24"/>
          <w:lang w:val="en-IN"/>
        </w:rPr>
        <w:t xml:space="preserve">    cursor.execute(f"SELECT email FROM User_Data WHERE email = '{user.email}'")</w:t>
      </w:r>
    </w:p>
    <w:p w14:paraId="316EA4AB" w14:textId="77777777" w:rsidR="001F12BE" w:rsidRPr="00DE39BA" w:rsidRDefault="001F12BE" w:rsidP="00F535CA">
      <w:pPr>
        <w:widowControl w:val="0"/>
        <w:rPr>
          <w:rFonts w:eastAsia="Calibri"/>
          <w:bCs/>
          <w:szCs w:val="24"/>
          <w:lang w:val="en-IN"/>
        </w:rPr>
        <w:pPrChange w:id="2932" w:author="mananarora1571@gmail.com" w:date="2021-05-30T15:12:00Z">
          <w:pPr/>
        </w:pPrChange>
      </w:pPr>
      <w:r w:rsidRPr="00DE39BA">
        <w:rPr>
          <w:rFonts w:eastAsia="Calibri"/>
          <w:bCs/>
          <w:szCs w:val="24"/>
          <w:lang w:val="en-IN"/>
        </w:rPr>
        <w:t xml:space="preserve">    user_db = cursor.fetchall()</w:t>
      </w:r>
    </w:p>
    <w:p w14:paraId="7CAFF42E" w14:textId="77777777" w:rsidR="001F12BE" w:rsidRPr="00DE39BA" w:rsidRDefault="001F12BE" w:rsidP="00F535CA">
      <w:pPr>
        <w:widowControl w:val="0"/>
        <w:rPr>
          <w:rFonts w:eastAsia="Calibri"/>
          <w:bCs/>
          <w:szCs w:val="24"/>
          <w:lang w:val="en-IN"/>
        </w:rPr>
        <w:pPrChange w:id="2933" w:author="mananarora1571@gmail.com" w:date="2021-05-30T15:12:00Z">
          <w:pPr/>
        </w:pPrChange>
      </w:pPr>
      <w:r w:rsidRPr="00DE39BA">
        <w:rPr>
          <w:rFonts w:eastAsia="Calibri"/>
          <w:bCs/>
          <w:szCs w:val="24"/>
          <w:lang w:val="en-IN"/>
        </w:rPr>
        <w:t xml:space="preserve">    if user_db  != []:</w:t>
      </w:r>
    </w:p>
    <w:p w14:paraId="05379488" w14:textId="77777777" w:rsidR="001F12BE" w:rsidRPr="00DE39BA" w:rsidRDefault="001F12BE" w:rsidP="00F535CA">
      <w:pPr>
        <w:widowControl w:val="0"/>
        <w:rPr>
          <w:rFonts w:eastAsia="Calibri"/>
          <w:bCs/>
          <w:szCs w:val="24"/>
          <w:lang w:val="en-IN"/>
        </w:rPr>
        <w:pPrChange w:id="2934" w:author="mananarora1571@gmail.com" w:date="2021-05-30T15:12:00Z">
          <w:pPr/>
        </w:pPrChange>
      </w:pPr>
      <w:r w:rsidRPr="00DE39BA">
        <w:rPr>
          <w:rFonts w:eastAsia="Calibri"/>
          <w:bCs/>
          <w:szCs w:val="24"/>
          <w:lang w:val="en-IN"/>
        </w:rPr>
        <w:t xml:space="preserve">        raise HTTPException(</w:t>
      </w:r>
    </w:p>
    <w:p w14:paraId="4049D6C9" w14:textId="77777777" w:rsidR="001F12BE" w:rsidRPr="00DE39BA" w:rsidRDefault="001F12BE" w:rsidP="00F535CA">
      <w:pPr>
        <w:widowControl w:val="0"/>
        <w:rPr>
          <w:rFonts w:eastAsia="Calibri"/>
          <w:bCs/>
          <w:szCs w:val="24"/>
          <w:lang w:val="en-IN"/>
        </w:rPr>
        <w:pPrChange w:id="2935" w:author="mananarora1571@gmail.com" w:date="2021-05-30T15:12:00Z">
          <w:pPr/>
        </w:pPrChange>
      </w:pPr>
      <w:r w:rsidRPr="00DE39BA">
        <w:rPr>
          <w:rFonts w:eastAsia="Calibri"/>
          <w:bCs/>
          <w:szCs w:val="24"/>
          <w:lang w:val="en-IN"/>
        </w:rPr>
        <w:t xml:space="preserve">            status_code=status.HTTP_306_RESERVED,</w:t>
      </w:r>
    </w:p>
    <w:p w14:paraId="6BC1AB64" w14:textId="77777777" w:rsidR="001F12BE" w:rsidRPr="00DE39BA" w:rsidRDefault="001F12BE" w:rsidP="00F535CA">
      <w:pPr>
        <w:widowControl w:val="0"/>
        <w:rPr>
          <w:rFonts w:eastAsia="Calibri"/>
          <w:bCs/>
          <w:szCs w:val="24"/>
          <w:lang w:val="en-IN"/>
        </w:rPr>
        <w:pPrChange w:id="2936" w:author="mananarora1571@gmail.com" w:date="2021-05-30T15:12:00Z">
          <w:pPr/>
        </w:pPrChange>
      </w:pPr>
      <w:r w:rsidRPr="00DE39BA">
        <w:rPr>
          <w:rFonts w:eastAsia="Calibri"/>
          <w:bCs/>
          <w:szCs w:val="24"/>
          <w:lang w:val="en-IN"/>
        </w:rPr>
        <w:t xml:space="preserve">            detail="Email is already registered !!",</w:t>
      </w:r>
    </w:p>
    <w:p w14:paraId="7FD91B61" w14:textId="77777777" w:rsidR="001F12BE" w:rsidRPr="00DE39BA" w:rsidRDefault="001F12BE" w:rsidP="00F535CA">
      <w:pPr>
        <w:widowControl w:val="0"/>
        <w:rPr>
          <w:rFonts w:eastAsia="Calibri"/>
          <w:bCs/>
          <w:szCs w:val="24"/>
          <w:lang w:val="en-IN"/>
        </w:rPr>
        <w:pPrChange w:id="2937" w:author="mananarora1571@gmail.com" w:date="2021-05-30T15:12:00Z">
          <w:pPr/>
        </w:pPrChange>
      </w:pPr>
      <w:r w:rsidRPr="00DE39BA">
        <w:rPr>
          <w:rFonts w:eastAsia="Calibri"/>
          <w:bCs/>
          <w:szCs w:val="24"/>
          <w:lang w:val="en-IN"/>
        </w:rPr>
        <w:t xml:space="preserve">            headers={"WWW-Authenticate": "Bearer"},</w:t>
      </w:r>
    </w:p>
    <w:p w14:paraId="46FC4269" w14:textId="77777777" w:rsidR="001F12BE" w:rsidRPr="00DE39BA" w:rsidRDefault="001F12BE" w:rsidP="00F535CA">
      <w:pPr>
        <w:widowControl w:val="0"/>
        <w:rPr>
          <w:rFonts w:eastAsia="Calibri"/>
          <w:bCs/>
          <w:szCs w:val="24"/>
          <w:lang w:val="en-IN"/>
        </w:rPr>
        <w:pPrChange w:id="2938" w:author="mananarora1571@gmail.com" w:date="2021-05-30T15:12:00Z">
          <w:pPr/>
        </w:pPrChange>
      </w:pPr>
      <w:r w:rsidRPr="00DE39BA">
        <w:rPr>
          <w:rFonts w:eastAsia="Calibri"/>
          <w:bCs/>
          <w:szCs w:val="24"/>
          <w:lang w:val="en-IN"/>
        </w:rPr>
        <w:t xml:space="preserve">        )</w:t>
      </w:r>
    </w:p>
    <w:p w14:paraId="568C9ED1" w14:textId="77777777" w:rsidR="001F12BE" w:rsidRPr="00DE39BA" w:rsidRDefault="001F12BE" w:rsidP="00F535CA">
      <w:pPr>
        <w:widowControl w:val="0"/>
        <w:rPr>
          <w:rFonts w:eastAsia="Calibri"/>
          <w:bCs/>
          <w:szCs w:val="24"/>
          <w:lang w:val="en-IN"/>
        </w:rPr>
        <w:pPrChange w:id="2939" w:author="mananarora1571@gmail.com" w:date="2021-05-30T15:12:00Z">
          <w:pPr/>
        </w:pPrChange>
      </w:pPr>
      <w:r w:rsidRPr="00DE39BA">
        <w:rPr>
          <w:rFonts w:eastAsia="Calibri"/>
          <w:bCs/>
          <w:szCs w:val="24"/>
          <w:lang w:val="en-IN"/>
        </w:rPr>
        <w:t xml:space="preserve">    user_tuple = (user.username,user.phone_no,get_password_hash(user.password),user.email,user.lat,user.longi)</w:t>
      </w:r>
    </w:p>
    <w:p w14:paraId="6BB5AE9C" w14:textId="77777777" w:rsidR="001F12BE" w:rsidRPr="00DE39BA" w:rsidRDefault="001F12BE" w:rsidP="00F535CA">
      <w:pPr>
        <w:widowControl w:val="0"/>
        <w:rPr>
          <w:rFonts w:eastAsia="Calibri"/>
          <w:bCs/>
          <w:szCs w:val="24"/>
          <w:lang w:val="en-IN"/>
        </w:rPr>
        <w:pPrChange w:id="2940" w:author="mananarora1571@gmail.com" w:date="2021-05-30T15:12:00Z">
          <w:pPr/>
        </w:pPrChange>
      </w:pPr>
      <w:r w:rsidRPr="00DE39BA">
        <w:rPr>
          <w:rFonts w:eastAsia="Calibri"/>
          <w:bCs/>
          <w:szCs w:val="24"/>
          <w:lang w:val="en-IN"/>
        </w:rPr>
        <w:t xml:space="preserve">    add_user(user_tuple)</w:t>
      </w:r>
    </w:p>
    <w:p w14:paraId="33F88C16" w14:textId="77777777" w:rsidR="001F12BE" w:rsidRPr="00DE39BA" w:rsidRDefault="001F12BE" w:rsidP="00F535CA">
      <w:pPr>
        <w:widowControl w:val="0"/>
        <w:rPr>
          <w:rFonts w:eastAsia="Calibri"/>
          <w:bCs/>
          <w:szCs w:val="24"/>
          <w:lang w:val="en-IN"/>
        </w:rPr>
        <w:pPrChange w:id="2941" w:author="mananarora1571@gmail.com" w:date="2021-05-30T15:12:00Z">
          <w:pPr/>
        </w:pPrChange>
      </w:pPr>
      <w:r w:rsidRPr="00DE39BA">
        <w:rPr>
          <w:rFonts w:eastAsia="Calibri"/>
          <w:bCs/>
          <w:szCs w:val="24"/>
          <w:lang w:val="en-IN"/>
        </w:rPr>
        <w:t xml:space="preserve">    access_token_expires = timedelta(hours=ACCESS_TOKEN_EXPIRE_HOURS)</w:t>
      </w:r>
    </w:p>
    <w:p w14:paraId="6122F3BE" w14:textId="77777777" w:rsidR="001F12BE" w:rsidRPr="00DE39BA" w:rsidRDefault="001F12BE" w:rsidP="00F535CA">
      <w:pPr>
        <w:widowControl w:val="0"/>
        <w:rPr>
          <w:rFonts w:eastAsia="Calibri"/>
          <w:bCs/>
          <w:szCs w:val="24"/>
          <w:lang w:val="en-IN"/>
        </w:rPr>
        <w:pPrChange w:id="2942" w:author="mananarora1571@gmail.com" w:date="2021-05-30T15:12:00Z">
          <w:pPr/>
        </w:pPrChange>
      </w:pPr>
      <w:r w:rsidRPr="00DE39BA">
        <w:rPr>
          <w:rFonts w:eastAsia="Calibri"/>
          <w:bCs/>
          <w:szCs w:val="24"/>
          <w:lang w:val="en-IN"/>
        </w:rPr>
        <w:t xml:space="preserve">    access_token = create_access_token(</w:t>
      </w:r>
    </w:p>
    <w:p w14:paraId="14EDB25E" w14:textId="77777777" w:rsidR="001F12BE" w:rsidRPr="00DE39BA" w:rsidRDefault="001F12BE" w:rsidP="00F535CA">
      <w:pPr>
        <w:widowControl w:val="0"/>
        <w:rPr>
          <w:rFonts w:eastAsia="Calibri"/>
          <w:bCs/>
          <w:szCs w:val="24"/>
          <w:lang w:val="en-IN"/>
        </w:rPr>
        <w:pPrChange w:id="2943" w:author="mananarora1571@gmail.com" w:date="2021-05-30T15:12:00Z">
          <w:pPr/>
        </w:pPrChange>
      </w:pPr>
      <w:r w:rsidRPr="00DE39BA">
        <w:rPr>
          <w:rFonts w:eastAsia="Calibri"/>
          <w:bCs/>
          <w:szCs w:val="24"/>
          <w:lang w:val="en-IN"/>
        </w:rPr>
        <w:t xml:space="preserve">        data={"sub": user.email}, expires_delta=access_token_expires</w:t>
      </w:r>
    </w:p>
    <w:p w14:paraId="7DE07AAA" w14:textId="77777777" w:rsidR="001F12BE" w:rsidRPr="00DE39BA" w:rsidRDefault="001F12BE" w:rsidP="00F535CA">
      <w:pPr>
        <w:widowControl w:val="0"/>
        <w:rPr>
          <w:rFonts w:eastAsia="Calibri"/>
          <w:bCs/>
          <w:szCs w:val="24"/>
          <w:lang w:val="en-IN"/>
        </w:rPr>
        <w:pPrChange w:id="2944" w:author="mananarora1571@gmail.com" w:date="2021-05-30T15:12:00Z">
          <w:pPr/>
        </w:pPrChange>
      </w:pPr>
      <w:r w:rsidRPr="00DE39BA">
        <w:rPr>
          <w:rFonts w:eastAsia="Calibri"/>
          <w:bCs/>
          <w:szCs w:val="24"/>
          <w:lang w:val="en-IN"/>
        </w:rPr>
        <w:t xml:space="preserve">    )</w:t>
      </w:r>
    </w:p>
    <w:p w14:paraId="27CEC6A4" w14:textId="77777777" w:rsidR="001F12BE" w:rsidRPr="00DE39BA" w:rsidRDefault="001F12BE" w:rsidP="00F535CA">
      <w:pPr>
        <w:widowControl w:val="0"/>
        <w:rPr>
          <w:rFonts w:eastAsia="Calibri"/>
          <w:bCs/>
          <w:szCs w:val="24"/>
          <w:lang w:val="en-IN"/>
        </w:rPr>
        <w:pPrChange w:id="2945" w:author="mananarora1571@gmail.com" w:date="2021-05-30T15:12:00Z">
          <w:pPr/>
        </w:pPrChange>
      </w:pPr>
      <w:r w:rsidRPr="00DE39BA">
        <w:rPr>
          <w:rFonts w:eastAsia="Calibri"/>
          <w:bCs/>
          <w:szCs w:val="24"/>
          <w:lang w:val="en-IN"/>
        </w:rPr>
        <w:t xml:space="preserve">    return {"access_token": access_token, "token_type": "Bearer"}</w:t>
      </w:r>
    </w:p>
    <w:p w14:paraId="42A75739" w14:textId="77777777" w:rsidR="001F12BE" w:rsidRPr="00DE39BA" w:rsidRDefault="001F12BE" w:rsidP="00F535CA">
      <w:pPr>
        <w:widowControl w:val="0"/>
        <w:rPr>
          <w:rFonts w:eastAsia="Calibri"/>
          <w:bCs/>
          <w:szCs w:val="24"/>
          <w:lang w:val="en-IN"/>
        </w:rPr>
        <w:pPrChange w:id="2946" w:author="mananarora1571@gmail.com" w:date="2021-05-30T15:12:00Z">
          <w:pPr/>
        </w:pPrChange>
      </w:pPr>
    </w:p>
    <w:p w14:paraId="28C9F0C9" w14:textId="77777777" w:rsidR="001F12BE" w:rsidRPr="00DE39BA" w:rsidRDefault="001F12BE" w:rsidP="00F535CA">
      <w:pPr>
        <w:widowControl w:val="0"/>
        <w:rPr>
          <w:rFonts w:eastAsia="Calibri"/>
          <w:bCs/>
          <w:szCs w:val="24"/>
          <w:lang w:val="en-IN"/>
        </w:rPr>
        <w:pPrChange w:id="2947" w:author="mananarora1571@gmail.com" w:date="2021-05-30T15:12:00Z">
          <w:pPr/>
        </w:pPrChange>
      </w:pPr>
      <w:r w:rsidRPr="00DE39BA">
        <w:rPr>
          <w:rFonts w:eastAsia="Calibri"/>
          <w:bCs/>
          <w:szCs w:val="24"/>
          <w:lang w:val="en-IN"/>
        </w:rPr>
        <w:t>@app.post("/login", response_model=Token)</w:t>
      </w:r>
    </w:p>
    <w:p w14:paraId="66272902" w14:textId="77777777" w:rsidR="001F12BE" w:rsidRPr="00DE39BA" w:rsidRDefault="001F12BE" w:rsidP="00F535CA">
      <w:pPr>
        <w:widowControl w:val="0"/>
        <w:rPr>
          <w:rFonts w:eastAsia="Calibri"/>
          <w:bCs/>
          <w:szCs w:val="24"/>
          <w:lang w:val="en-IN"/>
        </w:rPr>
        <w:pPrChange w:id="2948" w:author="mananarora1571@gmail.com" w:date="2021-05-30T15:12:00Z">
          <w:pPr/>
        </w:pPrChange>
      </w:pPr>
      <w:r w:rsidRPr="00DE39BA">
        <w:rPr>
          <w:rFonts w:eastAsia="Calibri"/>
          <w:bCs/>
          <w:szCs w:val="24"/>
          <w:lang w:val="en-IN"/>
        </w:rPr>
        <w:t>async def login_for_access_token(form_data: Login_user):</w:t>
      </w:r>
    </w:p>
    <w:p w14:paraId="075D1157" w14:textId="77777777" w:rsidR="001F12BE" w:rsidRPr="00DE39BA" w:rsidRDefault="001F12BE" w:rsidP="00F535CA">
      <w:pPr>
        <w:widowControl w:val="0"/>
        <w:rPr>
          <w:rFonts w:eastAsia="Calibri"/>
          <w:bCs/>
          <w:szCs w:val="24"/>
          <w:lang w:val="en-IN"/>
        </w:rPr>
        <w:pPrChange w:id="2949" w:author="mananarora1571@gmail.com" w:date="2021-05-30T15:12:00Z">
          <w:pPr/>
        </w:pPrChange>
      </w:pPr>
      <w:r w:rsidRPr="00DE39BA">
        <w:rPr>
          <w:rFonts w:eastAsia="Calibri"/>
          <w:bCs/>
          <w:szCs w:val="24"/>
          <w:lang w:val="en-IN"/>
        </w:rPr>
        <w:t xml:space="preserve">    cursor.execute(f"SELECT email,password FROM User_Data WHERE email = '{form_data.email}'")</w:t>
      </w:r>
    </w:p>
    <w:p w14:paraId="186EE164" w14:textId="77777777" w:rsidR="001F12BE" w:rsidRPr="00DE39BA" w:rsidRDefault="001F12BE" w:rsidP="00F535CA">
      <w:pPr>
        <w:widowControl w:val="0"/>
        <w:rPr>
          <w:rFonts w:eastAsia="Calibri"/>
          <w:bCs/>
          <w:szCs w:val="24"/>
          <w:lang w:val="en-IN"/>
        </w:rPr>
        <w:pPrChange w:id="2950" w:author="mananarora1571@gmail.com" w:date="2021-05-30T15:12:00Z">
          <w:pPr/>
        </w:pPrChange>
      </w:pPr>
      <w:r w:rsidRPr="00DE39BA">
        <w:rPr>
          <w:rFonts w:eastAsia="Calibri"/>
          <w:bCs/>
          <w:szCs w:val="24"/>
          <w:lang w:val="en-IN"/>
        </w:rPr>
        <w:t xml:space="preserve">    user_db = cursor.fetchall()</w:t>
      </w:r>
    </w:p>
    <w:p w14:paraId="70C9884D" w14:textId="77777777" w:rsidR="001F12BE" w:rsidRPr="00DE39BA" w:rsidRDefault="001F12BE" w:rsidP="00F535CA">
      <w:pPr>
        <w:widowControl w:val="0"/>
        <w:rPr>
          <w:rFonts w:eastAsia="Calibri"/>
          <w:bCs/>
          <w:szCs w:val="24"/>
          <w:lang w:val="en-IN"/>
        </w:rPr>
        <w:pPrChange w:id="2951" w:author="mananarora1571@gmail.com" w:date="2021-05-30T15:12:00Z">
          <w:pPr/>
        </w:pPrChange>
      </w:pPr>
      <w:r w:rsidRPr="00DE39BA">
        <w:rPr>
          <w:rFonts w:eastAsia="Calibri"/>
          <w:bCs/>
          <w:szCs w:val="24"/>
          <w:lang w:val="en-IN"/>
        </w:rPr>
        <w:t xml:space="preserve">    if user_db  == []:</w:t>
      </w:r>
    </w:p>
    <w:p w14:paraId="7E7EDD0B" w14:textId="77777777" w:rsidR="001F12BE" w:rsidRPr="00DE39BA" w:rsidRDefault="001F12BE" w:rsidP="00F535CA">
      <w:pPr>
        <w:widowControl w:val="0"/>
        <w:rPr>
          <w:rFonts w:eastAsia="Calibri"/>
          <w:bCs/>
          <w:szCs w:val="24"/>
          <w:lang w:val="en-IN"/>
        </w:rPr>
        <w:pPrChange w:id="2952" w:author="mananarora1571@gmail.com" w:date="2021-05-30T15:12:00Z">
          <w:pPr/>
        </w:pPrChange>
      </w:pPr>
      <w:r w:rsidRPr="00DE39BA">
        <w:rPr>
          <w:rFonts w:eastAsia="Calibri"/>
          <w:bCs/>
          <w:szCs w:val="24"/>
          <w:lang w:val="en-IN"/>
        </w:rPr>
        <w:t xml:space="preserve">        raise HTTPException(</w:t>
      </w:r>
    </w:p>
    <w:p w14:paraId="63F2DE90" w14:textId="77777777" w:rsidR="001F12BE" w:rsidRPr="00DE39BA" w:rsidRDefault="001F12BE" w:rsidP="00F535CA">
      <w:pPr>
        <w:widowControl w:val="0"/>
        <w:rPr>
          <w:rFonts w:eastAsia="Calibri"/>
          <w:bCs/>
          <w:szCs w:val="24"/>
          <w:lang w:val="en-IN"/>
        </w:rPr>
        <w:pPrChange w:id="2953" w:author="mananarora1571@gmail.com" w:date="2021-05-30T15:12:00Z">
          <w:pPr/>
        </w:pPrChange>
      </w:pPr>
      <w:r w:rsidRPr="00DE39BA">
        <w:rPr>
          <w:rFonts w:eastAsia="Calibri"/>
          <w:bCs/>
          <w:szCs w:val="24"/>
          <w:lang w:val="en-IN"/>
        </w:rPr>
        <w:t xml:space="preserve">            status_code=status.HTTP_401_UNAUTHORIZED,</w:t>
      </w:r>
    </w:p>
    <w:p w14:paraId="775125FB" w14:textId="77777777" w:rsidR="001F12BE" w:rsidRPr="00DE39BA" w:rsidRDefault="001F12BE" w:rsidP="00F535CA">
      <w:pPr>
        <w:widowControl w:val="0"/>
        <w:rPr>
          <w:rFonts w:eastAsia="Calibri"/>
          <w:bCs/>
          <w:szCs w:val="24"/>
          <w:lang w:val="en-IN"/>
        </w:rPr>
        <w:pPrChange w:id="2954" w:author="mananarora1571@gmail.com" w:date="2021-05-30T15:12:00Z">
          <w:pPr/>
        </w:pPrChange>
      </w:pPr>
      <w:r w:rsidRPr="00DE39BA">
        <w:rPr>
          <w:rFonts w:eastAsia="Calibri"/>
          <w:bCs/>
          <w:szCs w:val="24"/>
          <w:lang w:val="en-IN"/>
        </w:rPr>
        <w:t xml:space="preserve">            detail="Incorrect email",</w:t>
      </w:r>
    </w:p>
    <w:p w14:paraId="7F2B0F0F" w14:textId="77777777" w:rsidR="001F12BE" w:rsidRPr="00DE39BA" w:rsidRDefault="001F12BE" w:rsidP="00F535CA">
      <w:pPr>
        <w:widowControl w:val="0"/>
        <w:rPr>
          <w:rFonts w:eastAsia="Calibri"/>
          <w:bCs/>
          <w:szCs w:val="24"/>
          <w:lang w:val="en-IN"/>
        </w:rPr>
        <w:pPrChange w:id="2955" w:author="mananarora1571@gmail.com" w:date="2021-05-30T15:12:00Z">
          <w:pPr/>
        </w:pPrChange>
      </w:pPr>
      <w:r w:rsidRPr="00DE39BA">
        <w:rPr>
          <w:rFonts w:eastAsia="Calibri"/>
          <w:bCs/>
          <w:szCs w:val="24"/>
          <w:lang w:val="en-IN"/>
        </w:rPr>
        <w:t xml:space="preserve">            headers={"WWW-Authenticate": "Bearer"},</w:t>
      </w:r>
    </w:p>
    <w:p w14:paraId="31ED9C79" w14:textId="77777777" w:rsidR="001F12BE" w:rsidRPr="00DE39BA" w:rsidRDefault="001F12BE" w:rsidP="00F535CA">
      <w:pPr>
        <w:widowControl w:val="0"/>
        <w:rPr>
          <w:rFonts w:eastAsia="Calibri"/>
          <w:bCs/>
          <w:szCs w:val="24"/>
          <w:lang w:val="en-IN"/>
        </w:rPr>
        <w:pPrChange w:id="2956" w:author="mananarora1571@gmail.com" w:date="2021-05-30T15:12:00Z">
          <w:pPr/>
        </w:pPrChange>
      </w:pPr>
      <w:r w:rsidRPr="00DE39BA">
        <w:rPr>
          <w:rFonts w:eastAsia="Calibri"/>
          <w:bCs/>
          <w:szCs w:val="24"/>
          <w:lang w:val="en-IN"/>
        </w:rPr>
        <w:lastRenderedPageBreak/>
        <w:t xml:space="preserve">        )</w:t>
      </w:r>
    </w:p>
    <w:p w14:paraId="0398A8B3" w14:textId="77777777" w:rsidR="001F12BE" w:rsidRPr="00DE39BA" w:rsidRDefault="001F12BE" w:rsidP="00F535CA">
      <w:pPr>
        <w:widowControl w:val="0"/>
        <w:rPr>
          <w:rFonts w:eastAsia="Calibri"/>
          <w:bCs/>
          <w:szCs w:val="24"/>
          <w:lang w:val="en-IN"/>
        </w:rPr>
        <w:pPrChange w:id="2957" w:author="mananarora1571@gmail.com" w:date="2021-05-30T15:12:00Z">
          <w:pPr/>
        </w:pPrChange>
      </w:pPr>
      <w:r w:rsidRPr="00DE39BA">
        <w:rPr>
          <w:rFonts w:eastAsia="Calibri"/>
          <w:bCs/>
          <w:szCs w:val="24"/>
          <w:lang w:val="en-IN"/>
        </w:rPr>
        <w:t xml:space="preserve">    if verify_password(form_data.password,user_db[0][1]) == False:</w:t>
      </w:r>
    </w:p>
    <w:p w14:paraId="128C8D3B" w14:textId="77777777" w:rsidR="001F12BE" w:rsidRPr="00DE39BA" w:rsidRDefault="001F12BE" w:rsidP="00F535CA">
      <w:pPr>
        <w:widowControl w:val="0"/>
        <w:rPr>
          <w:rFonts w:eastAsia="Calibri"/>
          <w:bCs/>
          <w:szCs w:val="24"/>
          <w:lang w:val="en-IN"/>
        </w:rPr>
        <w:pPrChange w:id="2958" w:author="mananarora1571@gmail.com" w:date="2021-05-30T15:12:00Z">
          <w:pPr/>
        </w:pPrChange>
      </w:pPr>
      <w:r w:rsidRPr="00DE39BA">
        <w:rPr>
          <w:rFonts w:eastAsia="Calibri"/>
          <w:bCs/>
          <w:szCs w:val="24"/>
          <w:lang w:val="en-IN"/>
        </w:rPr>
        <w:t xml:space="preserve">        raise HTTPException(</w:t>
      </w:r>
    </w:p>
    <w:p w14:paraId="3512DEBC" w14:textId="77777777" w:rsidR="001F12BE" w:rsidRPr="00DE39BA" w:rsidRDefault="001F12BE" w:rsidP="00F535CA">
      <w:pPr>
        <w:widowControl w:val="0"/>
        <w:rPr>
          <w:rFonts w:eastAsia="Calibri"/>
          <w:bCs/>
          <w:szCs w:val="24"/>
          <w:lang w:val="en-IN"/>
        </w:rPr>
        <w:pPrChange w:id="2959" w:author="mananarora1571@gmail.com" w:date="2021-05-30T15:12:00Z">
          <w:pPr/>
        </w:pPrChange>
      </w:pPr>
      <w:r w:rsidRPr="00DE39BA">
        <w:rPr>
          <w:rFonts w:eastAsia="Calibri"/>
          <w:bCs/>
          <w:szCs w:val="24"/>
          <w:lang w:val="en-IN"/>
        </w:rPr>
        <w:t xml:space="preserve">            status_code=status.HTTP_401_UNAUTHORIZED,</w:t>
      </w:r>
    </w:p>
    <w:p w14:paraId="2FF7A505" w14:textId="77777777" w:rsidR="001F12BE" w:rsidRPr="00DE39BA" w:rsidRDefault="001F12BE" w:rsidP="00F535CA">
      <w:pPr>
        <w:widowControl w:val="0"/>
        <w:rPr>
          <w:rFonts w:eastAsia="Calibri"/>
          <w:bCs/>
          <w:szCs w:val="24"/>
          <w:lang w:val="en-IN"/>
        </w:rPr>
        <w:pPrChange w:id="2960" w:author="mananarora1571@gmail.com" w:date="2021-05-30T15:12:00Z">
          <w:pPr/>
        </w:pPrChange>
      </w:pPr>
      <w:r w:rsidRPr="00DE39BA">
        <w:rPr>
          <w:rFonts w:eastAsia="Calibri"/>
          <w:bCs/>
          <w:szCs w:val="24"/>
          <w:lang w:val="en-IN"/>
        </w:rPr>
        <w:t xml:space="preserve">            detail="Incorrect password",</w:t>
      </w:r>
    </w:p>
    <w:p w14:paraId="4A8278AC" w14:textId="77777777" w:rsidR="001F12BE" w:rsidRPr="00DE39BA" w:rsidRDefault="001F12BE" w:rsidP="00F535CA">
      <w:pPr>
        <w:widowControl w:val="0"/>
        <w:rPr>
          <w:rFonts w:eastAsia="Calibri"/>
          <w:bCs/>
          <w:szCs w:val="24"/>
          <w:lang w:val="en-IN"/>
        </w:rPr>
        <w:pPrChange w:id="2961" w:author="mananarora1571@gmail.com" w:date="2021-05-30T15:12:00Z">
          <w:pPr/>
        </w:pPrChange>
      </w:pPr>
      <w:r w:rsidRPr="00DE39BA">
        <w:rPr>
          <w:rFonts w:eastAsia="Calibri"/>
          <w:bCs/>
          <w:szCs w:val="24"/>
          <w:lang w:val="en-IN"/>
        </w:rPr>
        <w:t xml:space="preserve">            headers={"WWW-Authenticate": "Bearer"},</w:t>
      </w:r>
    </w:p>
    <w:p w14:paraId="0A5C3FBF" w14:textId="77777777" w:rsidR="001F12BE" w:rsidRPr="00DE39BA" w:rsidRDefault="001F12BE" w:rsidP="00F535CA">
      <w:pPr>
        <w:widowControl w:val="0"/>
        <w:rPr>
          <w:rFonts w:eastAsia="Calibri"/>
          <w:bCs/>
          <w:szCs w:val="24"/>
          <w:lang w:val="en-IN"/>
        </w:rPr>
        <w:pPrChange w:id="2962" w:author="mananarora1571@gmail.com" w:date="2021-05-30T15:12:00Z">
          <w:pPr/>
        </w:pPrChange>
      </w:pPr>
      <w:r w:rsidRPr="00DE39BA">
        <w:rPr>
          <w:rFonts w:eastAsia="Calibri"/>
          <w:bCs/>
          <w:szCs w:val="24"/>
          <w:lang w:val="en-IN"/>
        </w:rPr>
        <w:t xml:space="preserve">        )</w:t>
      </w:r>
    </w:p>
    <w:p w14:paraId="10062D06" w14:textId="77777777" w:rsidR="001F12BE" w:rsidRPr="00DE39BA" w:rsidRDefault="001F12BE" w:rsidP="00F535CA">
      <w:pPr>
        <w:widowControl w:val="0"/>
        <w:rPr>
          <w:rFonts w:eastAsia="Calibri"/>
          <w:bCs/>
          <w:szCs w:val="24"/>
          <w:lang w:val="en-IN"/>
        </w:rPr>
        <w:pPrChange w:id="2963" w:author="mananarora1571@gmail.com" w:date="2021-05-30T15:12:00Z">
          <w:pPr/>
        </w:pPrChange>
      </w:pPr>
      <w:r w:rsidRPr="00DE39BA">
        <w:rPr>
          <w:rFonts w:eastAsia="Calibri"/>
          <w:bCs/>
          <w:szCs w:val="24"/>
          <w:lang w:val="en-IN"/>
        </w:rPr>
        <w:t xml:space="preserve">    access_token_expires = timedelta(hours=ACCESS_TOKEN_EXPIRE_HOURS)</w:t>
      </w:r>
    </w:p>
    <w:p w14:paraId="57FA0037" w14:textId="77777777" w:rsidR="001F12BE" w:rsidRPr="00DE39BA" w:rsidRDefault="001F12BE" w:rsidP="00F535CA">
      <w:pPr>
        <w:widowControl w:val="0"/>
        <w:rPr>
          <w:rFonts w:eastAsia="Calibri"/>
          <w:bCs/>
          <w:szCs w:val="24"/>
          <w:lang w:val="en-IN"/>
        </w:rPr>
        <w:pPrChange w:id="2964" w:author="mananarora1571@gmail.com" w:date="2021-05-30T15:12:00Z">
          <w:pPr/>
        </w:pPrChange>
      </w:pPr>
      <w:r w:rsidRPr="00DE39BA">
        <w:rPr>
          <w:rFonts w:eastAsia="Calibri"/>
          <w:bCs/>
          <w:szCs w:val="24"/>
          <w:lang w:val="en-IN"/>
        </w:rPr>
        <w:t xml:space="preserve">    access_token = create_access_token(</w:t>
      </w:r>
    </w:p>
    <w:p w14:paraId="2CE7314C" w14:textId="77777777" w:rsidR="001F12BE" w:rsidRPr="00DE39BA" w:rsidRDefault="001F12BE" w:rsidP="00F535CA">
      <w:pPr>
        <w:widowControl w:val="0"/>
        <w:rPr>
          <w:rFonts w:eastAsia="Calibri"/>
          <w:bCs/>
          <w:szCs w:val="24"/>
          <w:lang w:val="en-IN"/>
        </w:rPr>
        <w:pPrChange w:id="2965" w:author="mananarora1571@gmail.com" w:date="2021-05-30T15:12:00Z">
          <w:pPr/>
        </w:pPrChange>
      </w:pPr>
      <w:r w:rsidRPr="00DE39BA">
        <w:rPr>
          <w:rFonts w:eastAsia="Calibri"/>
          <w:bCs/>
          <w:szCs w:val="24"/>
          <w:lang w:val="en-IN"/>
        </w:rPr>
        <w:t xml:space="preserve">        data={"sub": form_data.email}, expires_delta=access_token_expires</w:t>
      </w:r>
    </w:p>
    <w:p w14:paraId="3C5AF8FE" w14:textId="77777777" w:rsidR="001F12BE" w:rsidRPr="00DE39BA" w:rsidRDefault="001F12BE" w:rsidP="00F535CA">
      <w:pPr>
        <w:widowControl w:val="0"/>
        <w:rPr>
          <w:rFonts w:eastAsia="Calibri"/>
          <w:bCs/>
          <w:szCs w:val="24"/>
          <w:lang w:val="en-IN"/>
        </w:rPr>
        <w:pPrChange w:id="2966" w:author="mananarora1571@gmail.com" w:date="2021-05-30T15:12:00Z">
          <w:pPr/>
        </w:pPrChange>
      </w:pPr>
      <w:r w:rsidRPr="00DE39BA">
        <w:rPr>
          <w:rFonts w:eastAsia="Calibri"/>
          <w:bCs/>
          <w:szCs w:val="24"/>
          <w:lang w:val="en-IN"/>
        </w:rPr>
        <w:t xml:space="preserve">    )</w:t>
      </w:r>
    </w:p>
    <w:p w14:paraId="090EED96" w14:textId="77777777" w:rsidR="001F12BE" w:rsidRPr="00DE39BA" w:rsidRDefault="001F12BE" w:rsidP="00F535CA">
      <w:pPr>
        <w:widowControl w:val="0"/>
        <w:rPr>
          <w:rFonts w:eastAsia="Calibri"/>
          <w:bCs/>
          <w:szCs w:val="24"/>
          <w:lang w:val="en-IN"/>
        </w:rPr>
        <w:pPrChange w:id="2967" w:author="mananarora1571@gmail.com" w:date="2021-05-30T15:12:00Z">
          <w:pPr/>
        </w:pPrChange>
      </w:pPr>
      <w:r w:rsidRPr="00DE39BA">
        <w:rPr>
          <w:rFonts w:eastAsia="Calibri"/>
          <w:bCs/>
          <w:szCs w:val="24"/>
          <w:lang w:val="en-IN"/>
        </w:rPr>
        <w:t xml:space="preserve">    return {"access_token": access_token, "token_type": "Bearer"}</w:t>
      </w:r>
    </w:p>
    <w:p w14:paraId="1CBD47A5" w14:textId="77777777" w:rsidR="001F12BE" w:rsidRPr="00DE39BA" w:rsidRDefault="001F12BE" w:rsidP="00F535CA">
      <w:pPr>
        <w:widowControl w:val="0"/>
        <w:rPr>
          <w:rFonts w:eastAsia="Calibri"/>
          <w:bCs/>
          <w:szCs w:val="24"/>
          <w:lang w:val="en-IN"/>
        </w:rPr>
        <w:pPrChange w:id="2968" w:author="mananarora1571@gmail.com" w:date="2021-05-30T15:12:00Z">
          <w:pPr/>
        </w:pPrChange>
      </w:pPr>
    </w:p>
    <w:p w14:paraId="2472489B" w14:textId="77777777" w:rsidR="001F12BE" w:rsidRPr="00DE39BA" w:rsidRDefault="001F12BE" w:rsidP="00F535CA">
      <w:pPr>
        <w:widowControl w:val="0"/>
        <w:rPr>
          <w:rFonts w:eastAsia="Calibri"/>
          <w:bCs/>
          <w:szCs w:val="24"/>
          <w:lang w:val="en-IN"/>
        </w:rPr>
        <w:pPrChange w:id="2969" w:author="mananarora1571@gmail.com" w:date="2021-05-30T15:12:00Z">
          <w:pPr/>
        </w:pPrChange>
      </w:pPr>
      <w:r w:rsidRPr="00DE39BA">
        <w:rPr>
          <w:rFonts w:eastAsia="Calibri"/>
          <w:bCs/>
          <w:szCs w:val="24"/>
          <w:lang w:val="en-IN"/>
        </w:rPr>
        <w:t>@app.post("/covid")</w:t>
      </w:r>
    </w:p>
    <w:p w14:paraId="4F58169C" w14:textId="77777777" w:rsidR="001F12BE" w:rsidRPr="00DE39BA" w:rsidRDefault="001F12BE" w:rsidP="00F535CA">
      <w:pPr>
        <w:widowControl w:val="0"/>
        <w:rPr>
          <w:rFonts w:eastAsia="Calibri"/>
          <w:bCs/>
          <w:szCs w:val="24"/>
          <w:lang w:val="en-IN"/>
        </w:rPr>
        <w:pPrChange w:id="2970" w:author="mananarora1571@gmail.com" w:date="2021-05-30T15:12:00Z">
          <w:pPr/>
        </w:pPrChange>
      </w:pPr>
      <w:r w:rsidRPr="00DE39BA">
        <w:rPr>
          <w:rFonts w:eastAsia="Calibri"/>
          <w:bCs/>
          <w:szCs w:val="24"/>
          <w:lang w:val="en-IN"/>
        </w:rPr>
        <w:t>async def get_covid_hotspot(action : Action):</w:t>
      </w:r>
    </w:p>
    <w:p w14:paraId="01683046" w14:textId="77777777" w:rsidR="001F12BE" w:rsidRPr="00DE39BA" w:rsidRDefault="001F12BE" w:rsidP="00F535CA">
      <w:pPr>
        <w:widowControl w:val="0"/>
        <w:rPr>
          <w:rFonts w:eastAsia="Calibri"/>
          <w:bCs/>
          <w:szCs w:val="24"/>
          <w:lang w:val="en-IN"/>
        </w:rPr>
        <w:pPrChange w:id="2971" w:author="mananarora1571@gmail.com" w:date="2021-05-30T15:12:00Z">
          <w:pPr/>
        </w:pPrChange>
      </w:pPr>
      <w:r w:rsidRPr="00DE39BA">
        <w:rPr>
          <w:rFonts w:eastAsia="Calibri"/>
          <w:bCs/>
          <w:szCs w:val="24"/>
          <w:lang w:val="en-IN"/>
        </w:rPr>
        <w:t xml:space="preserve">    user = jwt.decode(action.access_token,key=SECRET_KEY,algorithms=ALGORITHM)</w:t>
      </w:r>
    </w:p>
    <w:p w14:paraId="1510997E" w14:textId="77777777" w:rsidR="001F12BE" w:rsidRPr="00DE39BA" w:rsidRDefault="001F12BE" w:rsidP="00F535CA">
      <w:pPr>
        <w:widowControl w:val="0"/>
        <w:rPr>
          <w:rFonts w:eastAsia="Calibri"/>
          <w:bCs/>
          <w:szCs w:val="24"/>
          <w:lang w:val="en-IN"/>
        </w:rPr>
        <w:pPrChange w:id="2972" w:author="mananarora1571@gmail.com" w:date="2021-05-30T15:12:00Z">
          <w:pPr/>
        </w:pPrChange>
      </w:pPr>
      <w:r w:rsidRPr="00DE39BA">
        <w:rPr>
          <w:rFonts w:eastAsia="Calibri"/>
          <w:bCs/>
          <w:szCs w:val="24"/>
          <w:lang w:val="en-IN"/>
        </w:rPr>
        <w:t xml:space="preserve">    cursor.execute(f"SELECT email FROM User_Data WHERE email = '{user['sub']}'")</w:t>
      </w:r>
    </w:p>
    <w:p w14:paraId="38DD22C2" w14:textId="77777777" w:rsidR="001F12BE" w:rsidRPr="00DE39BA" w:rsidRDefault="001F12BE" w:rsidP="00F535CA">
      <w:pPr>
        <w:widowControl w:val="0"/>
        <w:rPr>
          <w:rFonts w:eastAsia="Calibri"/>
          <w:bCs/>
          <w:szCs w:val="24"/>
          <w:lang w:val="en-IN"/>
        </w:rPr>
        <w:pPrChange w:id="2973" w:author="mananarora1571@gmail.com" w:date="2021-05-30T15:12:00Z">
          <w:pPr/>
        </w:pPrChange>
      </w:pPr>
      <w:r w:rsidRPr="00DE39BA">
        <w:rPr>
          <w:rFonts w:eastAsia="Calibri"/>
          <w:bCs/>
          <w:szCs w:val="24"/>
          <w:lang w:val="en-IN"/>
        </w:rPr>
        <w:t xml:space="preserve">    user_db = cursor.fetchall()</w:t>
      </w:r>
    </w:p>
    <w:p w14:paraId="168B435C" w14:textId="77777777" w:rsidR="001F12BE" w:rsidRPr="00DE39BA" w:rsidRDefault="001F12BE" w:rsidP="00F535CA">
      <w:pPr>
        <w:widowControl w:val="0"/>
        <w:rPr>
          <w:rFonts w:eastAsia="Calibri"/>
          <w:bCs/>
          <w:szCs w:val="24"/>
          <w:lang w:val="en-IN"/>
        </w:rPr>
        <w:pPrChange w:id="2974" w:author="mananarora1571@gmail.com" w:date="2021-05-30T15:12:00Z">
          <w:pPr/>
        </w:pPrChange>
      </w:pPr>
      <w:r w:rsidRPr="00DE39BA">
        <w:rPr>
          <w:rFonts w:eastAsia="Calibri"/>
          <w:bCs/>
          <w:szCs w:val="24"/>
          <w:lang w:val="en-IN"/>
        </w:rPr>
        <w:t xml:space="preserve">    if user_db  == []:</w:t>
      </w:r>
    </w:p>
    <w:p w14:paraId="77A3D82A" w14:textId="77777777" w:rsidR="001F12BE" w:rsidRPr="00DE39BA" w:rsidRDefault="001F12BE" w:rsidP="00F535CA">
      <w:pPr>
        <w:widowControl w:val="0"/>
        <w:rPr>
          <w:rFonts w:eastAsia="Calibri"/>
          <w:bCs/>
          <w:szCs w:val="24"/>
          <w:lang w:val="en-IN"/>
        </w:rPr>
        <w:pPrChange w:id="2975" w:author="mananarora1571@gmail.com" w:date="2021-05-30T15:12:00Z">
          <w:pPr/>
        </w:pPrChange>
      </w:pPr>
      <w:r w:rsidRPr="00DE39BA">
        <w:rPr>
          <w:rFonts w:eastAsia="Calibri"/>
          <w:bCs/>
          <w:szCs w:val="24"/>
          <w:lang w:val="en-IN"/>
        </w:rPr>
        <w:t xml:space="preserve">        raise HTTPException(</w:t>
      </w:r>
    </w:p>
    <w:p w14:paraId="63A8C8DA" w14:textId="77777777" w:rsidR="001F12BE" w:rsidRPr="00DE39BA" w:rsidRDefault="001F12BE" w:rsidP="00F535CA">
      <w:pPr>
        <w:widowControl w:val="0"/>
        <w:rPr>
          <w:rFonts w:eastAsia="Calibri"/>
          <w:bCs/>
          <w:szCs w:val="24"/>
          <w:lang w:val="en-IN"/>
        </w:rPr>
        <w:pPrChange w:id="2976" w:author="mananarora1571@gmail.com" w:date="2021-05-30T15:12:00Z">
          <w:pPr/>
        </w:pPrChange>
      </w:pPr>
      <w:r w:rsidRPr="00DE39BA">
        <w:rPr>
          <w:rFonts w:eastAsia="Calibri"/>
          <w:bCs/>
          <w:szCs w:val="24"/>
          <w:lang w:val="en-IN"/>
        </w:rPr>
        <w:t xml:space="preserve">            status_code=status.HTTP_401_UNAUTHORIZED,</w:t>
      </w:r>
    </w:p>
    <w:p w14:paraId="5D2E4E4D" w14:textId="77777777" w:rsidR="001F12BE" w:rsidRPr="00DE39BA" w:rsidRDefault="001F12BE" w:rsidP="00F535CA">
      <w:pPr>
        <w:widowControl w:val="0"/>
        <w:rPr>
          <w:rFonts w:eastAsia="Calibri"/>
          <w:bCs/>
          <w:szCs w:val="24"/>
          <w:lang w:val="en-IN"/>
        </w:rPr>
        <w:pPrChange w:id="2977" w:author="mananarora1571@gmail.com" w:date="2021-05-30T15:12:00Z">
          <w:pPr/>
        </w:pPrChange>
      </w:pPr>
      <w:r w:rsidRPr="00DE39BA">
        <w:rPr>
          <w:rFonts w:eastAsia="Calibri"/>
          <w:bCs/>
          <w:szCs w:val="24"/>
          <w:lang w:val="en-IN"/>
        </w:rPr>
        <w:t xml:space="preserve">            detail="You are not Authorized",</w:t>
      </w:r>
    </w:p>
    <w:p w14:paraId="547ECA85" w14:textId="77777777" w:rsidR="001F12BE" w:rsidRPr="00DE39BA" w:rsidRDefault="001F12BE" w:rsidP="00F535CA">
      <w:pPr>
        <w:widowControl w:val="0"/>
        <w:rPr>
          <w:rFonts w:eastAsia="Calibri"/>
          <w:bCs/>
          <w:szCs w:val="24"/>
          <w:lang w:val="en-IN"/>
        </w:rPr>
        <w:pPrChange w:id="2978" w:author="mananarora1571@gmail.com" w:date="2021-05-30T15:12:00Z">
          <w:pPr/>
        </w:pPrChange>
      </w:pPr>
      <w:r w:rsidRPr="00DE39BA">
        <w:rPr>
          <w:rFonts w:eastAsia="Calibri"/>
          <w:bCs/>
          <w:szCs w:val="24"/>
          <w:lang w:val="en-IN"/>
        </w:rPr>
        <w:t xml:space="preserve">            headers={"WWW-Authenticate": "Bearer"},</w:t>
      </w:r>
    </w:p>
    <w:p w14:paraId="1F2C3566" w14:textId="77777777" w:rsidR="001F12BE" w:rsidRPr="00DE39BA" w:rsidRDefault="001F12BE" w:rsidP="00F535CA">
      <w:pPr>
        <w:widowControl w:val="0"/>
        <w:rPr>
          <w:rFonts w:eastAsia="Calibri"/>
          <w:bCs/>
          <w:szCs w:val="24"/>
          <w:lang w:val="en-IN"/>
        </w:rPr>
        <w:pPrChange w:id="2979" w:author="mananarora1571@gmail.com" w:date="2021-05-30T15:12:00Z">
          <w:pPr/>
        </w:pPrChange>
      </w:pPr>
      <w:r w:rsidRPr="00DE39BA">
        <w:rPr>
          <w:rFonts w:eastAsia="Calibri"/>
          <w:bCs/>
          <w:szCs w:val="24"/>
          <w:lang w:val="en-IN"/>
        </w:rPr>
        <w:t xml:space="preserve">        )</w:t>
      </w:r>
    </w:p>
    <w:p w14:paraId="7E093ECD" w14:textId="77777777" w:rsidR="001F12BE" w:rsidRPr="00DE39BA" w:rsidRDefault="001F12BE" w:rsidP="00F535CA">
      <w:pPr>
        <w:widowControl w:val="0"/>
        <w:rPr>
          <w:rFonts w:eastAsia="Calibri"/>
          <w:bCs/>
          <w:szCs w:val="24"/>
          <w:lang w:val="en-IN"/>
        </w:rPr>
        <w:pPrChange w:id="2980" w:author="mananarora1571@gmail.com" w:date="2021-05-30T15:12:00Z">
          <w:pPr/>
        </w:pPrChange>
      </w:pPr>
      <w:r w:rsidRPr="00DE39BA">
        <w:rPr>
          <w:rFonts w:eastAsia="Calibri"/>
          <w:bCs/>
          <w:szCs w:val="24"/>
          <w:lang w:val="en-IN"/>
        </w:rPr>
        <w:t xml:space="preserve">    update_user(action.lat,action.longi,user['sub'])</w:t>
      </w:r>
    </w:p>
    <w:p w14:paraId="43BB39E1" w14:textId="77777777" w:rsidR="001F12BE" w:rsidRPr="00DE39BA" w:rsidRDefault="001F12BE" w:rsidP="00F535CA">
      <w:pPr>
        <w:widowControl w:val="0"/>
        <w:rPr>
          <w:rFonts w:eastAsia="Calibri"/>
          <w:bCs/>
          <w:szCs w:val="24"/>
          <w:lang w:val="en-IN"/>
        </w:rPr>
        <w:pPrChange w:id="2981" w:author="mananarora1571@gmail.com" w:date="2021-05-30T15:12:00Z">
          <w:pPr/>
        </w:pPrChange>
      </w:pPr>
      <w:r w:rsidRPr="00DE39BA">
        <w:rPr>
          <w:rFonts w:eastAsia="Calibri"/>
          <w:bCs/>
          <w:szCs w:val="24"/>
          <w:lang w:val="en-IN"/>
        </w:rPr>
        <w:t xml:space="preserve">    producer.send("get-hotspot-in",str(str(action.lat)+","+str(action.longi)).encode("utf-8"))</w:t>
      </w:r>
    </w:p>
    <w:p w14:paraId="00A84CE0" w14:textId="77777777" w:rsidR="001F12BE" w:rsidRPr="00DE39BA" w:rsidRDefault="001F12BE" w:rsidP="00F535CA">
      <w:pPr>
        <w:widowControl w:val="0"/>
        <w:rPr>
          <w:rFonts w:eastAsia="Calibri"/>
          <w:bCs/>
          <w:szCs w:val="24"/>
          <w:lang w:val="en-IN"/>
        </w:rPr>
        <w:pPrChange w:id="2982" w:author="mananarora1571@gmail.com" w:date="2021-05-30T15:12:00Z">
          <w:pPr/>
        </w:pPrChange>
      </w:pPr>
      <w:r w:rsidRPr="00DE39BA">
        <w:rPr>
          <w:rFonts w:eastAsia="Calibri"/>
          <w:bCs/>
          <w:szCs w:val="24"/>
          <w:lang w:val="en-IN"/>
        </w:rPr>
        <w:t xml:space="preserve">    for message in consumer:</w:t>
      </w:r>
    </w:p>
    <w:p w14:paraId="5399E293" w14:textId="77777777" w:rsidR="001F12BE" w:rsidRPr="00DE39BA" w:rsidRDefault="001F12BE" w:rsidP="00F535CA">
      <w:pPr>
        <w:widowControl w:val="0"/>
        <w:rPr>
          <w:rFonts w:eastAsia="Calibri"/>
          <w:bCs/>
          <w:szCs w:val="24"/>
          <w:lang w:val="en-IN"/>
        </w:rPr>
        <w:pPrChange w:id="2983" w:author="mananarora1571@gmail.com" w:date="2021-05-30T15:12:00Z">
          <w:pPr/>
        </w:pPrChange>
      </w:pPr>
      <w:r w:rsidRPr="00DE39BA">
        <w:rPr>
          <w:rFonts w:eastAsia="Calibri"/>
          <w:bCs/>
          <w:szCs w:val="24"/>
          <w:lang w:val="en-IN"/>
        </w:rPr>
        <w:lastRenderedPageBreak/>
        <w:t xml:space="preserve">        hotspots=message.value.decode("utf-8").split("-")</w:t>
      </w:r>
    </w:p>
    <w:p w14:paraId="5195F9E5" w14:textId="77777777" w:rsidR="001F12BE" w:rsidRPr="00DE39BA" w:rsidRDefault="001F12BE" w:rsidP="00F535CA">
      <w:pPr>
        <w:widowControl w:val="0"/>
        <w:rPr>
          <w:rFonts w:eastAsia="Calibri"/>
          <w:bCs/>
          <w:szCs w:val="24"/>
          <w:lang w:val="en-IN"/>
        </w:rPr>
        <w:pPrChange w:id="2984" w:author="mananarora1571@gmail.com" w:date="2021-05-30T15:12:00Z">
          <w:pPr/>
        </w:pPrChange>
      </w:pPr>
      <w:r w:rsidRPr="00DE39BA">
        <w:rPr>
          <w:rFonts w:eastAsia="Calibri"/>
          <w:bCs/>
          <w:szCs w:val="24"/>
          <w:lang w:val="en-IN"/>
        </w:rPr>
        <w:t xml:space="preserve">        return_data = list(eval(hotspots[0]))</w:t>
      </w:r>
    </w:p>
    <w:p w14:paraId="01A098FE" w14:textId="77777777" w:rsidR="001F12BE" w:rsidRPr="00DE39BA" w:rsidRDefault="001F12BE" w:rsidP="00F535CA">
      <w:pPr>
        <w:widowControl w:val="0"/>
        <w:rPr>
          <w:rFonts w:eastAsia="Calibri"/>
          <w:bCs/>
          <w:szCs w:val="24"/>
          <w:lang w:val="en-IN"/>
        </w:rPr>
        <w:pPrChange w:id="2985" w:author="mananarora1571@gmail.com" w:date="2021-05-30T15:12:00Z">
          <w:pPr/>
        </w:pPrChange>
      </w:pPr>
      <w:r w:rsidRPr="00DE39BA">
        <w:rPr>
          <w:rFonts w:eastAsia="Calibri"/>
          <w:bCs/>
          <w:szCs w:val="24"/>
          <w:lang w:val="en-IN"/>
        </w:rPr>
        <w:t xml:space="preserve">        crowd_data = list(eval(hotspots[1]))</w:t>
      </w:r>
    </w:p>
    <w:p w14:paraId="0919F0BD" w14:textId="77777777" w:rsidR="001F12BE" w:rsidRPr="00DE39BA" w:rsidRDefault="001F12BE" w:rsidP="00F535CA">
      <w:pPr>
        <w:widowControl w:val="0"/>
        <w:rPr>
          <w:rFonts w:eastAsia="Calibri"/>
          <w:bCs/>
          <w:szCs w:val="24"/>
          <w:lang w:val="en-IN"/>
        </w:rPr>
        <w:pPrChange w:id="2986" w:author="mananarora1571@gmail.com" w:date="2021-05-30T15:12:00Z">
          <w:pPr/>
        </w:pPrChange>
      </w:pPr>
      <w:r w:rsidRPr="00DE39BA">
        <w:rPr>
          <w:rFonts w:eastAsia="Calibri"/>
          <w:bCs/>
          <w:szCs w:val="24"/>
          <w:lang w:val="en-IN"/>
        </w:rPr>
        <w:t xml:space="preserve">        access_token_expires = timedelta(hours=ACCESS_TOKEN_EXPIRE_HOURS)</w:t>
      </w:r>
    </w:p>
    <w:p w14:paraId="4335396F" w14:textId="77777777" w:rsidR="001F12BE" w:rsidRPr="00DE39BA" w:rsidRDefault="001F12BE" w:rsidP="00F535CA">
      <w:pPr>
        <w:widowControl w:val="0"/>
        <w:rPr>
          <w:rFonts w:eastAsia="Calibri"/>
          <w:bCs/>
          <w:szCs w:val="24"/>
          <w:lang w:val="en-IN"/>
        </w:rPr>
        <w:pPrChange w:id="2987" w:author="mananarora1571@gmail.com" w:date="2021-05-30T15:12:00Z">
          <w:pPr/>
        </w:pPrChange>
      </w:pPr>
      <w:r w:rsidRPr="00DE39BA">
        <w:rPr>
          <w:rFonts w:eastAsia="Calibri"/>
          <w:bCs/>
          <w:szCs w:val="24"/>
          <w:lang w:val="en-IN"/>
        </w:rPr>
        <w:t xml:space="preserve">        access_token = create_access_token(</w:t>
      </w:r>
    </w:p>
    <w:p w14:paraId="6BE93432" w14:textId="77777777" w:rsidR="001F12BE" w:rsidRPr="00DE39BA" w:rsidRDefault="001F12BE" w:rsidP="00F535CA">
      <w:pPr>
        <w:widowControl w:val="0"/>
        <w:rPr>
          <w:rFonts w:eastAsia="Calibri"/>
          <w:bCs/>
          <w:szCs w:val="24"/>
          <w:lang w:val="en-IN"/>
        </w:rPr>
        <w:pPrChange w:id="2988" w:author="mananarora1571@gmail.com" w:date="2021-05-30T15:12:00Z">
          <w:pPr/>
        </w:pPrChange>
      </w:pPr>
      <w:r w:rsidRPr="00DE39BA">
        <w:rPr>
          <w:rFonts w:eastAsia="Calibri"/>
          <w:bCs/>
          <w:szCs w:val="24"/>
          <w:lang w:val="en-IN"/>
        </w:rPr>
        <w:t xml:space="preserve">            data={"sub": user['sub']}, expires_delta=access_token_expires</w:t>
      </w:r>
    </w:p>
    <w:p w14:paraId="6C8454A7" w14:textId="77777777" w:rsidR="001F12BE" w:rsidRPr="00DE39BA" w:rsidRDefault="001F12BE" w:rsidP="00F535CA">
      <w:pPr>
        <w:widowControl w:val="0"/>
        <w:rPr>
          <w:rFonts w:eastAsia="Calibri"/>
          <w:bCs/>
          <w:szCs w:val="24"/>
          <w:lang w:val="en-IN"/>
        </w:rPr>
        <w:pPrChange w:id="2989" w:author="mananarora1571@gmail.com" w:date="2021-05-30T15:12:00Z">
          <w:pPr/>
        </w:pPrChange>
      </w:pPr>
      <w:r w:rsidRPr="00DE39BA">
        <w:rPr>
          <w:rFonts w:eastAsia="Calibri"/>
          <w:bCs/>
          <w:szCs w:val="24"/>
          <w:lang w:val="en-IN"/>
        </w:rPr>
        <w:t xml:space="preserve">        )</w:t>
      </w:r>
    </w:p>
    <w:p w14:paraId="2BB0797D" w14:textId="77777777" w:rsidR="001F12BE" w:rsidRPr="00DE39BA" w:rsidRDefault="001F12BE" w:rsidP="00F535CA">
      <w:pPr>
        <w:widowControl w:val="0"/>
        <w:rPr>
          <w:rFonts w:eastAsia="Calibri"/>
          <w:bCs/>
          <w:szCs w:val="24"/>
          <w:lang w:val="en-IN"/>
        </w:rPr>
        <w:pPrChange w:id="2990" w:author="mananarora1571@gmail.com" w:date="2021-05-30T15:12:00Z">
          <w:pPr/>
        </w:pPrChange>
      </w:pPr>
      <w:r w:rsidRPr="00DE39BA">
        <w:rPr>
          <w:rFonts w:eastAsia="Calibri"/>
          <w:bCs/>
          <w:szCs w:val="24"/>
          <w:lang w:val="en-IN"/>
        </w:rPr>
        <w:t xml:space="preserve">        return {"corona_hotspot":return_data,"crowd_hotspot":crowd_data,"access_token":access_token}</w:t>
      </w:r>
    </w:p>
    <w:p w14:paraId="2C317CC3" w14:textId="77777777" w:rsidR="001F12BE" w:rsidRPr="00DE39BA" w:rsidRDefault="001F12BE" w:rsidP="00F535CA">
      <w:pPr>
        <w:widowControl w:val="0"/>
        <w:rPr>
          <w:rFonts w:eastAsia="Calibri"/>
          <w:bCs/>
          <w:szCs w:val="24"/>
          <w:lang w:val="en-IN"/>
        </w:rPr>
        <w:pPrChange w:id="2991" w:author="mananarora1571@gmail.com" w:date="2021-05-30T15:12:00Z">
          <w:pPr/>
        </w:pPrChange>
      </w:pPr>
      <w:r w:rsidRPr="00DE39BA">
        <w:rPr>
          <w:rFonts w:eastAsia="Calibri"/>
          <w:bCs/>
          <w:szCs w:val="24"/>
          <w:lang w:val="en-IN"/>
        </w:rPr>
        <w:t xml:space="preserve">    </w:t>
      </w:r>
    </w:p>
    <w:p w14:paraId="018C2234" w14:textId="77777777" w:rsidR="001F12BE" w:rsidRPr="00DE39BA" w:rsidRDefault="001F12BE" w:rsidP="00F535CA">
      <w:pPr>
        <w:widowControl w:val="0"/>
        <w:rPr>
          <w:rFonts w:eastAsia="Calibri"/>
          <w:bCs/>
          <w:szCs w:val="24"/>
          <w:lang w:val="en-IN"/>
        </w:rPr>
        <w:pPrChange w:id="2992" w:author="mananarora1571@gmail.com" w:date="2021-05-30T15:12:00Z">
          <w:pPr/>
        </w:pPrChange>
      </w:pPr>
      <w:r w:rsidRPr="00DE39BA">
        <w:rPr>
          <w:rFonts w:eastAsia="Calibri"/>
          <w:bCs/>
          <w:szCs w:val="24"/>
          <w:lang w:val="en-IN"/>
        </w:rPr>
        <w:t>if __name__ == "__main__":</w:t>
      </w:r>
    </w:p>
    <w:p w14:paraId="0F230214" w14:textId="083E8A5B" w:rsidR="001F12BE" w:rsidRPr="00DE39BA" w:rsidRDefault="001F12BE" w:rsidP="00F535CA">
      <w:pPr>
        <w:widowControl w:val="0"/>
        <w:rPr>
          <w:rFonts w:eastAsia="Calibri"/>
          <w:bCs/>
          <w:szCs w:val="24"/>
          <w:lang w:val="en-IN"/>
        </w:rPr>
        <w:pPrChange w:id="2993" w:author="mananarora1571@gmail.com" w:date="2021-05-30T15:12:00Z">
          <w:pPr/>
        </w:pPrChange>
      </w:pPr>
      <w:r w:rsidRPr="00DE39BA">
        <w:rPr>
          <w:rFonts w:eastAsia="Calibri"/>
          <w:bCs/>
          <w:szCs w:val="24"/>
          <w:lang w:val="en-IN"/>
        </w:rPr>
        <w:t xml:space="preserve">    uvicorn.run(app,host = '0.0.0.0', port = 8000)</w:t>
      </w:r>
    </w:p>
    <w:p w14:paraId="624E8A11" w14:textId="7A13932D" w:rsidR="001F12BE" w:rsidRPr="00DE39BA" w:rsidRDefault="001F12BE" w:rsidP="00F535CA">
      <w:pPr>
        <w:widowControl w:val="0"/>
        <w:rPr>
          <w:rFonts w:eastAsia="Calibri"/>
          <w:bCs/>
          <w:szCs w:val="24"/>
          <w:lang w:val="en-IN"/>
        </w:rPr>
        <w:pPrChange w:id="2994" w:author="mananarora1571@gmail.com" w:date="2021-05-30T15:12:00Z">
          <w:pPr/>
        </w:pPrChange>
      </w:pPr>
    </w:p>
    <w:p w14:paraId="5C021FDB" w14:textId="4B62C0D2" w:rsidR="001F12BE" w:rsidRPr="00DE39BA" w:rsidRDefault="001F12BE" w:rsidP="00F535CA">
      <w:pPr>
        <w:widowControl w:val="0"/>
        <w:rPr>
          <w:rFonts w:eastAsia="Calibri"/>
          <w:b/>
          <w:szCs w:val="24"/>
          <w:u w:val="single"/>
          <w:lang w:val="en-IN"/>
        </w:rPr>
        <w:pPrChange w:id="2995" w:author="mananarora1571@gmail.com" w:date="2021-05-30T15:12:00Z">
          <w:pPr/>
        </w:pPrChange>
      </w:pPr>
      <w:r w:rsidRPr="00DE39BA">
        <w:rPr>
          <w:rFonts w:eastAsia="Calibri"/>
          <w:b/>
          <w:szCs w:val="24"/>
          <w:u w:val="single"/>
          <w:lang w:val="en-IN"/>
        </w:rPr>
        <w:t>DOCKERFILE</w:t>
      </w:r>
    </w:p>
    <w:p w14:paraId="59296FBD" w14:textId="77777777" w:rsidR="001F12BE" w:rsidRPr="00DE39BA" w:rsidRDefault="001F12BE" w:rsidP="00F535CA">
      <w:pPr>
        <w:widowControl w:val="0"/>
        <w:rPr>
          <w:rFonts w:eastAsia="Calibri"/>
          <w:bCs/>
          <w:szCs w:val="24"/>
          <w:lang w:val="en-IN"/>
        </w:rPr>
        <w:pPrChange w:id="2996" w:author="mananarora1571@gmail.com" w:date="2021-05-30T15:12:00Z">
          <w:pPr/>
        </w:pPrChange>
      </w:pPr>
      <w:r w:rsidRPr="00DE39BA">
        <w:rPr>
          <w:rFonts w:eastAsia="Calibri"/>
          <w:bCs/>
          <w:szCs w:val="24"/>
          <w:lang w:val="en-IN"/>
        </w:rPr>
        <w:t>FROM python:3.7.6-stretch</w:t>
      </w:r>
    </w:p>
    <w:p w14:paraId="25B08AD1" w14:textId="77777777" w:rsidR="001F12BE" w:rsidRPr="00DE39BA" w:rsidRDefault="001F12BE" w:rsidP="00F535CA">
      <w:pPr>
        <w:widowControl w:val="0"/>
        <w:rPr>
          <w:rFonts w:eastAsia="Calibri"/>
          <w:bCs/>
          <w:szCs w:val="24"/>
          <w:lang w:val="en-IN"/>
        </w:rPr>
        <w:pPrChange w:id="2997" w:author="mananarora1571@gmail.com" w:date="2021-05-30T15:12:00Z">
          <w:pPr/>
        </w:pPrChange>
      </w:pPr>
      <w:r w:rsidRPr="00DE39BA">
        <w:rPr>
          <w:rFonts w:eastAsia="Calibri"/>
          <w:bCs/>
          <w:szCs w:val="24"/>
          <w:lang w:val="en-IN"/>
        </w:rPr>
        <w:t>WORKDIR /covid-api</w:t>
      </w:r>
    </w:p>
    <w:p w14:paraId="00CA2FA6" w14:textId="77777777" w:rsidR="001F12BE" w:rsidRPr="00DE39BA" w:rsidRDefault="001F12BE" w:rsidP="00F535CA">
      <w:pPr>
        <w:widowControl w:val="0"/>
        <w:rPr>
          <w:rFonts w:eastAsia="Calibri"/>
          <w:bCs/>
          <w:szCs w:val="24"/>
          <w:lang w:val="en-IN"/>
        </w:rPr>
        <w:pPrChange w:id="2998" w:author="mananarora1571@gmail.com" w:date="2021-05-30T15:12:00Z">
          <w:pPr/>
        </w:pPrChange>
      </w:pPr>
      <w:r w:rsidRPr="00DE39BA">
        <w:rPr>
          <w:rFonts w:eastAsia="Calibri"/>
          <w:bCs/>
          <w:szCs w:val="24"/>
          <w:lang w:val="en-IN"/>
        </w:rPr>
        <w:t>ADD . /covid-api</w:t>
      </w:r>
    </w:p>
    <w:p w14:paraId="67929DDD" w14:textId="77777777" w:rsidR="001F12BE" w:rsidRPr="00DE39BA" w:rsidRDefault="001F12BE" w:rsidP="00F535CA">
      <w:pPr>
        <w:widowControl w:val="0"/>
        <w:rPr>
          <w:rFonts w:eastAsia="Calibri"/>
          <w:bCs/>
          <w:szCs w:val="24"/>
          <w:lang w:val="en-IN"/>
        </w:rPr>
        <w:pPrChange w:id="2999" w:author="mananarora1571@gmail.com" w:date="2021-05-30T15:12:00Z">
          <w:pPr/>
        </w:pPrChange>
      </w:pPr>
      <w:r w:rsidRPr="00DE39BA">
        <w:rPr>
          <w:rFonts w:eastAsia="Calibri"/>
          <w:bCs/>
          <w:szCs w:val="24"/>
          <w:lang w:val="en-IN"/>
        </w:rPr>
        <w:t>RUN pip install --upgrade pip</w:t>
      </w:r>
    </w:p>
    <w:p w14:paraId="7EBF07B7" w14:textId="77777777" w:rsidR="001F12BE" w:rsidRPr="00DE39BA" w:rsidRDefault="001F12BE" w:rsidP="00F535CA">
      <w:pPr>
        <w:widowControl w:val="0"/>
        <w:rPr>
          <w:rFonts w:eastAsia="Calibri"/>
          <w:bCs/>
          <w:szCs w:val="24"/>
          <w:lang w:val="en-IN"/>
        </w:rPr>
        <w:pPrChange w:id="3000" w:author="mananarora1571@gmail.com" w:date="2021-05-30T15:12:00Z">
          <w:pPr/>
        </w:pPrChange>
      </w:pPr>
      <w:r w:rsidRPr="00DE39BA">
        <w:rPr>
          <w:rFonts w:eastAsia="Calibri"/>
          <w:bCs/>
          <w:szCs w:val="24"/>
          <w:lang w:val="en-IN"/>
        </w:rPr>
        <w:t>RUN pip install -r requirements.txt</w:t>
      </w:r>
    </w:p>
    <w:p w14:paraId="0197FA62" w14:textId="77777777" w:rsidR="001F12BE" w:rsidRPr="00DE39BA" w:rsidRDefault="001F12BE" w:rsidP="00F535CA">
      <w:pPr>
        <w:widowControl w:val="0"/>
        <w:rPr>
          <w:rFonts w:eastAsia="Calibri"/>
          <w:bCs/>
          <w:szCs w:val="24"/>
          <w:lang w:val="en-IN"/>
        </w:rPr>
        <w:pPrChange w:id="3001" w:author="mananarora1571@gmail.com" w:date="2021-05-30T15:12:00Z">
          <w:pPr/>
        </w:pPrChange>
      </w:pPr>
      <w:r w:rsidRPr="00DE39BA">
        <w:rPr>
          <w:rFonts w:eastAsia="Calibri"/>
          <w:bCs/>
          <w:szCs w:val="24"/>
          <w:lang w:val="en-IN"/>
        </w:rPr>
        <w:t>EXPOSE 8000</w:t>
      </w:r>
    </w:p>
    <w:p w14:paraId="2EC529BC" w14:textId="007CFC37" w:rsidR="001F12BE" w:rsidRPr="00DE39BA" w:rsidRDefault="001F12BE" w:rsidP="00F535CA">
      <w:pPr>
        <w:widowControl w:val="0"/>
        <w:rPr>
          <w:rFonts w:eastAsia="Calibri"/>
          <w:bCs/>
          <w:szCs w:val="24"/>
          <w:lang w:val="en-IN"/>
        </w:rPr>
        <w:pPrChange w:id="3002" w:author="mananarora1571@gmail.com" w:date="2021-05-30T15:12:00Z">
          <w:pPr/>
        </w:pPrChange>
      </w:pPr>
      <w:r w:rsidRPr="00DE39BA">
        <w:rPr>
          <w:rFonts w:eastAsia="Calibri"/>
          <w:bCs/>
          <w:szCs w:val="24"/>
          <w:lang w:val="en-IN"/>
        </w:rPr>
        <w:t>CMD ["python3", "covid-api.py"]</w:t>
      </w:r>
    </w:p>
    <w:p w14:paraId="55E486AC" w14:textId="3B0F5345" w:rsidR="001F12BE" w:rsidRPr="00DE39BA" w:rsidRDefault="001F12BE" w:rsidP="00F535CA">
      <w:pPr>
        <w:widowControl w:val="0"/>
        <w:rPr>
          <w:rFonts w:eastAsia="Calibri"/>
          <w:bCs/>
          <w:szCs w:val="24"/>
          <w:lang w:val="en-IN"/>
        </w:rPr>
        <w:pPrChange w:id="3003" w:author="mananarora1571@gmail.com" w:date="2021-05-30T15:12:00Z">
          <w:pPr/>
        </w:pPrChange>
      </w:pPr>
    </w:p>
    <w:p w14:paraId="55FA5AC0" w14:textId="2C68CCE6" w:rsidR="001F12BE" w:rsidRPr="00DE39BA" w:rsidRDefault="001F12BE" w:rsidP="00F535CA">
      <w:pPr>
        <w:widowControl w:val="0"/>
        <w:rPr>
          <w:rFonts w:eastAsia="Calibri"/>
          <w:b/>
          <w:szCs w:val="24"/>
          <w:u w:val="single"/>
          <w:lang w:val="en-IN"/>
        </w:rPr>
        <w:pPrChange w:id="3004" w:author="mananarora1571@gmail.com" w:date="2021-05-30T15:12:00Z">
          <w:pPr/>
        </w:pPrChange>
      </w:pPr>
      <w:r w:rsidRPr="00DE39BA">
        <w:rPr>
          <w:rFonts w:eastAsia="Calibri"/>
          <w:b/>
          <w:szCs w:val="24"/>
          <w:u w:val="single"/>
          <w:lang w:val="en-IN"/>
        </w:rPr>
        <w:t>HOTSPOT-EVALUATE.PY</w:t>
      </w:r>
    </w:p>
    <w:p w14:paraId="1E2D8C78" w14:textId="77777777" w:rsidR="001F12BE" w:rsidRPr="00DE39BA" w:rsidRDefault="001F12BE" w:rsidP="00F535CA">
      <w:pPr>
        <w:widowControl w:val="0"/>
        <w:rPr>
          <w:rFonts w:eastAsia="Calibri"/>
          <w:bCs/>
          <w:szCs w:val="24"/>
          <w:lang w:val="en-IN"/>
        </w:rPr>
        <w:pPrChange w:id="3005" w:author="mananarora1571@gmail.com" w:date="2021-05-30T15:12:00Z">
          <w:pPr/>
        </w:pPrChange>
      </w:pPr>
      <w:r w:rsidRPr="00DE39BA">
        <w:rPr>
          <w:rFonts w:eastAsia="Calibri"/>
          <w:bCs/>
          <w:szCs w:val="24"/>
          <w:lang w:val="en-IN"/>
        </w:rPr>
        <w:t>import psycopg2</w:t>
      </w:r>
    </w:p>
    <w:p w14:paraId="5472939C" w14:textId="77777777" w:rsidR="001F12BE" w:rsidRPr="00DE39BA" w:rsidRDefault="001F12BE" w:rsidP="00F535CA">
      <w:pPr>
        <w:widowControl w:val="0"/>
        <w:rPr>
          <w:rFonts w:eastAsia="Calibri"/>
          <w:bCs/>
          <w:szCs w:val="24"/>
          <w:lang w:val="en-IN"/>
        </w:rPr>
        <w:pPrChange w:id="3006" w:author="mananarora1571@gmail.com" w:date="2021-05-30T15:12:00Z">
          <w:pPr/>
        </w:pPrChange>
      </w:pPr>
      <w:r w:rsidRPr="00DE39BA">
        <w:rPr>
          <w:rFonts w:eastAsia="Calibri"/>
          <w:bCs/>
          <w:szCs w:val="24"/>
          <w:lang w:val="en-IN"/>
        </w:rPr>
        <w:t>from sklearn.cluster import KMeans</w:t>
      </w:r>
    </w:p>
    <w:p w14:paraId="4A95B478" w14:textId="77777777" w:rsidR="001F12BE" w:rsidRPr="00DE39BA" w:rsidRDefault="001F12BE" w:rsidP="00F535CA">
      <w:pPr>
        <w:widowControl w:val="0"/>
        <w:rPr>
          <w:rFonts w:eastAsia="Calibri"/>
          <w:bCs/>
          <w:szCs w:val="24"/>
          <w:lang w:val="en-IN"/>
        </w:rPr>
        <w:pPrChange w:id="3007" w:author="mananarora1571@gmail.com" w:date="2021-05-30T15:12:00Z">
          <w:pPr/>
        </w:pPrChange>
      </w:pPr>
      <w:r w:rsidRPr="00DE39BA">
        <w:rPr>
          <w:rFonts w:eastAsia="Calibri"/>
          <w:bCs/>
          <w:szCs w:val="24"/>
          <w:lang w:val="en-IN"/>
        </w:rPr>
        <w:t>from kafka import KafkaProducer</w:t>
      </w:r>
    </w:p>
    <w:p w14:paraId="6C392F8A" w14:textId="77777777" w:rsidR="001F12BE" w:rsidRPr="00DE39BA" w:rsidRDefault="001F12BE" w:rsidP="00F535CA">
      <w:pPr>
        <w:widowControl w:val="0"/>
        <w:rPr>
          <w:rFonts w:eastAsia="Calibri"/>
          <w:bCs/>
          <w:szCs w:val="24"/>
          <w:lang w:val="en-IN"/>
        </w:rPr>
        <w:pPrChange w:id="3008" w:author="mananarora1571@gmail.com" w:date="2021-05-30T15:12:00Z">
          <w:pPr/>
        </w:pPrChange>
      </w:pPr>
      <w:r w:rsidRPr="00DE39BA">
        <w:rPr>
          <w:rFonts w:eastAsia="Calibri"/>
          <w:bCs/>
          <w:szCs w:val="24"/>
          <w:lang w:val="en-IN"/>
        </w:rPr>
        <w:t>from kafka import KafkaConsumer</w:t>
      </w:r>
    </w:p>
    <w:p w14:paraId="68E1BA11" w14:textId="77777777" w:rsidR="001F12BE" w:rsidRPr="00DE39BA" w:rsidRDefault="001F12BE" w:rsidP="00F535CA">
      <w:pPr>
        <w:widowControl w:val="0"/>
        <w:rPr>
          <w:rFonts w:eastAsia="Calibri"/>
          <w:bCs/>
          <w:szCs w:val="24"/>
          <w:lang w:val="en-IN"/>
        </w:rPr>
        <w:pPrChange w:id="3009" w:author="mananarora1571@gmail.com" w:date="2021-05-30T15:12:00Z">
          <w:pPr/>
        </w:pPrChange>
      </w:pPr>
    </w:p>
    <w:p w14:paraId="36ABFE9C" w14:textId="77777777" w:rsidR="001F12BE" w:rsidRPr="00DE39BA" w:rsidRDefault="001F12BE" w:rsidP="00F535CA">
      <w:pPr>
        <w:widowControl w:val="0"/>
        <w:rPr>
          <w:rFonts w:eastAsia="Calibri"/>
          <w:bCs/>
          <w:szCs w:val="24"/>
          <w:lang w:val="en-IN"/>
        </w:rPr>
        <w:pPrChange w:id="3010" w:author="mananarora1571@gmail.com" w:date="2021-05-30T15:12:00Z">
          <w:pPr/>
        </w:pPrChange>
      </w:pPr>
      <w:r w:rsidRPr="00DE39BA">
        <w:rPr>
          <w:rFonts w:eastAsia="Calibri"/>
          <w:bCs/>
          <w:szCs w:val="24"/>
          <w:lang w:val="en-IN"/>
        </w:rPr>
        <w:lastRenderedPageBreak/>
        <w:t>consumer = KafkaConsumer("get-hotspot-in")</w:t>
      </w:r>
    </w:p>
    <w:p w14:paraId="7F5377BE" w14:textId="77777777" w:rsidR="001F12BE" w:rsidRPr="00DE39BA" w:rsidRDefault="001F12BE" w:rsidP="00F535CA">
      <w:pPr>
        <w:widowControl w:val="0"/>
        <w:rPr>
          <w:rFonts w:eastAsia="Calibri"/>
          <w:bCs/>
          <w:szCs w:val="24"/>
          <w:lang w:val="en-IN"/>
        </w:rPr>
        <w:pPrChange w:id="3011" w:author="mananarora1571@gmail.com" w:date="2021-05-30T15:12:00Z">
          <w:pPr/>
        </w:pPrChange>
      </w:pPr>
      <w:r w:rsidRPr="00DE39BA">
        <w:rPr>
          <w:rFonts w:eastAsia="Calibri"/>
          <w:bCs/>
          <w:szCs w:val="24"/>
          <w:lang w:val="en-IN"/>
        </w:rPr>
        <w:t>producer = KafkaProducer(bootstrap_servers='localhost:9092')</w:t>
      </w:r>
    </w:p>
    <w:p w14:paraId="4025A265" w14:textId="77777777" w:rsidR="001F12BE" w:rsidRPr="00DE39BA" w:rsidRDefault="001F12BE" w:rsidP="00F535CA">
      <w:pPr>
        <w:widowControl w:val="0"/>
        <w:rPr>
          <w:rFonts w:eastAsia="Calibri"/>
          <w:bCs/>
          <w:szCs w:val="24"/>
          <w:lang w:val="en-IN"/>
        </w:rPr>
        <w:pPrChange w:id="3012" w:author="mananarora1571@gmail.com" w:date="2021-05-30T15:12:00Z">
          <w:pPr/>
        </w:pPrChange>
      </w:pPr>
      <w:r w:rsidRPr="00DE39BA">
        <w:rPr>
          <w:rFonts w:eastAsia="Calibri"/>
          <w:bCs/>
          <w:szCs w:val="24"/>
          <w:lang w:val="en-IN"/>
        </w:rPr>
        <w:t>connection = psycopg2.connect(host="localhost", port=5432,</w:t>
      </w:r>
    </w:p>
    <w:p w14:paraId="7ED3C598" w14:textId="77777777" w:rsidR="001F12BE" w:rsidRPr="00DE39BA" w:rsidRDefault="001F12BE" w:rsidP="00F535CA">
      <w:pPr>
        <w:widowControl w:val="0"/>
        <w:rPr>
          <w:rFonts w:eastAsia="Calibri"/>
          <w:bCs/>
          <w:szCs w:val="24"/>
          <w:lang w:val="en-IN"/>
        </w:rPr>
        <w:pPrChange w:id="3013" w:author="mananarora1571@gmail.com" w:date="2021-05-30T15:12:00Z">
          <w:pPr/>
        </w:pPrChange>
      </w:pPr>
      <w:r w:rsidRPr="00DE39BA">
        <w:rPr>
          <w:rFonts w:eastAsia="Calibri"/>
          <w:bCs/>
          <w:szCs w:val="24"/>
          <w:lang w:val="en-IN"/>
        </w:rPr>
        <w:t xml:space="preserve">                            database="post-pandemic-db", user="postgres", password="7878")</w:t>
      </w:r>
    </w:p>
    <w:p w14:paraId="1D504E4F" w14:textId="77777777" w:rsidR="001F12BE" w:rsidRPr="00DE39BA" w:rsidRDefault="001F12BE" w:rsidP="00F535CA">
      <w:pPr>
        <w:widowControl w:val="0"/>
        <w:rPr>
          <w:rFonts w:eastAsia="Calibri"/>
          <w:bCs/>
          <w:szCs w:val="24"/>
          <w:lang w:val="en-IN"/>
        </w:rPr>
        <w:pPrChange w:id="3014" w:author="mananarora1571@gmail.com" w:date="2021-05-30T15:12:00Z">
          <w:pPr/>
        </w:pPrChange>
      </w:pPr>
      <w:r w:rsidRPr="00DE39BA">
        <w:rPr>
          <w:rFonts w:eastAsia="Calibri"/>
          <w:bCs/>
          <w:szCs w:val="24"/>
          <w:lang w:val="en-IN"/>
        </w:rPr>
        <w:t>cursor = connection.cursor()</w:t>
      </w:r>
    </w:p>
    <w:p w14:paraId="2CD8EA5E" w14:textId="77777777" w:rsidR="001F12BE" w:rsidRPr="00DE39BA" w:rsidRDefault="001F12BE" w:rsidP="00F535CA">
      <w:pPr>
        <w:widowControl w:val="0"/>
        <w:rPr>
          <w:rFonts w:eastAsia="Calibri"/>
          <w:bCs/>
          <w:szCs w:val="24"/>
          <w:lang w:val="en-IN"/>
        </w:rPr>
        <w:pPrChange w:id="3015" w:author="mananarora1571@gmail.com" w:date="2021-05-30T15:12:00Z">
          <w:pPr/>
        </w:pPrChange>
      </w:pPr>
    </w:p>
    <w:p w14:paraId="18A3DE6F" w14:textId="77777777" w:rsidR="001F12BE" w:rsidRPr="00DE39BA" w:rsidRDefault="001F12BE" w:rsidP="00F535CA">
      <w:pPr>
        <w:widowControl w:val="0"/>
        <w:rPr>
          <w:rFonts w:eastAsia="Calibri"/>
          <w:bCs/>
          <w:szCs w:val="24"/>
          <w:lang w:val="en-IN"/>
        </w:rPr>
        <w:pPrChange w:id="3016" w:author="mananarora1571@gmail.com" w:date="2021-05-30T15:12:00Z">
          <w:pPr/>
        </w:pPrChange>
      </w:pPr>
      <w:r w:rsidRPr="00DE39BA">
        <w:rPr>
          <w:rFonts w:eastAsia="Calibri"/>
          <w:bCs/>
          <w:szCs w:val="24"/>
          <w:lang w:val="en-IN"/>
        </w:rPr>
        <w:t>def calculate_covid_hotspot(lat,longi):</w:t>
      </w:r>
    </w:p>
    <w:p w14:paraId="61990A56" w14:textId="77777777" w:rsidR="001F12BE" w:rsidRPr="00DE39BA" w:rsidRDefault="001F12BE" w:rsidP="00F535CA">
      <w:pPr>
        <w:widowControl w:val="0"/>
        <w:rPr>
          <w:rFonts w:eastAsia="Calibri"/>
          <w:bCs/>
          <w:szCs w:val="24"/>
          <w:lang w:val="en-IN"/>
        </w:rPr>
        <w:pPrChange w:id="3017" w:author="mananarora1571@gmail.com" w:date="2021-05-30T15:12:00Z">
          <w:pPr/>
        </w:pPrChange>
      </w:pPr>
      <w:r w:rsidRPr="00DE39BA">
        <w:rPr>
          <w:rFonts w:eastAsia="Calibri"/>
          <w:bCs/>
          <w:szCs w:val="24"/>
          <w:lang w:val="en-IN"/>
        </w:rPr>
        <w:t xml:space="preserve">    query = f"SELECT lat,long,death,active,recovered FROM Hotspot WHERE (lat BETWEEN {lat-0.05} AND {lat+0.05}) AND (long BETWEEN {longi-0.05} AND {longi+0.05})"</w:t>
      </w:r>
    </w:p>
    <w:p w14:paraId="472E600E" w14:textId="77777777" w:rsidR="001F12BE" w:rsidRPr="00DE39BA" w:rsidRDefault="001F12BE" w:rsidP="00F535CA">
      <w:pPr>
        <w:widowControl w:val="0"/>
        <w:rPr>
          <w:rFonts w:eastAsia="Calibri"/>
          <w:bCs/>
          <w:szCs w:val="24"/>
          <w:lang w:val="en-IN"/>
        </w:rPr>
        <w:pPrChange w:id="3018" w:author="mananarora1571@gmail.com" w:date="2021-05-30T15:12:00Z">
          <w:pPr/>
        </w:pPrChange>
      </w:pPr>
      <w:r w:rsidRPr="00DE39BA">
        <w:rPr>
          <w:rFonts w:eastAsia="Calibri"/>
          <w:bCs/>
          <w:szCs w:val="24"/>
          <w:lang w:val="en-IN"/>
        </w:rPr>
        <w:t xml:space="preserve">    cursor.execute(query)</w:t>
      </w:r>
    </w:p>
    <w:p w14:paraId="5927D89E" w14:textId="77777777" w:rsidR="001F12BE" w:rsidRPr="00DE39BA" w:rsidRDefault="001F12BE" w:rsidP="00F535CA">
      <w:pPr>
        <w:widowControl w:val="0"/>
        <w:rPr>
          <w:rFonts w:eastAsia="Calibri"/>
          <w:bCs/>
          <w:szCs w:val="24"/>
          <w:lang w:val="en-IN"/>
        </w:rPr>
        <w:pPrChange w:id="3019" w:author="mananarora1571@gmail.com" w:date="2021-05-30T15:12:00Z">
          <w:pPr/>
        </w:pPrChange>
      </w:pPr>
      <w:r w:rsidRPr="00DE39BA">
        <w:rPr>
          <w:rFonts w:eastAsia="Calibri"/>
          <w:bCs/>
          <w:szCs w:val="24"/>
          <w:lang w:val="en-IN"/>
        </w:rPr>
        <w:t xml:space="preserve">    loc_data = cursor.fetchall()</w:t>
      </w:r>
    </w:p>
    <w:p w14:paraId="68AE15F0" w14:textId="77777777" w:rsidR="001F12BE" w:rsidRPr="00DE39BA" w:rsidRDefault="001F12BE" w:rsidP="00F535CA">
      <w:pPr>
        <w:widowControl w:val="0"/>
        <w:rPr>
          <w:rFonts w:eastAsia="Calibri"/>
          <w:bCs/>
          <w:szCs w:val="24"/>
          <w:lang w:val="en-IN"/>
        </w:rPr>
        <w:pPrChange w:id="3020" w:author="mananarora1571@gmail.com" w:date="2021-05-30T15:12:00Z">
          <w:pPr/>
        </w:pPrChange>
      </w:pPr>
      <w:r w:rsidRPr="00DE39BA">
        <w:rPr>
          <w:rFonts w:eastAsia="Calibri"/>
          <w:bCs/>
          <w:szCs w:val="24"/>
          <w:lang w:val="en-IN"/>
        </w:rPr>
        <w:t xml:space="preserve">    return_data = []</w:t>
      </w:r>
    </w:p>
    <w:p w14:paraId="798C91A5" w14:textId="77777777" w:rsidR="001F12BE" w:rsidRPr="00DE39BA" w:rsidRDefault="001F12BE" w:rsidP="00F535CA">
      <w:pPr>
        <w:widowControl w:val="0"/>
        <w:rPr>
          <w:rFonts w:eastAsia="Calibri"/>
          <w:bCs/>
          <w:szCs w:val="24"/>
          <w:lang w:val="en-IN"/>
        </w:rPr>
        <w:pPrChange w:id="3021" w:author="mananarora1571@gmail.com" w:date="2021-05-30T15:12:00Z">
          <w:pPr/>
        </w:pPrChange>
      </w:pPr>
      <w:r w:rsidRPr="00DE39BA">
        <w:rPr>
          <w:rFonts w:eastAsia="Calibri"/>
          <w:bCs/>
          <w:szCs w:val="24"/>
          <w:lang w:val="en-IN"/>
        </w:rPr>
        <w:t xml:space="preserve">    if loc_data!= []:</w:t>
      </w:r>
    </w:p>
    <w:p w14:paraId="20BC51A4" w14:textId="77777777" w:rsidR="001F12BE" w:rsidRPr="00DE39BA" w:rsidRDefault="001F12BE" w:rsidP="00F535CA">
      <w:pPr>
        <w:widowControl w:val="0"/>
        <w:rPr>
          <w:rFonts w:eastAsia="Calibri"/>
          <w:bCs/>
          <w:szCs w:val="24"/>
          <w:lang w:val="en-IN"/>
        </w:rPr>
        <w:pPrChange w:id="3022" w:author="mananarora1571@gmail.com" w:date="2021-05-30T15:12:00Z">
          <w:pPr/>
        </w:pPrChange>
      </w:pPr>
      <w:r w:rsidRPr="00DE39BA">
        <w:rPr>
          <w:rFonts w:eastAsia="Calibri"/>
          <w:bCs/>
          <w:szCs w:val="24"/>
          <w:lang w:val="en-IN"/>
        </w:rPr>
        <w:t xml:space="preserve">        for i in loc_data:</w:t>
      </w:r>
    </w:p>
    <w:p w14:paraId="7394CD3A" w14:textId="77777777" w:rsidR="001F12BE" w:rsidRPr="00DE39BA" w:rsidRDefault="001F12BE" w:rsidP="00F535CA">
      <w:pPr>
        <w:widowControl w:val="0"/>
        <w:rPr>
          <w:rFonts w:eastAsia="Calibri"/>
          <w:bCs/>
          <w:szCs w:val="24"/>
          <w:lang w:val="en-IN"/>
        </w:rPr>
        <w:pPrChange w:id="3023" w:author="mananarora1571@gmail.com" w:date="2021-05-30T15:12:00Z">
          <w:pPr/>
        </w:pPrChange>
      </w:pPr>
      <w:r w:rsidRPr="00DE39BA">
        <w:rPr>
          <w:rFonts w:eastAsia="Calibri"/>
          <w:bCs/>
          <w:szCs w:val="24"/>
          <w:lang w:val="en-IN"/>
        </w:rPr>
        <w:t xml:space="preserve">            return_dict = {}</w:t>
      </w:r>
    </w:p>
    <w:p w14:paraId="2E92234E" w14:textId="77777777" w:rsidR="001F12BE" w:rsidRPr="00DE39BA" w:rsidRDefault="001F12BE" w:rsidP="00F535CA">
      <w:pPr>
        <w:widowControl w:val="0"/>
        <w:rPr>
          <w:rFonts w:eastAsia="Calibri"/>
          <w:bCs/>
          <w:szCs w:val="24"/>
          <w:lang w:val="en-IN"/>
        </w:rPr>
        <w:pPrChange w:id="3024" w:author="mananarora1571@gmail.com" w:date="2021-05-30T15:12:00Z">
          <w:pPr/>
        </w:pPrChange>
      </w:pPr>
      <w:r w:rsidRPr="00DE39BA">
        <w:rPr>
          <w:rFonts w:eastAsia="Calibri"/>
          <w:bCs/>
          <w:szCs w:val="24"/>
          <w:lang w:val="en-IN"/>
        </w:rPr>
        <w:t xml:space="preserve">            return_dict["lat"] = i[0]</w:t>
      </w:r>
    </w:p>
    <w:p w14:paraId="37613D48" w14:textId="77777777" w:rsidR="001F12BE" w:rsidRPr="00DE39BA" w:rsidRDefault="001F12BE" w:rsidP="00F535CA">
      <w:pPr>
        <w:widowControl w:val="0"/>
        <w:rPr>
          <w:rFonts w:eastAsia="Calibri"/>
          <w:bCs/>
          <w:szCs w:val="24"/>
          <w:lang w:val="en-IN"/>
        </w:rPr>
        <w:pPrChange w:id="3025" w:author="mananarora1571@gmail.com" w:date="2021-05-30T15:12:00Z">
          <w:pPr/>
        </w:pPrChange>
      </w:pPr>
      <w:r w:rsidRPr="00DE39BA">
        <w:rPr>
          <w:rFonts w:eastAsia="Calibri"/>
          <w:bCs/>
          <w:szCs w:val="24"/>
          <w:lang w:val="en-IN"/>
        </w:rPr>
        <w:t xml:space="preserve">            return_dict["long"] = i[1]</w:t>
      </w:r>
    </w:p>
    <w:p w14:paraId="2878B3BF" w14:textId="77777777" w:rsidR="001F12BE" w:rsidRPr="00DE39BA" w:rsidRDefault="001F12BE" w:rsidP="00F535CA">
      <w:pPr>
        <w:widowControl w:val="0"/>
        <w:rPr>
          <w:rFonts w:eastAsia="Calibri"/>
          <w:bCs/>
          <w:szCs w:val="24"/>
          <w:lang w:val="en-IN"/>
        </w:rPr>
        <w:pPrChange w:id="3026" w:author="mananarora1571@gmail.com" w:date="2021-05-30T15:12:00Z">
          <w:pPr/>
        </w:pPrChange>
      </w:pPr>
      <w:r w:rsidRPr="00DE39BA">
        <w:rPr>
          <w:rFonts w:eastAsia="Calibri"/>
          <w:bCs/>
          <w:szCs w:val="24"/>
          <w:lang w:val="en-IN"/>
        </w:rPr>
        <w:t xml:space="preserve">            return_dict["death"] = i[2]</w:t>
      </w:r>
    </w:p>
    <w:p w14:paraId="39946FE4" w14:textId="77777777" w:rsidR="001F12BE" w:rsidRPr="00DE39BA" w:rsidRDefault="001F12BE" w:rsidP="00F535CA">
      <w:pPr>
        <w:widowControl w:val="0"/>
        <w:rPr>
          <w:rFonts w:eastAsia="Calibri"/>
          <w:bCs/>
          <w:szCs w:val="24"/>
          <w:lang w:val="en-IN"/>
        </w:rPr>
        <w:pPrChange w:id="3027" w:author="mananarora1571@gmail.com" w:date="2021-05-30T15:12:00Z">
          <w:pPr/>
        </w:pPrChange>
      </w:pPr>
      <w:r w:rsidRPr="00DE39BA">
        <w:rPr>
          <w:rFonts w:eastAsia="Calibri"/>
          <w:bCs/>
          <w:szCs w:val="24"/>
          <w:lang w:val="en-IN"/>
        </w:rPr>
        <w:t xml:space="preserve">            return_dict["active"] = i[3]</w:t>
      </w:r>
    </w:p>
    <w:p w14:paraId="0E955EF0" w14:textId="77777777" w:rsidR="001F12BE" w:rsidRPr="00DE39BA" w:rsidRDefault="001F12BE" w:rsidP="00F535CA">
      <w:pPr>
        <w:widowControl w:val="0"/>
        <w:rPr>
          <w:rFonts w:eastAsia="Calibri"/>
          <w:bCs/>
          <w:szCs w:val="24"/>
          <w:lang w:val="en-IN"/>
        </w:rPr>
        <w:pPrChange w:id="3028" w:author="mananarora1571@gmail.com" w:date="2021-05-30T15:12:00Z">
          <w:pPr/>
        </w:pPrChange>
      </w:pPr>
      <w:r w:rsidRPr="00DE39BA">
        <w:rPr>
          <w:rFonts w:eastAsia="Calibri"/>
          <w:bCs/>
          <w:szCs w:val="24"/>
          <w:lang w:val="en-IN"/>
        </w:rPr>
        <w:t xml:space="preserve">            return_dict["recovered"] = i[4]</w:t>
      </w:r>
    </w:p>
    <w:p w14:paraId="1367E040" w14:textId="77777777" w:rsidR="001F12BE" w:rsidRPr="00DE39BA" w:rsidRDefault="001F12BE" w:rsidP="00F535CA">
      <w:pPr>
        <w:widowControl w:val="0"/>
        <w:rPr>
          <w:rFonts w:eastAsia="Calibri"/>
          <w:bCs/>
          <w:szCs w:val="24"/>
          <w:lang w:val="en-IN"/>
        </w:rPr>
        <w:pPrChange w:id="3029" w:author="mananarora1571@gmail.com" w:date="2021-05-30T15:12:00Z">
          <w:pPr/>
        </w:pPrChange>
      </w:pPr>
      <w:r w:rsidRPr="00DE39BA">
        <w:rPr>
          <w:rFonts w:eastAsia="Calibri"/>
          <w:bCs/>
          <w:szCs w:val="24"/>
          <w:lang w:val="en-IN"/>
        </w:rPr>
        <w:t xml:space="preserve">            return_data.append(return_dict)</w:t>
      </w:r>
    </w:p>
    <w:p w14:paraId="1312C088" w14:textId="77777777" w:rsidR="001F12BE" w:rsidRPr="00DE39BA" w:rsidRDefault="001F12BE" w:rsidP="00F535CA">
      <w:pPr>
        <w:widowControl w:val="0"/>
        <w:rPr>
          <w:rFonts w:eastAsia="Calibri"/>
          <w:bCs/>
          <w:szCs w:val="24"/>
          <w:lang w:val="en-IN"/>
        </w:rPr>
        <w:pPrChange w:id="3030" w:author="mananarora1571@gmail.com" w:date="2021-05-30T15:12:00Z">
          <w:pPr/>
        </w:pPrChange>
      </w:pPr>
      <w:r w:rsidRPr="00DE39BA">
        <w:rPr>
          <w:rFonts w:eastAsia="Calibri"/>
          <w:bCs/>
          <w:szCs w:val="24"/>
          <w:lang w:val="en-IN"/>
        </w:rPr>
        <w:t xml:space="preserve">    return return_data</w:t>
      </w:r>
    </w:p>
    <w:p w14:paraId="5170ED9C" w14:textId="77777777" w:rsidR="001F12BE" w:rsidRPr="00DE39BA" w:rsidRDefault="001F12BE" w:rsidP="00F535CA">
      <w:pPr>
        <w:widowControl w:val="0"/>
        <w:rPr>
          <w:rFonts w:eastAsia="Calibri"/>
          <w:bCs/>
          <w:szCs w:val="24"/>
          <w:lang w:val="en-IN"/>
        </w:rPr>
        <w:pPrChange w:id="3031" w:author="mananarora1571@gmail.com" w:date="2021-05-30T15:12:00Z">
          <w:pPr/>
        </w:pPrChange>
      </w:pPr>
    </w:p>
    <w:p w14:paraId="74584918" w14:textId="77777777" w:rsidR="001F12BE" w:rsidRPr="00DE39BA" w:rsidRDefault="001F12BE" w:rsidP="00F535CA">
      <w:pPr>
        <w:widowControl w:val="0"/>
        <w:rPr>
          <w:rFonts w:eastAsia="Calibri"/>
          <w:bCs/>
          <w:szCs w:val="24"/>
          <w:lang w:val="en-IN"/>
        </w:rPr>
        <w:pPrChange w:id="3032" w:author="mananarora1571@gmail.com" w:date="2021-05-30T15:12:00Z">
          <w:pPr/>
        </w:pPrChange>
      </w:pPr>
      <w:r w:rsidRPr="00DE39BA">
        <w:rPr>
          <w:rFonts w:eastAsia="Calibri"/>
          <w:bCs/>
          <w:szCs w:val="24"/>
          <w:lang w:val="en-IN"/>
        </w:rPr>
        <w:t>def calculate_crowd_hotspot(lat,longi):</w:t>
      </w:r>
    </w:p>
    <w:p w14:paraId="79F90C3C" w14:textId="77777777" w:rsidR="001F12BE" w:rsidRPr="00DE39BA" w:rsidRDefault="001F12BE" w:rsidP="00F535CA">
      <w:pPr>
        <w:widowControl w:val="0"/>
        <w:rPr>
          <w:rFonts w:eastAsia="Calibri"/>
          <w:bCs/>
          <w:szCs w:val="24"/>
          <w:lang w:val="en-IN"/>
        </w:rPr>
        <w:pPrChange w:id="3033" w:author="mananarora1571@gmail.com" w:date="2021-05-30T15:12:00Z">
          <w:pPr/>
        </w:pPrChange>
      </w:pPr>
      <w:r w:rsidRPr="00DE39BA">
        <w:rPr>
          <w:rFonts w:eastAsia="Calibri"/>
          <w:bCs/>
          <w:szCs w:val="24"/>
          <w:lang w:val="en-IN"/>
        </w:rPr>
        <w:t xml:space="preserve">    sql = f"SELECT lat,long FROM User_Data WHERE (lat BETWEEN {lat-0.05} AND {lat+0.05}) AND (long BETWEEN {longi-0.05} AND {longi+0.05})"</w:t>
      </w:r>
    </w:p>
    <w:p w14:paraId="62575700" w14:textId="77777777" w:rsidR="001F12BE" w:rsidRPr="00DE39BA" w:rsidRDefault="001F12BE" w:rsidP="00F535CA">
      <w:pPr>
        <w:widowControl w:val="0"/>
        <w:rPr>
          <w:rFonts w:eastAsia="Calibri"/>
          <w:bCs/>
          <w:szCs w:val="24"/>
          <w:lang w:val="en-IN"/>
        </w:rPr>
        <w:pPrChange w:id="3034" w:author="mananarora1571@gmail.com" w:date="2021-05-30T15:12:00Z">
          <w:pPr/>
        </w:pPrChange>
      </w:pPr>
      <w:r w:rsidRPr="00DE39BA">
        <w:rPr>
          <w:rFonts w:eastAsia="Calibri"/>
          <w:bCs/>
          <w:szCs w:val="24"/>
          <w:lang w:val="en-IN"/>
        </w:rPr>
        <w:t xml:space="preserve">    cursor.execute(sql)</w:t>
      </w:r>
    </w:p>
    <w:p w14:paraId="4BB188EB" w14:textId="77777777" w:rsidR="001F12BE" w:rsidRPr="00DE39BA" w:rsidRDefault="001F12BE" w:rsidP="00F535CA">
      <w:pPr>
        <w:widowControl w:val="0"/>
        <w:rPr>
          <w:rFonts w:eastAsia="Calibri"/>
          <w:bCs/>
          <w:szCs w:val="24"/>
          <w:lang w:val="en-IN"/>
        </w:rPr>
        <w:pPrChange w:id="3035" w:author="mananarora1571@gmail.com" w:date="2021-05-30T15:12:00Z">
          <w:pPr/>
        </w:pPrChange>
      </w:pPr>
      <w:r w:rsidRPr="00DE39BA">
        <w:rPr>
          <w:rFonts w:eastAsia="Calibri"/>
          <w:bCs/>
          <w:szCs w:val="24"/>
          <w:lang w:val="en-IN"/>
        </w:rPr>
        <w:t xml:space="preserve">    crowd_data = cursor.fetchall()</w:t>
      </w:r>
    </w:p>
    <w:p w14:paraId="74DE8B1D" w14:textId="77777777" w:rsidR="001F12BE" w:rsidRPr="00DE39BA" w:rsidRDefault="001F12BE" w:rsidP="00F535CA">
      <w:pPr>
        <w:widowControl w:val="0"/>
        <w:rPr>
          <w:rFonts w:eastAsia="Calibri"/>
          <w:bCs/>
          <w:szCs w:val="24"/>
          <w:lang w:val="en-IN"/>
        </w:rPr>
        <w:pPrChange w:id="3036" w:author="mananarora1571@gmail.com" w:date="2021-05-30T15:12:00Z">
          <w:pPr/>
        </w:pPrChange>
      </w:pPr>
      <w:r w:rsidRPr="00DE39BA">
        <w:rPr>
          <w:rFonts w:eastAsia="Calibri"/>
          <w:bCs/>
          <w:szCs w:val="24"/>
          <w:lang w:val="en-IN"/>
        </w:rPr>
        <w:lastRenderedPageBreak/>
        <w:t xml:space="preserve">    return_crowd_data = []</w:t>
      </w:r>
    </w:p>
    <w:p w14:paraId="188BDF62" w14:textId="77777777" w:rsidR="001F12BE" w:rsidRPr="00DE39BA" w:rsidRDefault="001F12BE" w:rsidP="00F535CA">
      <w:pPr>
        <w:widowControl w:val="0"/>
        <w:rPr>
          <w:rFonts w:eastAsia="Calibri"/>
          <w:bCs/>
          <w:szCs w:val="24"/>
          <w:lang w:val="en-IN"/>
        </w:rPr>
        <w:pPrChange w:id="3037" w:author="mananarora1571@gmail.com" w:date="2021-05-30T15:12:00Z">
          <w:pPr/>
        </w:pPrChange>
      </w:pPr>
      <w:r w:rsidRPr="00DE39BA">
        <w:rPr>
          <w:rFonts w:eastAsia="Calibri"/>
          <w:bCs/>
          <w:szCs w:val="24"/>
          <w:lang w:val="en-IN"/>
        </w:rPr>
        <w:t xml:space="preserve">    kmean=KMeans(n_clusters=10)</w:t>
      </w:r>
    </w:p>
    <w:p w14:paraId="49057237" w14:textId="77777777" w:rsidR="001F12BE" w:rsidRPr="00DE39BA" w:rsidRDefault="001F12BE" w:rsidP="00F535CA">
      <w:pPr>
        <w:widowControl w:val="0"/>
        <w:rPr>
          <w:rFonts w:eastAsia="Calibri"/>
          <w:bCs/>
          <w:szCs w:val="24"/>
          <w:lang w:val="en-IN"/>
        </w:rPr>
        <w:pPrChange w:id="3038" w:author="mananarora1571@gmail.com" w:date="2021-05-30T15:12:00Z">
          <w:pPr/>
        </w:pPrChange>
      </w:pPr>
      <w:r w:rsidRPr="00DE39BA">
        <w:rPr>
          <w:rFonts w:eastAsia="Calibri"/>
          <w:bCs/>
          <w:szCs w:val="24"/>
          <w:lang w:val="en-IN"/>
        </w:rPr>
        <w:t xml:space="preserve">    if len(crowd_data)&gt;10:</w:t>
      </w:r>
    </w:p>
    <w:p w14:paraId="70FB89FC" w14:textId="77777777" w:rsidR="001F12BE" w:rsidRPr="00DE39BA" w:rsidRDefault="001F12BE" w:rsidP="00F535CA">
      <w:pPr>
        <w:widowControl w:val="0"/>
        <w:rPr>
          <w:rFonts w:eastAsia="Calibri"/>
          <w:bCs/>
          <w:szCs w:val="24"/>
          <w:lang w:val="en-IN"/>
        </w:rPr>
        <w:pPrChange w:id="3039" w:author="mananarora1571@gmail.com" w:date="2021-05-30T15:12:00Z">
          <w:pPr/>
        </w:pPrChange>
      </w:pPr>
      <w:r w:rsidRPr="00DE39BA">
        <w:rPr>
          <w:rFonts w:eastAsia="Calibri"/>
          <w:bCs/>
          <w:szCs w:val="24"/>
          <w:lang w:val="en-IN"/>
        </w:rPr>
        <w:t xml:space="preserve">        kmean.fit(crowd_data)</w:t>
      </w:r>
    </w:p>
    <w:p w14:paraId="7CE978DC" w14:textId="77777777" w:rsidR="001F12BE" w:rsidRPr="00DE39BA" w:rsidRDefault="001F12BE" w:rsidP="00F535CA">
      <w:pPr>
        <w:widowControl w:val="0"/>
        <w:rPr>
          <w:rFonts w:eastAsia="Calibri"/>
          <w:bCs/>
          <w:szCs w:val="24"/>
          <w:lang w:val="en-IN"/>
        </w:rPr>
        <w:pPrChange w:id="3040" w:author="mananarora1571@gmail.com" w:date="2021-05-30T15:12:00Z">
          <w:pPr/>
        </w:pPrChange>
      </w:pPr>
      <w:r w:rsidRPr="00DE39BA">
        <w:rPr>
          <w:rFonts w:eastAsia="Calibri"/>
          <w:bCs/>
          <w:szCs w:val="24"/>
          <w:lang w:val="en-IN"/>
        </w:rPr>
        <w:t xml:space="preserve">        data = kmean.cluster_centers_.tolist()</w:t>
      </w:r>
    </w:p>
    <w:p w14:paraId="23CE9AEA" w14:textId="77777777" w:rsidR="001F12BE" w:rsidRPr="00DE39BA" w:rsidRDefault="001F12BE" w:rsidP="00F535CA">
      <w:pPr>
        <w:widowControl w:val="0"/>
        <w:rPr>
          <w:rFonts w:eastAsia="Calibri"/>
          <w:bCs/>
          <w:szCs w:val="24"/>
          <w:lang w:val="en-IN"/>
        </w:rPr>
        <w:pPrChange w:id="3041" w:author="mananarora1571@gmail.com" w:date="2021-05-30T15:12:00Z">
          <w:pPr/>
        </w:pPrChange>
      </w:pPr>
      <w:r w:rsidRPr="00DE39BA">
        <w:rPr>
          <w:rFonts w:eastAsia="Calibri"/>
          <w:bCs/>
          <w:szCs w:val="24"/>
          <w:lang w:val="en-IN"/>
        </w:rPr>
        <w:t xml:space="preserve">        for i in data:</w:t>
      </w:r>
    </w:p>
    <w:p w14:paraId="4819DAC0" w14:textId="77777777" w:rsidR="001F12BE" w:rsidRPr="00DE39BA" w:rsidRDefault="001F12BE" w:rsidP="00F535CA">
      <w:pPr>
        <w:widowControl w:val="0"/>
        <w:rPr>
          <w:rFonts w:eastAsia="Calibri"/>
          <w:bCs/>
          <w:szCs w:val="24"/>
          <w:lang w:val="en-IN"/>
        </w:rPr>
        <w:pPrChange w:id="3042" w:author="mananarora1571@gmail.com" w:date="2021-05-30T15:12:00Z">
          <w:pPr/>
        </w:pPrChange>
      </w:pPr>
      <w:r w:rsidRPr="00DE39BA">
        <w:rPr>
          <w:rFonts w:eastAsia="Calibri"/>
          <w:bCs/>
          <w:szCs w:val="24"/>
          <w:lang w:val="en-IN"/>
        </w:rPr>
        <w:t xml:space="preserve">            data_dict = {}</w:t>
      </w:r>
    </w:p>
    <w:p w14:paraId="22E9C621" w14:textId="77777777" w:rsidR="001F12BE" w:rsidRPr="00DE39BA" w:rsidRDefault="001F12BE" w:rsidP="00F535CA">
      <w:pPr>
        <w:widowControl w:val="0"/>
        <w:rPr>
          <w:rFonts w:eastAsia="Calibri"/>
          <w:bCs/>
          <w:szCs w:val="24"/>
          <w:lang w:val="en-IN"/>
        </w:rPr>
        <w:pPrChange w:id="3043" w:author="mananarora1571@gmail.com" w:date="2021-05-30T15:12:00Z">
          <w:pPr/>
        </w:pPrChange>
      </w:pPr>
      <w:r w:rsidRPr="00DE39BA">
        <w:rPr>
          <w:rFonts w:eastAsia="Calibri"/>
          <w:bCs/>
          <w:szCs w:val="24"/>
          <w:lang w:val="en-IN"/>
        </w:rPr>
        <w:t xml:space="preserve">            sql1 = f"SELECT lat,long FROM User_Data WHERE (lat BETWEEN {i[0]-0.01} AND {i[0]+0.01}) AND (long BETWEEN {i[1]-0.01} AND {i[1]+0.01})"</w:t>
      </w:r>
    </w:p>
    <w:p w14:paraId="7D629350" w14:textId="77777777" w:rsidR="001F12BE" w:rsidRPr="00DE39BA" w:rsidRDefault="001F12BE" w:rsidP="00F535CA">
      <w:pPr>
        <w:widowControl w:val="0"/>
        <w:rPr>
          <w:rFonts w:eastAsia="Calibri"/>
          <w:bCs/>
          <w:szCs w:val="24"/>
          <w:lang w:val="en-IN"/>
        </w:rPr>
        <w:pPrChange w:id="3044" w:author="mananarora1571@gmail.com" w:date="2021-05-30T15:12:00Z">
          <w:pPr/>
        </w:pPrChange>
      </w:pPr>
      <w:r w:rsidRPr="00DE39BA">
        <w:rPr>
          <w:rFonts w:eastAsia="Calibri"/>
          <w:bCs/>
          <w:szCs w:val="24"/>
          <w:lang w:val="en-IN"/>
        </w:rPr>
        <w:t xml:space="preserve">            cursor.execute(sql1)</w:t>
      </w:r>
    </w:p>
    <w:p w14:paraId="49BA4E29" w14:textId="77777777" w:rsidR="001F12BE" w:rsidRPr="00DE39BA" w:rsidRDefault="001F12BE" w:rsidP="00F535CA">
      <w:pPr>
        <w:widowControl w:val="0"/>
        <w:rPr>
          <w:rFonts w:eastAsia="Calibri"/>
          <w:bCs/>
          <w:szCs w:val="24"/>
          <w:lang w:val="en-IN"/>
        </w:rPr>
        <w:pPrChange w:id="3045" w:author="mananarora1571@gmail.com" w:date="2021-05-30T15:12:00Z">
          <w:pPr/>
        </w:pPrChange>
      </w:pPr>
      <w:r w:rsidRPr="00DE39BA">
        <w:rPr>
          <w:rFonts w:eastAsia="Calibri"/>
          <w:bCs/>
          <w:szCs w:val="24"/>
          <w:lang w:val="en-IN"/>
        </w:rPr>
        <w:t xml:space="preserve">            crowd_data_medians = cursor.fetchall()</w:t>
      </w:r>
    </w:p>
    <w:p w14:paraId="0B555C88" w14:textId="77777777" w:rsidR="001F12BE" w:rsidRPr="00DE39BA" w:rsidRDefault="001F12BE" w:rsidP="00F535CA">
      <w:pPr>
        <w:widowControl w:val="0"/>
        <w:rPr>
          <w:rFonts w:eastAsia="Calibri"/>
          <w:bCs/>
          <w:szCs w:val="24"/>
          <w:lang w:val="en-IN"/>
        </w:rPr>
        <w:pPrChange w:id="3046" w:author="mananarora1571@gmail.com" w:date="2021-05-30T15:12:00Z">
          <w:pPr/>
        </w:pPrChange>
      </w:pPr>
      <w:r w:rsidRPr="00DE39BA">
        <w:rPr>
          <w:rFonts w:eastAsia="Calibri"/>
          <w:bCs/>
          <w:szCs w:val="24"/>
          <w:lang w:val="en-IN"/>
        </w:rPr>
        <w:t xml:space="preserve">            if len(crowd_data_medians)&gt;25:</w:t>
      </w:r>
    </w:p>
    <w:p w14:paraId="64CB7484" w14:textId="77777777" w:rsidR="001F12BE" w:rsidRPr="00DE39BA" w:rsidRDefault="001F12BE" w:rsidP="00F535CA">
      <w:pPr>
        <w:widowControl w:val="0"/>
        <w:rPr>
          <w:rFonts w:eastAsia="Calibri"/>
          <w:bCs/>
          <w:szCs w:val="24"/>
          <w:lang w:val="en-IN"/>
        </w:rPr>
        <w:pPrChange w:id="3047" w:author="mananarora1571@gmail.com" w:date="2021-05-30T15:12:00Z">
          <w:pPr/>
        </w:pPrChange>
      </w:pPr>
      <w:r w:rsidRPr="00DE39BA">
        <w:rPr>
          <w:rFonts w:eastAsia="Calibri"/>
          <w:bCs/>
          <w:szCs w:val="24"/>
          <w:lang w:val="en-IN"/>
        </w:rPr>
        <w:t xml:space="preserve">                data_dict["lat"] = i[0]</w:t>
      </w:r>
    </w:p>
    <w:p w14:paraId="6C41E51C" w14:textId="77777777" w:rsidR="001F12BE" w:rsidRPr="00DE39BA" w:rsidRDefault="001F12BE" w:rsidP="00F535CA">
      <w:pPr>
        <w:widowControl w:val="0"/>
        <w:rPr>
          <w:rFonts w:eastAsia="Calibri"/>
          <w:bCs/>
          <w:szCs w:val="24"/>
          <w:lang w:val="en-IN"/>
        </w:rPr>
        <w:pPrChange w:id="3048" w:author="mananarora1571@gmail.com" w:date="2021-05-30T15:12:00Z">
          <w:pPr/>
        </w:pPrChange>
      </w:pPr>
      <w:r w:rsidRPr="00DE39BA">
        <w:rPr>
          <w:rFonts w:eastAsia="Calibri"/>
          <w:bCs/>
          <w:szCs w:val="24"/>
          <w:lang w:val="en-IN"/>
        </w:rPr>
        <w:t xml:space="preserve">                data_dict["long"] = i[1]</w:t>
      </w:r>
    </w:p>
    <w:p w14:paraId="36FF585C" w14:textId="77777777" w:rsidR="001F12BE" w:rsidRPr="00DE39BA" w:rsidRDefault="001F12BE" w:rsidP="00F535CA">
      <w:pPr>
        <w:widowControl w:val="0"/>
        <w:rPr>
          <w:rFonts w:eastAsia="Calibri"/>
          <w:bCs/>
          <w:szCs w:val="24"/>
          <w:lang w:val="en-IN"/>
        </w:rPr>
        <w:pPrChange w:id="3049" w:author="mananarora1571@gmail.com" w:date="2021-05-30T15:12:00Z">
          <w:pPr/>
        </w:pPrChange>
      </w:pPr>
      <w:r w:rsidRPr="00DE39BA">
        <w:rPr>
          <w:rFonts w:eastAsia="Calibri"/>
          <w:bCs/>
          <w:szCs w:val="24"/>
          <w:lang w:val="en-IN"/>
        </w:rPr>
        <w:t xml:space="preserve">                return_crowd_data.append(data_dict)</w:t>
      </w:r>
    </w:p>
    <w:p w14:paraId="7CED9E8E" w14:textId="77777777" w:rsidR="001F12BE" w:rsidRPr="00DE39BA" w:rsidRDefault="001F12BE" w:rsidP="00F535CA">
      <w:pPr>
        <w:widowControl w:val="0"/>
        <w:rPr>
          <w:rFonts w:eastAsia="Calibri"/>
          <w:bCs/>
          <w:szCs w:val="24"/>
          <w:lang w:val="en-IN"/>
        </w:rPr>
        <w:pPrChange w:id="3050" w:author="mananarora1571@gmail.com" w:date="2021-05-30T15:12:00Z">
          <w:pPr/>
        </w:pPrChange>
      </w:pPr>
      <w:r w:rsidRPr="00DE39BA">
        <w:rPr>
          <w:rFonts w:eastAsia="Calibri"/>
          <w:bCs/>
          <w:szCs w:val="24"/>
          <w:lang w:val="en-IN"/>
        </w:rPr>
        <w:t xml:space="preserve">    return return_crowd_data</w:t>
      </w:r>
    </w:p>
    <w:p w14:paraId="42E8A552" w14:textId="77777777" w:rsidR="001F12BE" w:rsidRPr="00DE39BA" w:rsidRDefault="001F12BE" w:rsidP="00F535CA">
      <w:pPr>
        <w:widowControl w:val="0"/>
        <w:rPr>
          <w:rFonts w:eastAsia="Calibri"/>
          <w:bCs/>
          <w:szCs w:val="24"/>
          <w:lang w:val="en-IN"/>
        </w:rPr>
        <w:pPrChange w:id="3051" w:author="mananarora1571@gmail.com" w:date="2021-05-30T15:12:00Z">
          <w:pPr/>
        </w:pPrChange>
      </w:pPr>
    </w:p>
    <w:p w14:paraId="721B1ED1" w14:textId="77777777" w:rsidR="001F12BE" w:rsidRPr="00DE39BA" w:rsidRDefault="001F12BE" w:rsidP="00F535CA">
      <w:pPr>
        <w:widowControl w:val="0"/>
        <w:rPr>
          <w:rFonts w:eastAsia="Calibri"/>
          <w:bCs/>
          <w:szCs w:val="24"/>
          <w:lang w:val="en-IN"/>
        </w:rPr>
        <w:pPrChange w:id="3052" w:author="mananarora1571@gmail.com" w:date="2021-05-30T15:12:00Z">
          <w:pPr/>
        </w:pPrChange>
      </w:pPr>
    </w:p>
    <w:p w14:paraId="157A2493" w14:textId="77777777" w:rsidR="001F12BE" w:rsidRPr="00DE39BA" w:rsidRDefault="001F12BE" w:rsidP="00F535CA">
      <w:pPr>
        <w:widowControl w:val="0"/>
        <w:rPr>
          <w:rFonts w:eastAsia="Calibri"/>
          <w:bCs/>
          <w:szCs w:val="24"/>
          <w:lang w:val="en-IN"/>
        </w:rPr>
        <w:pPrChange w:id="3053" w:author="mananarora1571@gmail.com" w:date="2021-05-30T15:12:00Z">
          <w:pPr/>
        </w:pPrChange>
      </w:pPr>
      <w:r w:rsidRPr="00DE39BA">
        <w:rPr>
          <w:rFonts w:eastAsia="Calibri"/>
          <w:bCs/>
          <w:szCs w:val="24"/>
          <w:lang w:val="en-IN"/>
        </w:rPr>
        <w:t>for message in consumer:</w:t>
      </w:r>
    </w:p>
    <w:p w14:paraId="09D9DD91" w14:textId="77777777" w:rsidR="001F12BE" w:rsidRPr="00DE39BA" w:rsidRDefault="001F12BE" w:rsidP="00F535CA">
      <w:pPr>
        <w:widowControl w:val="0"/>
        <w:rPr>
          <w:rFonts w:eastAsia="Calibri"/>
          <w:bCs/>
          <w:szCs w:val="24"/>
          <w:lang w:val="en-IN"/>
        </w:rPr>
        <w:pPrChange w:id="3054" w:author="mananarora1571@gmail.com" w:date="2021-05-30T15:12:00Z">
          <w:pPr/>
        </w:pPrChange>
      </w:pPr>
      <w:r w:rsidRPr="00DE39BA">
        <w:rPr>
          <w:rFonts w:eastAsia="Calibri"/>
          <w:bCs/>
          <w:szCs w:val="24"/>
          <w:lang w:val="en-IN"/>
        </w:rPr>
        <w:t xml:space="preserve">    location=message.value.decode("utf-8").split(",")</w:t>
      </w:r>
    </w:p>
    <w:p w14:paraId="0615C611" w14:textId="77777777" w:rsidR="001F12BE" w:rsidRPr="00DE39BA" w:rsidRDefault="001F12BE" w:rsidP="00F535CA">
      <w:pPr>
        <w:widowControl w:val="0"/>
        <w:rPr>
          <w:rFonts w:eastAsia="Calibri"/>
          <w:bCs/>
          <w:szCs w:val="24"/>
          <w:lang w:val="en-IN"/>
        </w:rPr>
        <w:pPrChange w:id="3055" w:author="mananarora1571@gmail.com" w:date="2021-05-30T15:12:00Z">
          <w:pPr/>
        </w:pPrChange>
      </w:pPr>
      <w:r w:rsidRPr="00DE39BA">
        <w:rPr>
          <w:rFonts w:eastAsia="Calibri"/>
          <w:bCs/>
          <w:szCs w:val="24"/>
          <w:lang w:val="en-IN"/>
        </w:rPr>
        <w:t xml:space="preserve">    lat=float(location[0])</w:t>
      </w:r>
    </w:p>
    <w:p w14:paraId="0C5C2B1C" w14:textId="77777777" w:rsidR="001F12BE" w:rsidRPr="00DE39BA" w:rsidRDefault="001F12BE" w:rsidP="00F535CA">
      <w:pPr>
        <w:widowControl w:val="0"/>
        <w:rPr>
          <w:rFonts w:eastAsia="Calibri"/>
          <w:bCs/>
          <w:szCs w:val="24"/>
          <w:lang w:val="en-IN"/>
        </w:rPr>
        <w:pPrChange w:id="3056" w:author="mananarora1571@gmail.com" w:date="2021-05-30T15:12:00Z">
          <w:pPr/>
        </w:pPrChange>
      </w:pPr>
      <w:r w:rsidRPr="00DE39BA">
        <w:rPr>
          <w:rFonts w:eastAsia="Calibri"/>
          <w:bCs/>
          <w:szCs w:val="24"/>
          <w:lang w:val="en-IN"/>
        </w:rPr>
        <w:t xml:space="preserve">    longi=float(location[1])</w:t>
      </w:r>
    </w:p>
    <w:p w14:paraId="46EE75BD" w14:textId="77777777" w:rsidR="001F12BE" w:rsidRPr="00DE39BA" w:rsidRDefault="001F12BE" w:rsidP="00F535CA">
      <w:pPr>
        <w:widowControl w:val="0"/>
        <w:rPr>
          <w:rFonts w:eastAsia="Calibri"/>
          <w:bCs/>
          <w:szCs w:val="24"/>
          <w:lang w:val="en-IN"/>
        </w:rPr>
        <w:pPrChange w:id="3057" w:author="mananarora1571@gmail.com" w:date="2021-05-30T15:12:00Z">
          <w:pPr/>
        </w:pPrChange>
      </w:pPr>
      <w:r w:rsidRPr="00DE39BA">
        <w:rPr>
          <w:rFonts w:eastAsia="Calibri"/>
          <w:bCs/>
          <w:szCs w:val="24"/>
          <w:lang w:val="en-IN"/>
        </w:rPr>
        <w:t xml:space="preserve">    covid_hotspot=calculate_covid_hotspot(lat,longi)</w:t>
      </w:r>
    </w:p>
    <w:p w14:paraId="45279FB6" w14:textId="77777777" w:rsidR="001F12BE" w:rsidRPr="00DE39BA" w:rsidRDefault="001F12BE" w:rsidP="00F535CA">
      <w:pPr>
        <w:widowControl w:val="0"/>
        <w:rPr>
          <w:rFonts w:eastAsia="Calibri"/>
          <w:bCs/>
          <w:szCs w:val="24"/>
          <w:lang w:val="en-IN"/>
        </w:rPr>
        <w:pPrChange w:id="3058" w:author="mananarora1571@gmail.com" w:date="2021-05-30T15:12:00Z">
          <w:pPr/>
        </w:pPrChange>
      </w:pPr>
      <w:r w:rsidRPr="00DE39BA">
        <w:rPr>
          <w:rFonts w:eastAsia="Calibri"/>
          <w:bCs/>
          <w:szCs w:val="24"/>
          <w:lang w:val="en-IN"/>
        </w:rPr>
        <w:t xml:space="preserve">    crowd_hotspot=calculate_crowd_hotspot(lat,longi)</w:t>
      </w:r>
    </w:p>
    <w:p w14:paraId="1C26F0F8" w14:textId="77777777" w:rsidR="001F12BE" w:rsidRPr="00DE39BA" w:rsidRDefault="001F12BE" w:rsidP="00F535CA">
      <w:pPr>
        <w:widowControl w:val="0"/>
        <w:rPr>
          <w:rFonts w:eastAsia="Calibri"/>
          <w:bCs/>
          <w:szCs w:val="24"/>
          <w:lang w:val="en-IN"/>
        </w:rPr>
        <w:pPrChange w:id="3059" w:author="mananarora1571@gmail.com" w:date="2021-05-30T15:12:00Z">
          <w:pPr/>
        </w:pPrChange>
      </w:pPr>
      <w:r w:rsidRPr="00DE39BA">
        <w:rPr>
          <w:rFonts w:eastAsia="Calibri"/>
          <w:bCs/>
          <w:szCs w:val="24"/>
          <w:lang w:val="en-IN"/>
        </w:rPr>
        <w:t xml:space="preserve">    producer.send("get-hotspot-out",str(str(covid_hotspot)+"-"+str(crowd_hotspot)).encode("utf-8"))    </w:t>
      </w:r>
    </w:p>
    <w:p w14:paraId="4B896201" w14:textId="1967C35D" w:rsidR="001F12BE" w:rsidRDefault="001F12BE" w:rsidP="00F535CA">
      <w:pPr>
        <w:widowControl w:val="0"/>
        <w:rPr>
          <w:rFonts w:eastAsia="Calibri"/>
          <w:bCs/>
          <w:szCs w:val="24"/>
          <w:lang w:val="en-IN"/>
        </w:rPr>
        <w:pPrChange w:id="3060" w:author="mananarora1571@gmail.com" w:date="2021-05-30T15:12:00Z">
          <w:pPr/>
        </w:pPrChange>
      </w:pPr>
    </w:p>
    <w:p w14:paraId="3CBE75FE" w14:textId="77777777" w:rsidR="00B773FE" w:rsidRPr="00DE39BA" w:rsidRDefault="00B773FE" w:rsidP="00F535CA">
      <w:pPr>
        <w:widowControl w:val="0"/>
        <w:rPr>
          <w:rFonts w:eastAsia="Calibri"/>
          <w:bCs/>
          <w:szCs w:val="24"/>
          <w:lang w:val="en-IN"/>
        </w:rPr>
        <w:pPrChange w:id="3061" w:author="mananarora1571@gmail.com" w:date="2021-05-30T15:12:00Z">
          <w:pPr/>
        </w:pPrChange>
      </w:pPr>
    </w:p>
    <w:p w14:paraId="5125F9CA" w14:textId="15726A97" w:rsidR="001F12BE" w:rsidRPr="00DE39BA" w:rsidRDefault="001F12BE" w:rsidP="00F535CA">
      <w:pPr>
        <w:widowControl w:val="0"/>
        <w:rPr>
          <w:rFonts w:eastAsia="Calibri"/>
          <w:b/>
          <w:szCs w:val="24"/>
          <w:u w:val="single"/>
          <w:lang w:val="en-IN"/>
        </w:rPr>
        <w:pPrChange w:id="3062" w:author="mananarora1571@gmail.com" w:date="2021-05-30T15:12:00Z">
          <w:pPr/>
        </w:pPrChange>
      </w:pPr>
      <w:r w:rsidRPr="00DE39BA">
        <w:rPr>
          <w:rFonts w:eastAsia="Calibri"/>
          <w:b/>
          <w:szCs w:val="24"/>
          <w:u w:val="single"/>
          <w:lang w:val="en-IN"/>
        </w:rPr>
        <w:lastRenderedPageBreak/>
        <w:t>LIVE_UPDATE.PY</w:t>
      </w:r>
    </w:p>
    <w:p w14:paraId="1484AC13" w14:textId="77777777" w:rsidR="001F12BE" w:rsidRPr="00DE39BA" w:rsidRDefault="001F12BE" w:rsidP="00F535CA">
      <w:pPr>
        <w:widowControl w:val="0"/>
        <w:rPr>
          <w:rFonts w:eastAsia="Calibri"/>
          <w:bCs/>
          <w:szCs w:val="24"/>
          <w:lang w:val="en-IN"/>
        </w:rPr>
        <w:pPrChange w:id="3063" w:author="mananarora1571@gmail.com" w:date="2021-05-30T15:12:00Z">
          <w:pPr/>
        </w:pPrChange>
      </w:pPr>
      <w:r w:rsidRPr="00DE39BA">
        <w:rPr>
          <w:rFonts w:eastAsia="Calibri"/>
          <w:bCs/>
          <w:szCs w:val="24"/>
          <w:lang w:val="en-IN"/>
        </w:rPr>
        <w:t>import psycopg2</w:t>
      </w:r>
    </w:p>
    <w:p w14:paraId="40CA1950" w14:textId="77777777" w:rsidR="001F12BE" w:rsidRPr="00DE39BA" w:rsidRDefault="001F12BE" w:rsidP="00F535CA">
      <w:pPr>
        <w:widowControl w:val="0"/>
        <w:rPr>
          <w:rFonts w:eastAsia="Calibri"/>
          <w:bCs/>
          <w:szCs w:val="24"/>
          <w:lang w:val="en-IN"/>
        </w:rPr>
        <w:pPrChange w:id="3064" w:author="mananarora1571@gmail.com" w:date="2021-05-30T15:12:00Z">
          <w:pPr/>
        </w:pPrChange>
      </w:pPr>
      <w:r w:rsidRPr="00DE39BA">
        <w:rPr>
          <w:rFonts w:eastAsia="Calibri"/>
          <w:bCs/>
          <w:szCs w:val="24"/>
          <w:lang w:val="en-IN"/>
        </w:rPr>
        <w:t>import random</w:t>
      </w:r>
    </w:p>
    <w:p w14:paraId="2439E5AF" w14:textId="77777777" w:rsidR="001F12BE" w:rsidRPr="00DE39BA" w:rsidRDefault="001F12BE" w:rsidP="00F535CA">
      <w:pPr>
        <w:widowControl w:val="0"/>
        <w:rPr>
          <w:rFonts w:eastAsia="Calibri"/>
          <w:bCs/>
          <w:szCs w:val="24"/>
          <w:lang w:val="en-IN"/>
        </w:rPr>
        <w:pPrChange w:id="3065" w:author="mananarora1571@gmail.com" w:date="2021-05-30T15:12:00Z">
          <w:pPr/>
        </w:pPrChange>
      </w:pPr>
      <w:r w:rsidRPr="00DE39BA">
        <w:rPr>
          <w:rFonts w:eastAsia="Calibri"/>
          <w:bCs/>
          <w:szCs w:val="24"/>
          <w:lang w:val="en-IN"/>
        </w:rPr>
        <w:t>import time</w:t>
      </w:r>
    </w:p>
    <w:p w14:paraId="5C2D3953" w14:textId="77777777" w:rsidR="001F12BE" w:rsidRPr="00DE39BA" w:rsidRDefault="001F12BE" w:rsidP="00F535CA">
      <w:pPr>
        <w:widowControl w:val="0"/>
        <w:rPr>
          <w:rFonts w:eastAsia="Calibri"/>
          <w:bCs/>
          <w:szCs w:val="24"/>
          <w:lang w:val="en-IN"/>
        </w:rPr>
        <w:pPrChange w:id="3066" w:author="mananarora1571@gmail.com" w:date="2021-05-30T15:12:00Z">
          <w:pPr/>
        </w:pPrChange>
      </w:pPr>
    </w:p>
    <w:p w14:paraId="4DFCFB52" w14:textId="77777777" w:rsidR="001F12BE" w:rsidRPr="00DE39BA" w:rsidRDefault="001F12BE" w:rsidP="00F535CA">
      <w:pPr>
        <w:widowControl w:val="0"/>
        <w:rPr>
          <w:rFonts w:eastAsia="Calibri"/>
          <w:bCs/>
          <w:szCs w:val="24"/>
          <w:lang w:val="en-IN"/>
        </w:rPr>
        <w:pPrChange w:id="3067" w:author="mananarora1571@gmail.com" w:date="2021-05-30T15:12:00Z">
          <w:pPr/>
        </w:pPrChange>
      </w:pPr>
      <w:r w:rsidRPr="00DE39BA">
        <w:rPr>
          <w:rFonts w:eastAsia="Calibri"/>
          <w:bCs/>
          <w:szCs w:val="24"/>
          <w:lang w:val="en-IN"/>
        </w:rPr>
        <w:t>connection = psycopg2.connect(host="localhost", port=5432,</w:t>
      </w:r>
    </w:p>
    <w:p w14:paraId="7D424E47" w14:textId="77777777" w:rsidR="001F12BE" w:rsidRPr="00DE39BA" w:rsidRDefault="001F12BE" w:rsidP="00F535CA">
      <w:pPr>
        <w:widowControl w:val="0"/>
        <w:rPr>
          <w:rFonts w:eastAsia="Calibri"/>
          <w:bCs/>
          <w:szCs w:val="24"/>
          <w:lang w:val="en-IN"/>
        </w:rPr>
        <w:pPrChange w:id="3068" w:author="mananarora1571@gmail.com" w:date="2021-05-30T15:12:00Z">
          <w:pPr/>
        </w:pPrChange>
      </w:pPr>
      <w:r w:rsidRPr="00DE39BA">
        <w:rPr>
          <w:rFonts w:eastAsia="Calibri"/>
          <w:bCs/>
          <w:szCs w:val="24"/>
          <w:lang w:val="en-IN"/>
        </w:rPr>
        <w:t xml:space="preserve">                            database="post-pandemic-db", user="postgres", password="7878")</w:t>
      </w:r>
    </w:p>
    <w:p w14:paraId="73C203A8" w14:textId="77777777" w:rsidR="001F12BE" w:rsidRPr="00DE39BA" w:rsidRDefault="001F12BE" w:rsidP="00F535CA">
      <w:pPr>
        <w:widowControl w:val="0"/>
        <w:rPr>
          <w:rFonts w:eastAsia="Calibri"/>
          <w:bCs/>
          <w:szCs w:val="24"/>
          <w:lang w:val="en-IN"/>
        </w:rPr>
        <w:pPrChange w:id="3069" w:author="mananarora1571@gmail.com" w:date="2021-05-30T15:12:00Z">
          <w:pPr/>
        </w:pPrChange>
      </w:pPr>
      <w:r w:rsidRPr="00DE39BA">
        <w:rPr>
          <w:rFonts w:eastAsia="Calibri"/>
          <w:bCs/>
          <w:szCs w:val="24"/>
          <w:lang w:val="en-IN"/>
        </w:rPr>
        <w:t xml:space="preserve">cursor = connection.cursor()  </w:t>
      </w:r>
    </w:p>
    <w:p w14:paraId="75134C9F" w14:textId="77777777" w:rsidR="001F12BE" w:rsidRPr="00DE39BA" w:rsidRDefault="001F12BE" w:rsidP="00F535CA">
      <w:pPr>
        <w:widowControl w:val="0"/>
        <w:rPr>
          <w:rFonts w:eastAsia="Calibri"/>
          <w:bCs/>
          <w:szCs w:val="24"/>
          <w:lang w:val="en-IN"/>
        </w:rPr>
        <w:pPrChange w:id="3070" w:author="mananarora1571@gmail.com" w:date="2021-05-30T15:12:00Z">
          <w:pPr/>
        </w:pPrChange>
      </w:pPr>
    </w:p>
    <w:p w14:paraId="006F7510" w14:textId="77777777" w:rsidR="001F12BE" w:rsidRPr="00DE39BA" w:rsidRDefault="001F12BE" w:rsidP="00F535CA">
      <w:pPr>
        <w:widowControl w:val="0"/>
        <w:rPr>
          <w:rFonts w:eastAsia="Calibri"/>
          <w:bCs/>
          <w:szCs w:val="24"/>
          <w:lang w:val="en-IN"/>
        </w:rPr>
        <w:pPrChange w:id="3071" w:author="mananarora1571@gmail.com" w:date="2021-05-30T15:12:00Z">
          <w:pPr/>
        </w:pPrChange>
      </w:pPr>
      <w:r w:rsidRPr="00DE39BA">
        <w:rPr>
          <w:rFonts w:eastAsia="Calibri"/>
          <w:bCs/>
          <w:szCs w:val="24"/>
          <w:lang w:val="en-IN"/>
        </w:rPr>
        <w:t xml:space="preserve">while True:   </w:t>
      </w:r>
    </w:p>
    <w:p w14:paraId="4EEA9FAF" w14:textId="77777777" w:rsidR="001F12BE" w:rsidRPr="00DE39BA" w:rsidRDefault="001F12BE" w:rsidP="00F535CA">
      <w:pPr>
        <w:widowControl w:val="0"/>
        <w:rPr>
          <w:rFonts w:eastAsia="Calibri"/>
          <w:bCs/>
          <w:szCs w:val="24"/>
          <w:lang w:val="en-IN"/>
        </w:rPr>
        <w:pPrChange w:id="3072" w:author="mananarora1571@gmail.com" w:date="2021-05-30T15:12:00Z">
          <w:pPr/>
        </w:pPrChange>
      </w:pPr>
      <w:r w:rsidRPr="00DE39BA">
        <w:rPr>
          <w:rFonts w:eastAsia="Calibri"/>
          <w:bCs/>
          <w:szCs w:val="24"/>
          <w:lang w:val="en-IN"/>
        </w:rPr>
        <w:t xml:space="preserve">    time.sleep(5) </w:t>
      </w:r>
    </w:p>
    <w:p w14:paraId="19FCD13F" w14:textId="77777777" w:rsidR="001F12BE" w:rsidRPr="00DE39BA" w:rsidRDefault="001F12BE" w:rsidP="00F535CA">
      <w:pPr>
        <w:widowControl w:val="0"/>
        <w:rPr>
          <w:rFonts w:eastAsia="Calibri"/>
          <w:bCs/>
          <w:szCs w:val="24"/>
          <w:lang w:val="en-IN"/>
        </w:rPr>
        <w:pPrChange w:id="3073" w:author="mananarora1571@gmail.com" w:date="2021-05-30T15:12:00Z">
          <w:pPr/>
        </w:pPrChange>
      </w:pPr>
      <w:r w:rsidRPr="00DE39BA">
        <w:rPr>
          <w:rFonts w:eastAsia="Calibri"/>
          <w:bCs/>
          <w:szCs w:val="24"/>
          <w:lang w:val="en-IN"/>
        </w:rPr>
        <w:t xml:space="preserve">    sql="Select * from User_Data order by random() limit 100"</w:t>
      </w:r>
    </w:p>
    <w:p w14:paraId="12F42692" w14:textId="77777777" w:rsidR="001F12BE" w:rsidRPr="00DE39BA" w:rsidRDefault="001F12BE" w:rsidP="00F535CA">
      <w:pPr>
        <w:widowControl w:val="0"/>
        <w:rPr>
          <w:rFonts w:eastAsia="Calibri"/>
          <w:bCs/>
          <w:szCs w:val="24"/>
          <w:lang w:val="en-IN"/>
        </w:rPr>
        <w:pPrChange w:id="3074" w:author="mananarora1571@gmail.com" w:date="2021-05-30T15:12:00Z">
          <w:pPr/>
        </w:pPrChange>
      </w:pPr>
      <w:r w:rsidRPr="00DE39BA">
        <w:rPr>
          <w:rFonts w:eastAsia="Calibri"/>
          <w:bCs/>
          <w:szCs w:val="24"/>
          <w:lang w:val="en-IN"/>
        </w:rPr>
        <w:t xml:space="preserve">    cursor.execute(sql)</w:t>
      </w:r>
    </w:p>
    <w:p w14:paraId="3B7869DC" w14:textId="77777777" w:rsidR="001F12BE" w:rsidRPr="00DE39BA" w:rsidRDefault="001F12BE" w:rsidP="00F535CA">
      <w:pPr>
        <w:widowControl w:val="0"/>
        <w:rPr>
          <w:rFonts w:eastAsia="Calibri"/>
          <w:bCs/>
          <w:szCs w:val="24"/>
          <w:lang w:val="en-IN"/>
        </w:rPr>
        <w:pPrChange w:id="3075" w:author="mananarora1571@gmail.com" w:date="2021-05-30T15:12:00Z">
          <w:pPr/>
        </w:pPrChange>
      </w:pPr>
      <w:r w:rsidRPr="00DE39BA">
        <w:rPr>
          <w:rFonts w:eastAsia="Calibri"/>
          <w:bCs/>
          <w:szCs w:val="24"/>
          <w:lang w:val="en-IN"/>
        </w:rPr>
        <w:t xml:space="preserve">    user_records = cursor.fetchall() </w:t>
      </w:r>
    </w:p>
    <w:p w14:paraId="1581E6F4" w14:textId="77777777" w:rsidR="001F12BE" w:rsidRPr="00DE39BA" w:rsidRDefault="001F12BE" w:rsidP="00F535CA">
      <w:pPr>
        <w:widowControl w:val="0"/>
        <w:rPr>
          <w:rFonts w:eastAsia="Calibri"/>
          <w:bCs/>
          <w:szCs w:val="24"/>
          <w:lang w:val="en-IN"/>
        </w:rPr>
        <w:pPrChange w:id="3076" w:author="mananarora1571@gmail.com" w:date="2021-05-30T15:12:00Z">
          <w:pPr/>
        </w:pPrChange>
      </w:pPr>
      <w:r w:rsidRPr="00DE39BA">
        <w:rPr>
          <w:rFonts w:eastAsia="Calibri"/>
          <w:bCs/>
          <w:szCs w:val="24"/>
          <w:lang w:val="en-IN"/>
        </w:rPr>
        <w:t xml:space="preserve">    for i in user_records:</w:t>
      </w:r>
    </w:p>
    <w:p w14:paraId="3385E3CD" w14:textId="77777777" w:rsidR="001F12BE" w:rsidRPr="00DE39BA" w:rsidRDefault="001F12BE" w:rsidP="00F535CA">
      <w:pPr>
        <w:widowControl w:val="0"/>
        <w:rPr>
          <w:rFonts w:eastAsia="Calibri"/>
          <w:bCs/>
          <w:szCs w:val="24"/>
          <w:lang w:val="en-IN"/>
        </w:rPr>
        <w:pPrChange w:id="3077" w:author="mananarora1571@gmail.com" w:date="2021-05-30T15:12:00Z">
          <w:pPr/>
        </w:pPrChange>
      </w:pPr>
      <w:r w:rsidRPr="00DE39BA">
        <w:rPr>
          <w:rFonts w:eastAsia="Calibri"/>
          <w:bCs/>
          <w:szCs w:val="24"/>
          <w:lang w:val="en-IN"/>
        </w:rPr>
        <w:t xml:space="preserve">        random_users=list(i)</w:t>
      </w:r>
    </w:p>
    <w:p w14:paraId="3280FC0D" w14:textId="77777777" w:rsidR="001F12BE" w:rsidRPr="00DE39BA" w:rsidRDefault="001F12BE" w:rsidP="00F535CA">
      <w:pPr>
        <w:widowControl w:val="0"/>
        <w:rPr>
          <w:rFonts w:eastAsia="Calibri"/>
          <w:bCs/>
          <w:szCs w:val="24"/>
          <w:lang w:val="en-IN"/>
        </w:rPr>
        <w:pPrChange w:id="3078" w:author="mananarora1571@gmail.com" w:date="2021-05-30T15:12:00Z">
          <w:pPr/>
        </w:pPrChange>
      </w:pPr>
      <w:r w:rsidRPr="00DE39BA">
        <w:rPr>
          <w:rFonts w:eastAsia="Calibri"/>
          <w:bCs/>
          <w:szCs w:val="24"/>
          <w:lang w:val="en-IN"/>
        </w:rPr>
        <w:t xml:space="preserve">        random_users[5]=round(random.uniform(28.4567,28.8902),4)</w:t>
      </w:r>
    </w:p>
    <w:p w14:paraId="19524AA1" w14:textId="77777777" w:rsidR="001F12BE" w:rsidRPr="00DE39BA" w:rsidRDefault="001F12BE" w:rsidP="00F535CA">
      <w:pPr>
        <w:widowControl w:val="0"/>
        <w:rPr>
          <w:rFonts w:eastAsia="Calibri"/>
          <w:bCs/>
          <w:szCs w:val="24"/>
          <w:lang w:val="en-IN"/>
        </w:rPr>
        <w:pPrChange w:id="3079" w:author="mananarora1571@gmail.com" w:date="2021-05-30T15:12:00Z">
          <w:pPr/>
        </w:pPrChange>
      </w:pPr>
      <w:r w:rsidRPr="00DE39BA">
        <w:rPr>
          <w:rFonts w:eastAsia="Calibri"/>
          <w:bCs/>
          <w:szCs w:val="24"/>
          <w:lang w:val="en-IN"/>
        </w:rPr>
        <w:t xml:space="preserve">        random_users[6]=round(random.uniform(77.0012,77.3456),4)</w:t>
      </w:r>
    </w:p>
    <w:p w14:paraId="0505B60B" w14:textId="77777777" w:rsidR="001F12BE" w:rsidRPr="00DE39BA" w:rsidRDefault="001F12BE" w:rsidP="00F535CA">
      <w:pPr>
        <w:widowControl w:val="0"/>
        <w:rPr>
          <w:rFonts w:eastAsia="Calibri"/>
          <w:bCs/>
          <w:szCs w:val="24"/>
          <w:lang w:val="en-IN"/>
        </w:rPr>
        <w:pPrChange w:id="3080" w:author="mananarora1571@gmail.com" w:date="2021-05-30T15:12:00Z">
          <w:pPr/>
        </w:pPrChange>
      </w:pPr>
      <w:r w:rsidRPr="00DE39BA">
        <w:rPr>
          <w:rFonts w:eastAsia="Calibri"/>
          <w:bCs/>
          <w:szCs w:val="24"/>
          <w:lang w:val="en-IN"/>
        </w:rPr>
        <w:t xml:space="preserve">        cursor.execute("UPDATE User_Data set lat = %s,long=%s where id = %s", (random_users[5],random_users[6],random_users[0]))</w:t>
      </w:r>
    </w:p>
    <w:p w14:paraId="47257646" w14:textId="77777777" w:rsidR="001F12BE" w:rsidRPr="00DE39BA" w:rsidRDefault="001F12BE" w:rsidP="00F535CA">
      <w:pPr>
        <w:widowControl w:val="0"/>
        <w:rPr>
          <w:rFonts w:eastAsia="Calibri"/>
          <w:bCs/>
          <w:szCs w:val="24"/>
          <w:lang w:val="en-IN"/>
        </w:rPr>
        <w:pPrChange w:id="3081" w:author="mananarora1571@gmail.com" w:date="2021-05-30T15:12:00Z">
          <w:pPr/>
        </w:pPrChange>
      </w:pPr>
      <w:r w:rsidRPr="00DE39BA">
        <w:rPr>
          <w:rFonts w:eastAsia="Calibri"/>
          <w:bCs/>
          <w:szCs w:val="24"/>
          <w:lang w:val="en-IN"/>
        </w:rPr>
        <w:t xml:space="preserve">    connection.commit()   </w:t>
      </w:r>
    </w:p>
    <w:p w14:paraId="033730B4" w14:textId="77777777" w:rsidR="001F12BE" w:rsidRPr="00DE39BA" w:rsidRDefault="001F12BE" w:rsidP="00F535CA">
      <w:pPr>
        <w:widowControl w:val="0"/>
        <w:rPr>
          <w:rFonts w:eastAsia="Calibri"/>
          <w:bCs/>
          <w:szCs w:val="24"/>
          <w:lang w:val="en-IN"/>
        </w:rPr>
        <w:pPrChange w:id="3082" w:author="mananarora1571@gmail.com" w:date="2021-05-30T15:12:00Z">
          <w:pPr/>
        </w:pPrChange>
      </w:pPr>
      <w:r w:rsidRPr="00DE39BA">
        <w:rPr>
          <w:rFonts w:eastAsia="Calibri"/>
          <w:bCs/>
          <w:szCs w:val="24"/>
          <w:lang w:val="en-IN"/>
        </w:rPr>
        <w:t xml:space="preserve">       </w:t>
      </w:r>
    </w:p>
    <w:p w14:paraId="775411A0" w14:textId="77777777" w:rsidR="001F12BE" w:rsidRPr="00DE39BA" w:rsidRDefault="001F12BE" w:rsidP="00F535CA">
      <w:pPr>
        <w:widowControl w:val="0"/>
        <w:rPr>
          <w:rFonts w:eastAsia="Calibri"/>
          <w:bCs/>
          <w:szCs w:val="24"/>
          <w:lang w:val="en-IN"/>
        </w:rPr>
        <w:pPrChange w:id="3083" w:author="mananarora1571@gmail.com" w:date="2021-05-30T15:12:00Z">
          <w:pPr/>
        </w:pPrChange>
      </w:pPr>
      <w:r w:rsidRPr="00DE39BA">
        <w:rPr>
          <w:rFonts w:eastAsia="Calibri"/>
          <w:bCs/>
          <w:szCs w:val="24"/>
          <w:lang w:val="en-IN"/>
        </w:rPr>
        <w:t>cursor.close()</w:t>
      </w:r>
    </w:p>
    <w:p w14:paraId="6815FCD8" w14:textId="4249E76E" w:rsidR="001F12BE" w:rsidRPr="00DE39BA" w:rsidRDefault="001F12BE" w:rsidP="00F535CA">
      <w:pPr>
        <w:widowControl w:val="0"/>
        <w:rPr>
          <w:rFonts w:eastAsia="Calibri"/>
          <w:bCs/>
          <w:szCs w:val="24"/>
          <w:lang w:val="en-IN"/>
        </w:rPr>
        <w:pPrChange w:id="3084" w:author="mananarora1571@gmail.com" w:date="2021-05-30T15:12:00Z">
          <w:pPr/>
        </w:pPrChange>
      </w:pPr>
      <w:r w:rsidRPr="00DE39BA">
        <w:rPr>
          <w:rFonts w:eastAsia="Calibri"/>
          <w:bCs/>
          <w:szCs w:val="24"/>
          <w:lang w:val="en-IN"/>
        </w:rPr>
        <w:t xml:space="preserve">connection.close()                         </w:t>
      </w:r>
    </w:p>
    <w:p w14:paraId="28404C7E" w14:textId="45C335F8" w:rsidR="00886AC8" w:rsidRPr="00DE39BA" w:rsidRDefault="00886AC8" w:rsidP="00F535CA">
      <w:pPr>
        <w:widowControl w:val="0"/>
        <w:rPr>
          <w:rFonts w:eastAsia="Calibri"/>
          <w:bCs/>
          <w:szCs w:val="24"/>
          <w:lang w:val="en-IN"/>
        </w:rPr>
        <w:pPrChange w:id="3085" w:author="mananarora1571@gmail.com" w:date="2021-05-30T15:12:00Z">
          <w:pPr/>
        </w:pPrChange>
      </w:pPr>
    </w:p>
    <w:p w14:paraId="6CFA4DC6" w14:textId="26350868" w:rsidR="00886AC8" w:rsidRDefault="00886AC8" w:rsidP="00F535CA">
      <w:pPr>
        <w:widowControl w:val="0"/>
        <w:rPr>
          <w:ins w:id="3086" w:author="mananarora1571@gmail.com" w:date="2021-05-30T14:17:00Z"/>
          <w:rFonts w:eastAsia="Calibri"/>
          <w:bCs/>
          <w:szCs w:val="24"/>
          <w:lang w:val="en-IN"/>
        </w:rPr>
        <w:pPrChange w:id="3087" w:author="mananarora1571@gmail.com" w:date="2021-05-30T15:12:00Z">
          <w:pPr/>
        </w:pPrChange>
      </w:pPr>
    </w:p>
    <w:p w14:paraId="5B9050F3" w14:textId="7EBEBCD3" w:rsidR="000A1EDB" w:rsidRDefault="000A1EDB" w:rsidP="00F535CA">
      <w:pPr>
        <w:widowControl w:val="0"/>
        <w:rPr>
          <w:ins w:id="3088" w:author="mananarora1571@gmail.com" w:date="2021-05-30T14:17:00Z"/>
          <w:rFonts w:eastAsia="Calibri"/>
          <w:bCs/>
          <w:szCs w:val="24"/>
          <w:lang w:val="en-IN"/>
        </w:rPr>
        <w:pPrChange w:id="3089" w:author="mananarora1571@gmail.com" w:date="2021-05-30T15:12:00Z">
          <w:pPr/>
        </w:pPrChange>
      </w:pPr>
    </w:p>
    <w:p w14:paraId="765ED952" w14:textId="77777777" w:rsidR="000A1EDB" w:rsidRPr="00DE39BA" w:rsidRDefault="000A1EDB" w:rsidP="00F535CA">
      <w:pPr>
        <w:widowControl w:val="0"/>
        <w:rPr>
          <w:rFonts w:eastAsia="Calibri"/>
          <w:bCs/>
          <w:szCs w:val="24"/>
          <w:lang w:val="en-IN"/>
        </w:rPr>
        <w:pPrChange w:id="3090" w:author="mananarora1571@gmail.com" w:date="2021-05-30T15:12:00Z">
          <w:pPr/>
        </w:pPrChange>
      </w:pPr>
    </w:p>
    <w:p w14:paraId="607DDE63" w14:textId="06F67F50" w:rsidR="005F176A" w:rsidRPr="00DE39BA" w:rsidRDefault="00886AC8" w:rsidP="00F535CA">
      <w:pPr>
        <w:widowControl w:val="0"/>
        <w:tabs>
          <w:tab w:val="left" w:pos="5531"/>
        </w:tabs>
        <w:rPr>
          <w:rFonts w:eastAsia="Calibri"/>
          <w:b/>
          <w:szCs w:val="24"/>
          <w:lang w:val="en-IN"/>
        </w:rPr>
        <w:pPrChange w:id="3091" w:author="mananarora1571@gmail.com" w:date="2021-05-30T15:12:00Z">
          <w:pPr>
            <w:tabs>
              <w:tab w:val="left" w:pos="5531"/>
            </w:tabs>
          </w:pPr>
        </w:pPrChange>
      </w:pPr>
      <w:r w:rsidRPr="00DE39BA">
        <w:rPr>
          <w:rFonts w:eastAsia="Calibri"/>
          <w:b/>
          <w:szCs w:val="24"/>
          <w:lang w:val="en-IN"/>
        </w:rPr>
        <w:lastRenderedPageBreak/>
        <w:t>7.</w:t>
      </w:r>
      <w:r w:rsidR="00025102" w:rsidRPr="00DE39BA">
        <w:rPr>
          <w:rFonts w:eastAsia="Calibri"/>
          <w:b/>
          <w:szCs w:val="24"/>
          <w:lang w:val="en-IN"/>
        </w:rPr>
        <w:t>5</w:t>
      </w:r>
      <w:r w:rsidRPr="00DE39BA">
        <w:rPr>
          <w:rFonts w:eastAsia="Calibri"/>
          <w:b/>
          <w:szCs w:val="24"/>
          <w:lang w:val="en-IN"/>
        </w:rPr>
        <w:t xml:space="preserve"> </w:t>
      </w:r>
      <w:r w:rsidR="00025102" w:rsidRPr="00DE39BA">
        <w:rPr>
          <w:rFonts w:eastAsia="Calibri"/>
          <w:b/>
          <w:szCs w:val="24"/>
          <w:lang w:val="en-IN"/>
        </w:rPr>
        <w:t>Project User Interface</w:t>
      </w:r>
    </w:p>
    <w:p w14:paraId="62859F97" w14:textId="77777777" w:rsidR="007B55F4" w:rsidRPr="00DE39BA" w:rsidRDefault="007B55F4" w:rsidP="00F535CA">
      <w:pPr>
        <w:widowControl w:val="0"/>
        <w:tabs>
          <w:tab w:val="left" w:pos="5531"/>
        </w:tabs>
        <w:rPr>
          <w:rFonts w:eastAsia="Calibri"/>
          <w:b/>
          <w:szCs w:val="24"/>
          <w:lang w:val="en-IN"/>
        </w:rPr>
        <w:pPrChange w:id="3092" w:author="mananarora1571@gmail.com" w:date="2021-05-30T15:12:00Z">
          <w:pPr>
            <w:tabs>
              <w:tab w:val="left" w:pos="5531"/>
            </w:tabs>
          </w:pPr>
        </w:pPrChange>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657"/>
        <w:gridCol w:w="4657"/>
      </w:tblGrid>
      <w:tr w:rsidR="003E073A" w:rsidRPr="00DE39BA" w14:paraId="3B5CE752" w14:textId="77777777" w:rsidTr="005F1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CB7307" w14:textId="5CEAD0A6" w:rsidR="005F176A" w:rsidRPr="00DE39BA" w:rsidRDefault="003E073A" w:rsidP="00F535CA">
            <w:pPr>
              <w:widowControl w:val="0"/>
              <w:tabs>
                <w:tab w:val="left" w:pos="5531"/>
              </w:tabs>
              <w:jc w:val="center"/>
              <w:rPr>
                <w:rFonts w:eastAsia="Calibri"/>
                <w:b/>
                <w:szCs w:val="24"/>
                <w:lang w:val="en-IN"/>
              </w:rPr>
              <w:pPrChange w:id="3093" w:author="mananarora1571@gmail.com" w:date="2021-05-30T15:12:00Z">
                <w:pPr>
                  <w:tabs>
                    <w:tab w:val="left" w:pos="5531"/>
                  </w:tabs>
                  <w:jc w:val="center"/>
                </w:pPr>
              </w:pPrChange>
            </w:pPr>
            <w:r w:rsidRPr="00DE39BA">
              <w:rPr>
                <w:rFonts w:eastAsia="Calibri"/>
                <w:b/>
                <w:noProof/>
                <w:szCs w:val="24"/>
                <w:lang w:val="en-IN" w:eastAsia="en-IN"/>
              </w:rPr>
              <w:drawing>
                <wp:inline distT="0" distB="0" distL="0" distR="0" wp14:anchorId="3753465C" wp14:editId="19B4BE0D">
                  <wp:extent cx="2040017" cy="3200400"/>
                  <wp:effectExtent l="0" t="0" r="0" b="0"/>
                  <wp:docPr id="5" name="Picture 4">
                    <a:extLst xmlns:a="http://schemas.openxmlformats.org/drawingml/2006/main">
                      <a:ext uri="{FF2B5EF4-FFF2-40B4-BE49-F238E27FC236}">
                        <a16:creationId xmlns:a16="http://schemas.microsoft.com/office/drawing/2014/main" id="{F9C02E63-535D-4C61-89E4-C30DACBCB77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C02E63-535D-4C61-89E4-C30DACBCB77F}"/>
                              </a:ext>
                            </a:extLst>
                          </pic:cNvPr>
                          <pic:cNvPicPr/>
                        </pic:nvPicPr>
                        <pic:blipFill>
                          <a:blip r:embed="rId31"/>
                          <a:stretch>
                            <a:fillRect/>
                          </a:stretch>
                        </pic:blipFill>
                        <pic:spPr>
                          <a:xfrm>
                            <a:off x="0" y="0"/>
                            <a:ext cx="2043845" cy="3206405"/>
                          </a:xfrm>
                          <a:prstGeom prst="rect">
                            <a:avLst/>
                          </a:prstGeom>
                        </pic:spPr>
                      </pic:pic>
                    </a:graphicData>
                  </a:graphic>
                </wp:inline>
              </w:drawing>
            </w:r>
          </w:p>
        </w:tc>
        <w:tc>
          <w:tcPr>
            <w:tcW w:w="4675" w:type="dxa"/>
          </w:tcPr>
          <w:p w14:paraId="1B08CAE8" w14:textId="13143046" w:rsidR="005F176A" w:rsidRPr="00DE39BA" w:rsidRDefault="003E073A" w:rsidP="00F535CA">
            <w:pPr>
              <w:widowControl w:val="0"/>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Change w:id="3094" w:author="mananarora1571@gmail.com" w:date="2021-05-30T15:12:00Z">
                <w:pPr>
                  <w:tabs>
                    <w:tab w:val="left" w:pos="5531"/>
                  </w:tabs>
                  <w:jc w:val="center"/>
                  <w:cnfStyle w:val="100000000000" w:firstRow="1" w:lastRow="0" w:firstColumn="0"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088CB703" wp14:editId="0E4F273F">
                  <wp:extent cx="1956165" cy="3172691"/>
                  <wp:effectExtent l="0" t="0" r="6350" b="8890"/>
                  <wp:docPr id="4" name="Picture 3">
                    <a:extLst xmlns:a="http://schemas.openxmlformats.org/drawingml/2006/main">
                      <a:ext uri="{FF2B5EF4-FFF2-40B4-BE49-F238E27FC236}">
                        <a16:creationId xmlns:a16="http://schemas.microsoft.com/office/drawing/2014/main" id="{3767B5A2-6DD7-4A9F-85C1-36CF53B8F2B9}"/>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67B5A2-6DD7-4A9F-85C1-36CF53B8F2B9}"/>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4758" cy="3186627"/>
                          </a:xfrm>
                          <a:prstGeom prst="rect">
                            <a:avLst/>
                          </a:prstGeom>
                        </pic:spPr>
                      </pic:pic>
                    </a:graphicData>
                  </a:graphic>
                </wp:inline>
              </w:drawing>
            </w:r>
          </w:p>
        </w:tc>
      </w:tr>
      <w:tr w:rsidR="003E073A" w:rsidRPr="00DE39BA" w14:paraId="70F7C13D"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762301BD" w14:textId="3DE5757B" w:rsidR="005F176A" w:rsidRPr="00DE39BA" w:rsidRDefault="00C27AB6" w:rsidP="00F535CA">
            <w:pPr>
              <w:pStyle w:val="Caption"/>
              <w:widowControl w:val="0"/>
              <w:jc w:val="center"/>
              <w:rPr>
                <w:rFonts w:eastAsia="Calibri"/>
                <w:b/>
                <w:szCs w:val="24"/>
                <w:lang w:val="en-IN"/>
              </w:rPr>
              <w:pPrChange w:id="3095" w:author="mananarora1571@gmail.com" w:date="2021-05-30T15:12:00Z">
                <w:pPr>
                  <w:pStyle w:val="Caption"/>
                  <w:jc w:val="center"/>
                </w:pPr>
              </w:pPrChange>
            </w:pPr>
            <w:r w:rsidRPr="0056445B">
              <w:rPr>
                <w:b/>
                <w:i w:val="0"/>
                <w:color w:val="auto"/>
                <w:sz w:val="24"/>
                <w:szCs w:val="24"/>
              </w:rPr>
              <w:t>Fig</w:t>
            </w:r>
            <w:r>
              <w:rPr>
                <w:b/>
                <w:i w:val="0"/>
                <w:color w:val="auto"/>
                <w:sz w:val="24"/>
                <w:szCs w:val="24"/>
              </w:rPr>
              <w:t xml:space="preserve"> 7.1</w:t>
            </w:r>
            <w:ins w:id="3096" w:author="abhay mendiratta" w:date="2021-05-21T21:48:00Z">
              <w:r w:rsidR="009B464D">
                <w:rPr>
                  <w:b/>
                  <w:i w:val="0"/>
                  <w:color w:val="auto"/>
                  <w:sz w:val="24"/>
                  <w:szCs w:val="24"/>
                </w:rPr>
                <w:t>6</w:t>
              </w:r>
            </w:ins>
            <w:ins w:id="3097" w:author="Pranav Taneja" w:date="2021-05-18T23:38:00Z">
              <w:del w:id="3098" w:author="abhay mendiratta" w:date="2021-05-21T21:48:00Z">
                <w:r w:rsidR="005F6557" w:rsidDel="004D55D9">
                  <w:rPr>
                    <w:b/>
                    <w:i w:val="0"/>
                    <w:color w:val="auto"/>
                    <w:sz w:val="24"/>
                    <w:szCs w:val="24"/>
                  </w:rPr>
                  <w:delText>5</w:delText>
                </w:r>
              </w:del>
            </w:ins>
            <w:del w:id="3099" w:author="Pranav Taneja" w:date="2021-05-18T23:38:00Z">
              <w:r w:rsidR="00706C01" w:rsidDel="005F6557">
                <w:rPr>
                  <w:b/>
                  <w:i w:val="0"/>
                  <w:color w:val="auto"/>
                  <w:sz w:val="24"/>
                  <w:szCs w:val="24"/>
                </w:rPr>
                <w:delText>3</w:delText>
              </w:r>
            </w:del>
            <w:r w:rsidRPr="0056445B">
              <w:rPr>
                <w:b/>
                <w:i w:val="0"/>
                <w:color w:val="auto"/>
                <w:sz w:val="24"/>
                <w:szCs w:val="24"/>
              </w:rPr>
              <w:t xml:space="preserve">: </w:t>
            </w:r>
            <w:r w:rsidRPr="00C27AB6">
              <w:rPr>
                <w:b/>
                <w:i w:val="0"/>
                <w:color w:val="auto"/>
                <w:sz w:val="24"/>
                <w:szCs w:val="24"/>
              </w:rPr>
              <w:t>Login View</w:t>
            </w:r>
          </w:p>
        </w:tc>
        <w:tc>
          <w:tcPr>
            <w:tcW w:w="4675" w:type="dxa"/>
            <w:shd w:val="clear" w:color="auto" w:fill="D6E3BC" w:themeFill="accent3" w:themeFillTint="66"/>
          </w:tcPr>
          <w:p w14:paraId="38069E68" w14:textId="1DCBCDF1" w:rsidR="005F176A" w:rsidRPr="00DE39BA" w:rsidRDefault="00C27AB6"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Change w:id="3100"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r w:rsidRPr="0056445B">
              <w:rPr>
                <w:b/>
                <w:szCs w:val="24"/>
              </w:rPr>
              <w:t>Fig</w:t>
            </w:r>
            <w:r>
              <w:rPr>
                <w:b/>
                <w:szCs w:val="24"/>
              </w:rPr>
              <w:t xml:space="preserve"> 7.1</w:t>
            </w:r>
            <w:ins w:id="3101" w:author="abhay mendiratta" w:date="2021-05-21T21:48:00Z">
              <w:r w:rsidR="009B464D">
                <w:rPr>
                  <w:b/>
                  <w:szCs w:val="24"/>
                </w:rPr>
                <w:t>7</w:t>
              </w:r>
            </w:ins>
            <w:ins w:id="3102" w:author="Pranav Taneja" w:date="2021-05-18T23:39:00Z">
              <w:del w:id="3103" w:author="abhay mendiratta" w:date="2021-05-21T21:48:00Z">
                <w:r w:rsidR="005F6557" w:rsidDel="009B464D">
                  <w:rPr>
                    <w:b/>
                    <w:szCs w:val="24"/>
                  </w:rPr>
                  <w:delText>6</w:delText>
                </w:r>
              </w:del>
            </w:ins>
            <w:del w:id="3104"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Signup View</w:t>
            </w:r>
          </w:p>
        </w:tc>
      </w:tr>
      <w:tr w:rsidR="003E073A" w:rsidRPr="00DE39BA" w14:paraId="2EE6285F" w14:textId="77777777" w:rsidTr="005F176A">
        <w:tc>
          <w:tcPr>
            <w:cnfStyle w:val="001000000000" w:firstRow="0" w:lastRow="0" w:firstColumn="1" w:lastColumn="0" w:oddVBand="0" w:evenVBand="0" w:oddHBand="0" w:evenHBand="0" w:firstRowFirstColumn="0" w:firstRowLastColumn="0" w:lastRowFirstColumn="0" w:lastRowLastColumn="0"/>
            <w:tcW w:w="4675" w:type="dxa"/>
          </w:tcPr>
          <w:p w14:paraId="6BBD299C" w14:textId="1A35F847" w:rsidR="005F176A" w:rsidRPr="00DE39BA" w:rsidRDefault="003E073A" w:rsidP="00F535CA">
            <w:pPr>
              <w:widowControl w:val="0"/>
              <w:tabs>
                <w:tab w:val="left" w:pos="5531"/>
              </w:tabs>
              <w:jc w:val="center"/>
              <w:rPr>
                <w:rFonts w:eastAsia="Calibri"/>
                <w:b/>
                <w:szCs w:val="24"/>
                <w:lang w:val="en-IN"/>
              </w:rPr>
              <w:pPrChange w:id="3105" w:author="mananarora1571@gmail.com" w:date="2021-05-30T15:12:00Z">
                <w:pPr>
                  <w:tabs>
                    <w:tab w:val="left" w:pos="5531"/>
                  </w:tabs>
                  <w:jc w:val="center"/>
                </w:pPr>
              </w:pPrChange>
            </w:pPr>
            <w:r w:rsidRPr="00DE39BA">
              <w:rPr>
                <w:rFonts w:eastAsia="Calibri"/>
                <w:b/>
                <w:noProof/>
                <w:szCs w:val="24"/>
                <w:lang w:val="en-IN" w:eastAsia="en-IN"/>
              </w:rPr>
              <w:drawing>
                <wp:inline distT="0" distB="0" distL="0" distR="0" wp14:anchorId="238288F9" wp14:editId="4A3D2343">
                  <wp:extent cx="1925782" cy="3201107"/>
                  <wp:effectExtent l="0" t="0" r="0" b="0"/>
                  <wp:docPr id="25"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29573" cy="3207408"/>
                          </a:xfrm>
                          <a:prstGeom prst="rect">
                            <a:avLst/>
                          </a:prstGeom>
                        </pic:spPr>
                      </pic:pic>
                    </a:graphicData>
                  </a:graphic>
                </wp:inline>
              </w:drawing>
            </w:r>
          </w:p>
        </w:tc>
        <w:tc>
          <w:tcPr>
            <w:tcW w:w="4675" w:type="dxa"/>
          </w:tcPr>
          <w:p w14:paraId="52F2279A" w14:textId="4F441DBB" w:rsidR="005F176A" w:rsidRPr="00DE39BA" w:rsidRDefault="003E073A"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Change w:id="3106"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03356960" wp14:editId="09E0B67A">
                  <wp:extent cx="2048848" cy="3214255"/>
                  <wp:effectExtent l="0" t="0" r="8890" b="5715"/>
                  <wp:docPr id="26" name="Picture 6">
                    <a:extLst xmlns:a="http://schemas.openxmlformats.org/drawingml/2006/main">
                      <a:ext uri="{FF2B5EF4-FFF2-40B4-BE49-F238E27FC236}">
                        <a16:creationId xmlns:a16="http://schemas.microsoft.com/office/drawing/2014/main" id="{BCD68F53-54AF-4B81-86DF-2726091D28B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D68F53-54AF-4B81-86DF-2726091D28B4}"/>
                              </a:ext>
                            </a:extLst>
                          </pic:cNvPr>
                          <pic:cNvPicPr/>
                        </pic:nvPicPr>
                        <pic:blipFill>
                          <a:blip r:embed="rId34"/>
                          <a:stretch>
                            <a:fillRect/>
                          </a:stretch>
                        </pic:blipFill>
                        <pic:spPr>
                          <a:xfrm>
                            <a:off x="0" y="0"/>
                            <a:ext cx="2057529" cy="3227875"/>
                          </a:xfrm>
                          <a:prstGeom prst="rect">
                            <a:avLst/>
                          </a:prstGeom>
                        </pic:spPr>
                      </pic:pic>
                    </a:graphicData>
                  </a:graphic>
                </wp:inline>
              </w:drawing>
            </w:r>
          </w:p>
        </w:tc>
      </w:tr>
      <w:tr w:rsidR="003E073A" w:rsidRPr="00DE39BA" w14:paraId="0BB4E9B4" w14:textId="77777777" w:rsidTr="005F1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D6E3BC" w:themeFill="accent3" w:themeFillTint="66"/>
          </w:tcPr>
          <w:p w14:paraId="4EA78DCB" w14:textId="5373856D" w:rsidR="005F176A" w:rsidRPr="00DE39BA" w:rsidRDefault="00C27AB6" w:rsidP="00F535CA">
            <w:pPr>
              <w:widowControl w:val="0"/>
              <w:tabs>
                <w:tab w:val="left" w:pos="5531"/>
              </w:tabs>
              <w:jc w:val="center"/>
              <w:rPr>
                <w:rFonts w:eastAsia="Calibri"/>
                <w:b/>
                <w:szCs w:val="24"/>
                <w:lang w:val="en-IN"/>
              </w:rPr>
              <w:pPrChange w:id="3107" w:author="mananarora1571@gmail.com" w:date="2021-05-30T15:12:00Z">
                <w:pPr>
                  <w:tabs>
                    <w:tab w:val="left" w:pos="5531"/>
                  </w:tabs>
                  <w:jc w:val="center"/>
                </w:pPr>
              </w:pPrChange>
            </w:pPr>
            <w:r w:rsidRPr="0056445B">
              <w:rPr>
                <w:b/>
                <w:szCs w:val="24"/>
              </w:rPr>
              <w:t>Fig</w:t>
            </w:r>
            <w:r>
              <w:rPr>
                <w:b/>
                <w:szCs w:val="24"/>
              </w:rPr>
              <w:t xml:space="preserve"> 7.1</w:t>
            </w:r>
            <w:ins w:id="3108" w:author="abhay mendiratta" w:date="2021-05-21T21:48:00Z">
              <w:r w:rsidR="009B464D">
                <w:rPr>
                  <w:b/>
                  <w:szCs w:val="24"/>
                </w:rPr>
                <w:t>8</w:t>
              </w:r>
            </w:ins>
            <w:ins w:id="3109" w:author="Pranav Taneja" w:date="2021-05-18T23:39:00Z">
              <w:del w:id="3110" w:author="abhay mendiratta" w:date="2021-05-21T21:48:00Z">
                <w:r w:rsidR="005F6557" w:rsidDel="009B464D">
                  <w:rPr>
                    <w:b/>
                    <w:szCs w:val="24"/>
                  </w:rPr>
                  <w:delText>7</w:delText>
                </w:r>
              </w:del>
            </w:ins>
            <w:del w:id="3111"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Error Detection on Fields</w:t>
            </w:r>
          </w:p>
        </w:tc>
        <w:tc>
          <w:tcPr>
            <w:tcW w:w="4675" w:type="dxa"/>
            <w:shd w:val="clear" w:color="auto" w:fill="D6E3BC" w:themeFill="accent3" w:themeFillTint="66"/>
          </w:tcPr>
          <w:p w14:paraId="0CF770F4" w14:textId="29612FFA" w:rsidR="005F176A" w:rsidRPr="00DE39BA" w:rsidRDefault="00C27AB6"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Change w:id="3112"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r w:rsidRPr="0056445B">
              <w:rPr>
                <w:b/>
                <w:szCs w:val="24"/>
              </w:rPr>
              <w:t>Fig</w:t>
            </w:r>
            <w:r>
              <w:rPr>
                <w:b/>
                <w:szCs w:val="24"/>
              </w:rPr>
              <w:t xml:space="preserve"> 7.1</w:t>
            </w:r>
            <w:ins w:id="3113" w:author="abhay mendiratta" w:date="2021-05-21T21:49:00Z">
              <w:r w:rsidR="009B464D">
                <w:rPr>
                  <w:b/>
                  <w:szCs w:val="24"/>
                </w:rPr>
                <w:t>9</w:t>
              </w:r>
            </w:ins>
            <w:ins w:id="3114" w:author="Pranav Taneja" w:date="2021-05-18T23:39:00Z">
              <w:del w:id="3115" w:author="abhay mendiratta" w:date="2021-05-21T21:49:00Z">
                <w:r w:rsidR="005F6557" w:rsidDel="009B464D">
                  <w:rPr>
                    <w:b/>
                    <w:szCs w:val="24"/>
                  </w:rPr>
                  <w:delText>8</w:delText>
                </w:r>
              </w:del>
            </w:ins>
            <w:del w:id="3116" w:author="Pranav Taneja" w:date="2021-05-18T23:39:00Z">
              <w:r w:rsidR="00706C01" w:rsidDel="005F6557">
                <w:rPr>
                  <w:b/>
                  <w:szCs w:val="24"/>
                </w:rPr>
                <w:delText>6</w:delText>
              </w:r>
            </w:del>
            <w:r w:rsidRPr="0056445B">
              <w:rPr>
                <w:b/>
                <w:szCs w:val="24"/>
              </w:rPr>
              <w:t>:</w:t>
            </w:r>
            <w:r w:rsidRPr="00DE39BA">
              <w:rPr>
                <w:rFonts w:eastAsia="Calibri"/>
                <w:b/>
                <w:szCs w:val="24"/>
                <w:lang w:val="en-IN"/>
              </w:rPr>
              <w:t xml:space="preserve"> </w:t>
            </w:r>
            <w:r w:rsidR="003E073A" w:rsidRPr="00DE39BA">
              <w:rPr>
                <w:rFonts w:eastAsia="Calibri"/>
                <w:b/>
                <w:szCs w:val="24"/>
                <w:lang w:val="en-IN"/>
              </w:rPr>
              <w:t>Final Signup View</w:t>
            </w:r>
          </w:p>
        </w:tc>
      </w:tr>
    </w:tbl>
    <w:p w14:paraId="3603EA30" w14:textId="77777777" w:rsidR="007B55F4" w:rsidRPr="00DE39BA" w:rsidRDefault="007B55F4" w:rsidP="00F535CA">
      <w:pPr>
        <w:widowControl w:val="0"/>
        <w:rPr>
          <w:noProof/>
        </w:rPr>
        <w:pPrChange w:id="3117" w:author="mananarora1571@gmail.com" w:date="2021-05-30T15:12:00Z">
          <w:pPr/>
        </w:pPrChange>
      </w:pPr>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Change w:id="3118" w:author="abhay mendiratta" w:date="2021-05-21T22:37:00Z">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PrChange>
      </w:tblPr>
      <w:tblGrid>
        <w:gridCol w:w="4513"/>
        <w:gridCol w:w="4779"/>
        <w:tblGridChange w:id="3119">
          <w:tblGrid>
            <w:gridCol w:w="4513"/>
            <w:gridCol w:w="144"/>
            <w:gridCol w:w="4635"/>
            <w:gridCol w:w="22"/>
          </w:tblGrid>
        </w:tblGridChange>
      </w:tblGrid>
      <w:tr w:rsidR="0003203F" w:rsidRPr="00DE39BA" w14:paraId="7ACC05FD" w14:textId="77777777" w:rsidTr="006F31FE">
        <w:trPr>
          <w:cnfStyle w:val="100000000000" w:firstRow="1" w:lastRow="0" w:firstColumn="0" w:lastColumn="0" w:oddVBand="0" w:evenVBand="0" w:oddHBand="0" w:evenHBand="0" w:firstRowFirstColumn="0" w:firstRowLastColumn="0" w:lastRowFirstColumn="0" w:lastRowLastColumn="0"/>
          <w:trHeight w:val="5098"/>
        </w:trPr>
        <w:tc>
          <w:tcPr>
            <w:cnfStyle w:val="001000000000" w:firstRow="0" w:lastRow="0" w:firstColumn="1" w:lastColumn="0" w:oddVBand="0" w:evenVBand="0" w:oddHBand="0" w:evenHBand="0" w:firstRowFirstColumn="0" w:firstRowLastColumn="0" w:lastRowFirstColumn="0" w:lastRowLastColumn="0"/>
            <w:tcW w:w="4513" w:type="dxa"/>
            <w:tcPrChange w:id="3120" w:author="abhay mendiratta" w:date="2021-05-21T22:37:00Z">
              <w:tcPr>
                <w:tcW w:w="4657" w:type="dxa"/>
                <w:gridSpan w:val="2"/>
              </w:tcPr>
            </w:tcPrChange>
          </w:tcPr>
          <w:p w14:paraId="1DE487D3" w14:textId="208BE88E" w:rsidR="0003203F" w:rsidRPr="00DE39BA" w:rsidRDefault="0003203F" w:rsidP="00F535CA">
            <w:pPr>
              <w:widowControl w:val="0"/>
              <w:tabs>
                <w:tab w:val="left" w:pos="5531"/>
              </w:tabs>
              <w:jc w:val="center"/>
              <w:cnfStyle w:val="101000000000" w:firstRow="1" w:lastRow="0" w:firstColumn="1" w:lastColumn="0" w:oddVBand="0" w:evenVBand="0" w:oddHBand="0" w:evenHBand="0" w:firstRowFirstColumn="0" w:firstRowLastColumn="0" w:lastRowFirstColumn="0" w:lastRowLastColumn="0"/>
              <w:rPr>
                <w:rFonts w:eastAsia="Calibri"/>
                <w:b/>
                <w:szCs w:val="24"/>
                <w:lang w:val="en-IN"/>
              </w:rPr>
              <w:pPrChange w:id="3121" w:author="mananarora1571@gmail.com" w:date="2021-05-30T15:12:00Z">
                <w:pPr>
                  <w:tabs>
                    <w:tab w:val="left" w:pos="5531"/>
                  </w:tabs>
                  <w:jc w:val="center"/>
                  <w:cnfStyle w:val="101000000000" w:firstRow="1" w:lastRow="0" w:firstColumn="1"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32654B61" wp14:editId="7E9CF823">
                  <wp:extent cx="1734671" cy="2891118"/>
                  <wp:effectExtent l="0" t="0" r="0" b="5080"/>
                  <wp:docPr id="44" name="Picture 2">
                    <a:extLst xmlns:a="http://schemas.openxmlformats.org/drawingml/2006/main">
                      <a:ext uri="{FF2B5EF4-FFF2-40B4-BE49-F238E27FC236}">
                        <a16:creationId xmlns:a16="http://schemas.microsoft.com/office/drawing/2014/main" id="{32CAC917-F088-4BD0-B70F-0B7833773EA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2CAC917-F088-4BD0-B70F-0B7833773EA3}"/>
                              </a:ext>
                            </a:extLst>
                          </pic:cNvPr>
                          <pic:cNvPicPr/>
                        </pic:nvPicPr>
                        <pic:blipFill>
                          <a:blip r:embed="rId35"/>
                          <a:stretch>
                            <a:fillRect/>
                          </a:stretch>
                        </pic:blipFill>
                        <pic:spPr>
                          <a:xfrm>
                            <a:off x="0" y="0"/>
                            <a:ext cx="1742692" cy="2904487"/>
                          </a:xfrm>
                          <a:prstGeom prst="rect">
                            <a:avLst/>
                          </a:prstGeom>
                        </pic:spPr>
                      </pic:pic>
                    </a:graphicData>
                  </a:graphic>
                </wp:inline>
              </w:drawing>
            </w:r>
          </w:p>
        </w:tc>
        <w:tc>
          <w:tcPr>
            <w:tcW w:w="4779" w:type="dxa"/>
            <w:tcPrChange w:id="3122" w:author="abhay mendiratta" w:date="2021-05-21T22:37:00Z">
              <w:tcPr>
                <w:tcW w:w="4657" w:type="dxa"/>
                <w:gridSpan w:val="2"/>
              </w:tcPr>
            </w:tcPrChange>
          </w:tcPr>
          <w:p w14:paraId="633B7388" w14:textId="67DEC6A7" w:rsidR="0003203F" w:rsidRPr="00DE39BA" w:rsidRDefault="0003203F" w:rsidP="00F535CA">
            <w:pPr>
              <w:widowControl w:val="0"/>
              <w:tabs>
                <w:tab w:val="left" w:pos="5531"/>
              </w:tabs>
              <w:jc w:val="center"/>
              <w:cnfStyle w:val="100000000000" w:firstRow="1" w:lastRow="0" w:firstColumn="0" w:lastColumn="0" w:oddVBand="0" w:evenVBand="0" w:oddHBand="0" w:evenHBand="0" w:firstRowFirstColumn="0" w:firstRowLastColumn="0" w:lastRowFirstColumn="0" w:lastRowLastColumn="0"/>
              <w:rPr>
                <w:rFonts w:eastAsia="Calibri"/>
                <w:b/>
                <w:szCs w:val="24"/>
                <w:lang w:val="en-IN"/>
              </w:rPr>
              <w:pPrChange w:id="3123" w:author="mananarora1571@gmail.com" w:date="2021-05-30T15:12:00Z">
                <w:pPr>
                  <w:tabs>
                    <w:tab w:val="left" w:pos="5531"/>
                  </w:tabs>
                  <w:jc w:val="center"/>
                  <w:cnfStyle w:val="100000000000" w:firstRow="1" w:lastRow="0" w:firstColumn="0"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6877DD6A" wp14:editId="2A4681D8">
                  <wp:extent cx="1701053" cy="2877671"/>
                  <wp:effectExtent l="0" t="0" r="0" b="0"/>
                  <wp:docPr id="45" name="Picture 3">
                    <a:extLst xmlns:a="http://schemas.openxmlformats.org/drawingml/2006/main">
                      <a:ext uri="{FF2B5EF4-FFF2-40B4-BE49-F238E27FC236}">
                        <a16:creationId xmlns:a16="http://schemas.microsoft.com/office/drawing/2014/main" id="{BEF260BA-B9AD-4C3B-A411-E41E8A275C2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F260BA-B9AD-4C3B-A411-E41E8A275C23}"/>
                              </a:ext>
                            </a:extLst>
                          </pic:cNvPr>
                          <pic:cNvPicPr/>
                        </pic:nvPicPr>
                        <pic:blipFill>
                          <a:blip r:embed="rId36"/>
                          <a:stretch>
                            <a:fillRect/>
                          </a:stretch>
                        </pic:blipFill>
                        <pic:spPr>
                          <a:xfrm>
                            <a:off x="0" y="0"/>
                            <a:ext cx="1720418" cy="2910431"/>
                          </a:xfrm>
                          <a:prstGeom prst="rect">
                            <a:avLst/>
                          </a:prstGeom>
                        </pic:spPr>
                      </pic:pic>
                    </a:graphicData>
                  </a:graphic>
                </wp:inline>
              </w:drawing>
            </w:r>
          </w:p>
        </w:tc>
      </w:tr>
      <w:tr w:rsidR="0003203F" w:rsidRPr="00DE39BA" w14:paraId="10BF28F9" w14:textId="77777777" w:rsidTr="006F31FE">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Change w:id="3124" w:author="abhay mendiratta" w:date="2021-05-21T22:37:00Z">
              <w:tcPr>
                <w:tcW w:w="4657" w:type="dxa"/>
                <w:gridSpan w:val="2"/>
                <w:shd w:val="clear" w:color="auto" w:fill="D6E3BC" w:themeFill="accent3" w:themeFillTint="66"/>
              </w:tcPr>
            </w:tcPrChange>
          </w:tcPr>
          <w:p w14:paraId="000EB619" w14:textId="3DDF7676" w:rsidR="0003203F" w:rsidRPr="00DE39BA" w:rsidRDefault="00C27AB6" w:rsidP="00F535CA">
            <w:pPr>
              <w:widowControl w:val="0"/>
              <w:tabs>
                <w:tab w:val="left" w:pos="5531"/>
              </w:tabs>
              <w:jc w:val="center"/>
              <w:cnfStyle w:val="001000100000" w:firstRow="0" w:lastRow="0" w:firstColumn="1" w:lastColumn="0" w:oddVBand="0" w:evenVBand="0" w:oddHBand="1" w:evenHBand="0" w:firstRowFirstColumn="0" w:firstRowLastColumn="0" w:lastRowFirstColumn="0" w:lastRowLastColumn="0"/>
              <w:rPr>
                <w:rFonts w:eastAsia="Calibri"/>
                <w:b/>
                <w:szCs w:val="24"/>
                <w:lang w:val="en-IN"/>
              </w:rPr>
              <w:pPrChange w:id="3125" w:author="mananarora1571@gmail.com" w:date="2021-05-30T15:12:00Z">
                <w:pPr>
                  <w:tabs>
                    <w:tab w:val="left" w:pos="5531"/>
                  </w:tabs>
                  <w:jc w:val="center"/>
                  <w:cnfStyle w:val="001000100000" w:firstRow="0" w:lastRow="0" w:firstColumn="1" w:lastColumn="0" w:oddVBand="0" w:evenVBand="0" w:oddHBand="1" w:evenHBand="0" w:firstRowFirstColumn="0" w:firstRowLastColumn="0" w:lastRowFirstColumn="0" w:lastRowLastColumn="0"/>
                </w:pPr>
              </w:pPrChange>
            </w:pPr>
            <w:r w:rsidRPr="0056445B">
              <w:rPr>
                <w:b/>
                <w:szCs w:val="24"/>
              </w:rPr>
              <w:t>Fig</w:t>
            </w:r>
            <w:r>
              <w:rPr>
                <w:b/>
                <w:szCs w:val="24"/>
              </w:rPr>
              <w:t xml:space="preserve"> 7.</w:t>
            </w:r>
            <w:ins w:id="3126" w:author="abhay mendiratta" w:date="2021-05-21T21:49:00Z">
              <w:r w:rsidR="009B464D">
                <w:rPr>
                  <w:b/>
                  <w:szCs w:val="24"/>
                </w:rPr>
                <w:t>20</w:t>
              </w:r>
            </w:ins>
            <w:del w:id="3127" w:author="abhay mendiratta" w:date="2021-05-21T21:49:00Z">
              <w:r w:rsidDel="009B464D">
                <w:rPr>
                  <w:b/>
                  <w:szCs w:val="24"/>
                </w:rPr>
                <w:delText>1</w:delText>
              </w:r>
            </w:del>
            <w:ins w:id="3128" w:author="Pranav Taneja" w:date="2021-05-18T23:39:00Z">
              <w:del w:id="3129" w:author="abhay mendiratta" w:date="2021-05-21T21:49:00Z">
                <w:r w:rsidR="005F6557" w:rsidDel="009B464D">
                  <w:rPr>
                    <w:b/>
                    <w:szCs w:val="24"/>
                  </w:rPr>
                  <w:delText>9</w:delText>
                </w:r>
              </w:del>
            </w:ins>
            <w:del w:id="3130" w:author="Pranav Taneja" w:date="2021-05-18T23:39:00Z">
              <w:r w:rsidR="00706C01" w:rsidDel="005F6557">
                <w:rPr>
                  <w:b/>
                  <w:szCs w:val="24"/>
                </w:rPr>
                <w:delText>7</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GPS Permission Dialog</w:t>
            </w:r>
          </w:p>
        </w:tc>
        <w:tc>
          <w:tcPr>
            <w:tcW w:w="4779" w:type="dxa"/>
            <w:shd w:val="clear" w:color="auto" w:fill="D6E3BC" w:themeFill="accent3" w:themeFillTint="66"/>
            <w:tcPrChange w:id="3131" w:author="abhay mendiratta" w:date="2021-05-21T22:37:00Z">
              <w:tcPr>
                <w:tcW w:w="4657" w:type="dxa"/>
                <w:gridSpan w:val="2"/>
                <w:shd w:val="clear" w:color="auto" w:fill="D6E3BC" w:themeFill="accent3" w:themeFillTint="66"/>
              </w:tcPr>
            </w:tcPrChange>
          </w:tcPr>
          <w:p w14:paraId="4F6C81DF" w14:textId="3F221AC2" w:rsidR="0003203F" w:rsidRPr="00DE39BA" w:rsidRDefault="00C27AB6"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Change w:id="3132"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r w:rsidRPr="0056445B">
              <w:rPr>
                <w:b/>
                <w:szCs w:val="24"/>
              </w:rPr>
              <w:t>Fig</w:t>
            </w:r>
            <w:r>
              <w:rPr>
                <w:b/>
                <w:szCs w:val="24"/>
              </w:rPr>
              <w:t xml:space="preserve"> 7.</w:t>
            </w:r>
            <w:ins w:id="3133" w:author="Pranav Taneja" w:date="2021-05-18T23:39:00Z">
              <w:r w:rsidR="005F6557">
                <w:rPr>
                  <w:b/>
                  <w:szCs w:val="24"/>
                </w:rPr>
                <w:t>2</w:t>
              </w:r>
            </w:ins>
            <w:ins w:id="3134" w:author="abhay mendiratta" w:date="2021-05-21T21:49:00Z">
              <w:r w:rsidR="009B464D">
                <w:rPr>
                  <w:b/>
                  <w:szCs w:val="24"/>
                </w:rPr>
                <w:t>1</w:t>
              </w:r>
            </w:ins>
            <w:ins w:id="3135" w:author="Pranav Taneja" w:date="2021-05-18T23:39:00Z">
              <w:del w:id="3136" w:author="abhay mendiratta" w:date="2021-05-21T21:49:00Z">
                <w:r w:rsidR="005F6557" w:rsidDel="009B464D">
                  <w:rPr>
                    <w:b/>
                    <w:szCs w:val="24"/>
                  </w:rPr>
                  <w:delText>0</w:delText>
                </w:r>
              </w:del>
            </w:ins>
            <w:del w:id="3137" w:author="Pranav Taneja" w:date="2021-05-18T23:39:00Z">
              <w:r w:rsidDel="005F6557">
                <w:rPr>
                  <w:b/>
                  <w:szCs w:val="24"/>
                </w:rPr>
                <w:delText>1</w:delText>
              </w:r>
              <w:r w:rsidR="00706C01" w:rsidDel="005F6557">
                <w:rPr>
                  <w:b/>
                  <w:szCs w:val="24"/>
                </w:rPr>
                <w:delText>8</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Map View with Hotspot Zones</w:t>
            </w:r>
          </w:p>
        </w:tc>
      </w:tr>
      <w:tr w:rsidR="0003203F" w:rsidRPr="00DE39BA" w14:paraId="3A6A4039" w14:textId="77777777" w:rsidTr="006F31FE">
        <w:trPr>
          <w:trHeight w:val="5761"/>
        </w:trPr>
        <w:tc>
          <w:tcPr>
            <w:cnfStyle w:val="001000000000" w:firstRow="0" w:lastRow="0" w:firstColumn="1" w:lastColumn="0" w:oddVBand="0" w:evenVBand="0" w:oddHBand="0" w:evenHBand="0" w:firstRowFirstColumn="0" w:firstRowLastColumn="0" w:lastRowFirstColumn="0" w:lastRowLastColumn="0"/>
            <w:tcW w:w="4513" w:type="dxa"/>
            <w:tcPrChange w:id="3138" w:author="abhay mendiratta" w:date="2021-05-21T22:37:00Z">
              <w:tcPr>
                <w:tcW w:w="4657" w:type="dxa"/>
                <w:gridSpan w:val="2"/>
              </w:tcPr>
            </w:tcPrChange>
          </w:tcPr>
          <w:p w14:paraId="10939B39" w14:textId="1D17D858" w:rsidR="0003203F" w:rsidRPr="00DE39BA" w:rsidRDefault="00CA1AAF" w:rsidP="00F535CA">
            <w:pPr>
              <w:widowControl w:val="0"/>
              <w:tabs>
                <w:tab w:val="left" w:pos="5531"/>
              </w:tabs>
              <w:jc w:val="center"/>
              <w:rPr>
                <w:rFonts w:eastAsia="Calibri"/>
                <w:b/>
                <w:szCs w:val="24"/>
                <w:lang w:val="en-IN"/>
              </w:rPr>
              <w:pPrChange w:id="3139" w:author="mananarora1571@gmail.com" w:date="2021-05-30T15:12:00Z">
                <w:pPr>
                  <w:tabs>
                    <w:tab w:val="left" w:pos="5531"/>
                  </w:tabs>
                  <w:jc w:val="center"/>
                </w:pPr>
              </w:pPrChange>
            </w:pPr>
            <w:ins w:id="3140" w:author="mananarora1571@gmail.com" w:date="2021-05-30T13:51:00Z">
              <w:r w:rsidRPr="00CA1AAF">
                <w:rPr>
                  <w:rFonts w:eastAsia="Calibri"/>
                  <w:b/>
                  <w:szCs w:val="24"/>
                  <w:lang w:val="en-IN"/>
                </w:rPr>
                <w:drawing>
                  <wp:inline distT="0" distB="0" distL="0" distR="0" wp14:anchorId="36D374CF" wp14:editId="25493DD0">
                    <wp:extent cx="1559859" cy="331973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3888" cy="3370874"/>
                            </a:xfrm>
                            <a:prstGeom prst="rect">
                              <a:avLst/>
                            </a:prstGeom>
                          </pic:spPr>
                        </pic:pic>
                      </a:graphicData>
                    </a:graphic>
                  </wp:inline>
                </w:drawing>
              </w:r>
            </w:ins>
            <w:del w:id="3141" w:author="mananarora1571@gmail.com" w:date="2021-05-30T13:50:00Z">
              <w:r w:rsidR="0003203F" w:rsidRPr="00DE39BA" w:rsidDel="00CA1AAF">
                <w:rPr>
                  <w:rFonts w:eastAsia="Calibri"/>
                  <w:b/>
                  <w:noProof/>
                  <w:szCs w:val="24"/>
                  <w:lang w:val="en-IN" w:eastAsia="en-IN"/>
                </w:rPr>
                <w:drawing>
                  <wp:inline distT="0" distB="0" distL="0" distR="0" wp14:anchorId="6E844B04" wp14:editId="066ED390">
                    <wp:extent cx="2094865" cy="3619500"/>
                    <wp:effectExtent l="0" t="0" r="635" b="0"/>
                    <wp:docPr id="46" name="Picture 4">
                      <a:extLst xmlns:a="http://schemas.openxmlformats.org/drawingml/2006/main">
                        <a:ext uri="{FF2B5EF4-FFF2-40B4-BE49-F238E27FC236}">
                          <a16:creationId xmlns:a16="http://schemas.microsoft.com/office/drawing/2014/main" id="{9E9BD678-B3B3-48C4-821B-4031861152E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E9BD678-B3B3-48C4-821B-4031861152E7}"/>
                                </a:ext>
                              </a:extLst>
                            </pic:cNvPr>
                            <pic:cNvPicPr/>
                          </pic:nvPicPr>
                          <pic:blipFill>
                            <a:blip r:embed="rId38"/>
                            <a:stretch>
                              <a:fillRect/>
                            </a:stretch>
                          </pic:blipFill>
                          <pic:spPr>
                            <a:xfrm>
                              <a:off x="0" y="0"/>
                              <a:ext cx="2094865" cy="3619500"/>
                            </a:xfrm>
                            <a:prstGeom prst="rect">
                              <a:avLst/>
                            </a:prstGeom>
                          </pic:spPr>
                        </pic:pic>
                      </a:graphicData>
                    </a:graphic>
                  </wp:inline>
                </w:drawing>
              </w:r>
            </w:del>
          </w:p>
        </w:tc>
        <w:tc>
          <w:tcPr>
            <w:tcW w:w="4779" w:type="dxa"/>
            <w:tcPrChange w:id="3142" w:author="abhay mendiratta" w:date="2021-05-21T22:37:00Z">
              <w:tcPr>
                <w:tcW w:w="4657" w:type="dxa"/>
                <w:gridSpan w:val="2"/>
              </w:tcPr>
            </w:tcPrChange>
          </w:tcPr>
          <w:p w14:paraId="09B6871E" w14:textId="16A5EAC8" w:rsidR="0003203F" w:rsidRPr="00DE39BA" w:rsidRDefault="0003203F"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rFonts w:eastAsia="Calibri"/>
                <w:b/>
                <w:szCs w:val="24"/>
                <w:lang w:val="en-IN"/>
              </w:rPr>
              <w:pPrChange w:id="3143"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r w:rsidRPr="00DE39BA">
              <w:rPr>
                <w:rFonts w:eastAsia="Calibri"/>
                <w:b/>
                <w:noProof/>
                <w:szCs w:val="24"/>
                <w:lang w:val="en-IN" w:eastAsia="en-IN"/>
              </w:rPr>
              <w:drawing>
                <wp:inline distT="0" distB="0" distL="0" distR="0" wp14:anchorId="762CBCE4" wp14:editId="430B7DF7">
                  <wp:extent cx="1922929" cy="3294530"/>
                  <wp:effectExtent l="0" t="0" r="1270" b="1270"/>
                  <wp:docPr id="47" name="Picture 5">
                    <a:extLst xmlns:a="http://schemas.openxmlformats.org/drawingml/2006/main">
                      <a:ext uri="{FF2B5EF4-FFF2-40B4-BE49-F238E27FC236}">
                        <a16:creationId xmlns:a16="http://schemas.microsoft.com/office/drawing/2014/main" id="{197F20FF-9A2E-4964-919F-E0FF67B6CB2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7F20FF-9A2E-4964-919F-E0FF67B6CB22}"/>
                              </a:ext>
                            </a:extLst>
                          </pic:cNvPr>
                          <pic:cNvPicPr/>
                        </pic:nvPicPr>
                        <pic:blipFill>
                          <a:blip r:embed="rId39"/>
                          <a:stretch>
                            <a:fillRect/>
                          </a:stretch>
                        </pic:blipFill>
                        <pic:spPr>
                          <a:xfrm>
                            <a:off x="0" y="0"/>
                            <a:ext cx="1938386" cy="3321013"/>
                          </a:xfrm>
                          <a:prstGeom prst="rect">
                            <a:avLst/>
                          </a:prstGeom>
                        </pic:spPr>
                      </pic:pic>
                    </a:graphicData>
                  </a:graphic>
                </wp:inline>
              </w:drawing>
            </w:r>
          </w:p>
        </w:tc>
      </w:tr>
      <w:tr w:rsidR="0003203F" w:rsidRPr="00DE39BA" w14:paraId="0DA7562F" w14:textId="77777777" w:rsidTr="006F31FE">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Change w:id="3144" w:author="abhay mendiratta" w:date="2021-05-21T22:37:00Z">
              <w:tcPr>
                <w:tcW w:w="4657" w:type="dxa"/>
                <w:gridSpan w:val="2"/>
                <w:shd w:val="clear" w:color="auto" w:fill="D6E3BC" w:themeFill="accent3" w:themeFillTint="66"/>
              </w:tcPr>
            </w:tcPrChange>
          </w:tcPr>
          <w:p w14:paraId="192E98A3" w14:textId="7C5BF01F" w:rsidR="0003203F" w:rsidRPr="00DE39BA" w:rsidRDefault="00C27AB6" w:rsidP="00F535CA">
            <w:pPr>
              <w:widowControl w:val="0"/>
              <w:tabs>
                <w:tab w:val="left" w:pos="5531"/>
              </w:tabs>
              <w:jc w:val="center"/>
              <w:cnfStyle w:val="001000100000" w:firstRow="0" w:lastRow="0" w:firstColumn="1" w:lastColumn="0" w:oddVBand="0" w:evenVBand="0" w:oddHBand="1" w:evenHBand="0" w:firstRowFirstColumn="0" w:firstRowLastColumn="0" w:lastRowFirstColumn="0" w:lastRowLastColumn="0"/>
              <w:rPr>
                <w:rFonts w:eastAsia="Calibri"/>
                <w:b/>
                <w:szCs w:val="24"/>
                <w:lang w:val="en-IN"/>
              </w:rPr>
              <w:pPrChange w:id="3145" w:author="mananarora1571@gmail.com" w:date="2021-05-30T15:12:00Z">
                <w:pPr>
                  <w:tabs>
                    <w:tab w:val="left" w:pos="5531"/>
                  </w:tabs>
                  <w:jc w:val="center"/>
                  <w:cnfStyle w:val="001000100000" w:firstRow="0" w:lastRow="0" w:firstColumn="1" w:lastColumn="0" w:oddVBand="0" w:evenVBand="0" w:oddHBand="1" w:evenHBand="0" w:firstRowFirstColumn="0" w:firstRowLastColumn="0" w:lastRowFirstColumn="0" w:lastRowLastColumn="0"/>
                </w:pPr>
              </w:pPrChange>
            </w:pPr>
            <w:r w:rsidRPr="0056445B">
              <w:rPr>
                <w:b/>
                <w:szCs w:val="24"/>
              </w:rPr>
              <w:t>Fig</w:t>
            </w:r>
            <w:r>
              <w:rPr>
                <w:b/>
                <w:szCs w:val="24"/>
              </w:rPr>
              <w:t xml:space="preserve"> 7.</w:t>
            </w:r>
            <w:ins w:id="3146" w:author="Pranav Taneja" w:date="2021-05-18T23:39:00Z">
              <w:r w:rsidR="005F6557">
                <w:rPr>
                  <w:b/>
                  <w:szCs w:val="24"/>
                </w:rPr>
                <w:t>2</w:t>
              </w:r>
            </w:ins>
            <w:ins w:id="3147" w:author="abhay mendiratta" w:date="2021-05-21T21:49:00Z">
              <w:r w:rsidR="009B464D">
                <w:rPr>
                  <w:b/>
                  <w:szCs w:val="24"/>
                </w:rPr>
                <w:t>2</w:t>
              </w:r>
            </w:ins>
            <w:ins w:id="3148" w:author="Pranav Taneja" w:date="2021-05-18T23:39:00Z">
              <w:del w:id="3149" w:author="abhay mendiratta" w:date="2021-05-21T21:49:00Z">
                <w:r w:rsidR="005F6557" w:rsidDel="009B464D">
                  <w:rPr>
                    <w:b/>
                    <w:szCs w:val="24"/>
                  </w:rPr>
                  <w:delText>1</w:delText>
                </w:r>
              </w:del>
            </w:ins>
            <w:del w:id="3150" w:author="Pranav Taneja" w:date="2021-05-18T23:39:00Z">
              <w:r w:rsidR="00706C01" w:rsidDel="005F6557">
                <w:rPr>
                  <w:b/>
                  <w:szCs w:val="24"/>
                </w:rPr>
                <w:delText>19</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Details of Selected Hotspot Zone</w:t>
            </w:r>
          </w:p>
        </w:tc>
        <w:tc>
          <w:tcPr>
            <w:tcW w:w="4779" w:type="dxa"/>
            <w:shd w:val="clear" w:color="auto" w:fill="D6E3BC" w:themeFill="accent3" w:themeFillTint="66"/>
            <w:tcPrChange w:id="3151" w:author="abhay mendiratta" w:date="2021-05-21T22:37:00Z">
              <w:tcPr>
                <w:tcW w:w="4657" w:type="dxa"/>
                <w:gridSpan w:val="2"/>
                <w:shd w:val="clear" w:color="auto" w:fill="D6E3BC" w:themeFill="accent3" w:themeFillTint="66"/>
              </w:tcPr>
            </w:tcPrChange>
          </w:tcPr>
          <w:p w14:paraId="2BA25518" w14:textId="46FC61E4" w:rsidR="0003203F" w:rsidRPr="00DE39BA" w:rsidRDefault="00C27AB6"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rFonts w:eastAsia="Calibri"/>
                <w:b/>
                <w:szCs w:val="24"/>
                <w:lang w:val="en-IN"/>
              </w:rPr>
              <w:pPrChange w:id="3152"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r w:rsidRPr="0056445B">
              <w:rPr>
                <w:b/>
                <w:szCs w:val="24"/>
              </w:rPr>
              <w:t>Fig</w:t>
            </w:r>
            <w:r w:rsidR="00706C01">
              <w:rPr>
                <w:b/>
                <w:szCs w:val="24"/>
              </w:rPr>
              <w:t xml:space="preserve"> 7.2</w:t>
            </w:r>
            <w:ins w:id="3153" w:author="abhay mendiratta" w:date="2021-05-21T21:49:00Z">
              <w:r w:rsidR="009B464D">
                <w:rPr>
                  <w:b/>
                  <w:szCs w:val="24"/>
                </w:rPr>
                <w:t>3</w:t>
              </w:r>
            </w:ins>
            <w:ins w:id="3154" w:author="Pranav Taneja" w:date="2021-05-18T23:39:00Z">
              <w:del w:id="3155" w:author="abhay mendiratta" w:date="2021-05-21T21:49:00Z">
                <w:r w:rsidR="005F6557" w:rsidDel="009B464D">
                  <w:rPr>
                    <w:b/>
                    <w:szCs w:val="24"/>
                  </w:rPr>
                  <w:delText>2</w:delText>
                </w:r>
              </w:del>
            </w:ins>
            <w:del w:id="3156" w:author="Pranav Taneja" w:date="2021-05-18T23:39:00Z">
              <w:r w:rsidR="00706C01" w:rsidDel="005F6557">
                <w:rPr>
                  <w:b/>
                  <w:szCs w:val="24"/>
                </w:rPr>
                <w:delText>0</w:delText>
              </w:r>
            </w:del>
            <w:r w:rsidRPr="0056445B">
              <w:rPr>
                <w:b/>
                <w:szCs w:val="24"/>
              </w:rPr>
              <w:t>:</w:t>
            </w:r>
            <w:r w:rsidRPr="00DE39BA">
              <w:rPr>
                <w:rFonts w:eastAsia="Calibri"/>
                <w:b/>
                <w:szCs w:val="24"/>
                <w:lang w:val="en-IN"/>
              </w:rPr>
              <w:t xml:space="preserve"> </w:t>
            </w:r>
            <w:r w:rsidR="0003203F" w:rsidRPr="00DE39BA">
              <w:rPr>
                <w:rFonts w:eastAsia="Calibri"/>
                <w:b/>
                <w:szCs w:val="24"/>
                <w:lang w:val="en-IN"/>
              </w:rPr>
              <w:t>Crowded Zones</w:t>
            </w:r>
          </w:p>
        </w:tc>
      </w:tr>
      <w:tr w:rsidR="00CA1AAF" w:rsidRPr="00DE39BA" w14:paraId="44BDC2E1" w14:textId="77777777" w:rsidTr="00CA1AAF">
        <w:tblPrEx>
          <w:tblPrExChange w:id="3157" w:author="mananarora1571@gmail.com" w:date="2021-05-30T13:54:00Z">
            <w:tblPrEx>
              <w:tblLayout w:type="fixed"/>
            </w:tblPrEx>
          </w:tblPrExChange>
        </w:tblPrEx>
        <w:trPr>
          <w:trHeight w:val="459"/>
          <w:ins w:id="3158" w:author="mananarora1571@gmail.com" w:date="2021-05-30T13:54:00Z"/>
          <w:trPrChange w:id="3159" w:author="mananarora1571@gmail.com" w:date="2021-05-30T13:54:00Z">
            <w:trPr>
              <w:gridAfter w:val="0"/>
              <w:trHeight w:val="459"/>
            </w:trPr>
          </w:trPrChange>
        </w:trPr>
        <w:tc>
          <w:tcPr>
            <w:cnfStyle w:val="001000000000" w:firstRow="0" w:lastRow="0" w:firstColumn="1" w:lastColumn="0" w:oddVBand="0" w:evenVBand="0" w:oddHBand="0" w:evenHBand="0" w:firstRowFirstColumn="0" w:firstRowLastColumn="0" w:lastRowFirstColumn="0" w:lastRowLastColumn="0"/>
            <w:tcW w:w="4513" w:type="dxa"/>
            <w:shd w:val="clear" w:color="auto" w:fill="auto"/>
            <w:tcPrChange w:id="3160" w:author="mananarora1571@gmail.com" w:date="2021-05-30T13:54:00Z">
              <w:tcPr>
                <w:tcW w:w="4513" w:type="dxa"/>
                <w:shd w:val="clear" w:color="auto" w:fill="D6E3BC" w:themeFill="accent3" w:themeFillTint="66"/>
              </w:tcPr>
            </w:tcPrChange>
          </w:tcPr>
          <w:p w14:paraId="3380E490" w14:textId="06EDB7D5" w:rsidR="00CA1AAF" w:rsidRPr="00CA1AAF" w:rsidRDefault="00CA1AAF" w:rsidP="00F535CA">
            <w:pPr>
              <w:widowControl w:val="0"/>
              <w:tabs>
                <w:tab w:val="left" w:pos="3447"/>
                <w:tab w:val="left" w:pos="5531"/>
              </w:tabs>
              <w:jc w:val="center"/>
              <w:rPr>
                <w:ins w:id="3161" w:author="mananarora1571@gmail.com" w:date="2021-05-30T13:54:00Z"/>
                <w:b/>
                <w:color w:val="FF0000"/>
                <w:szCs w:val="24"/>
                <w:rPrChange w:id="3162" w:author="mananarora1571@gmail.com" w:date="2021-05-30T13:54:00Z">
                  <w:rPr>
                    <w:ins w:id="3163" w:author="mananarora1571@gmail.com" w:date="2021-05-30T13:54:00Z"/>
                    <w:b/>
                    <w:szCs w:val="24"/>
                  </w:rPr>
                </w:rPrChange>
              </w:rPr>
              <w:pPrChange w:id="3164" w:author="mananarora1571@gmail.com" w:date="2021-05-30T15:12:00Z">
                <w:pPr>
                  <w:tabs>
                    <w:tab w:val="left" w:pos="5531"/>
                  </w:tabs>
                  <w:jc w:val="center"/>
                </w:pPr>
              </w:pPrChange>
            </w:pPr>
            <w:ins w:id="3165" w:author="mananarora1571@gmail.com" w:date="2021-05-30T13:57:00Z">
              <w:r w:rsidRPr="00CA1AAF">
                <w:rPr>
                  <w:b/>
                  <w:color w:val="FF0000"/>
                  <w:szCs w:val="24"/>
                </w:rPr>
                <w:lastRenderedPageBreak/>
                <w:drawing>
                  <wp:inline distT="0" distB="0" distL="0" distR="0" wp14:anchorId="68B21E0C" wp14:editId="085F18EB">
                    <wp:extent cx="1615590" cy="3362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2022" cy="3396598"/>
                            </a:xfrm>
                            <a:prstGeom prst="rect">
                              <a:avLst/>
                            </a:prstGeom>
                          </pic:spPr>
                        </pic:pic>
                      </a:graphicData>
                    </a:graphic>
                  </wp:inline>
                </w:drawing>
              </w:r>
            </w:ins>
          </w:p>
        </w:tc>
        <w:tc>
          <w:tcPr>
            <w:tcW w:w="4779" w:type="dxa"/>
            <w:shd w:val="clear" w:color="auto" w:fill="auto"/>
            <w:tcPrChange w:id="3166" w:author="mananarora1571@gmail.com" w:date="2021-05-30T13:54:00Z">
              <w:tcPr>
                <w:tcW w:w="4779" w:type="dxa"/>
                <w:gridSpan w:val="2"/>
                <w:shd w:val="clear" w:color="auto" w:fill="D6E3BC" w:themeFill="accent3" w:themeFillTint="66"/>
              </w:tcPr>
            </w:tcPrChange>
          </w:tcPr>
          <w:p w14:paraId="72CD302A" w14:textId="0A9AC0ED" w:rsidR="00CA1AAF" w:rsidRPr="0056445B" w:rsidRDefault="00CA1AAF"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ins w:id="3167" w:author="mananarora1571@gmail.com" w:date="2021-05-30T13:54:00Z"/>
                <w:b/>
                <w:szCs w:val="24"/>
              </w:rPr>
              <w:pPrChange w:id="3168"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ins w:id="3169" w:author="mananarora1571@gmail.com" w:date="2021-05-30T13:58:00Z">
              <w:r w:rsidRPr="00CA1AAF">
                <w:rPr>
                  <w:b/>
                  <w:szCs w:val="24"/>
                </w:rPr>
                <w:drawing>
                  <wp:inline distT="0" distB="0" distL="0" distR="0" wp14:anchorId="6B1BDF8C" wp14:editId="10221894">
                    <wp:extent cx="1580445" cy="33552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5283" cy="3407929"/>
                            </a:xfrm>
                            <a:prstGeom prst="rect">
                              <a:avLst/>
                            </a:prstGeom>
                          </pic:spPr>
                        </pic:pic>
                      </a:graphicData>
                    </a:graphic>
                  </wp:inline>
                </w:drawing>
              </w:r>
            </w:ins>
            <w:ins w:id="3170" w:author="mananarora1571@gmail.com" w:date="2021-05-30T13:54:00Z">
              <w:r>
                <w:rPr>
                  <w:b/>
                  <w:szCs w:val="24"/>
                </w:rPr>
                <w:t xml:space="preserve"> </w:t>
              </w:r>
            </w:ins>
          </w:p>
        </w:tc>
      </w:tr>
      <w:tr w:rsidR="00CA1AAF" w:rsidRPr="00DE39BA" w14:paraId="7350B1F9" w14:textId="77777777" w:rsidTr="006F31FE">
        <w:trPr>
          <w:cnfStyle w:val="000000100000" w:firstRow="0" w:lastRow="0" w:firstColumn="0" w:lastColumn="0" w:oddVBand="0" w:evenVBand="0" w:oddHBand="1" w:evenHBand="0" w:firstRowFirstColumn="0" w:firstRowLastColumn="0" w:lastRowFirstColumn="0" w:lastRowLastColumn="0"/>
          <w:trHeight w:val="459"/>
          <w:ins w:id="3171" w:author="mananarora1571@gmail.com" w:date="2021-05-30T13:54:00Z"/>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13DAA901" w14:textId="7DF33905" w:rsidR="00CA1AAF" w:rsidRPr="0056445B" w:rsidRDefault="00CA1AAF" w:rsidP="00F535CA">
            <w:pPr>
              <w:widowControl w:val="0"/>
              <w:tabs>
                <w:tab w:val="left" w:pos="5531"/>
              </w:tabs>
              <w:jc w:val="center"/>
              <w:rPr>
                <w:ins w:id="3172" w:author="mananarora1571@gmail.com" w:date="2021-05-30T13:54:00Z"/>
                <w:b/>
                <w:szCs w:val="24"/>
              </w:rPr>
              <w:pPrChange w:id="3173" w:author="mananarora1571@gmail.com" w:date="2021-05-30T15:12:00Z">
                <w:pPr>
                  <w:tabs>
                    <w:tab w:val="left" w:pos="5531"/>
                  </w:tabs>
                  <w:jc w:val="center"/>
                </w:pPr>
              </w:pPrChange>
            </w:pPr>
            <w:ins w:id="3174" w:author="mananarora1571@gmail.com" w:date="2021-05-30T13:56:00Z">
              <w:r>
                <w:rPr>
                  <w:rFonts w:eastAsia="Calibri"/>
                  <w:b/>
                  <w:szCs w:val="24"/>
                  <w:lang w:val="en-IN"/>
                </w:rPr>
                <w:t>Fig 7.24: Safest Route</w:t>
              </w:r>
            </w:ins>
          </w:p>
        </w:tc>
        <w:tc>
          <w:tcPr>
            <w:tcW w:w="4779" w:type="dxa"/>
            <w:shd w:val="clear" w:color="auto" w:fill="D6E3BC" w:themeFill="accent3" w:themeFillTint="66"/>
          </w:tcPr>
          <w:p w14:paraId="46923D91" w14:textId="38F45858" w:rsidR="00CA1AAF" w:rsidRPr="0056445B" w:rsidRDefault="00CA1AAF"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ins w:id="3175" w:author="mananarora1571@gmail.com" w:date="2021-05-30T13:54:00Z"/>
                <w:b/>
                <w:szCs w:val="24"/>
              </w:rPr>
              <w:pPrChange w:id="3176"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ins w:id="3177" w:author="mananarora1571@gmail.com" w:date="2021-05-30T13:56:00Z">
              <w:r>
                <w:rPr>
                  <w:b/>
                  <w:szCs w:val="24"/>
                </w:rPr>
                <w:t xml:space="preserve">Fig 7.25: </w:t>
              </w:r>
            </w:ins>
            <w:ins w:id="3178" w:author="mananarora1571@gmail.com" w:date="2021-05-30T13:57:00Z">
              <w:r>
                <w:rPr>
                  <w:b/>
                  <w:szCs w:val="24"/>
                </w:rPr>
                <w:t>Error Notification</w:t>
              </w:r>
            </w:ins>
          </w:p>
        </w:tc>
      </w:tr>
      <w:tr w:rsidR="00CA1AAF" w:rsidRPr="00DE39BA" w14:paraId="55F82C99" w14:textId="77777777" w:rsidTr="00CA1AAF">
        <w:tblPrEx>
          <w:tblPrExChange w:id="3179" w:author="mananarora1571@gmail.com" w:date="2021-05-30T13:58:00Z">
            <w:tblPrEx>
              <w:tblLayout w:type="fixed"/>
            </w:tblPrEx>
          </w:tblPrExChange>
        </w:tblPrEx>
        <w:trPr>
          <w:trHeight w:val="459"/>
          <w:ins w:id="3180" w:author="mananarora1571@gmail.com" w:date="2021-05-30T13:58:00Z"/>
          <w:trPrChange w:id="3181" w:author="mananarora1571@gmail.com" w:date="2021-05-30T13:58:00Z">
            <w:trPr>
              <w:gridAfter w:val="0"/>
              <w:trHeight w:val="459"/>
            </w:trPr>
          </w:trPrChange>
        </w:trPr>
        <w:tc>
          <w:tcPr>
            <w:cnfStyle w:val="001000000000" w:firstRow="0" w:lastRow="0" w:firstColumn="1" w:lastColumn="0" w:oddVBand="0" w:evenVBand="0" w:oddHBand="0" w:evenHBand="0" w:firstRowFirstColumn="0" w:firstRowLastColumn="0" w:lastRowFirstColumn="0" w:lastRowLastColumn="0"/>
            <w:tcW w:w="4513" w:type="dxa"/>
            <w:shd w:val="clear" w:color="auto" w:fill="auto"/>
            <w:tcPrChange w:id="3182" w:author="mananarora1571@gmail.com" w:date="2021-05-30T13:58:00Z">
              <w:tcPr>
                <w:tcW w:w="4513" w:type="dxa"/>
                <w:shd w:val="clear" w:color="auto" w:fill="D6E3BC" w:themeFill="accent3" w:themeFillTint="66"/>
              </w:tcPr>
            </w:tcPrChange>
          </w:tcPr>
          <w:p w14:paraId="09179D67" w14:textId="2805F0E7" w:rsidR="00CA1AAF" w:rsidRDefault="00617B01" w:rsidP="00F535CA">
            <w:pPr>
              <w:widowControl w:val="0"/>
              <w:tabs>
                <w:tab w:val="left" w:pos="5531"/>
              </w:tabs>
              <w:jc w:val="center"/>
              <w:rPr>
                <w:ins w:id="3183" w:author="mananarora1571@gmail.com" w:date="2021-05-30T13:58:00Z"/>
                <w:rFonts w:eastAsia="Calibri"/>
                <w:b/>
                <w:szCs w:val="24"/>
                <w:lang w:val="en-IN"/>
              </w:rPr>
              <w:pPrChange w:id="3184" w:author="mananarora1571@gmail.com" w:date="2021-05-30T15:12:00Z">
                <w:pPr>
                  <w:tabs>
                    <w:tab w:val="left" w:pos="5531"/>
                  </w:tabs>
                  <w:jc w:val="center"/>
                </w:pPr>
              </w:pPrChange>
            </w:pPr>
            <w:ins w:id="3185" w:author="mananarora1571@gmail.com" w:date="2021-05-30T14:00:00Z">
              <w:r w:rsidRPr="00617B01">
                <w:rPr>
                  <w:rFonts w:eastAsia="Calibri"/>
                  <w:b/>
                  <w:szCs w:val="24"/>
                  <w:lang w:val="en-IN"/>
                </w:rPr>
                <w:drawing>
                  <wp:inline distT="0" distB="0" distL="0" distR="0" wp14:anchorId="06F7A391" wp14:editId="00D2C8CC">
                    <wp:extent cx="1591200" cy="3365331"/>
                    <wp:effectExtent l="0" t="0" r="952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9611" cy="3404270"/>
                            </a:xfrm>
                            <a:prstGeom prst="rect">
                              <a:avLst/>
                            </a:prstGeom>
                          </pic:spPr>
                        </pic:pic>
                      </a:graphicData>
                    </a:graphic>
                  </wp:inline>
                </w:drawing>
              </w:r>
            </w:ins>
          </w:p>
        </w:tc>
        <w:tc>
          <w:tcPr>
            <w:tcW w:w="4779" w:type="dxa"/>
            <w:shd w:val="clear" w:color="auto" w:fill="auto"/>
            <w:tcPrChange w:id="3186" w:author="mananarora1571@gmail.com" w:date="2021-05-30T13:58:00Z">
              <w:tcPr>
                <w:tcW w:w="4779" w:type="dxa"/>
                <w:gridSpan w:val="2"/>
                <w:shd w:val="clear" w:color="auto" w:fill="D6E3BC" w:themeFill="accent3" w:themeFillTint="66"/>
              </w:tcPr>
            </w:tcPrChange>
          </w:tcPr>
          <w:p w14:paraId="69FE25AC" w14:textId="6DE7F818" w:rsidR="00CA1AAF" w:rsidRDefault="00617B01"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ins w:id="3187" w:author="mananarora1571@gmail.com" w:date="2021-05-30T13:58:00Z"/>
                <w:b/>
                <w:szCs w:val="24"/>
              </w:rPr>
              <w:pPrChange w:id="3188"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ins w:id="3189" w:author="mananarora1571@gmail.com" w:date="2021-05-30T14:04:00Z">
              <w:r w:rsidRPr="00617B01">
                <w:rPr>
                  <w:b/>
                  <w:noProof/>
                  <w:szCs w:val="24"/>
                  <w:lang w:val="en-IN" w:eastAsia="en-IN"/>
                </w:rPr>
                <mc:AlternateContent>
                  <mc:Choice Requires="wps">
                    <w:drawing>
                      <wp:anchor distT="45720" distB="45720" distL="114300" distR="114300" simplePos="0" relativeHeight="251683840" behindDoc="0" locked="0" layoutInCell="1" allowOverlap="1" wp14:anchorId="180783E8" wp14:editId="150CA4BA">
                        <wp:simplePos x="0" y="0"/>
                        <wp:positionH relativeFrom="column">
                          <wp:posOffset>1135127</wp:posOffset>
                        </wp:positionH>
                        <wp:positionV relativeFrom="paragraph">
                          <wp:posOffset>398838</wp:posOffset>
                        </wp:positionV>
                        <wp:extent cx="644953" cy="180376"/>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953" cy="180376"/>
                                </a:xfrm>
                                <a:prstGeom prst="rect">
                                  <a:avLst/>
                                </a:prstGeom>
                                <a:solidFill>
                                  <a:srgbClr val="FFFFFF"/>
                                </a:solidFill>
                                <a:ln w="9525">
                                  <a:noFill/>
                                  <a:miter lim="800000"/>
                                  <a:headEnd/>
                                  <a:tailEnd/>
                                </a:ln>
                              </wps:spPr>
                              <wps:txbx>
                                <w:txbxContent>
                                  <w:p w14:paraId="37F7EEBB" w14:textId="4F2D73C7" w:rsidR="00617B01" w:rsidRPr="00617B01" w:rsidRDefault="00617B01">
                                    <w:pPr>
                                      <w:rPr>
                                        <w:rFonts w:ascii="Verdana" w:hAnsi="Verdana"/>
                                        <w:b/>
                                        <w:sz w:val="10"/>
                                        <w:szCs w:val="10"/>
                                        <w:rPrChange w:id="3190" w:author="mananarora1571@gmail.com" w:date="2021-05-30T14:07:00Z">
                                          <w:rPr/>
                                        </w:rPrChange>
                                      </w:rPr>
                                    </w:pPr>
                                    <w:ins w:id="3191" w:author="mananarora1571@gmail.com" w:date="2021-05-30T14:04:00Z">
                                      <w:r w:rsidRPr="00617B01">
                                        <w:rPr>
                                          <w:rFonts w:ascii="Verdana" w:hAnsi="Verdana"/>
                                          <w:b/>
                                          <w:sz w:val="10"/>
                                          <w:szCs w:val="10"/>
                                          <w:rPrChange w:id="3192" w:author="mananarora1571@gmail.com" w:date="2021-05-30T14:07:00Z">
                                            <w:rPr/>
                                          </w:rPrChange>
                                        </w:rPr>
                                        <w:t>Vikaspuri</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0783E8" id="_x0000_t202" coordsize="21600,21600" o:spt="202" path="m,l,21600r21600,l21600,xe">
                        <v:stroke joinstyle="miter"/>
                        <v:path gradientshapeok="t" o:connecttype="rect"/>
                      </v:shapetype>
                      <v:shape id="Text Box 2" o:spid="_x0000_s1035" type="#_x0000_t202" style="position:absolute;left:0;text-align:left;margin-left:89.4pt;margin-top:31.4pt;width:50.8pt;height:14.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" stroked="f">
                        <v:textbox>
                          <w:txbxContent>
                            <w:p w14:paraId="37F7EEBB" w14:textId="4F2D73C7" w:rsidR="00617B01" w:rsidRPr="00617B01" w:rsidRDefault="00617B01">
                              <w:pPr>
                                <w:rPr>
                                  <w:rFonts w:ascii="Verdana" w:hAnsi="Verdana"/>
                                  <w:b/>
                                  <w:sz w:val="10"/>
                                  <w:szCs w:val="10"/>
                                  <w:rPrChange w:id="3193" w:author="mananarora1571@gmail.com" w:date="2021-05-30T14:07:00Z">
                                    <w:rPr/>
                                  </w:rPrChange>
                                </w:rPr>
                              </w:pPr>
                              <w:ins w:id="3194" w:author="mananarora1571@gmail.com" w:date="2021-05-30T14:04:00Z">
                                <w:r w:rsidRPr="00617B01">
                                  <w:rPr>
                                    <w:rFonts w:ascii="Verdana" w:hAnsi="Verdana"/>
                                    <w:b/>
                                    <w:sz w:val="10"/>
                                    <w:szCs w:val="10"/>
                                    <w:rPrChange w:id="3195" w:author="mananarora1571@gmail.com" w:date="2021-05-30T14:07:00Z">
                                      <w:rPr/>
                                    </w:rPrChange>
                                  </w:rPr>
                                  <w:t>Vikaspuri</w:t>
                                </w:r>
                              </w:ins>
                            </w:p>
                          </w:txbxContent>
                        </v:textbox>
                      </v:shape>
                    </w:pict>
                  </mc:Fallback>
                </mc:AlternateContent>
              </w:r>
            </w:ins>
            <w:ins w:id="3196" w:author="mananarora1571@gmail.com" w:date="2021-05-30T13:59:00Z">
              <w:r w:rsidRPr="00617B01">
                <w:rPr>
                  <w:b/>
                  <w:szCs w:val="24"/>
                </w:rPr>
                <w:drawing>
                  <wp:anchor distT="0" distB="0" distL="114300" distR="114300" simplePos="0" relativeHeight="251660287" behindDoc="1" locked="0" layoutInCell="1" allowOverlap="1" wp14:anchorId="676DAE1A" wp14:editId="30D76322">
                    <wp:simplePos x="0" y="0"/>
                    <wp:positionH relativeFrom="column">
                      <wp:posOffset>650240</wp:posOffset>
                    </wp:positionH>
                    <wp:positionV relativeFrom="paragraph">
                      <wp:posOffset>-635</wp:posOffset>
                    </wp:positionV>
                    <wp:extent cx="1598295" cy="3380105"/>
                    <wp:effectExtent l="0" t="0" r="190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98295" cy="3380105"/>
                            </a:xfrm>
                            <a:prstGeom prst="rect">
                              <a:avLst/>
                            </a:prstGeom>
                          </pic:spPr>
                        </pic:pic>
                      </a:graphicData>
                    </a:graphic>
                    <wp14:sizeRelH relativeFrom="page">
                      <wp14:pctWidth>0</wp14:pctWidth>
                    </wp14:sizeRelH>
                    <wp14:sizeRelV relativeFrom="page">
                      <wp14:pctHeight>0</wp14:pctHeight>
                    </wp14:sizeRelV>
                  </wp:anchor>
                </w:drawing>
              </w:r>
            </w:ins>
          </w:p>
        </w:tc>
      </w:tr>
      <w:tr w:rsidR="00CA1AAF" w:rsidRPr="00DE39BA" w14:paraId="0DE19ECB" w14:textId="77777777" w:rsidTr="006F31FE">
        <w:trPr>
          <w:cnfStyle w:val="000000100000" w:firstRow="0" w:lastRow="0" w:firstColumn="0" w:lastColumn="0" w:oddVBand="0" w:evenVBand="0" w:oddHBand="1" w:evenHBand="0" w:firstRowFirstColumn="0" w:firstRowLastColumn="0" w:lastRowFirstColumn="0" w:lastRowLastColumn="0"/>
          <w:trHeight w:val="459"/>
          <w:ins w:id="3197" w:author="mananarora1571@gmail.com" w:date="2021-05-30T13:58:00Z"/>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24ADD03F" w14:textId="0A34CEB6" w:rsidR="00CA1AAF" w:rsidRDefault="00CA1AAF" w:rsidP="00F535CA">
            <w:pPr>
              <w:widowControl w:val="0"/>
              <w:tabs>
                <w:tab w:val="left" w:pos="5531"/>
              </w:tabs>
              <w:jc w:val="center"/>
              <w:rPr>
                <w:ins w:id="3198" w:author="mananarora1571@gmail.com" w:date="2021-05-30T13:58:00Z"/>
                <w:rFonts w:eastAsia="Calibri"/>
                <w:b/>
                <w:szCs w:val="24"/>
                <w:lang w:val="en-IN"/>
              </w:rPr>
              <w:pPrChange w:id="3199" w:author="mananarora1571@gmail.com" w:date="2021-05-30T15:12:00Z">
                <w:pPr>
                  <w:tabs>
                    <w:tab w:val="left" w:pos="5531"/>
                  </w:tabs>
                  <w:jc w:val="center"/>
                </w:pPr>
              </w:pPrChange>
            </w:pPr>
            <w:ins w:id="3200" w:author="mananarora1571@gmail.com" w:date="2021-05-30T13:58:00Z">
              <w:r>
                <w:rPr>
                  <w:rFonts w:eastAsia="Calibri"/>
                  <w:b/>
                  <w:szCs w:val="24"/>
                  <w:lang w:val="en-IN"/>
                </w:rPr>
                <w:t>Fi</w:t>
              </w:r>
            </w:ins>
            <w:ins w:id="3201" w:author="mananarora1571@gmail.com" w:date="2021-05-30T13:59:00Z">
              <w:r>
                <w:rPr>
                  <w:rFonts w:eastAsia="Calibri"/>
                  <w:b/>
                  <w:szCs w:val="24"/>
                  <w:lang w:val="en-IN"/>
                </w:rPr>
                <w:t>g 7.26: Voice Search</w:t>
              </w:r>
            </w:ins>
          </w:p>
        </w:tc>
        <w:tc>
          <w:tcPr>
            <w:tcW w:w="4779" w:type="dxa"/>
            <w:shd w:val="clear" w:color="auto" w:fill="D6E3BC" w:themeFill="accent3" w:themeFillTint="66"/>
          </w:tcPr>
          <w:p w14:paraId="3B1ACAC4" w14:textId="6E9A39D9" w:rsidR="00CA1AAF" w:rsidRDefault="00CA1AAF"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ins w:id="3202" w:author="mananarora1571@gmail.com" w:date="2021-05-30T13:58:00Z"/>
                <w:b/>
                <w:szCs w:val="24"/>
              </w:rPr>
              <w:pPrChange w:id="3203"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ins w:id="3204" w:author="mananarora1571@gmail.com" w:date="2021-05-30T13:59:00Z">
              <w:r>
                <w:rPr>
                  <w:b/>
                  <w:szCs w:val="24"/>
                </w:rPr>
                <w:t xml:space="preserve">Fig 7.27: </w:t>
              </w:r>
            </w:ins>
            <w:ins w:id="3205" w:author="mananarora1571@gmail.com" w:date="2021-05-30T14:00:00Z">
              <w:r w:rsidR="00617B01">
                <w:rPr>
                  <w:b/>
                  <w:szCs w:val="24"/>
                </w:rPr>
                <w:t>Custom Search</w:t>
              </w:r>
            </w:ins>
          </w:p>
        </w:tc>
      </w:tr>
      <w:tr w:rsidR="00A028FF" w:rsidRPr="00DE39BA" w:rsidDel="00CA1AAF" w14:paraId="721358ED" w14:textId="1FC3C0A3" w:rsidTr="006F31F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3206" w:author="abhay mendiratta" w:date="2021-05-21T22:3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64"/>
          <w:ins w:id="3207" w:author="Pranav Taneja" w:date="2021-05-20T19:37:00Z"/>
          <w:del w:id="3208" w:author="mananarora1571@gmail.com" w:date="2021-05-30T13:56:00Z"/>
        </w:trPr>
        <w:tc>
          <w:tcPr>
            <w:cnfStyle w:val="001000000000" w:firstRow="0" w:lastRow="0" w:firstColumn="1" w:lastColumn="0" w:oddVBand="0" w:evenVBand="0" w:oddHBand="0" w:evenHBand="0" w:firstRowFirstColumn="0" w:firstRowLastColumn="0" w:lastRowFirstColumn="0" w:lastRowLastColumn="0"/>
            <w:tcW w:w="4513" w:type="dxa"/>
            <w:tcPrChange w:id="3209" w:author="abhay mendiratta" w:date="2021-05-21T22:37:00Z">
              <w:tcPr>
                <w:tcW w:w="4657" w:type="dxa"/>
                <w:gridSpan w:val="2"/>
              </w:tcPr>
            </w:tcPrChange>
          </w:tcPr>
          <w:p w14:paraId="450D6428" w14:textId="44D2AA4C" w:rsidR="00A028FF" w:rsidRPr="00DE39BA" w:rsidDel="00CA1AAF" w:rsidRDefault="00A028FF" w:rsidP="00F535CA">
            <w:pPr>
              <w:widowControl w:val="0"/>
              <w:tabs>
                <w:tab w:val="left" w:pos="5531"/>
              </w:tabs>
              <w:jc w:val="center"/>
              <w:rPr>
                <w:ins w:id="3210" w:author="Pranav Taneja" w:date="2021-05-20T19:37:00Z"/>
                <w:del w:id="3211" w:author="mananarora1571@gmail.com" w:date="2021-05-30T13:56:00Z"/>
                <w:rFonts w:eastAsia="Calibri"/>
                <w:b/>
                <w:szCs w:val="24"/>
                <w:lang w:val="en-IN"/>
              </w:rPr>
              <w:pPrChange w:id="3212" w:author="mananarora1571@gmail.com" w:date="2021-05-30T15:12:00Z">
                <w:pPr>
                  <w:tabs>
                    <w:tab w:val="left" w:pos="5531"/>
                  </w:tabs>
                  <w:jc w:val="center"/>
                </w:pPr>
              </w:pPrChange>
            </w:pPr>
            <w:ins w:id="3213" w:author="Pranav Taneja" w:date="2021-05-20T19:37:00Z">
              <w:del w:id="3214" w:author="mananarora1571@gmail.com" w:date="2021-05-30T13:56:00Z">
                <w:r w:rsidRPr="0056445B" w:rsidDel="00CA1AAF">
                  <w:rPr>
                    <w:b/>
                    <w:szCs w:val="24"/>
                  </w:rPr>
                  <w:delText>Fig</w:delText>
                </w:r>
                <w:r w:rsidDel="00CA1AAF">
                  <w:rPr>
                    <w:b/>
                    <w:szCs w:val="24"/>
                  </w:rPr>
                  <w:delText xml:space="preserve"> 7.2</w:delText>
                </w:r>
              </w:del>
            </w:ins>
            <w:ins w:id="3215" w:author="abhay mendiratta" w:date="2021-05-21T21:17:00Z">
              <w:del w:id="3216" w:author="mananarora1571@gmail.com" w:date="2021-05-30T13:56:00Z">
                <w:r w:rsidR="009B464D" w:rsidDel="00CA1AAF">
                  <w:rPr>
                    <w:b/>
                    <w:szCs w:val="24"/>
                  </w:rPr>
                  <w:delText>4</w:delText>
                </w:r>
              </w:del>
            </w:ins>
            <w:ins w:id="3217" w:author="Pranav Taneja" w:date="2021-05-20T19:37:00Z">
              <w:del w:id="3218" w:author="mananarora1571@gmail.com" w:date="2021-05-30T13:56:00Z">
                <w:r w:rsidDel="00CA1AAF">
                  <w:rPr>
                    <w:b/>
                    <w:szCs w:val="24"/>
                  </w:rPr>
                  <w:delText>1</w:delText>
                </w:r>
                <w:r w:rsidRPr="0056445B" w:rsidDel="00CA1AAF">
                  <w:rPr>
                    <w:b/>
                    <w:szCs w:val="24"/>
                  </w:rPr>
                  <w:delText>:</w:delText>
                </w:r>
                <w:r w:rsidRPr="00DE39BA" w:rsidDel="00CA1AAF">
                  <w:rPr>
                    <w:rFonts w:eastAsia="Calibri"/>
                    <w:b/>
                    <w:szCs w:val="24"/>
                    <w:lang w:val="en-IN"/>
                  </w:rPr>
                  <w:delText xml:space="preserve"> </w:delText>
                </w:r>
              </w:del>
            </w:ins>
            <w:ins w:id="3219" w:author="abhay mendiratta" w:date="2021-05-21T22:13:00Z">
              <w:del w:id="3220" w:author="mananarora1571@gmail.com" w:date="2021-05-30T13:56:00Z">
                <w:r w:rsidR="006C4C02" w:rsidDel="00CA1AAF">
                  <w:rPr>
                    <w:rFonts w:eastAsia="Calibri"/>
                    <w:b/>
                    <w:szCs w:val="24"/>
                    <w:lang w:val="en-IN"/>
                  </w:rPr>
                  <w:delText>Marking Origin</w:delText>
                </w:r>
              </w:del>
            </w:ins>
            <w:ins w:id="3221" w:author="Pranav Taneja" w:date="2021-05-20T19:37:00Z">
              <w:del w:id="3222" w:author="mananarora1571@gmail.com" w:date="2021-05-30T13:56:00Z">
                <w:r w:rsidRPr="00DE39BA" w:rsidDel="00CA1AAF">
                  <w:rPr>
                    <w:rFonts w:eastAsia="Calibri"/>
                    <w:b/>
                    <w:szCs w:val="24"/>
                    <w:lang w:val="en-IN"/>
                  </w:rPr>
                  <w:delText>Details of Selected Hotspot Zone</w:delText>
                </w:r>
              </w:del>
            </w:ins>
          </w:p>
        </w:tc>
        <w:tc>
          <w:tcPr>
            <w:tcW w:w="4779" w:type="dxa"/>
            <w:tcPrChange w:id="3223" w:author="abhay mendiratta" w:date="2021-05-21T22:37:00Z">
              <w:tcPr>
                <w:tcW w:w="4657" w:type="dxa"/>
                <w:gridSpan w:val="2"/>
              </w:tcPr>
            </w:tcPrChange>
          </w:tcPr>
          <w:p w14:paraId="2DC823D4" w14:textId="04DCA572" w:rsidR="00A028FF" w:rsidRPr="00DE39BA" w:rsidDel="00CA1AAF" w:rsidRDefault="00A028FF" w:rsidP="00F535CA">
            <w:pPr>
              <w:widowControl w:val="0"/>
              <w:tabs>
                <w:tab w:val="left" w:pos="5531"/>
              </w:tabs>
              <w:jc w:val="center"/>
              <w:cnfStyle w:val="000000000000" w:firstRow="0" w:lastRow="0" w:firstColumn="0" w:lastColumn="0" w:oddVBand="0" w:evenVBand="0" w:oddHBand="0" w:evenHBand="0" w:firstRowFirstColumn="0" w:firstRowLastColumn="0" w:lastRowFirstColumn="0" w:lastRowLastColumn="0"/>
              <w:rPr>
                <w:ins w:id="3224" w:author="Pranav Taneja" w:date="2021-05-20T19:37:00Z"/>
                <w:del w:id="3225" w:author="mananarora1571@gmail.com" w:date="2021-05-30T13:56:00Z"/>
                <w:rFonts w:eastAsia="Calibri"/>
                <w:b/>
                <w:szCs w:val="24"/>
                <w:lang w:val="en-IN"/>
              </w:rPr>
              <w:pPrChange w:id="3226" w:author="mananarora1571@gmail.com" w:date="2021-05-30T15:12:00Z">
                <w:pPr>
                  <w:tabs>
                    <w:tab w:val="left" w:pos="5531"/>
                  </w:tabs>
                  <w:jc w:val="center"/>
                  <w:cnfStyle w:val="000000000000" w:firstRow="0" w:lastRow="0" w:firstColumn="0" w:lastColumn="0" w:oddVBand="0" w:evenVBand="0" w:oddHBand="0" w:evenHBand="0" w:firstRowFirstColumn="0" w:firstRowLastColumn="0" w:lastRowFirstColumn="0" w:lastRowLastColumn="0"/>
                </w:pPr>
              </w:pPrChange>
            </w:pPr>
            <w:ins w:id="3227" w:author="Pranav Taneja" w:date="2021-05-20T19:37:00Z">
              <w:del w:id="3228" w:author="mananarora1571@gmail.com" w:date="2021-05-30T13:56:00Z">
                <w:r w:rsidRPr="0056445B" w:rsidDel="00CA1AAF">
                  <w:rPr>
                    <w:b/>
                    <w:szCs w:val="24"/>
                  </w:rPr>
                  <w:delText>Fig</w:delText>
                </w:r>
                <w:r w:rsidDel="00CA1AAF">
                  <w:rPr>
                    <w:b/>
                    <w:szCs w:val="24"/>
                  </w:rPr>
                  <w:delText xml:space="preserve"> 7.2</w:delText>
                </w:r>
              </w:del>
            </w:ins>
            <w:ins w:id="3229" w:author="abhay mendiratta" w:date="2021-05-21T21:17:00Z">
              <w:del w:id="3230" w:author="mananarora1571@gmail.com" w:date="2021-05-30T13:56:00Z">
                <w:r w:rsidR="009B464D" w:rsidDel="00CA1AAF">
                  <w:rPr>
                    <w:b/>
                    <w:szCs w:val="24"/>
                  </w:rPr>
                  <w:delText>5</w:delText>
                </w:r>
              </w:del>
            </w:ins>
            <w:ins w:id="3231" w:author="Pranav Taneja" w:date="2021-05-20T19:37:00Z">
              <w:del w:id="3232" w:author="mananarora1571@gmail.com" w:date="2021-05-30T13:56:00Z">
                <w:r w:rsidDel="00CA1AAF">
                  <w:rPr>
                    <w:b/>
                    <w:szCs w:val="24"/>
                  </w:rPr>
                  <w:delText>2</w:delText>
                </w:r>
                <w:r w:rsidRPr="0056445B" w:rsidDel="00CA1AAF">
                  <w:rPr>
                    <w:b/>
                    <w:szCs w:val="24"/>
                  </w:rPr>
                  <w:delText>:</w:delText>
                </w:r>
                <w:r w:rsidRPr="00DE39BA" w:rsidDel="00CA1AAF">
                  <w:rPr>
                    <w:rFonts w:eastAsia="Calibri"/>
                    <w:b/>
                    <w:szCs w:val="24"/>
                    <w:lang w:val="en-IN"/>
                  </w:rPr>
                  <w:delText xml:space="preserve"> </w:delText>
                </w:r>
              </w:del>
            </w:ins>
            <w:ins w:id="3233" w:author="abhay mendiratta" w:date="2021-05-21T22:13:00Z">
              <w:del w:id="3234" w:author="mananarora1571@gmail.com" w:date="2021-05-30T13:56:00Z">
                <w:r w:rsidR="006C4C02" w:rsidDel="00CA1AAF">
                  <w:rPr>
                    <w:rFonts w:eastAsia="Calibri"/>
                    <w:b/>
                    <w:szCs w:val="24"/>
                    <w:lang w:val="en-IN"/>
                  </w:rPr>
                  <w:delText>Determined Route</w:delText>
                </w:r>
              </w:del>
            </w:ins>
            <w:ins w:id="3235" w:author="Pranav Taneja" w:date="2021-05-20T19:37:00Z">
              <w:del w:id="3236" w:author="mananarora1571@gmail.com" w:date="2021-05-30T13:56:00Z">
                <w:r w:rsidRPr="00DE39BA" w:rsidDel="00CA1AAF">
                  <w:rPr>
                    <w:rFonts w:eastAsia="Calibri"/>
                    <w:b/>
                    <w:szCs w:val="24"/>
                    <w:lang w:val="en-IN"/>
                  </w:rPr>
                  <w:delText>Crowded Zones</w:delText>
                </w:r>
              </w:del>
            </w:ins>
          </w:p>
        </w:tc>
      </w:tr>
    </w:tbl>
    <w:p w14:paraId="3FC3E18D" w14:textId="4869EE6D" w:rsidR="00886AC8" w:rsidRPr="00DE39BA" w:rsidRDefault="00886AC8" w:rsidP="00F535CA">
      <w:pPr>
        <w:widowControl w:val="0"/>
        <w:rPr>
          <w:rFonts w:eastAsia="Calibri"/>
          <w:bCs/>
          <w:szCs w:val="24"/>
          <w:lang w:val="en-IN"/>
        </w:rPr>
        <w:pPrChange w:id="3237" w:author="mananarora1571@gmail.com" w:date="2021-05-30T15:12:00Z">
          <w:pPr/>
        </w:pPrChange>
      </w:pPr>
    </w:p>
    <w:p w14:paraId="1836A991" w14:textId="5FB29A3D" w:rsidR="00886AC8" w:rsidRPr="00DE39BA" w:rsidRDefault="00886AC8" w:rsidP="00F535CA">
      <w:pPr>
        <w:widowControl w:val="0"/>
        <w:tabs>
          <w:tab w:val="left" w:pos="4470"/>
        </w:tabs>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Change w:id="3238" w:author="mananarora1571@gmail.com" w:date="2021-05-30T15:12:00Z">
          <w:pPr>
            <w:tabs>
              <w:tab w:val="left" w:pos="4470"/>
            </w:tabs>
          </w:pPr>
        </w:pPrChange>
      </w:pPr>
      <w:r w:rsidRPr="00DE39BA">
        <w:rPr>
          <w:rFonts w:eastAsia="Calibri"/>
          <w:bCs/>
          <w:szCs w:val="24"/>
          <w:lang w:val="en-IN"/>
        </w:rPr>
        <w:lastRenderedPageBreak/>
        <w:tab/>
      </w:r>
    </w:p>
    <w:p w14:paraId="6CFE7ABD" w14:textId="1910C8B4" w:rsidR="007B55F4" w:rsidRPr="00DE39BA" w:rsidRDefault="007B55F4" w:rsidP="00F535CA">
      <w:pPr>
        <w:widowControl w:val="0"/>
        <w:rPr>
          <w:rFonts w:eastAsia="Calibri"/>
          <w:bCs/>
          <w:szCs w:val="24"/>
          <w:lang w:val="en-IN"/>
        </w:rPr>
        <w:sectPr w:rsidR="007B55F4" w:rsidRPr="00DE39BA" w:rsidSect="007B55F4">
          <w:type w:val="continuous"/>
          <w:pgSz w:w="12240" w:h="15840"/>
          <w:pgMar w:top="1440" w:right="1440" w:bottom="1440" w:left="1440" w:header="720" w:footer="720" w:gutter="0"/>
          <w:cols w:num="2" w:space="720"/>
          <w:docGrid w:linePitch="360"/>
        </w:sectPr>
        <w:pPrChange w:id="3239" w:author="mananarora1571@gmail.com" w:date="2021-05-30T15:12:00Z">
          <w:pPr/>
        </w:pPrChange>
      </w:pPr>
    </w:p>
    <w:p w14:paraId="3333A982" w14:textId="77777777" w:rsidR="00886AC8" w:rsidRPr="00DE39BA" w:rsidRDefault="00886AC8" w:rsidP="00F535CA">
      <w:pPr>
        <w:widowControl w:val="0"/>
        <w:rPr>
          <w:rFonts w:eastAsia="Calibri"/>
          <w:bCs/>
          <w:szCs w:val="24"/>
          <w:lang w:val="en-IN"/>
        </w:rPr>
        <w:sectPr w:rsidR="00886AC8" w:rsidRPr="00DE39BA" w:rsidSect="00DE39BA">
          <w:type w:val="continuous"/>
          <w:pgSz w:w="12240" w:h="15840"/>
          <w:pgMar w:top="1440" w:right="1440" w:bottom="1440" w:left="1440" w:header="720" w:footer="720" w:gutter="0"/>
          <w:cols w:space="720"/>
          <w:docGrid w:linePitch="360"/>
        </w:sectPr>
        <w:pPrChange w:id="3240" w:author="mananarora1571@gmail.com" w:date="2021-05-30T15:12:00Z">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B17C0C" w:rsidRPr="00DE39BA" w14:paraId="4438D2C8"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7B2B4C" w14:textId="30B92000" w:rsidR="00B17C0C" w:rsidRPr="00DE39BA" w:rsidRDefault="000A1EDB" w:rsidP="00F535CA">
            <w:pPr>
              <w:jc w:val="center"/>
              <w:rPr>
                <w:rFonts w:eastAsia="Calibri"/>
                <w:bCs/>
                <w:szCs w:val="24"/>
                <w:lang w:val="en-IN"/>
              </w:rPr>
              <w:pPrChange w:id="3241" w:author="mananarora1571@gmail.com" w:date="2021-05-30T15:12:00Z">
                <w:pPr>
                  <w:jc w:val="center"/>
                </w:pPr>
              </w:pPrChange>
            </w:pPr>
            <w:r>
              <w:rPr>
                <w:rFonts w:eastAsia="Calibri"/>
                <w:bCs/>
                <w:szCs w:val="24"/>
                <w:lang w:val="en-IN"/>
              </w:rPr>
              <w:pict w14:anchorId="544DF7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3pt;height:231.85pt">
                  <v:imagedata r:id="rId43" o:title="browser_login_view"/>
                </v:shape>
              </w:pict>
            </w:r>
          </w:p>
        </w:tc>
      </w:tr>
      <w:tr w:rsidR="00B17C0C" w:rsidRPr="00DE39BA" w14:paraId="088C2E46"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2FB2A22" w14:textId="2CEAA3A6" w:rsidR="00B17C0C" w:rsidRPr="00DE39BA" w:rsidRDefault="00C27AB6" w:rsidP="00F535CA">
            <w:pPr>
              <w:jc w:val="center"/>
              <w:rPr>
                <w:rFonts w:eastAsia="Calibri"/>
                <w:bCs/>
                <w:szCs w:val="24"/>
                <w:lang w:val="en-IN"/>
              </w:rPr>
              <w:pPrChange w:id="3242" w:author="mananarora1571@gmail.com" w:date="2021-05-30T15:12:00Z">
                <w:pPr>
                  <w:jc w:val="center"/>
                </w:pPr>
              </w:pPrChange>
            </w:pPr>
            <w:r w:rsidRPr="0056445B">
              <w:rPr>
                <w:b/>
                <w:szCs w:val="24"/>
              </w:rPr>
              <w:t>Fig</w:t>
            </w:r>
            <w:r w:rsidR="00706C01">
              <w:rPr>
                <w:b/>
                <w:szCs w:val="24"/>
              </w:rPr>
              <w:t xml:space="preserve"> 7.2</w:t>
            </w:r>
            <w:ins w:id="3243" w:author="mananarora1571@gmail.com" w:date="2021-05-30T14:01:00Z">
              <w:r w:rsidR="00617B01">
                <w:rPr>
                  <w:b/>
                  <w:szCs w:val="24"/>
                </w:rPr>
                <w:t>8</w:t>
              </w:r>
            </w:ins>
            <w:ins w:id="3244" w:author="abhay mendiratta" w:date="2021-05-21T21:18:00Z">
              <w:del w:id="3245" w:author="mananarora1571@gmail.com" w:date="2021-05-30T14:01:00Z">
                <w:r w:rsidR="009B464D" w:rsidDel="00617B01">
                  <w:rPr>
                    <w:b/>
                    <w:szCs w:val="24"/>
                  </w:rPr>
                  <w:delText>6</w:delText>
                </w:r>
              </w:del>
            </w:ins>
            <w:ins w:id="3246" w:author="Pranav Taneja" w:date="2021-05-18T23:39:00Z">
              <w:del w:id="3247" w:author="abhay mendiratta" w:date="2021-05-21T21:17:00Z">
                <w:r w:rsidR="005F6557" w:rsidDel="002E3AC4">
                  <w:rPr>
                    <w:b/>
                    <w:szCs w:val="24"/>
                  </w:rPr>
                  <w:delText>3</w:delText>
                </w:r>
              </w:del>
            </w:ins>
            <w:del w:id="3248" w:author="Pranav Taneja" w:date="2021-05-18T23:39:00Z">
              <w:r w:rsidR="00706C01" w:rsidDel="005F6557">
                <w:rPr>
                  <w:b/>
                  <w:szCs w:val="24"/>
                </w:rPr>
                <w:delText>1</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Login Web View</w:t>
            </w:r>
          </w:p>
        </w:tc>
      </w:tr>
      <w:tr w:rsidR="00B17C0C" w:rsidRPr="00DE39BA" w14:paraId="6C4606FB"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4D7F7B1" w14:textId="1B7FEC97" w:rsidR="00B17C0C" w:rsidRPr="00DE39BA" w:rsidRDefault="000A1EDB" w:rsidP="00F535CA">
            <w:pPr>
              <w:jc w:val="center"/>
              <w:rPr>
                <w:rFonts w:eastAsia="Calibri"/>
                <w:bCs/>
                <w:szCs w:val="24"/>
                <w:lang w:val="en-IN"/>
              </w:rPr>
              <w:pPrChange w:id="3249" w:author="mananarora1571@gmail.com" w:date="2021-05-30T15:12:00Z">
                <w:pPr>
                  <w:jc w:val="center"/>
                </w:pPr>
              </w:pPrChange>
            </w:pPr>
            <w:r>
              <w:rPr>
                <w:rFonts w:eastAsia="Calibri"/>
                <w:bCs/>
                <w:szCs w:val="24"/>
                <w:lang w:val="en-IN"/>
              </w:rPr>
              <w:pict w14:anchorId="54552D72">
                <v:shape id="_x0000_i1026" type="#_x0000_t75" style="width:305pt;height:234.15pt">
                  <v:imagedata r:id="rId44" o:title="browser_register_view"/>
                </v:shape>
              </w:pict>
            </w:r>
          </w:p>
        </w:tc>
      </w:tr>
      <w:tr w:rsidR="00B17C0C" w:rsidRPr="00DE39BA" w14:paraId="2EC82BA1" w14:textId="77777777" w:rsidTr="00B17C0C">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586C88A" w14:textId="2ECB6828" w:rsidR="00B17C0C" w:rsidRPr="00DE39BA" w:rsidRDefault="00C27AB6" w:rsidP="00F535CA">
            <w:pPr>
              <w:jc w:val="center"/>
              <w:rPr>
                <w:rFonts w:eastAsia="Calibri"/>
                <w:bCs/>
                <w:szCs w:val="24"/>
                <w:lang w:val="en-IN"/>
              </w:rPr>
              <w:pPrChange w:id="3250" w:author="mananarora1571@gmail.com" w:date="2021-05-30T15:12:00Z">
                <w:pPr>
                  <w:jc w:val="center"/>
                </w:pPr>
              </w:pPrChange>
            </w:pPr>
            <w:r w:rsidRPr="0056445B">
              <w:rPr>
                <w:b/>
                <w:szCs w:val="24"/>
              </w:rPr>
              <w:t>Fig</w:t>
            </w:r>
            <w:r w:rsidR="00706C01">
              <w:rPr>
                <w:b/>
                <w:szCs w:val="24"/>
              </w:rPr>
              <w:t xml:space="preserve"> 7.2</w:t>
            </w:r>
            <w:ins w:id="3251" w:author="mananarora1571@gmail.com" w:date="2021-05-30T14:01:00Z">
              <w:r w:rsidR="00617B01">
                <w:rPr>
                  <w:b/>
                  <w:szCs w:val="24"/>
                </w:rPr>
                <w:t>9</w:t>
              </w:r>
            </w:ins>
            <w:ins w:id="3252" w:author="abhay mendiratta" w:date="2021-05-21T21:18:00Z">
              <w:del w:id="3253" w:author="mananarora1571@gmail.com" w:date="2021-05-30T14:01:00Z">
                <w:r w:rsidR="009B464D" w:rsidDel="00617B01">
                  <w:rPr>
                    <w:b/>
                    <w:szCs w:val="24"/>
                  </w:rPr>
                  <w:delText>7</w:delText>
                </w:r>
              </w:del>
            </w:ins>
            <w:ins w:id="3254" w:author="Pranav Taneja" w:date="2021-05-18T23:39:00Z">
              <w:del w:id="3255" w:author="abhay mendiratta" w:date="2021-05-21T21:18:00Z">
                <w:r w:rsidR="005F6557" w:rsidDel="002E3AC4">
                  <w:rPr>
                    <w:b/>
                    <w:szCs w:val="24"/>
                  </w:rPr>
                  <w:delText>4</w:delText>
                </w:r>
              </w:del>
            </w:ins>
            <w:del w:id="3256" w:author="Pranav Taneja" w:date="2021-05-18T23:39:00Z">
              <w:r w:rsidR="00706C01" w:rsidDel="005F6557">
                <w:rPr>
                  <w:b/>
                  <w:szCs w:val="24"/>
                </w:rPr>
                <w:delText>2</w:delText>
              </w:r>
            </w:del>
            <w:r w:rsidRPr="0056445B">
              <w:rPr>
                <w:b/>
                <w:szCs w:val="24"/>
              </w:rPr>
              <w:t>:</w:t>
            </w:r>
            <w:r w:rsidRPr="00DE39BA">
              <w:rPr>
                <w:rFonts w:eastAsia="Calibri"/>
                <w:b/>
                <w:szCs w:val="24"/>
                <w:lang w:val="en-IN"/>
              </w:rPr>
              <w:t xml:space="preserve"> </w:t>
            </w:r>
            <w:r w:rsidR="00B17C0C" w:rsidRPr="00DE39BA">
              <w:rPr>
                <w:rFonts w:eastAsia="Calibri"/>
                <w:b/>
                <w:szCs w:val="24"/>
                <w:lang w:val="en-IN"/>
              </w:rPr>
              <w:t>Signup Web View</w:t>
            </w:r>
          </w:p>
        </w:tc>
      </w:tr>
      <w:tr w:rsidR="00B17C0C" w:rsidRPr="00DE39BA" w14:paraId="3B568ED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AB48B73" w14:textId="3C664F87" w:rsidR="00B17C0C" w:rsidRPr="00DE39BA" w:rsidRDefault="00CA1AAF" w:rsidP="00F535CA">
            <w:pPr>
              <w:jc w:val="center"/>
              <w:rPr>
                <w:rFonts w:eastAsia="Calibri"/>
                <w:bCs/>
                <w:szCs w:val="24"/>
                <w:lang w:val="en-IN"/>
              </w:rPr>
              <w:pPrChange w:id="3257" w:author="mananarora1571@gmail.com" w:date="2021-05-30T15:12:00Z">
                <w:pPr>
                  <w:jc w:val="center"/>
                </w:pPr>
              </w:pPrChange>
            </w:pPr>
            <w:r>
              <w:rPr>
                <w:rFonts w:eastAsia="Calibri"/>
                <w:bCs/>
                <w:szCs w:val="24"/>
                <w:lang w:val="en-IN"/>
              </w:rPr>
              <w:lastRenderedPageBreak/>
              <w:pict w14:anchorId="69D6B09B">
                <v:shape id="_x0000_i1027" type="#_x0000_t75" style="width:340.7pt;height:261.35pt">
                  <v:imagedata r:id="rId45" o:title="browser_permission_view"/>
                </v:shape>
              </w:pict>
            </w:r>
          </w:p>
        </w:tc>
      </w:tr>
      <w:tr w:rsidR="00B17C0C" w:rsidRPr="00DE39BA" w14:paraId="253C0959"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2B2ED08" w14:textId="16BABF59" w:rsidR="00B17C0C" w:rsidRPr="00DE39BA" w:rsidRDefault="00C27AB6" w:rsidP="00F535CA">
            <w:pPr>
              <w:jc w:val="center"/>
              <w:rPr>
                <w:rFonts w:eastAsia="Calibri"/>
                <w:bCs/>
                <w:szCs w:val="24"/>
                <w:lang w:val="en-IN"/>
              </w:rPr>
              <w:pPrChange w:id="3258" w:author="mananarora1571@gmail.com" w:date="2021-05-30T15:12:00Z">
                <w:pPr>
                  <w:jc w:val="center"/>
                </w:pPr>
              </w:pPrChange>
            </w:pPr>
            <w:r w:rsidRPr="0056445B">
              <w:rPr>
                <w:b/>
                <w:szCs w:val="24"/>
              </w:rPr>
              <w:t>Fig</w:t>
            </w:r>
            <w:r w:rsidR="00706C01">
              <w:rPr>
                <w:b/>
                <w:szCs w:val="24"/>
              </w:rPr>
              <w:t xml:space="preserve"> 7.</w:t>
            </w:r>
            <w:ins w:id="3259" w:author="mananarora1571@gmail.com" w:date="2021-05-30T14:01:00Z">
              <w:r w:rsidR="00617B01">
                <w:rPr>
                  <w:b/>
                  <w:szCs w:val="24"/>
                </w:rPr>
                <w:t>30</w:t>
              </w:r>
            </w:ins>
            <w:del w:id="3260" w:author="mananarora1571@gmail.com" w:date="2021-05-30T14:01:00Z">
              <w:r w:rsidR="00706C01" w:rsidDel="00617B01">
                <w:rPr>
                  <w:b/>
                  <w:szCs w:val="24"/>
                </w:rPr>
                <w:delText>2</w:delText>
              </w:r>
            </w:del>
            <w:ins w:id="3261" w:author="abhay mendiratta" w:date="2021-05-21T21:18:00Z">
              <w:del w:id="3262" w:author="mananarora1571@gmail.com" w:date="2021-05-30T14:01:00Z">
                <w:r w:rsidR="009B464D" w:rsidDel="00617B01">
                  <w:rPr>
                    <w:b/>
                    <w:szCs w:val="24"/>
                  </w:rPr>
                  <w:delText>8</w:delText>
                </w:r>
              </w:del>
            </w:ins>
            <w:ins w:id="3263" w:author="Pranav Taneja" w:date="2021-05-18T23:39:00Z">
              <w:del w:id="3264" w:author="abhay mendiratta" w:date="2021-05-21T21:18:00Z">
                <w:r w:rsidR="005F6557" w:rsidDel="002E3AC4">
                  <w:rPr>
                    <w:b/>
                    <w:szCs w:val="24"/>
                  </w:rPr>
                  <w:delText>5</w:delText>
                </w:r>
              </w:del>
            </w:ins>
            <w:del w:id="3265" w:author="Pranav Taneja" w:date="2021-05-18T23:39:00Z">
              <w:r w:rsidR="00706C01" w:rsidDel="005F6557">
                <w:rPr>
                  <w:b/>
                  <w:szCs w:val="24"/>
                </w:rPr>
                <w:delText>3</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Permission</w:t>
            </w:r>
            <w:r w:rsidR="00B17C0C" w:rsidRPr="00DE39BA">
              <w:rPr>
                <w:rFonts w:eastAsia="Calibri"/>
                <w:b/>
                <w:szCs w:val="24"/>
                <w:lang w:val="en-IN"/>
              </w:rPr>
              <w:t xml:space="preserve"> Web View</w:t>
            </w:r>
          </w:p>
        </w:tc>
      </w:tr>
      <w:tr w:rsidR="00B17C0C" w:rsidRPr="00DE39BA" w14:paraId="1C2E854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0B3F7314" w14:textId="6021273F" w:rsidR="00B17C0C" w:rsidRPr="00DE39BA" w:rsidRDefault="00CA1AAF" w:rsidP="00F535CA">
            <w:pPr>
              <w:jc w:val="center"/>
              <w:rPr>
                <w:rFonts w:eastAsia="Calibri"/>
                <w:bCs/>
                <w:szCs w:val="24"/>
                <w:lang w:val="en-IN"/>
              </w:rPr>
              <w:pPrChange w:id="3266" w:author="mananarora1571@gmail.com" w:date="2021-05-30T15:12:00Z">
                <w:pPr>
                  <w:jc w:val="center"/>
                </w:pPr>
              </w:pPrChange>
            </w:pPr>
            <w:r>
              <w:rPr>
                <w:rFonts w:eastAsia="Calibri"/>
                <w:bCs/>
                <w:szCs w:val="24"/>
                <w:lang w:val="en-IN"/>
              </w:rPr>
              <w:pict w14:anchorId="1AF175AF">
                <v:shape id="_x0000_i1028" type="#_x0000_t75" style="width:330.5pt;height:252.85pt">
                  <v:imagedata r:id="rId46" o:title="browser_hotspot_overview"/>
                </v:shape>
              </w:pict>
            </w:r>
          </w:p>
        </w:tc>
      </w:tr>
      <w:tr w:rsidR="00B17C0C" w:rsidRPr="00DE39BA" w14:paraId="27511C38" w14:textId="77777777" w:rsidTr="00DE39BA">
        <w:tc>
          <w:tcPr>
            <w:tcW w:w="930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3FBBEBC8" w14:textId="00C3EACE" w:rsidR="00B17C0C" w:rsidRPr="00DE39BA" w:rsidRDefault="00C27AB6" w:rsidP="00F535CA">
            <w:pPr>
              <w:jc w:val="center"/>
              <w:rPr>
                <w:rFonts w:eastAsia="Calibri"/>
                <w:bCs/>
                <w:szCs w:val="24"/>
                <w:lang w:val="en-IN"/>
              </w:rPr>
              <w:pPrChange w:id="3267" w:author="mananarora1571@gmail.com" w:date="2021-05-30T15:12:00Z">
                <w:pPr>
                  <w:jc w:val="center"/>
                </w:pPr>
              </w:pPrChange>
            </w:pPr>
            <w:r w:rsidRPr="0056445B">
              <w:rPr>
                <w:b/>
                <w:szCs w:val="24"/>
              </w:rPr>
              <w:t>Fig</w:t>
            </w:r>
            <w:r w:rsidR="00706C01">
              <w:rPr>
                <w:b/>
                <w:szCs w:val="24"/>
              </w:rPr>
              <w:t xml:space="preserve"> 7.</w:t>
            </w:r>
            <w:ins w:id="3268" w:author="mananarora1571@gmail.com" w:date="2021-05-30T14:01:00Z">
              <w:r w:rsidR="00617B01">
                <w:rPr>
                  <w:b/>
                  <w:szCs w:val="24"/>
                </w:rPr>
                <w:t>31</w:t>
              </w:r>
            </w:ins>
            <w:del w:id="3269" w:author="mananarora1571@gmail.com" w:date="2021-05-30T14:01:00Z">
              <w:r w:rsidR="00706C01" w:rsidDel="00617B01">
                <w:rPr>
                  <w:b/>
                  <w:szCs w:val="24"/>
                </w:rPr>
                <w:delText>2</w:delText>
              </w:r>
            </w:del>
            <w:ins w:id="3270" w:author="abhay mendiratta" w:date="2021-05-21T21:18:00Z">
              <w:del w:id="3271" w:author="mananarora1571@gmail.com" w:date="2021-05-30T14:01:00Z">
                <w:r w:rsidR="009B464D" w:rsidDel="00617B01">
                  <w:rPr>
                    <w:b/>
                    <w:szCs w:val="24"/>
                  </w:rPr>
                  <w:delText>9</w:delText>
                </w:r>
              </w:del>
            </w:ins>
            <w:ins w:id="3272" w:author="Pranav Taneja" w:date="2021-05-18T23:39:00Z">
              <w:del w:id="3273" w:author="abhay mendiratta" w:date="2021-05-21T21:18:00Z">
                <w:r w:rsidR="005F6557" w:rsidDel="002E3AC4">
                  <w:rPr>
                    <w:b/>
                    <w:szCs w:val="24"/>
                  </w:rPr>
                  <w:delText>6</w:delText>
                </w:r>
              </w:del>
            </w:ins>
            <w:del w:id="3274" w:author="Pranav Taneja" w:date="2021-05-18T23:39:00Z">
              <w:r w:rsidR="00706C01" w:rsidDel="005F6557">
                <w:rPr>
                  <w:b/>
                  <w:szCs w:val="24"/>
                </w:rPr>
                <w:delText>4</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w:t>
            </w:r>
            <w:r w:rsidR="00B17C0C" w:rsidRPr="00DE39BA">
              <w:rPr>
                <w:rFonts w:eastAsia="Calibri"/>
                <w:b/>
                <w:szCs w:val="24"/>
                <w:lang w:val="en-IN"/>
              </w:rPr>
              <w:t xml:space="preserve"> Web View</w:t>
            </w:r>
          </w:p>
        </w:tc>
      </w:tr>
    </w:tbl>
    <w:p w14:paraId="5D032F48" w14:textId="240A610B" w:rsidR="00B17C0C" w:rsidRPr="00DE39BA" w:rsidRDefault="00B17C0C" w:rsidP="00F535CA">
      <w:pPr>
        <w:widowControl w:val="0"/>
        <w:rPr>
          <w:rFonts w:eastAsia="Calibri"/>
          <w:bCs/>
          <w:szCs w:val="24"/>
          <w:lang w:val="en-IN"/>
        </w:rPr>
        <w:pPrChange w:id="3275" w:author="mananarora1571@gmail.com" w:date="2021-05-30T15:12:00Z">
          <w:pPr/>
        </w:pPrChange>
      </w:pPr>
    </w:p>
    <w:tbl>
      <w:tblPr>
        <w:tblStyle w:val="TableGrid"/>
        <w:tblW w:w="0" w:type="auto"/>
        <w:tblLook w:val="04A0" w:firstRow="1" w:lastRow="0" w:firstColumn="1" w:lastColumn="0" w:noHBand="0" w:noVBand="1"/>
      </w:tblPr>
      <w:tblGrid>
        <w:gridCol w:w="9300"/>
      </w:tblGrid>
      <w:tr w:rsidR="00973725" w:rsidRPr="00DE39BA" w14:paraId="128D6FC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DED456D" w14:textId="2B9F4665" w:rsidR="00973725" w:rsidRPr="00DE39BA" w:rsidRDefault="00CA1AAF" w:rsidP="00F535CA">
            <w:pPr>
              <w:jc w:val="center"/>
              <w:rPr>
                <w:rFonts w:eastAsia="Calibri"/>
                <w:bCs/>
                <w:szCs w:val="24"/>
                <w:lang w:val="en-IN"/>
              </w:rPr>
              <w:pPrChange w:id="3276" w:author="mananarora1571@gmail.com" w:date="2021-05-30T15:12:00Z">
                <w:pPr>
                  <w:jc w:val="center"/>
                </w:pPr>
              </w:pPrChange>
            </w:pPr>
            <w:r>
              <w:rPr>
                <w:rFonts w:eastAsia="Calibri"/>
                <w:bCs/>
                <w:szCs w:val="24"/>
                <w:lang w:val="en-IN"/>
              </w:rPr>
              <w:lastRenderedPageBreak/>
              <w:pict w14:anchorId="516DE6D1">
                <v:shape id="_x0000_i1029" type="#_x0000_t75" style="width:338.45pt;height:259.65pt">
                  <v:imagedata r:id="rId47" o:title="browser_hotspot_details_view"/>
                </v:shape>
              </w:pict>
            </w:r>
          </w:p>
        </w:tc>
      </w:tr>
      <w:tr w:rsidR="00973725" w:rsidRPr="00DE39BA" w14:paraId="30B71F9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570688B3" w14:textId="56E0022A" w:rsidR="00973725" w:rsidRPr="00DE39BA" w:rsidRDefault="00C27AB6" w:rsidP="00F535CA">
            <w:pPr>
              <w:jc w:val="center"/>
              <w:rPr>
                <w:rFonts w:eastAsia="Calibri"/>
                <w:bCs/>
                <w:szCs w:val="24"/>
                <w:lang w:val="en-IN"/>
              </w:rPr>
              <w:pPrChange w:id="3277" w:author="mananarora1571@gmail.com" w:date="2021-05-30T15:12:00Z">
                <w:pPr>
                  <w:jc w:val="center"/>
                </w:pPr>
              </w:pPrChange>
            </w:pPr>
            <w:r w:rsidRPr="0056445B">
              <w:rPr>
                <w:b/>
                <w:szCs w:val="24"/>
              </w:rPr>
              <w:t>Fig</w:t>
            </w:r>
            <w:r w:rsidR="00706C01">
              <w:rPr>
                <w:b/>
                <w:szCs w:val="24"/>
              </w:rPr>
              <w:t xml:space="preserve"> 7.</w:t>
            </w:r>
            <w:ins w:id="3278" w:author="abhay mendiratta" w:date="2021-05-21T21:50:00Z">
              <w:r w:rsidR="009B464D">
                <w:rPr>
                  <w:b/>
                  <w:szCs w:val="24"/>
                </w:rPr>
                <w:t>3</w:t>
              </w:r>
            </w:ins>
            <w:ins w:id="3279" w:author="mananarora1571@gmail.com" w:date="2021-05-30T14:08:00Z">
              <w:r w:rsidR="00617B01">
                <w:rPr>
                  <w:b/>
                  <w:szCs w:val="24"/>
                </w:rPr>
                <w:t>2</w:t>
              </w:r>
            </w:ins>
            <w:ins w:id="3280" w:author="abhay mendiratta" w:date="2021-05-21T21:50:00Z">
              <w:del w:id="3281" w:author="mananarora1571@gmail.com" w:date="2021-05-30T14:08:00Z">
                <w:r w:rsidR="009B464D" w:rsidDel="00617B01">
                  <w:rPr>
                    <w:b/>
                    <w:szCs w:val="24"/>
                  </w:rPr>
                  <w:delText>0</w:delText>
                </w:r>
              </w:del>
            </w:ins>
            <w:del w:id="3282" w:author="abhay mendiratta" w:date="2021-05-21T21:50:00Z">
              <w:r w:rsidR="00706C01" w:rsidDel="009B464D">
                <w:rPr>
                  <w:b/>
                  <w:szCs w:val="24"/>
                </w:rPr>
                <w:delText>2</w:delText>
              </w:r>
            </w:del>
            <w:ins w:id="3283" w:author="Pranav Taneja" w:date="2021-05-18T23:39:00Z">
              <w:del w:id="3284" w:author="abhay mendiratta" w:date="2021-05-21T21:18:00Z">
                <w:r w:rsidR="005F6557" w:rsidDel="002E3AC4">
                  <w:rPr>
                    <w:b/>
                    <w:szCs w:val="24"/>
                  </w:rPr>
                  <w:delText>7</w:delText>
                </w:r>
              </w:del>
            </w:ins>
            <w:del w:id="3285" w:author="Pranav Taneja" w:date="2021-05-18T23:39:00Z">
              <w:r w:rsidR="00706C01" w:rsidDel="005F6557">
                <w:rPr>
                  <w:b/>
                  <w:szCs w:val="24"/>
                </w:rPr>
                <w:delText>5</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Hotspot Detail Web View</w:t>
            </w:r>
          </w:p>
        </w:tc>
      </w:tr>
      <w:tr w:rsidR="00973725" w:rsidRPr="00DE39BA" w14:paraId="40F2FB8B"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7C4367D3" w14:textId="4C51E476" w:rsidR="00973725" w:rsidRPr="00DE39BA" w:rsidRDefault="00CA1AAF" w:rsidP="00F535CA">
            <w:pPr>
              <w:jc w:val="center"/>
              <w:rPr>
                <w:rFonts w:eastAsia="Calibri"/>
                <w:bCs/>
                <w:szCs w:val="24"/>
                <w:lang w:val="en-IN"/>
              </w:rPr>
              <w:pPrChange w:id="3286" w:author="mananarora1571@gmail.com" w:date="2021-05-30T15:12:00Z">
                <w:pPr>
                  <w:jc w:val="center"/>
                </w:pPr>
              </w:pPrChange>
            </w:pPr>
            <w:r>
              <w:rPr>
                <w:rFonts w:eastAsia="Calibri"/>
                <w:bCs/>
                <w:szCs w:val="24"/>
                <w:lang w:val="en-IN"/>
              </w:rPr>
              <w:pict w14:anchorId="6AADCA23">
                <v:shape id="_x0000_i1030" type="#_x0000_t75" style="width:354.9pt;height:271.55pt">
                  <v:imagedata r:id="rId48" o:title="browser_crowded_zone_view"/>
                </v:shape>
              </w:pict>
            </w:r>
          </w:p>
        </w:tc>
      </w:tr>
      <w:tr w:rsidR="00973725" w:rsidRPr="00DE39BA" w14:paraId="1DC9F7B5" w14:textId="77777777" w:rsidTr="00DE39BA">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4A8E0EF" w14:textId="7200F77C" w:rsidR="00973725" w:rsidRPr="00DE39BA" w:rsidRDefault="00C27AB6" w:rsidP="00F535CA">
            <w:pPr>
              <w:jc w:val="center"/>
              <w:rPr>
                <w:rFonts w:eastAsia="Calibri"/>
                <w:bCs/>
                <w:szCs w:val="24"/>
                <w:lang w:val="en-IN"/>
              </w:rPr>
              <w:pPrChange w:id="3287" w:author="mananarora1571@gmail.com" w:date="2021-05-30T15:12:00Z">
                <w:pPr>
                  <w:jc w:val="center"/>
                </w:pPr>
              </w:pPrChange>
            </w:pPr>
            <w:r w:rsidRPr="0056445B">
              <w:rPr>
                <w:b/>
                <w:szCs w:val="24"/>
              </w:rPr>
              <w:t>Fig</w:t>
            </w:r>
            <w:r w:rsidR="00706C01">
              <w:rPr>
                <w:b/>
                <w:szCs w:val="24"/>
              </w:rPr>
              <w:t xml:space="preserve"> 7.</w:t>
            </w:r>
            <w:ins w:id="3288" w:author="abhay mendiratta" w:date="2021-05-21T21:18:00Z">
              <w:r w:rsidR="009B464D">
                <w:rPr>
                  <w:b/>
                  <w:szCs w:val="24"/>
                </w:rPr>
                <w:t>3</w:t>
              </w:r>
            </w:ins>
            <w:ins w:id="3289" w:author="mananarora1571@gmail.com" w:date="2021-05-30T14:08:00Z">
              <w:r w:rsidR="00617B01">
                <w:rPr>
                  <w:b/>
                  <w:szCs w:val="24"/>
                </w:rPr>
                <w:t>3</w:t>
              </w:r>
            </w:ins>
            <w:ins w:id="3290" w:author="abhay mendiratta" w:date="2021-05-21T21:18:00Z">
              <w:del w:id="3291" w:author="mananarora1571@gmail.com" w:date="2021-05-30T14:08:00Z">
                <w:r w:rsidR="009B464D" w:rsidDel="00617B01">
                  <w:rPr>
                    <w:b/>
                    <w:szCs w:val="24"/>
                  </w:rPr>
                  <w:delText>1</w:delText>
                </w:r>
              </w:del>
            </w:ins>
            <w:del w:id="3292" w:author="abhay mendiratta" w:date="2021-05-21T21:18:00Z">
              <w:r w:rsidR="00706C01" w:rsidDel="002E3AC4">
                <w:rPr>
                  <w:b/>
                  <w:szCs w:val="24"/>
                </w:rPr>
                <w:delText>2</w:delText>
              </w:r>
            </w:del>
            <w:ins w:id="3293" w:author="Pranav Taneja" w:date="2021-05-18T23:40:00Z">
              <w:del w:id="3294" w:author="abhay mendiratta" w:date="2021-05-21T21:18:00Z">
                <w:r w:rsidR="005F6557" w:rsidDel="002E3AC4">
                  <w:rPr>
                    <w:b/>
                    <w:szCs w:val="24"/>
                  </w:rPr>
                  <w:delText>8</w:delText>
                </w:r>
              </w:del>
            </w:ins>
            <w:del w:id="3295" w:author="Pranav Taneja" w:date="2021-05-18T23:40:00Z">
              <w:r w:rsidR="00706C01" w:rsidDel="005F6557">
                <w:rPr>
                  <w:b/>
                  <w:szCs w:val="24"/>
                </w:rPr>
                <w:delText>6</w:delText>
              </w:r>
            </w:del>
            <w:r w:rsidRPr="0056445B">
              <w:rPr>
                <w:b/>
                <w:szCs w:val="24"/>
              </w:rPr>
              <w:t>:</w:t>
            </w:r>
            <w:r w:rsidRPr="00DE39BA">
              <w:rPr>
                <w:rFonts w:eastAsia="Calibri"/>
                <w:b/>
                <w:szCs w:val="24"/>
                <w:lang w:val="en-IN"/>
              </w:rPr>
              <w:t xml:space="preserve"> </w:t>
            </w:r>
            <w:r w:rsidR="00973725" w:rsidRPr="00DE39BA">
              <w:rPr>
                <w:rFonts w:eastAsia="Calibri"/>
                <w:b/>
                <w:szCs w:val="24"/>
                <w:lang w:val="en-IN"/>
              </w:rPr>
              <w:t>Crowded Hotspot Web View</w:t>
            </w:r>
          </w:p>
        </w:tc>
      </w:tr>
    </w:tbl>
    <w:p w14:paraId="5D6ED159" w14:textId="77777777" w:rsidR="00B773FE" w:rsidRDefault="00B773FE" w:rsidP="00F535CA">
      <w:pPr>
        <w:widowControl w:val="0"/>
        <w:rPr>
          <w:rFonts w:eastAsia="Calibri"/>
          <w:b/>
          <w:szCs w:val="24"/>
          <w:lang w:val="en-IN"/>
        </w:rPr>
        <w:pPrChange w:id="3296" w:author="mananarora1571@gmail.com" w:date="2021-05-30T15:12:00Z">
          <w:pPr/>
        </w:pPrChange>
      </w:pPr>
    </w:p>
    <w:p w14:paraId="43CEB7C8" w14:textId="0458CAF5" w:rsidR="00994846" w:rsidRPr="00DE39BA" w:rsidRDefault="00BA0EC2" w:rsidP="00F535CA">
      <w:pPr>
        <w:widowControl w:val="0"/>
        <w:rPr>
          <w:rFonts w:eastAsia="Calibri"/>
          <w:b/>
          <w:szCs w:val="24"/>
          <w:lang w:val="en-IN"/>
        </w:rPr>
        <w:pPrChange w:id="3297" w:author="mananarora1571@gmail.com" w:date="2021-05-30T15:12:00Z">
          <w:pPr/>
        </w:pPrChange>
      </w:pPr>
      <w:r w:rsidRPr="00DE39BA">
        <w:rPr>
          <w:rFonts w:eastAsia="Calibri"/>
          <w:b/>
          <w:szCs w:val="24"/>
          <w:lang w:val="en-IN"/>
        </w:rPr>
        <w:lastRenderedPageBreak/>
        <w:t>7.</w:t>
      </w:r>
      <w:r w:rsidR="00025102" w:rsidRPr="00DE39BA">
        <w:rPr>
          <w:rFonts w:eastAsia="Calibri"/>
          <w:b/>
          <w:szCs w:val="24"/>
          <w:lang w:val="en-IN"/>
        </w:rPr>
        <w:t>6</w:t>
      </w:r>
      <w:r w:rsidRPr="00DE39BA">
        <w:rPr>
          <w:rFonts w:eastAsia="Calibri"/>
          <w:b/>
          <w:szCs w:val="24"/>
          <w:lang w:val="en-IN"/>
        </w:rPr>
        <w:t xml:space="preserve"> Tables</w:t>
      </w:r>
      <w:r w:rsidR="00DE67BB" w:rsidRPr="00DE39BA">
        <w:rPr>
          <w:rFonts w:eastAsia="Calibri"/>
          <w:b/>
          <w:szCs w:val="24"/>
          <w:lang w:val="en-IN"/>
        </w:rPr>
        <w:t>:</w:t>
      </w:r>
    </w:p>
    <w:tbl>
      <w:tblPr>
        <w:tblStyle w:val="TableGrid"/>
        <w:tblW w:w="0" w:type="auto"/>
        <w:tblLook w:val="04A0" w:firstRow="1" w:lastRow="0" w:firstColumn="1" w:lastColumn="0" w:noHBand="0" w:noVBand="1"/>
      </w:tblPr>
      <w:tblGrid>
        <w:gridCol w:w="4675"/>
        <w:gridCol w:w="4675"/>
      </w:tblGrid>
      <w:tr w:rsidR="00A748F7" w:rsidRPr="00DE39BA" w14:paraId="6CDD7A0E" w14:textId="77777777" w:rsidTr="00A748F7">
        <w:tc>
          <w:tcPr>
            <w:tcW w:w="4675" w:type="dxa"/>
          </w:tcPr>
          <w:p w14:paraId="6C6D49BF" w14:textId="77777777" w:rsidR="00A748F7" w:rsidRPr="00DE39BA" w:rsidRDefault="00A748F7" w:rsidP="00F535CA">
            <w:pPr>
              <w:tabs>
                <w:tab w:val="left" w:pos="1668"/>
              </w:tabs>
              <w:rPr>
                <w:rFonts w:eastAsia="Calibri"/>
                <w:szCs w:val="24"/>
                <w:lang w:val="en-IN"/>
              </w:rPr>
              <w:pPrChange w:id="3298" w:author="mananarora1571@gmail.com" w:date="2021-05-30T15:12:00Z">
                <w:pPr>
                  <w:tabs>
                    <w:tab w:val="left" w:pos="1668"/>
                  </w:tabs>
                </w:pPr>
              </w:pPrChange>
            </w:pPr>
            <w:r w:rsidRPr="00DE39BA">
              <w:rPr>
                <w:rFonts w:eastAsia="Calibri"/>
                <w:szCs w:val="24"/>
                <w:lang w:val="en-IN"/>
              </w:rPr>
              <w:t>Name</w:t>
            </w:r>
          </w:p>
        </w:tc>
        <w:tc>
          <w:tcPr>
            <w:tcW w:w="4675" w:type="dxa"/>
          </w:tcPr>
          <w:p w14:paraId="37B31947" w14:textId="77777777" w:rsidR="00A748F7" w:rsidRPr="00DE39BA" w:rsidRDefault="00A748F7" w:rsidP="00F535CA">
            <w:pPr>
              <w:tabs>
                <w:tab w:val="left" w:pos="1668"/>
              </w:tabs>
              <w:rPr>
                <w:rFonts w:eastAsia="Calibri"/>
                <w:b/>
                <w:szCs w:val="24"/>
                <w:lang w:val="en-IN"/>
              </w:rPr>
              <w:pPrChange w:id="3299" w:author="mananarora1571@gmail.com" w:date="2021-05-30T15:12:00Z">
                <w:pPr>
                  <w:tabs>
                    <w:tab w:val="left" w:pos="1668"/>
                  </w:tabs>
                </w:pPr>
              </w:pPrChange>
            </w:pPr>
            <w:r w:rsidRPr="00DE39BA">
              <w:rPr>
                <w:rFonts w:eastAsia="Calibri"/>
                <w:b/>
                <w:szCs w:val="24"/>
                <w:lang w:val="en-IN"/>
              </w:rPr>
              <w:t>Type</w:t>
            </w:r>
          </w:p>
        </w:tc>
      </w:tr>
      <w:tr w:rsidR="00A748F7" w:rsidRPr="00DE39BA" w14:paraId="4AD4A5FF" w14:textId="77777777" w:rsidTr="00A748F7">
        <w:tc>
          <w:tcPr>
            <w:tcW w:w="4675" w:type="dxa"/>
          </w:tcPr>
          <w:p w14:paraId="07A04CF2" w14:textId="58120C0E" w:rsidR="00A748F7" w:rsidRPr="00DE39BA" w:rsidRDefault="00260879" w:rsidP="00F535CA">
            <w:pPr>
              <w:tabs>
                <w:tab w:val="left" w:pos="1668"/>
              </w:tabs>
              <w:rPr>
                <w:rFonts w:eastAsia="Calibri"/>
                <w:szCs w:val="24"/>
                <w:lang w:val="en-IN"/>
              </w:rPr>
              <w:pPrChange w:id="3300" w:author="mananarora1571@gmail.com" w:date="2021-05-30T15:12:00Z">
                <w:pPr>
                  <w:tabs>
                    <w:tab w:val="left" w:pos="1668"/>
                  </w:tabs>
                </w:pPr>
              </w:pPrChange>
            </w:pPr>
            <w:r w:rsidRPr="00DE39BA">
              <w:rPr>
                <w:rFonts w:eastAsia="Calibri"/>
                <w:szCs w:val="24"/>
                <w:lang w:val="en-IN"/>
              </w:rPr>
              <w:t>id</w:t>
            </w:r>
          </w:p>
        </w:tc>
        <w:tc>
          <w:tcPr>
            <w:tcW w:w="4675" w:type="dxa"/>
          </w:tcPr>
          <w:p w14:paraId="2BB49C15" w14:textId="08549D3C" w:rsidR="00A748F7" w:rsidRPr="00DE39BA" w:rsidRDefault="00260879" w:rsidP="00F535CA">
            <w:pPr>
              <w:tabs>
                <w:tab w:val="left" w:pos="1668"/>
              </w:tabs>
              <w:rPr>
                <w:rFonts w:eastAsia="Calibri"/>
                <w:szCs w:val="24"/>
                <w:lang w:val="en-IN"/>
              </w:rPr>
              <w:pPrChange w:id="3301" w:author="mananarora1571@gmail.com" w:date="2021-05-30T15:12:00Z">
                <w:pPr>
                  <w:tabs>
                    <w:tab w:val="left" w:pos="1668"/>
                  </w:tabs>
                </w:pPr>
              </w:pPrChange>
            </w:pPr>
            <w:r w:rsidRPr="00DE39BA">
              <w:rPr>
                <w:rFonts w:eastAsia="Calibri"/>
                <w:szCs w:val="24"/>
                <w:lang w:val="en-IN"/>
              </w:rPr>
              <w:t>SERIAL</w:t>
            </w:r>
          </w:p>
        </w:tc>
      </w:tr>
      <w:tr w:rsidR="00A748F7" w:rsidRPr="00DE39BA" w14:paraId="756F7624" w14:textId="77777777" w:rsidTr="00A748F7">
        <w:tc>
          <w:tcPr>
            <w:tcW w:w="4675" w:type="dxa"/>
          </w:tcPr>
          <w:p w14:paraId="5AF115B4" w14:textId="54BE5592" w:rsidR="00A748F7" w:rsidRPr="00DE39BA" w:rsidRDefault="00260879" w:rsidP="00F535CA">
            <w:pPr>
              <w:tabs>
                <w:tab w:val="left" w:pos="1668"/>
              </w:tabs>
              <w:rPr>
                <w:rFonts w:eastAsia="Calibri"/>
                <w:szCs w:val="24"/>
                <w:lang w:val="en-IN"/>
              </w:rPr>
              <w:pPrChange w:id="3302" w:author="mananarora1571@gmail.com" w:date="2021-05-30T15:12:00Z">
                <w:pPr>
                  <w:tabs>
                    <w:tab w:val="left" w:pos="1668"/>
                  </w:tabs>
                </w:pPr>
              </w:pPrChange>
            </w:pPr>
            <w:r w:rsidRPr="00DE39BA">
              <w:rPr>
                <w:rFonts w:eastAsia="Calibri"/>
                <w:szCs w:val="24"/>
                <w:lang w:val="en-IN"/>
              </w:rPr>
              <w:t>username</w:t>
            </w:r>
          </w:p>
        </w:tc>
        <w:tc>
          <w:tcPr>
            <w:tcW w:w="4675" w:type="dxa"/>
          </w:tcPr>
          <w:p w14:paraId="6DDA9412" w14:textId="26496BE9" w:rsidR="00A748F7" w:rsidRPr="00DE39BA" w:rsidRDefault="00260879" w:rsidP="00F535CA">
            <w:pPr>
              <w:tabs>
                <w:tab w:val="left" w:pos="1668"/>
              </w:tabs>
              <w:rPr>
                <w:rFonts w:eastAsia="Calibri"/>
                <w:szCs w:val="24"/>
                <w:lang w:val="en-IN"/>
              </w:rPr>
              <w:pPrChange w:id="3303" w:author="mananarora1571@gmail.com" w:date="2021-05-30T15:12:00Z">
                <w:pPr>
                  <w:tabs>
                    <w:tab w:val="left" w:pos="1668"/>
                  </w:tabs>
                </w:pPr>
              </w:pPrChange>
            </w:pPr>
            <w:r w:rsidRPr="00DE39BA">
              <w:rPr>
                <w:rFonts w:eastAsia="Calibri"/>
                <w:szCs w:val="24"/>
                <w:lang w:val="en-IN"/>
              </w:rPr>
              <w:t>VARCHAR(30)</w:t>
            </w:r>
          </w:p>
        </w:tc>
      </w:tr>
      <w:tr w:rsidR="00A748F7" w:rsidRPr="00DE39BA" w14:paraId="509FC573" w14:textId="77777777" w:rsidTr="00A748F7">
        <w:tc>
          <w:tcPr>
            <w:tcW w:w="4675" w:type="dxa"/>
          </w:tcPr>
          <w:p w14:paraId="501429CE" w14:textId="674CEFA0" w:rsidR="00A748F7" w:rsidRPr="00DE39BA" w:rsidRDefault="00260879" w:rsidP="00F535CA">
            <w:pPr>
              <w:tabs>
                <w:tab w:val="left" w:pos="1668"/>
              </w:tabs>
              <w:rPr>
                <w:rFonts w:eastAsia="Calibri"/>
                <w:szCs w:val="24"/>
                <w:lang w:val="en-IN"/>
              </w:rPr>
              <w:pPrChange w:id="3304" w:author="mananarora1571@gmail.com" w:date="2021-05-30T15:12:00Z">
                <w:pPr>
                  <w:tabs>
                    <w:tab w:val="left" w:pos="1668"/>
                  </w:tabs>
                </w:pPr>
              </w:pPrChange>
            </w:pPr>
            <w:r w:rsidRPr="00DE39BA">
              <w:rPr>
                <w:rFonts w:eastAsia="Calibri"/>
                <w:szCs w:val="24"/>
                <w:lang w:val="en-IN"/>
              </w:rPr>
              <w:t>phone_no</w:t>
            </w:r>
          </w:p>
        </w:tc>
        <w:tc>
          <w:tcPr>
            <w:tcW w:w="4675" w:type="dxa"/>
          </w:tcPr>
          <w:p w14:paraId="30949EE0" w14:textId="1DCE8D13" w:rsidR="00A748F7" w:rsidRPr="00DE39BA" w:rsidRDefault="00260879" w:rsidP="00F535CA">
            <w:pPr>
              <w:tabs>
                <w:tab w:val="left" w:pos="1668"/>
              </w:tabs>
              <w:rPr>
                <w:rFonts w:eastAsia="Calibri"/>
                <w:szCs w:val="24"/>
                <w:lang w:val="en-IN"/>
              </w:rPr>
              <w:pPrChange w:id="3305" w:author="mananarora1571@gmail.com" w:date="2021-05-30T15:12:00Z">
                <w:pPr>
                  <w:tabs>
                    <w:tab w:val="left" w:pos="1668"/>
                  </w:tabs>
                </w:pPr>
              </w:pPrChange>
            </w:pPr>
            <w:r w:rsidRPr="00DE39BA">
              <w:rPr>
                <w:rFonts w:eastAsia="Calibri"/>
                <w:szCs w:val="24"/>
                <w:lang w:val="en-IN"/>
              </w:rPr>
              <w:t>BIGSERIAL</w:t>
            </w:r>
          </w:p>
        </w:tc>
      </w:tr>
      <w:tr w:rsidR="00A748F7" w:rsidRPr="00DE39BA" w14:paraId="434719D7" w14:textId="77777777" w:rsidTr="00A748F7">
        <w:tc>
          <w:tcPr>
            <w:tcW w:w="4675" w:type="dxa"/>
          </w:tcPr>
          <w:p w14:paraId="1C66B0F5" w14:textId="66A443BB" w:rsidR="00A748F7" w:rsidRPr="00DE39BA" w:rsidRDefault="00260879" w:rsidP="00F535CA">
            <w:pPr>
              <w:tabs>
                <w:tab w:val="left" w:pos="1668"/>
              </w:tabs>
              <w:rPr>
                <w:rFonts w:eastAsia="Calibri"/>
                <w:szCs w:val="24"/>
                <w:lang w:val="en-IN"/>
              </w:rPr>
              <w:pPrChange w:id="3306" w:author="mananarora1571@gmail.com" w:date="2021-05-30T15:12:00Z">
                <w:pPr>
                  <w:tabs>
                    <w:tab w:val="left" w:pos="1668"/>
                  </w:tabs>
                </w:pPr>
              </w:pPrChange>
            </w:pPr>
            <w:r w:rsidRPr="00DE39BA">
              <w:rPr>
                <w:rFonts w:eastAsia="Calibri"/>
                <w:szCs w:val="24"/>
                <w:lang w:val="en-IN"/>
              </w:rPr>
              <w:t>password</w:t>
            </w:r>
          </w:p>
        </w:tc>
        <w:tc>
          <w:tcPr>
            <w:tcW w:w="4675" w:type="dxa"/>
          </w:tcPr>
          <w:p w14:paraId="2A9F7B3A" w14:textId="572C750F" w:rsidR="00A748F7" w:rsidRPr="00DE39BA" w:rsidRDefault="00260879" w:rsidP="00F535CA">
            <w:pPr>
              <w:tabs>
                <w:tab w:val="left" w:pos="1668"/>
              </w:tabs>
              <w:rPr>
                <w:rFonts w:eastAsia="Calibri"/>
                <w:szCs w:val="24"/>
                <w:lang w:val="en-IN"/>
              </w:rPr>
              <w:pPrChange w:id="3307" w:author="mananarora1571@gmail.com" w:date="2021-05-30T15:12:00Z">
                <w:pPr>
                  <w:tabs>
                    <w:tab w:val="left" w:pos="1668"/>
                  </w:tabs>
                </w:pPr>
              </w:pPrChange>
            </w:pPr>
            <w:r w:rsidRPr="00DE39BA">
              <w:rPr>
                <w:rFonts w:eastAsia="Calibri"/>
                <w:szCs w:val="24"/>
                <w:lang w:val="en-IN"/>
              </w:rPr>
              <w:t>TEXT</w:t>
            </w:r>
          </w:p>
        </w:tc>
      </w:tr>
      <w:tr w:rsidR="00260879" w:rsidRPr="00DE39BA" w14:paraId="2475CACB" w14:textId="77777777" w:rsidTr="00A748F7">
        <w:tc>
          <w:tcPr>
            <w:tcW w:w="4675" w:type="dxa"/>
          </w:tcPr>
          <w:p w14:paraId="31A9BC37" w14:textId="04F70B2D" w:rsidR="00260879" w:rsidRPr="00DE39BA" w:rsidRDefault="00260879" w:rsidP="00F535CA">
            <w:pPr>
              <w:tabs>
                <w:tab w:val="left" w:pos="1668"/>
              </w:tabs>
              <w:rPr>
                <w:rFonts w:eastAsia="Calibri"/>
                <w:szCs w:val="24"/>
                <w:lang w:val="en-IN"/>
              </w:rPr>
              <w:pPrChange w:id="3308" w:author="mananarora1571@gmail.com" w:date="2021-05-30T15:12:00Z">
                <w:pPr>
                  <w:tabs>
                    <w:tab w:val="left" w:pos="1668"/>
                  </w:tabs>
                </w:pPr>
              </w:pPrChange>
            </w:pPr>
            <w:r w:rsidRPr="00DE39BA">
              <w:rPr>
                <w:rFonts w:eastAsia="Calibri"/>
                <w:szCs w:val="24"/>
                <w:lang w:val="en-IN"/>
              </w:rPr>
              <w:t>email</w:t>
            </w:r>
          </w:p>
        </w:tc>
        <w:tc>
          <w:tcPr>
            <w:tcW w:w="4675" w:type="dxa"/>
          </w:tcPr>
          <w:p w14:paraId="57A65E20" w14:textId="7AB12E1C" w:rsidR="00260879" w:rsidRPr="00DE39BA" w:rsidRDefault="00260879" w:rsidP="00F535CA">
            <w:pPr>
              <w:tabs>
                <w:tab w:val="left" w:pos="1668"/>
              </w:tabs>
              <w:rPr>
                <w:rFonts w:eastAsia="Calibri"/>
                <w:szCs w:val="24"/>
                <w:lang w:val="en-IN"/>
              </w:rPr>
              <w:pPrChange w:id="3309" w:author="mananarora1571@gmail.com" w:date="2021-05-30T15:12:00Z">
                <w:pPr>
                  <w:tabs>
                    <w:tab w:val="left" w:pos="1668"/>
                  </w:tabs>
                </w:pPr>
              </w:pPrChange>
            </w:pPr>
            <w:r w:rsidRPr="00DE39BA">
              <w:rPr>
                <w:rFonts w:eastAsia="Calibri"/>
                <w:szCs w:val="24"/>
                <w:lang w:val="en-IN"/>
              </w:rPr>
              <w:t>TEXT</w:t>
            </w:r>
          </w:p>
        </w:tc>
      </w:tr>
      <w:tr w:rsidR="00260879" w:rsidRPr="00DE39BA" w14:paraId="40320C71" w14:textId="77777777" w:rsidTr="00A748F7">
        <w:tc>
          <w:tcPr>
            <w:tcW w:w="4675" w:type="dxa"/>
          </w:tcPr>
          <w:p w14:paraId="3CBD8A7E" w14:textId="3FF75015" w:rsidR="00260879" w:rsidRPr="00DE39BA" w:rsidRDefault="00260879" w:rsidP="00F535CA">
            <w:pPr>
              <w:tabs>
                <w:tab w:val="left" w:pos="1668"/>
              </w:tabs>
              <w:rPr>
                <w:rFonts w:eastAsia="Calibri"/>
                <w:szCs w:val="24"/>
                <w:lang w:val="en-IN"/>
              </w:rPr>
              <w:pPrChange w:id="3310" w:author="mananarora1571@gmail.com" w:date="2021-05-30T15:12:00Z">
                <w:pPr>
                  <w:tabs>
                    <w:tab w:val="left" w:pos="1668"/>
                  </w:tabs>
                </w:pPr>
              </w:pPrChange>
            </w:pPr>
            <w:r w:rsidRPr="00DE39BA">
              <w:rPr>
                <w:rFonts w:eastAsia="Calibri"/>
                <w:szCs w:val="24"/>
                <w:lang w:val="en-IN"/>
              </w:rPr>
              <w:t>lat</w:t>
            </w:r>
          </w:p>
        </w:tc>
        <w:tc>
          <w:tcPr>
            <w:tcW w:w="4675" w:type="dxa"/>
          </w:tcPr>
          <w:p w14:paraId="4E76D765" w14:textId="790DB083" w:rsidR="00260879" w:rsidRPr="00DE39BA" w:rsidRDefault="00260879" w:rsidP="00F535CA">
            <w:pPr>
              <w:tabs>
                <w:tab w:val="left" w:pos="1668"/>
              </w:tabs>
              <w:rPr>
                <w:rFonts w:eastAsia="Calibri"/>
                <w:szCs w:val="24"/>
                <w:lang w:val="en-IN"/>
              </w:rPr>
              <w:pPrChange w:id="3311" w:author="mananarora1571@gmail.com" w:date="2021-05-30T15:12:00Z">
                <w:pPr>
                  <w:tabs>
                    <w:tab w:val="left" w:pos="1668"/>
                  </w:tabs>
                </w:pPr>
              </w:pPrChange>
            </w:pPr>
            <w:r w:rsidRPr="00DE39BA">
              <w:rPr>
                <w:rFonts w:eastAsia="Calibri"/>
                <w:szCs w:val="24"/>
                <w:lang w:val="en-IN"/>
              </w:rPr>
              <w:t>FLOAT</w:t>
            </w:r>
          </w:p>
        </w:tc>
      </w:tr>
      <w:tr w:rsidR="00260879" w:rsidRPr="00DE39BA" w14:paraId="0CBE5024" w14:textId="77777777" w:rsidTr="00A748F7">
        <w:tc>
          <w:tcPr>
            <w:tcW w:w="4675" w:type="dxa"/>
          </w:tcPr>
          <w:p w14:paraId="2313855B" w14:textId="54323022" w:rsidR="00260879" w:rsidRPr="00DE39BA" w:rsidRDefault="00260879" w:rsidP="00F535CA">
            <w:pPr>
              <w:tabs>
                <w:tab w:val="left" w:pos="1668"/>
              </w:tabs>
              <w:rPr>
                <w:rFonts w:eastAsia="Calibri"/>
                <w:szCs w:val="24"/>
                <w:lang w:val="en-IN"/>
              </w:rPr>
              <w:pPrChange w:id="3312" w:author="mananarora1571@gmail.com" w:date="2021-05-30T15:12:00Z">
                <w:pPr>
                  <w:tabs>
                    <w:tab w:val="left" w:pos="1668"/>
                  </w:tabs>
                </w:pPr>
              </w:pPrChange>
            </w:pPr>
            <w:r w:rsidRPr="00DE39BA">
              <w:rPr>
                <w:rFonts w:eastAsia="Calibri"/>
                <w:szCs w:val="24"/>
                <w:lang w:val="en-IN"/>
              </w:rPr>
              <w:t>long</w:t>
            </w:r>
          </w:p>
        </w:tc>
        <w:tc>
          <w:tcPr>
            <w:tcW w:w="4675" w:type="dxa"/>
          </w:tcPr>
          <w:p w14:paraId="3EEFB34C" w14:textId="420BCB90" w:rsidR="00260879" w:rsidRPr="00DE39BA" w:rsidRDefault="00260879" w:rsidP="00F535CA">
            <w:pPr>
              <w:tabs>
                <w:tab w:val="left" w:pos="1668"/>
              </w:tabs>
              <w:rPr>
                <w:rFonts w:eastAsia="Calibri"/>
                <w:szCs w:val="24"/>
                <w:lang w:val="en-IN"/>
              </w:rPr>
              <w:pPrChange w:id="3313" w:author="mananarora1571@gmail.com" w:date="2021-05-30T15:12:00Z">
                <w:pPr>
                  <w:tabs>
                    <w:tab w:val="left" w:pos="1668"/>
                  </w:tabs>
                </w:pPr>
              </w:pPrChange>
            </w:pPr>
            <w:r w:rsidRPr="00DE39BA">
              <w:rPr>
                <w:rFonts w:eastAsia="Calibri"/>
                <w:szCs w:val="24"/>
                <w:lang w:val="en-IN"/>
              </w:rPr>
              <w:t>FLOAT</w:t>
            </w:r>
          </w:p>
        </w:tc>
      </w:tr>
    </w:tbl>
    <w:p w14:paraId="19B728AC" w14:textId="77777777" w:rsidR="005A7FC0" w:rsidRPr="00DE39BA" w:rsidRDefault="005A7FC0" w:rsidP="00F535CA">
      <w:pPr>
        <w:widowControl w:val="0"/>
        <w:jc w:val="center"/>
        <w:rPr>
          <w:rFonts w:eastAsia="Calibri"/>
          <w:b/>
          <w:szCs w:val="24"/>
          <w:lang w:val="en-IN"/>
        </w:rPr>
        <w:pPrChange w:id="3314" w:author="mananarora1571@gmail.com" w:date="2021-05-30T15:12:00Z">
          <w:pPr>
            <w:jc w:val="center"/>
          </w:pPr>
        </w:pPrChange>
      </w:pPr>
    </w:p>
    <w:p w14:paraId="22A0009D" w14:textId="113B3954" w:rsidR="00AF13A6" w:rsidRPr="00DE39BA" w:rsidRDefault="000A4BD0" w:rsidP="00F535CA">
      <w:pPr>
        <w:widowControl w:val="0"/>
        <w:jc w:val="center"/>
        <w:rPr>
          <w:rFonts w:eastAsia="Calibri"/>
          <w:szCs w:val="24"/>
          <w:lang w:val="en-IN"/>
        </w:rPr>
        <w:pPrChange w:id="3315" w:author="mananarora1571@gmail.com" w:date="2021-05-30T15:12:00Z">
          <w:pPr>
            <w:jc w:val="center"/>
          </w:pPr>
        </w:pPrChange>
      </w:pPr>
      <w:r w:rsidRPr="00DE39BA">
        <w:rPr>
          <w:rFonts w:eastAsia="Calibri"/>
          <w:b/>
          <w:szCs w:val="24"/>
          <w:lang w:val="en-IN"/>
        </w:rPr>
        <w:t xml:space="preserve">Table </w:t>
      </w:r>
      <w:r w:rsidR="00DE4707">
        <w:rPr>
          <w:rFonts w:eastAsia="Calibri"/>
          <w:b/>
          <w:szCs w:val="24"/>
          <w:lang w:val="en-IN"/>
        </w:rPr>
        <w:t>7.2</w:t>
      </w:r>
      <w:r w:rsidRPr="00DE39BA">
        <w:rPr>
          <w:rFonts w:eastAsia="Calibri"/>
          <w:b/>
          <w:szCs w:val="24"/>
          <w:lang w:val="en-IN"/>
        </w:rPr>
        <w:t xml:space="preserve"> User Table</w:t>
      </w:r>
      <w:r w:rsidR="00994846" w:rsidRPr="00DE39BA">
        <w:rPr>
          <w:rFonts w:eastAsia="Calibri"/>
          <w:szCs w:val="24"/>
          <w:lang w:val="en-IN"/>
        </w:rPr>
        <w:t>.</w:t>
      </w:r>
    </w:p>
    <w:p w14:paraId="6F444E5D" w14:textId="77777777" w:rsidR="005A7FC0" w:rsidRPr="00DE39BA" w:rsidRDefault="005A7FC0" w:rsidP="00F535CA">
      <w:pPr>
        <w:widowControl w:val="0"/>
        <w:rPr>
          <w:rFonts w:eastAsia="Calibri"/>
          <w:szCs w:val="24"/>
          <w:lang w:val="en-IN"/>
        </w:rPr>
        <w:pPrChange w:id="3316" w:author="mananarora1571@gmail.com" w:date="2021-05-30T15:12:00Z">
          <w:pPr/>
        </w:pPrChange>
      </w:pPr>
    </w:p>
    <w:tbl>
      <w:tblPr>
        <w:tblStyle w:val="TableGrid"/>
        <w:tblW w:w="0" w:type="auto"/>
        <w:tblLook w:val="04A0" w:firstRow="1" w:lastRow="0" w:firstColumn="1" w:lastColumn="0" w:noHBand="0" w:noVBand="1"/>
      </w:tblPr>
      <w:tblGrid>
        <w:gridCol w:w="4675"/>
        <w:gridCol w:w="4675"/>
      </w:tblGrid>
      <w:tr w:rsidR="00994846" w:rsidRPr="00DE39BA" w14:paraId="18339DC4" w14:textId="77777777" w:rsidTr="00872638">
        <w:tc>
          <w:tcPr>
            <w:tcW w:w="4675" w:type="dxa"/>
          </w:tcPr>
          <w:p w14:paraId="2A7F42FE" w14:textId="77777777" w:rsidR="00994846" w:rsidRPr="00DE39BA" w:rsidRDefault="00994846" w:rsidP="00F535CA">
            <w:pPr>
              <w:tabs>
                <w:tab w:val="left" w:pos="1668"/>
              </w:tabs>
              <w:rPr>
                <w:rFonts w:eastAsia="Calibri"/>
                <w:b/>
                <w:szCs w:val="24"/>
                <w:lang w:val="en-IN"/>
              </w:rPr>
              <w:pPrChange w:id="3317" w:author="mananarora1571@gmail.com" w:date="2021-05-30T15:12:00Z">
                <w:pPr>
                  <w:tabs>
                    <w:tab w:val="left" w:pos="1668"/>
                  </w:tabs>
                </w:pPr>
              </w:pPrChange>
            </w:pPr>
            <w:r w:rsidRPr="00DE39BA">
              <w:rPr>
                <w:rFonts w:eastAsia="Calibri"/>
                <w:b/>
                <w:szCs w:val="24"/>
                <w:lang w:val="en-IN"/>
              </w:rPr>
              <w:t>Name</w:t>
            </w:r>
          </w:p>
        </w:tc>
        <w:tc>
          <w:tcPr>
            <w:tcW w:w="4675" w:type="dxa"/>
          </w:tcPr>
          <w:p w14:paraId="6F39D1D4" w14:textId="77777777" w:rsidR="00994846" w:rsidRPr="00DE39BA" w:rsidRDefault="00994846" w:rsidP="00F535CA">
            <w:pPr>
              <w:tabs>
                <w:tab w:val="left" w:pos="1668"/>
              </w:tabs>
              <w:rPr>
                <w:rFonts w:eastAsia="Calibri"/>
                <w:b/>
                <w:szCs w:val="24"/>
                <w:lang w:val="en-IN"/>
              </w:rPr>
              <w:pPrChange w:id="3318" w:author="mananarora1571@gmail.com" w:date="2021-05-30T15:12:00Z">
                <w:pPr>
                  <w:tabs>
                    <w:tab w:val="left" w:pos="1668"/>
                  </w:tabs>
                </w:pPr>
              </w:pPrChange>
            </w:pPr>
            <w:r w:rsidRPr="00DE39BA">
              <w:rPr>
                <w:rFonts w:eastAsia="Calibri"/>
                <w:b/>
                <w:szCs w:val="24"/>
                <w:lang w:val="en-IN"/>
              </w:rPr>
              <w:t>Type</w:t>
            </w:r>
          </w:p>
        </w:tc>
      </w:tr>
      <w:tr w:rsidR="00994846" w:rsidRPr="00DE39BA" w14:paraId="0EBEC320" w14:textId="77777777" w:rsidTr="00872638">
        <w:tc>
          <w:tcPr>
            <w:tcW w:w="4675" w:type="dxa"/>
          </w:tcPr>
          <w:p w14:paraId="0F38237A" w14:textId="425A89E5" w:rsidR="00994846" w:rsidRPr="00DE39BA" w:rsidRDefault="00260879" w:rsidP="00F535CA">
            <w:pPr>
              <w:tabs>
                <w:tab w:val="center" w:pos="2229"/>
              </w:tabs>
              <w:rPr>
                <w:rFonts w:eastAsia="Calibri"/>
                <w:szCs w:val="24"/>
                <w:lang w:val="en-IN"/>
              </w:rPr>
              <w:pPrChange w:id="3319" w:author="mananarora1571@gmail.com" w:date="2021-05-30T15:12:00Z">
                <w:pPr>
                  <w:tabs>
                    <w:tab w:val="center" w:pos="2229"/>
                  </w:tabs>
                </w:pPr>
              </w:pPrChange>
            </w:pPr>
            <w:r w:rsidRPr="00DE39BA">
              <w:rPr>
                <w:rFonts w:eastAsia="Calibri"/>
                <w:szCs w:val="24"/>
                <w:lang w:val="en-IN"/>
              </w:rPr>
              <w:t>id</w:t>
            </w:r>
          </w:p>
        </w:tc>
        <w:tc>
          <w:tcPr>
            <w:tcW w:w="4675" w:type="dxa"/>
          </w:tcPr>
          <w:p w14:paraId="77B5A66E" w14:textId="692D252C" w:rsidR="00994846" w:rsidRPr="00DE39BA" w:rsidRDefault="00260879" w:rsidP="00F535CA">
            <w:pPr>
              <w:tabs>
                <w:tab w:val="left" w:pos="1668"/>
              </w:tabs>
              <w:rPr>
                <w:rFonts w:eastAsia="Calibri"/>
                <w:szCs w:val="24"/>
                <w:lang w:val="en-IN"/>
              </w:rPr>
              <w:pPrChange w:id="3320" w:author="mananarora1571@gmail.com" w:date="2021-05-30T15:12:00Z">
                <w:pPr>
                  <w:tabs>
                    <w:tab w:val="left" w:pos="1668"/>
                  </w:tabs>
                </w:pPr>
              </w:pPrChange>
            </w:pPr>
            <w:r w:rsidRPr="00DE39BA">
              <w:rPr>
                <w:rFonts w:eastAsia="Calibri"/>
                <w:szCs w:val="24"/>
                <w:lang w:val="en-IN"/>
              </w:rPr>
              <w:t>SERIAL</w:t>
            </w:r>
          </w:p>
        </w:tc>
      </w:tr>
      <w:tr w:rsidR="00994846" w:rsidRPr="00DE39BA" w14:paraId="7EB6F53F" w14:textId="77777777" w:rsidTr="00872638">
        <w:tc>
          <w:tcPr>
            <w:tcW w:w="4675" w:type="dxa"/>
          </w:tcPr>
          <w:p w14:paraId="47504B29" w14:textId="1CD566E9" w:rsidR="00994846" w:rsidRPr="00DE39BA" w:rsidRDefault="00260879" w:rsidP="00F535CA">
            <w:pPr>
              <w:tabs>
                <w:tab w:val="left" w:pos="1668"/>
              </w:tabs>
              <w:rPr>
                <w:rFonts w:eastAsia="Calibri"/>
                <w:szCs w:val="24"/>
                <w:lang w:val="en-IN"/>
              </w:rPr>
              <w:pPrChange w:id="3321" w:author="mananarora1571@gmail.com" w:date="2021-05-30T15:12:00Z">
                <w:pPr>
                  <w:tabs>
                    <w:tab w:val="left" w:pos="1668"/>
                  </w:tabs>
                </w:pPr>
              </w:pPrChange>
            </w:pPr>
            <w:r w:rsidRPr="00DE39BA">
              <w:rPr>
                <w:rFonts w:eastAsia="Calibri"/>
                <w:szCs w:val="24"/>
                <w:lang w:val="en-IN"/>
              </w:rPr>
              <w:t>lat</w:t>
            </w:r>
          </w:p>
        </w:tc>
        <w:tc>
          <w:tcPr>
            <w:tcW w:w="4675" w:type="dxa"/>
          </w:tcPr>
          <w:p w14:paraId="6E6047FF" w14:textId="12F5A839" w:rsidR="00994846" w:rsidRPr="00DE39BA" w:rsidRDefault="00260879" w:rsidP="00F535CA">
            <w:pPr>
              <w:tabs>
                <w:tab w:val="left" w:pos="1668"/>
              </w:tabs>
              <w:rPr>
                <w:rFonts w:eastAsia="Calibri"/>
                <w:szCs w:val="24"/>
                <w:lang w:val="en-IN"/>
              </w:rPr>
              <w:pPrChange w:id="3322" w:author="mananarora1571@gmail.com" w:date="2021-05-30T15:12:00Z">
                <w:pPr>
                  <w:tabs>
                    <w:tab w:val="left" w:pos="1668"/>
                  </w:tabs>
                </w:pPr>
              </w:pPrChange>
            </w:pPr>
            <w:r w:rsidRPr="00DE39BA">
              <w:rPr>
                <w:rFonts w:eastAsia="Calibri"/>
                <w:szCs w:val="24"/>
                <w:lang w:val="en-IN"/>
              </w:rPr>
              <w:t>FLOAT</w:t>
            </w:r>
          </w:p>
        </w:tc>
      </w:tr>
      <w:tr w:rsidR="00260879" w:rsidRPr="00DE39BA" w14:paraId="66FA1F22" w14:textId="77777777" w:rsidTr="00872638">
        <w:tc>
          <w:tcPr>
            <w:tcW w:w="4675" w:type="dxa"/>
          </w:tcPr>
          <w:p w14:paraId="39D79473" w14:textId="2A92C3AA" w:rsidR="00260879" w:rsidRPr="00DE39BA" w:rsidRDefault="00260879" w:rsidP="00F535CA">
            <w:pPr>
              <w:tabs>
                <w:tab w:val="left" w:pos="1668"/>
              </w:tabs>
              <w:rPr>
                <w:rFonts w:eastAsia="Calibri"/>
                <w:szCs w:val="24"/>
                <w:lang w:val="en-IN"/>
              </w:rPr>
              <w:pPrChange w:id="3323" w:author="mananarora1571@gmail.com" w:date="2021-05-30T15:12:00Z">
                <w:pPr>
                  <w:tabs>
                    <w:tab w:val="left" w:pos="1668"/>
                  </w:tabs>
                </w:pPr>
              </w:pPrChange>
            </w:pPr>
            <w:r w:rsidRPr="00DE39BA">
              <w:rPr>
                <w:rFonts w:eastAsia="Calibri"/>
                <w:szCs w:val="24"/>
                <w:lang w:val="en-IN"/>
              </w:rPr>
              <w:t>long</w:t>
            </w:r>
          </w:p>
        </w:tc>
        <w:tc>
          <w:tcPr>
            <w:tcW w:w="4675" w:type="dxa"/>
          </w:tcPr>
          <w:p w14:paraId="1E66C0AB" w14:textId="3351CC86" w:rsidR="00260879" w:rsidRPr="00DE39BA" w:rsidRDefault="00260879" w:rsidP="00F535CA">
            <w:pPr>
              <w:tabs>
                <w:tab w:val="left" w:pos="1668"/>
              </w:tabs>
              <w:rPr>
                <w:rFonts w:eastAsia="Calibri"/>
                <w:szCs w:val="24"/>
                <w:lang w:val="en-IN"/>
              </w:rPr>
              <w:pPrChange w:id="3324" w:author="mananarora1571@gmail.com" w:date="2021-05-30T15:12:00Z">
                <w:pPr>
                  <w:tabs>
                    <w:tab w:val="left" w:pos="1668"/>
                  </w:tabs>
                </w:pPr>
              </w:pPrChange>
            </w:pPr>
            <w:r w:rsidRPr="00DE39BA">
              <w:rPr>
                <w:rFonts w:eastAsia="Calibri"/>
                <w:szCs w:val="24"/>
                <w:lang w:val="en-IN"/>
              </w:rPr>
              <w:t>FLOAT</w:t>
            </w:r>
          </w:p>
        </w:tc>
      </w:tr>
      <w:tr w:rsidR="00260879" w:rsidRPr="00DE39BA" w14:paraId="4F41907D" w14:textId="77777777" w:rsidTr="00872638">
        <w:tc>
          <w:tcPr>
            <w:tcW w:w="4675" w:type="dxa"/>
          </w:tcPr>
          <w:p w14:paraId="243E6E10" w14:textId="0521E462" w:rsidR="00260879" w:rsidRPr="00DE39BA" w:rsidRDefault="00260879" w:rsidP="00F535CA">
            <w:pPr>
              <w:tabs>
                <w:tab w:val="left" w:pos="1668"/>
              </w:tabs>
              <w:rPr>
                <w:rFonts w:eastAsia="Calibri"/>
                <w:szCs w:val="24"/>
                <w:lang w:val="en-IN"/>
              </w:rPr>
              <w:pPrChange w:id="3325" w:author="mananarora1571@gmail.com" w:date="2021-05-30T15:12:00Z">
                <w:pPr>
                  <w:tabs>
                    <w:tab w:val="left" w:pos="1668"/>
                  </w:tabs>
                </w:pPr>
              </w:pPrChange>
            </w:pPr>
            <w:r w:rsidRPr="00DE39BA">
              <w:rPr>
                <w:rFonts w:eastAsia="Calibri"/>
                <w:szCs w:val="24"/>
                <w:lang w:val="en-IN"/>
              </w:rPr>
              <w:t>death</w:t>
            </w:r>
          </w:p>
        </w:tc>
        <w:tc>
          <w:tcPr>
            <w:tcW w:w="4675" w:type="dxa"/>
          </w:tcPr>
          <w:p w14:paraId="0A11283E" w14:textId="0EF40783" w:rsidR="00260879" w:rsidRPr="00DE39BA" w:rsidRDefault="00260879" w:rsidP="00F535CA">
            <w:pPr>
              <w:tabs>
                <w:tab w:val="left" w:pos="1668"/>
              </w:tabs>
              <w:rPr>
                <w:rFonts w:eastAsia="Calibri"/>
                <w:szCs w:val="24"/>
                <w:lang w:val="en-IN"/>
              </w:rPr>
              <w:pPrChange w:id="3326" w:author="mananarora1571@gmail.com" w:date="2021-05-30T15:12:00Z">
                <w:pPr>
                  <w:tabs>
                    <w:tab w:val="left" w:pos="1668"/>
                  </w:tabs>
                </w:pPr>
              </w:pPrChange>
            </w:pPr>
            <w:r w:rsidRPr="00DE39BA">
              <w:rPr>
                <w:rFonts w:eastAsia="Calibri"/>
                <w:szCs w:val="24"/>
                <w:lang w:val="en-IN"/>
              </w:rPr>
              <w:t>SERIAL</w:t>
            </w:r>
          </w:p>
        </w:tc>
      </w:tr>
      <w:tr w:rsidR="00260879" w:rsidRPr="00DE39BA" w14:paraId="20B3AFFB" w14:textId="77777777" w:rsidTr="00872638">
        <w:tc>
          <w:tcPr>
            <w:tcW w:w="4675" w:type="dxa"/>
          </w:tcPr>
          <w:p w14:paraId="5504C117" w14:textId="630FD1BF" w:rsidR="00260879" w:rsidRPr="00DE39BA" w:rsidRDefault="00260879" w:rsidP="00F535CA">
            <w:pPr>
              <w:tabs>
                <w:tab w:val="left" w:pos="1668"/>
              </w:tabs>
              <w:rPr>
                <w:rFonts w:eastAsia="Calibri"/>
                <w:szCs w:val="24"/>
                <w:lang w:val="en-IN"/>
              </w:rPr>
              <w:pPrChange w:id="3327" w:author="mananarora1571@gmail.com" w:date="2021-05-30T15:12:00Z">
                <w:pPr>
                  <w:tabs>
                    <w:tab w:val="left" w:pos="1668"/>
                  </w:tabs>
                </w:pPr>
              </w:pPrChange>
            </w:pPr>
            <w:r w:rsidRPr="00DE39BA">
              <w:rPr>
                <w:rFonts w:eastAsia="Calibri"/>
                <w:szCs w:val="24"/>
                <w:lang w:val="en-IN"/>
              </w:rPr>
              <w:t>active</w:t>
            </w:r>
          </w:p>
        </w:tc>
        <w:tc>
          <w:tcPr>
            <w:tcW w:w="4675" w:type="dxa"/>
          </w:tcPr>
          <w:p w14:paraId="32707E8D" w14:textId="68582EF0" w:rsidR="00260879" w:rsidRPr="00DE39BA" w:rsidRDefault="00260879" w:rsidP="00F535CA">
            <w:pPr>
              <w:tabs>
                <w:tab w:val="left" w:pos="1668"/>
              </w:tabs>
              <w:rPr>
                <w:rFonts w:eastAsia="Calibri"/>
                <w:szCs w:val="24"/>
                <w:lang w:val="en-IN"/>
              </w:rPr>
              <w:pPrChange w:id="3328" w:author="mananarora1571@gmail.com" w:date="2021-05-30T15:12:00Z">
                <w:pPr>
                  <w:tabs>
                    <w:tab w:val="left" w:pos="1668"/>
                  </w:tabs>
                </w:pPr>
              </w:pPrChange>
            </w:pPr>
            <w:r w:rsidRPr="00DE39BA">
              <w:rPr>
                <w:rFonts w:eastAsia="Calibri"/>
                <w:szCs w:val="24"/>
                <w:lang w:val="en-IN"/>
              </w:rPr>
              <w:t>SERIAL</w:t>
            </w:r>
          </w:p>
        </w:tc>
      </w:tr>
      <w:tr w:rsidR="00260879" w:rsidRPr="00DE39BA" w14:paraId="7587DB96" w14:textId="77777777" w:rsidTr="00872638">
        <w:tc>
          <w:tcPr>
            <w:tcW w:w="4675" w:type="dxa"/>
          </w:tcPr>
          <w:p w14:paraId="0990F37D" w14:textId="5F2B5A66" w:rsidR="00260879" w:rsidRPr="00DE39BA" w:rsidRDefault="00260879" w:rsidP="00F535CA">
            <w:pPr>
              <w:tabs>
                <w:tab w:val="left" w:pos="1668"/>
              </w:tabs>
              <w:rPr>
                <w:rFonts w:eastAsia="Calibri"/>
                <w:szCs w:val="24"/>
                <w:lang w:val="en-IN"/>
              </w:rPr>
              <w:pPrChange w:id="3329" w:author="mananarora1571@gmail.com" w:date="2021-05-30T15:12:00Z">
                <w:pPr>
                  <w:tabs>
                    <w:tab w:val="left" w:pos="1668"/>
                  </w:tabs>
                </w:pPr>
              </w:pPrChange>
            </w:pPr>
            <w:r w:rsidRPr="00DE39BA">
              <w:rPr>
                <w:rFonts w:eastAsia="Calibri"/>
                <w:szCs w:val="24"/>
                <w:lang w:val="en-IN"/>
              </w:rPr>
              <w:t>recovered</w:t>
            </w:r>
          </w:p>
        </w:tc>
        <w:tc>
          <w:tcPr>
            <w:tcW w:w="4675" w:type="dxa"/>
          </w:tcPr>
          <w:p w14:paraId="18D9C5D9" w14:textId="5AC37DF7" w:rsidR="00260879" w:rsidRPr="00DE39BA" w:rsidRDefault="00260879" w:rsidP="00F535CA">
            <w:pPr>
              <w:tabs>
                <w:tab w:val="left" w:pos="1668"/>
              </w:tabs>
              <w:rPr>
                <w:rFonts w:eastAsia="Calibri"/>
                <w:szCs w:val="24"/>
                <w:lang w:val="en-IN"/>
              </w:rPr>
              <w:pPrChange w:id="3330" w:author="mananarora1571@gmail.com" w:date="2021-05-30T15:12:00Z">
                <w:pPr>
                  <w:tabs>
                    <w:tab w:val="left" w:pos="1668"/>
                  </w:tabs>
                </w:pPr>
              </w:pPrChange>
            </w:pPr>
            <w:r w:rsidRPr="00DE39BA">
              <w:rPr>
                <w:rFonts w:eastAsia="Calibri"/>
                <w:szCs w:val="24"/>
                <w:lang w:val="en-IN"/>
              </w:rPr>
              <w:t>SERIAL</w:t>
            </w:r>
          </w:p>
        </w:tc>
      </w:tr>
    </w:tbl>
    <w:p w14:paraId="4BEB7C94" w14:textId="77777777" w:rsidR="005A7FC0" w:rsidRPr="00DE39BA" w:rsidRDefault="005A7FC0" w:rsidP="00F535CA">
      <w:pPr>
        <w:widowControl w:val="0"/>
        <w:tabs>
          <w:tab w:val="left" w:pos="1668"/>
        </w:tabs>
        <w:rPr>
          <w:rFonts w:eastAsia="Calibri"/>
          <w:szCs w:val="24"/>
          <w:lang w:val="en-IN"/>
        </w:rPr>
        <w:pPrChange w:id="3331" w:author="mananarora1571@gmail.com" w:date="2021-05-30T15:12:00Z">
          <w:pPr>
            <w:tabs>
              <w:tab w:val="left" w:pos="1668"/>
            </w:tabs>
          </w:pPr>
        </w:pPrChange>
      </w:pPr>
    </w:p>
    <w:p w14:paraId="71C84743" w14:textId="1F92A026" w:rsidR="00BE1D11" w:rsidRPr="00DE39BA" w:rsidRDefault="000A4BD0" w:rsidP="00F535CA">
      <w:pPr>
        <w:widowControl w:val="0"/>
        <w:tabs>
          <w:tab w:val="left" w:pos="1668"/>
        </w:tabs>
        <w:jc w:val="center"/>
        <w:rPr>
          <w:rFonts w:eastAsia="Calibri"/>
          <w:szCs w:val="24"/>
          <w:lang w:val="en-IN"/>
        </w:rPr>
        <w:pPrChange w:id="3332" w:author="mananarora1571@gmail.com" w:date="2021-05-30T15:12:00Z">
          <w:pPr>
            <w:tabs>
              <w:tab w:val="left" w:pos="1668"/>
            </w:tabs>
            <w:jc w:val="center"/>
          </w:pPr>
        </w:pPrChange>
      </w:pPr>
      <w:r w:rsidRPr="00DE39BA">
        <w:rPr>
          <w:rFonts w:eastAsia="Calibri"/>
          <w:b/>
          <w:szCs w:val="24"/>
          <w:lang w:val="en-IN"/>
        </w:rPr>
        <w:t xml:space="preserve">Table </w:t>
      </w:r>
      <w:r w:rsidR="00DE4707">
        <w:rPr>
          <w:rFonts w:eastAsia="Calibri"/>
          <w:b/>
          <w:szCs w:val="24"/>
          <w:lang w:val="en-IN"/>
        </w:rPr>
        <w:t>7.3</w:t>
      </w:r>
      <w:r w:rsidRPr="00DE39BA">
        <w:rPr>
          <w:rFonts w:eastAsia="Calibri"/>
          <w:b/>
          <w:szCs w:val="24"/>
          <w:lang w:val="en-IN"/>
        </w:rPr>
        <w:t xml:space="preserve"> Hotspot Table</w:t>
      </w:r>
      <w:r w:rsidR="005A7FC0" w:rsidRPr="00DE39BA">
        <w:rPr>
          <w:rFonts w:eastAsia="Calibri"/>
          <w:szCs w:val="24"/>
          <w:lang w:val="en-IN"/>
        </w:rPr>
        <w:t>.</w:t>
      </w:r>
      <w:r w:rsidR="00260879" w:rsidRPr="00DE39BA">
        <w:rPr>
          <w:rFonts w:eastAsia="Calibri"/>
          <w:szCs w:val="24"/>
          <w:lang w:val="en-IN"/>
        </w:rPr>
        <w:t xml:space="preserve"> </w:t>
      </w:r>
    </w:p>
    <w:p w14:paraId="2B62B70C" w14:textId="77777777" w:rsidR="00BE1D11" w:rsidRPr="00DE39BA" w:rsidRDefault="00BE1D11" w:rsidP="00F535CA">
      <w:pPr>
        <w:widowControl w:val="0"/>
        <w:rPr>
          <w:rFonts w:eastAsia="Calibri"/>
          <w:szCs w:val="24"/>
          <w:lang w:val="en-IN"/>
        </w:rPr>
        <w:pPrChange w:id="3333" w:author="mananarora1571@gmail.com" w:date="2021-05-30T15:12:00Z">
          <w:pPr/>
        </w:pPrChange>
      </w:pPr>
    </w:p>
    <w:p w14:paraId="05151BCF" w14:textId="77777777" w:rsidR="00BE1D11" w:rsidRPr="00DE39BA" w:rsidRDefault="00BE1D11" w:rsidP="00F535CA">
      <w:pPr>
        <w:widowControl w:val="0"/>
        <w:rPr>
          <w:rFonts w:eastAsia="Calibri"/>
          <w:szCs w:val="24"/>
          <w:lang w:val="en-IN"/>
        </w:rPr>
        <w:pPrChange w:id="3334" w:author="mananarora1571@gmail.com" w:date="2021-05-30T15:12:00Z">
          <w:pPr/>
        </w:pPrChange>
      </w:pPr>
    </w:p>
    <w:p w14:paraId="15D87C83" w14:textId="77777777" w:rsidR="00BE1D11" w:rsidRPr="00DE39BA" w:rsidRDefault="00BE1D11" w:rsidP="00F535CA">
      <w:pPr>
        <w:widowControl w:val="0"/>
        <w:rPr>
          <w:rFonts w:eastAsia="Calibri"/>
          <w:szCs w:val="24"/>
          <w:lang w:val="en-IN"/>
        </w:rPr>
        <w:pPrChange w:id="3335" w:author="mananarora1571@gmail.com" w:date="2021-05-30T15:12:00Z">
          <w:pPr/>
        </w:pPrChange>
      </w:pPr>
    </w:p>
    <w:p w14:paraId="2D2D7CCA" w14:textId="490CE961" w:rsidR="00BE1D11" w:rsidRPr="00DE39BA" w:rsidRDefault="00BE1D11" w:rsidP="00F535CA">
      <w:pPr>
        <w:widowControl w:val="0"/>
        <w:rPr>
          <w:rFonts w:eastAsia="Calibri"/>
          <w:szCs w:val="24"/>
          <w:lang w:val="en-IN"/>
        </w:rPr>
        <w:pPrChange w:id="3336" w:author="mananarora1571@gmail.com" w:date="2021-05-30T15:12:00Z">
          <w:pPr/>
        </w:pPrChange>
      </w:pPr>
    </w:p>
    <w:p w14:paraId="45192AFF" w14:textId="7F6233F2" w:rsidR="00BE1D11" w:rsidRDefault="00BE1D11" w:rsidP="00F535CA">
      <w:pPr>
        <w:widowControl w:val="0"/>
        <w:rPr>
          <w:rFonts w:eastAsia="Calibri"/>
          <w:szCs w:val="24"/>
          <w:lang w:val="en-IN"/>
        </w:rPr>
        <w:pPrChange w:id="3337" w:author="mananarora1571@gmail.com" w:date="2021-05-30T15:12:00Z">
          <w:pPr/>
        </w:pPrChange>
      </w:pPr>
    </w:p>
    <w:p w14:paraId="756FCB57" w14:textId="5CD8AF55" w:rsidR="00B773FE" w:rsidRDefault="00B773FE" w:rsidP="00F535CA">
      <w:pPr>
        <w:widowControl w:val="0"/>
        <w:rPr>
          <w:rFonts w:eastAsia="Calibri"/>
          <w:szCs w:val="24"/>
          <w:lang w:val="en-IN"/>
        </w:rPr>
        <w:pPrChange w:id="3338" w:author="mananarora1571@gmail.com" w:date="2021-05-30T15:12:00Z">
          <w:pPr/>
        </w:pPrChange>
      </w:pPr>
    </w:p>
    <w:p w14:paraId="7FCB2AEA" w14:textId="303A4773" w:rsidR="00B773FE" w:rsidDel="009B464D" w:rsidRDefault="00B773FE" w:rsidP="00F535CA">
      <w:pPr>
        <w:widowControl w:val="0"/>
        <w:jc w:val="center"/>
        <w:rPr>
          <w:del w:id="3339" w:author="abhay mendiratta" w:date="2021-05-21T21:50:00Z"/>
          <w:rFonts w:eastAsia="Calibri"/>
          <w:szCs w:val="24"/>
          <w:lang w:val="en-IN"/>
        </w:rPr>
        <w:pPrChange w:id="3340" w:author="mananarora1571@gmail.com" w:date="2021-05-30T15:12:00Z">
          <w:pPr/>
        </w:pPrChange>
      </w:pPr>
    </w:p>
    <w:p w14:paraId="46D3C4BE" w14:textId="452F8F2E" w:rsidR="00B773FE" w:rsidDel="009B464D" w:rsidRDefault="00B773FE" w:rsidP="00F535CA">
      <w:pPr>
        <w:widowControl w:val="0"/>
        <w:jc w:val="center"/>
        <w:rPr>
          <w:del w:id="3341" w:author="abhay mendiratta" w:date="2021-05-21T21:50:00Z"/>
          <w:rFonts w:eastAsia="Calibri"/>
          <w:szCs w:val="24"/>
          <w:lang w:val="en-IN"/>
        </w:rPr>
        <w:pPrChange w:id="3342" w:author="mananarora1571@gmail.com" w:date="2021-05-30T15:12:00Z">
          <w:pPr/>
        </w:pPrChange>
      </w:pPr>
    </w:p>
    <w:p w14:paraId="4C94AF9A" w14:textId="7F218341" w:rsidR="00B773FE" w:rsidDel="009B464D" w:rsidRDefault="00B773FE" w:rsidP="00F535CA">
      <w:pPr>
        <w:widowControl w:val="0"/>
        <w:jc w:val="center"/>
        <w:rPr>
          <w:del w:id="3343" w:author="abhay mendiratta" w:date="2021-05-21T21:50:00Z"/>
          <w:rFonts w:eastAsia="Calibri"/>
          <w:szCs w:val="24"/>
          <w:lang w:val="en-IN"/>
        </w:rPr>
        <w:pPrChange w:id="3344" w:author="mananarora1571@gmail.com" w:date="2021-05-30T15:12:00Z">
          <w:pPr/>
        </w:pPrChange>
      </w:pPr>
    </w:p>
    <w:p w14:paraId="43B54C6C" w14:textId="1D41B629" w:rsidR="00B773FE" w:rsidDel="009B464D" w:rsidRDefault="00B773FE" w:rsidP="00F535CA">
      <w:pPr>
        <w:widowControl w:val="0"/>
        <w:jc w:val="center"/>
        <w:rPr>
          <w:del w:id="3345" w:author="abhay mendiratta" w:date="2021-05-21T21:50:00Z"/>
          <w:rFonts w:eastAsia="Calibri"/>
          <w:szCs w:val="24"/>
          <w:lang w:val="en-IN"/>
        </w:rPr>
        <w:pPrChange w:id="3346" w:author="mananarora1571@gmail.com" w:date="2021-05-30T15:12:00Z">
          <w:pPr/>
        </w:pPrChange>
      </w:pPr>
    </w:p>
    <w:p w14:paraId="7CF5FE16" w14:textId="04217EDE" w:rsidR="00B773FE" w:rsidDel="009B464D" w:rsidRDefault="00B773FE" w:rsidP="00F535CA">
      <w:pPr>
        <w:widowControl w:val="0"/>
        <w:jc w:val="center"/>
        <w:rPr>
          <w:del w:id="3347" w:author="abhay mendiratta" w:date="2021-05-21T21:50:00Z"/>
          <w:rFonts w:eastAsia="Calibri"/>
          <w:szCs w:val="24"/>
          <w:lang w:val="en-IN"/>
        </w:rPr>
        <w:pPrChange w:id="3348" w:author="mananarora1571@gmail.com" w:date="2021-05-30T15:12:00Z">
          <w:pPr/>
        </w:pPrChange>
      </w:pPr>
    </w:p>
    <w:p w14:paraId="140CBB48" w14:textId="47796836" w:rsidR="00B773FE" w:rsidDel="009B464D" w:rsidRDefault="00B773FE" w:rsidP="00F535CA">
      <w:pPr>
        <w:widowControl w:val="0"/>
        <w:jc w:val="center"/>
        <w:rPr>
          <w:del w:id="3349" w:author="abhay mendiratta" w:date="2021-05-21T21:50:00Z"/>
          <w:rFonts w:eastAsia="Calibri"/>
          <w:szCs w:val="24"/>
          <w:lang w:val="en-IN"/>
        </w:rPr>
        <w:pPrChange w:id="3350" w:author="mananarora1571@gmail.com" w:date="2021-05-30T15:12:00Z">
          <w:pPr/>
        </w:pPrChange>
      </w:pPr>
    </w:p>
    <w:p w14:paraId="179FBC28" w14:textId="66020A85" w:rsidR="00B773FE" w:rsidDel="009B464D" w:rsidRDefault="00B773FE" w:rsidP="00F535CA">
      <w:pPr>
        <w:widowControl w:val="0"/>
        <w:jc w:val="center"/>
        <w:rPr>
          <w:del w:id="3351" w:author="abhay mendiratta" w:date="2021-05-21T21:50:00Z"/>
          <w:rFonts w:eastAsia="Calibri"/>
          <w:szCs w:val="24"/>
          <w:lang w:val="en-IN"/>
        </w:rPr>
        <w:pPrChange w:id="3352" w:author="mananarora1571@gmail.com" w:date="2021-05-30T15:12:00Z">
          <w:pPr/>
        </w:pPrChange>
      </w:pPr>
    </w:p>
    <w:p w14:paraId="775A6ECC" w14:textId="63598A2F" w:rsidR="00B773FE" w:rsidDel="009B464D" w:rsidRDefault="00B773FE" w:rsidP="00F535CA">
      <w:pPr>
        <w:widowControl w:val="0"/>
        <w:jc w:val="center"/>
        <w:rPr>
          <w:del w:id="3353" w:author="abhay mendiratta" w:date="2021-05-21T21:50:00Z"/>
          <w:rFonts w:eastAsia="Calibri"/>
          <w:szCs w:val="24"/>
          <w:lang w:val="en-IN"/>
        </w:rPr>
        <w:pPrChange w:id="3354" w:author="mananarora1571@gmail.com" w:date="2021-05-30T15:12:00Z">
          <w:pPr/>
        </w:pPrChange>
      </w:pPr>
    </w:p>
    <w:p w14:paraId="7D17137F" w14:textId="7953FAF3" w:rsidR="00B773FE" w:rsidDel="009B464D" w:rsidRDefault="00B773FE" w:rsidP="00F535CA">
      <w:pPr>
        <w:widowControl w:val="0"/>
        <w:jc w:val="center"/>
        <w:rPr>
          <w:del w:id="3355" w:author="abhay mendiratta" w:date="2021-05-21T21:50:00Z"/>
          <w:rFonts w:eastAsia="Calibri"/>
          <w:szCs w:val="24"/>
          <w:lang w:val="en-IN"/>
        </w:rPr>
        <w:pPrChange w:id="3356" w:author="mananarora1571@gmail.com" w:date="2021-05-30T15:12:00Z">
          <w:pPr/>
        </w:pPrChange>
      </w:pPr>
    </w:p>
    <w:p w14:paraId="25CF3A62" w14:textId="19FF900E" w:rsidR="00B773FE" w:rsidDel="009B464D" w:rsidRDefault="00B773FE" w:rsidP="00F535CA">
      <w:pPr>
        <w:widowControl w:val="0"/>
        <w:jc w:val="center"/>
        <w:rPr>
          <w:del w:id="3357" w:author="abhay mendiratta" w:date="2021-05-21T21:50:00Z"/>
          <w:rFonts w:eastAsia="Calibri"/>
          <w:szCs w:val="24"/>
          <w:lang w:val="en-IN"/>
        </w:rPr>
        <w:pPrChange w:id="3358" w:author="mananarora1571@gmail.com" w:date="2021-05-30T15:12:00Z">
          <w:pPr/>
        </w:pPrChange>
      </w:pPr>
    </w:p>
    <w:p w14:paraId="7C462360" w14:textId="77777777" w:rsidR="00B773FE" w:rsidRPr="00DE39BA" w:rsidDel="009B464D" w:rsidRDefault="00B773FE" w:rsidP="00F535CA">
      <w:pPr>
        <w:widowControl w:val="0"/>
        <w:jc w:val="center"/>
        <w:rPr>
          <w:del w:id="3359" w:author="abhay mendiratta" w:date="2021-05-21T21:50:00Z"/>
          <w:rFonts w:eastAsia="Calibri"/>
          <w:szCs w:val="24"/>
          <w:lang w:val="en-IN"/>
        </w:rPr>
        <w:pPrChange w:id="3360" w:author="mananarora1571@gmail.com" w:date="2021-05-30T15:12:00Z">
          <w:pPr/>
        </w:pPrChange>
      </w:pPr>
    </w:p>
    <w:p w14:paraId="71935BC4" w14:textId="6388A8A5" w:rsidR="004A70F7" w:rsidRDefault="004A70F7" w:rsidP="00F535CA">
      <w:pPr>
        <w:pStyle w:val="Heading1"/>
        <w:keepNext w:val="0"/>
        <w:keepLines w:val="0"/>
        <w:widowControl w:val="0"/>
        <w:spacing w:line="360" w:lineRule="auto"/>
        <w:jc w:val="center"/>
        <w:rPr>
          <w:rFonts w:cs="Times New Roman"/>
          <w:color w:val="auto"/>
          <w:u w:val="single"/>
        </w:rPr>
        <w:pPrChange w:id="3361" w:author="mananarora1571@gmail.com" w:date="2021-05-30T15:12:00Z">
          <w:pPr>
            <w:pStyle w:val="Heading1"/>
            <w:spacing w:line="360" w:lineRule="auto"/>
            <w:jc w:val="center"/>
          </w:pPr>
        </w:pPrChange>
      </w:pPr>
      <w:r w:rsidRPr="00DE39BA">
        <w:rPr>
          <w:rFonts w:cs="Times New Roman"/>
          <w:color w:val="auto"/>
          <w:u w:val="single"/>
        </w:rPr>
        <w:t>CHAPTER 8: TESTING</w:t>
      </w:r>
    </w:p>
    <w:p w14:paraId="0CBAAF6A" w14:textId="77777777" w:rsidR="00AC7F63" w:rsidRPr="00AC7F63" w:rsidRDefault="00AC7F63" w:rsidP="00F535CA">
      <w:pPr>
        <w:widowControl w:val="0"/>
        <w:pPrChange w:id="3362" w:author="mananarora1571@gmail.com" w:date="2021-05-30T15:12:00Z">
          <w:pPr/>
        </w:pPrChange>
      </w:pPr>
    </w:p>
    <w:p w14:paraId="3D3453F5" w14:textId="77777777" w:rsidR="004A70F7" w:rsidRPr="00DE39BA" w:rsidRDefault="004A70F7" w:rsidP="00F535CA">
      <w:pPr>
        <w:widowControl w:val="0"/>
        <w:autoSpaceDE w:val="0"/>
        <w:autoSpaceDN w:val="0"/>
        <w:adjustRightInd w:val="0"/>
        <w:spacing w:after="0" w:line="360" w:lineRule="auto"/>
        <w:jc w:val="both"/>
        <w:rPr>
          <w:rFonts w:eastAsia="Times New Roman"/>
          <w:b/>
          <w:szCs w:val="26"/>
        </w:rPr>
        <w:pPrChange w:id="3363" w:author="mananarora1571@gmail.com" w:date="2021-05-30T15:12:00Z">
          <w:pPr>
            <w:autoSpaceDE w:val="0"/>
            <w:autoSpaceDN w:val="0"/>
            <w:adjustRightInd w:val="0"/>
            <w:spacing w:after="0" w:line="360" w:lineRule="auto"/>
            <w:jc w:val="both"/>
          </w:pPr>
        </w:pPrChange>
      </w:pPr>
      <w:r w:rsidRPr="00DE39BA">
        <w:rPr>
          <w:rFonts w:eastAsia="Times New Roman"/>
          <w:b/>
          <w:szCs w:val="26"/>
        </w:rPr>
        <w:t xml:space="preserve"> 8.1</w:t>
      </w:r>
      <w:r w:rsidRPr="00DE39BA">
        <w:rPr>
          <w:rFonts w:eastAsia="Times New Roman"/>
          <w:b/>
          <w:szCs w:val="26"/>
        </w:rPr>
        <w:tab/>
        <w:t>Introduction</w:t>
      </w:r>
    </w:p>
    <w:p w14:paraId="1B85AB42" w14:textId="01E5F537" w:rsidR="004A70F7" w:rsidRDefault="004A70F7" w:rsidP="00F535CA">
      <w:pPr>
        <w:widowControl w:val="0"/>
        <w:autoSpaceDE w:val="0"/>
        <w:autoSpaceDN w:val="0"/>
        <w:adjustRightInd w:val="0"/>
        <w:spacing w:after="0" w:line="360" w:lineRule="auto"/>
        <w:jc w:val="both"/>
        <w:rPr>
          <w:rFonts w:eastAsia="Times New Roman"/>
          <w:sz w:val="23"/>
          <w:szCs w:val="23"/>
        </w:rPr>
        <w:pPrChange w:id="3364" w:author="mananarora1571@gmail.com" w:date="2021-05-30T15:12:00Z">
          <w:pPr>
            <w:autoSpaceDE w:val="0"/>
            <w:autoSpaceDN w:val="0"/>
            <w:adjustRightInd w:val="0"/>
            <w:spacing w:after="0" w:line="360" w:lineRule="auto"/>
            <w:jc w:val="both"/>
          </w:pPr>
        </w:pPrChange>
      </w:pPr>
      <w:r w:rsidRPr="00DE39BA">
        <w:rPr>
          <w:rFonts w:eastAsia="Times New Roman"/>
          <w:sz w:val="23"/>
          <w:szCs w:val="23"/>
        </w:rPr>
        <w:t xml:space="preserve">Testing is the way toward </w:t>
      </w:r>
      <w:r w:rsidR="003763EF" w:rsidRPr="00DE39BA">
        <w:rPr>
          <w:rFonts w:eastAsia="Times New Roman"/>
          <w:sz w:val="23"/>
          <w:szCs w:val="23"/>
        </w:rPr>
        <w:t xml:space="preserve">practising </w:t>
      </w:r>
      <w:r w:rsidRPr="00DE39BA">
        <w:rPr>
          <w:rFonts w:eastAsia="Times New Roman"/>
          <w:sz w:val="23"/>
          <w:szCs w:val="23"/>
        </w:rPr>
        <w:t xml:space="preserve">programming </w:t>
      </w:r>
      <w:r w:rsidR="003763EF" w:rsidRPr="00DE39BA">
        <w:rPr>
          <w:rFonts w:eastAsia="Times New Roman"/>
          <w:sz w:val="23"/>
          <w:szCs w:val="23"/>
        </w:rPr>
        <w:t>to find and redress</w:t>
      </w:r>
      <w:r w:rsidRPr="00DE39BA">
        <w:rPr>
          <w:rFonts w:eastAsia="Times New Roman"/>
          <w:sz w:val="23"/>
          <w:szCs w:val="23"/>
        </w:rPr>
        <w:t xml:space="preserve"> blunders. The target of the testing is to reveal various classes of mistakes and to do as such with a base measure of time and exertion. </w:t>
      </w:r>
      <w:r w:rsidR="003763EF" w:rsidRPr="00DE39BA">
        <w:rPr>
          <w:rFonts w:eastAsia="Times New Roman"/>
          <w:sz w:val="23"/>
          <w:szCs w:val="23"/>
        </w:rPr>
        <w:t>T</w:t>
      </w:r>
      <w:r w:rsidRPr="00DE39BA">
        <w:rPr>
          <w:rFonts w:eastAsia="Times New Roman"/>
          <w:sz w:val="23"/>
          <w:szCs w:val="23"/>
        </w:rPr>
        <w:t xml:space="preserve">o give </w:t>
      </w:r>
      <w:r w:rsidR="003763EF" w:rsidRPr="00DE39BA">
        <w:rPr>
          <w:rFonts w:eastAsia="Times New Roman"/>
          <w:sz w:val="23"/>
          <w:szCs w:val="23"/>
        </w:rPr>
        <w:t xml:space="preserve">an </w:t>
      </w:r>
      <w:r w:rsidRPr="00DE39BA">
        <w:rPr>
          <w:rFonts w:eastAsia="Times New Roman"/>
          <w:sz w:val="23"/>
          <w:szCs w:val="23"/>
        </w:rPr>
        <w:t xml:space="preserve">exceptionally worthy and </w:t>
      </w:r>
      <w:r w:rsidR="003763EF" w:rsidRPr="00DE39BA">
        <w:rPr>
          <w:rFonts w:eastAsia="Times New Roman"/>
          <w:sz w:val="23"/>
          <w:szCs w:val="23"/>
        </w:rPr>
        <w:t>mistake-</w:t>
      </w:r>
      <w:r w:rsidRPr="00DE39BA">
        <w:rPr>
          <w:rFonts w:eastAsia="Times New Roman"/>
          <w:sz w:val="23"/>
          <w:szCs w:val="23"/>
        </w:rPr>
        <w:t>free framework, the framework ought to need to confront the testing technique and assessment of every single module and usefulness. (Mustafa and Khan, 2007)</w:t>
      </w:r>
    </w:p>
    <w:p w14:paraId="6DFCFB5F" w14:textId="77777777" w:rsidR="00AC7F63" w:rsidRPr="00DE39BA" w:rsidRDefault="00AC7F63" w:rsidP="00F535CA">
      <w:pPr>
        <w:widowControl w:val="0"/>
        <w:autoSpaceDE w:val="0"/>
        <w:autoSpaceDN w:val="0"/>
        <w:adjustRightInd w:val="0"/>
        <w:spacing w:after="0" w:line="360" w:lineRule="auto"/>
        <w:jc w:val="both"/>
        <w:rPr>
          <w:rFonts w:eastAsia="Times New Roman"/>
          <w:b/>
          <w:szCs w:val="26"/>
        </w:rPr>
        <w:pPrChange w:id="3365" w:author="mananarora1571@gmail.com" w:date="2021-05-30T15:12:00Z">
          <w:pPr>
            <w:autoSpaceDE w:val="0"/>
            <w:autoSpaceDN w:val="0"/>
            <w:adjustRightInd w:val="0"/>
            <w:spacing w:after="0" w:line="360" w:lineRule="auto"/>
            <w:jc w:val="both"/>
          </w:pPr>
        </w:pPrChange>
      </w:pPr>
    </w:p>
    <w:p w14:paraId="7207C0DD" w14:textId="436C2CF5" w:rsidR="004A70F7" w:rsidRPr="00DE39BA" w:rsidRDefault="004A70F7" w:rsidP="00F535CA">
      <w:pPr>
        <w:widowControl w:val="0"/>
        <w:autoSpaceDE w:val="0"/>
        <w:autoSpaceDN w:val="0"/>
        <w:adjustRightInd w:val="0"/>
        <w:spacing w:after="0" w:line="360" w:lineRule="auto"/>
        <w:jc w:val="both"/>
        <w:rPr>
          <w:rFonts w:eastAsia="Times New Roman"/>
          <w:b/>
          <w:szCs w:val="26"/>
        </w:rPr>
        <w:pPrChange w:id="3366" w:author="mananarora1571@gmail.com" w:date="2021-05-30T15:12:00Z">
          <w:pPr>
            <w:autoSpaceDE w:val="0"/>
            <w:autoSpaceDN w:val="0"/>
            <w:adjustRightInd w:val="0"/>
            <w:spacing w:after="0" w:line="360" w:lineRule="auto"/>
            <w:jc w:val="both"/>
          </w:pPr>
        </w:pPrChange>
      </w:pPr>
      <w:r w:rsidRPr="00DE39BA">
        <w:rPr>
          <w:rFonts w:eastAsia="Times New Roman"/>
          <w:b/>
          <w:szCs w:val="26"/>
        </w:rPr>
        <w:t>8.2</w:t>
      </w:r>
      <w:r w:rsidRPr="00DE39BA">
        <w:rPr>
          <w:rFonts w:eastAsia="Times New Roman"/>
          <w:b/>
          <w:szCs w:val="26"/>
        </w:rPr>
        <w:tab/>
        <w:t xml:space="preserve">Need </w:t>
      </w:r>
      <w:r w:rsidR="003763EF" w:rsidRPr="00DE39BA">
        <w:rPr>
          <w:rFonts w:eastAsia="Times New Roman"/>
          <w:b/>
          <w:szCs w:val="26"/>
        </w:rPr>
        <w:t xml:space="preserve">for </w:t>
      </w:r>
      <w:r w:rsidRPr="00DE39BA">
        <w:rPr>
          <w:rFonts w:eastAsia="Times New Roman"/>
          <w:b/>
          <w:szCs w:val="26"/>
        </w:rPr>
        <w:t>Testing</w:t>
      </w:r>
    </w:p>
    <w:p w14:paraId="6CDECF1C" w14:textId="38E78C97" w:rsidR="00BD3E0B" w:rsidRDefault="00BD3E0B" w:rsidP="00F535CA">
      <w:pPr>
        <w:widowControl w:val="0"/>
        <w:autoSpaceDE w:val="0"/>
        <w:autoSpaceDN w:val="0"/>
        <w:adjustRightInd w:val="0"/>
        <w:spacing w:after="0" w:line="360" w:lineRule="auto"/>
        <w:jc w:val="both"/>
        <w:rPr>
          <w:rFonts w:eastAsia="Times New Roman"/>
          <w:sz w:val="23"/>
          <w:szCs w:val="23"/>
        </w:rPr>
        <w:pPrChange w:id="3367" w:author="mananarora1571@gmail.com" w:date="2021-05-30T15:12:00Z">
          <w:pPr>
            <w:autoSpaceDE w:val="0"/>
            <w:autoSpaceDN w:val="0"/>
            <w:adjustRightInd w:val="0"/>
            <w:spacing w:after="0" w:line="360" w:lineRule="auto"/>
            <w:jc w:val="both"/>
          </w:pPr>
        </w:pPrChange>
      </w:pPr>
      <w:r w:rsidRPr="00BD3E0B">
        <w:rPr>
          <w:rFonts w:eastAsia="Times New Roman"/>
          <w:sz w:val="23"/>
          <w:szCs w:val="23"/>
        </w:rPr>
        <w:t>Most of the testing phase is done to test and approve the finished frame. On purpose</w:t>
      </w:r>
      <w:r>
        <w:rPr>
          <w:rFonts w:eastAsia="Times New Roman"/>
          <w:sz w:val="23"/>
          <w:szCs w:val="23"/>
        </w:rPr>
        <w:t xml:space="preserve"> </w:t>
      </w:r>
      <w:r w:rsidRPr="00BD3E0B">
        <w:rPr>
          <w:rFonts w:eastAsia="Times New Roman"/>
          <w:sz w:val="23"/>
          <w:szCs w:val="23"/>
        </w:rPr>
        <w:t>that it would pull out and show how normal it was and all the functionality worked as it was</w:t>
      </w:r>
      <w:r>
        <w:rPr>
          <w:rFonts w:eastAsia="Times New Roman"/>
          <w:sz w:val="23"/>
          <w:szCs w:val="23"/>
        </w:rPr>
        <w:t xml:space="preserve"> </w:t>
      </w:r>
      <w:r w:rsidRPr="00BD3E0B">
        <w:rPr>
          <w:rFonts w:eastAsia="Times New Roman"/>
          <w:sz w:val="23"/>
          <w:szCs w:val="23"/>
        </w:rPr>
        <w:t>is reflected in the business information structure. Testing does not require the designer to require it</w:t>
      </w:r>
      <w:r>
        <w:rPr>
          <w:rFonts w:eastAsia="Times New Roman"/>
          <w:sz w:val="23"/>
          <w:szCs w:val="23"/>
        </w:rPr>
        <w:t xml:space="preserve"> </w:t>
      </w:r>
      <w:r w:rsidRPr="00BD3E0B">
        <w:rPr>
          <w:rFonts w:eastAsia="Times New Roman"/>
          <w:sz w:val="23"/>
          <w:szCs w:val="23"/>
        </w:rPr>
        <w:t>test each part of the code to verify bugs and return to existing bugs and bugs</w:t>
      </w:r>
      <w:r>
        <w:rPr>
          <w:rFonts w:eastAsia="Times New Roman"/>
          <w:sz w:val="23"/>
          <w:szCs w:val="23"/>
        </w:rPr>
        <w:t xml:space="preserve"> </w:t>
      </w:r>
      <w:r w:rsidRPr="00BD3E0B">
        <w:rPr>
          <w:rFonts w:eastAsia="Times New Roman"/>
          <w:sz w:val="23"/>
          <w:szCs w:val="23"/>
        </w:rPr>
        <w:t>found in it but its purpose is to identify conditions that may affect the framework or the</w:t>
      </w:r>
      <w:r>
        <w:rPr>
          <w:rFonts w:eastAsia="Times New Roman"/>
          <w:sz w:val="23"/>
          <w:szCs w:val="23"/>
        </w:rPr>
        <w:t xml:space="preserve"> </w:t>
      </w:r>
      <w:r w:rsidRPr="00BD3E0B">
        <w:rPr>
          <w:rFonts w:eastAsia="Times New Roman"/>
          <w:sz w:val="23"/>
          <w:szCs w:val="23"/>
        </w:rPr>
        <w:t>size or which could lead to fruitless work. In line with these lines, experiments were performed to improve the environment</w:t>
      </w:r>
      <w:r>
        <w:rPr>
          <w:rFonts w:eastAsia="Times New Roman"/>
          <w:sz w:val="23"/>
          <w:szCs w:val="23"/>
        </w:rPr>
        <w:t xml:space="preserve"> </w:t>
      </w:r>
      <w:r w:rsidRPr="00BD3E0B">
        <w:rPr>
          <w:rFonts w:eastAsia="Times New Roman"/>
          <w:sz w:val="23"/>
          <w:szCs w:val="23"/>
        </w:rPr>
        <w:t>The design of the product satisfies the client's expectations.</w:t>
      </w:r>
    </w:p>
    <w:p w14:paraId="26095054" w14:textId="77777777" w:rsidR="00AC7F63" w:rsidRDefault="00AC7F63" w:rsidP="00F535CA">
      <w:pPr>
        <w:widowControl w:val="0"/>
        <w:autoSpaceDE w:val="0"/>
        <w:autoSpaceDN w:val="0"/>
        <w:adjustRightInd w:val="0"/>
        <w:spacing w:after="0" w:line="360" w:lineRule="auto"/>
        <w:jc w:val="both"/>
        <w:rPr>
          <w:rFonts w:eastAsia="Times New Roman"/>
          <w:sz w:val="23"/>
          <w:szCs w:val="23"/>
        </w:rPr>
        <w:pPrChange w:id="3368" w:author="mananarora1571@gmail.com" w:date="2021-05-30T15:12:00Z">
          <w:pPr>
            <w:autoSpaceDE w:val="0"/>
            <w:autoSpaceDN w:val="0"/>
            <w:adjustRightInd w:val="0"/>
            <w:spacing w:after="0" w:line="360" w:lineRule="auto"/>
            <w:jc w:val="both"/>
          </w:pPr>
        </w:pPrChange>
      </w:pPr>
    </w:p>
    <w:p w14:paraId="545DF0D4" w14:textId="768BD106" w:rsidR="004A70F7" w:rsidRPr="00DE39BA" w:rsidRDefault="004A70F7" w:rsidP="00F535CA">
      <w:pPr>
        <w:widowControl w:val="0"/>
        <w:autoSpaceDE w:val="0"/>
        <w:autoSpaceDN w:val="0"/>
        <w:adjustRightInd w:val="0"/>
        <w:spacing w:after="0" w:line="360" w:lineRule="auto"/>
        <w:jc w:val="both"/>
        <w:rPr>
          <w:rFonts w:eastAsia="Times New Roman"/>
          <w:b/>
          <w:szCs w:val="26"/>
        </w:rPr>
        <w:pPrChange w:id="3369" w:author="mananarora1571@gmail.com" w:date="2021-05-30T15:12:00Z">
          <w:pPr>
            <w:autoSpaceDE w:val="0"/>
            <w:autoSpaceDN w:val="0"/>
            <w:adjustRightInd w:val="0"/>
            <w:spacing w:after="0" w:line="360" w:lineRule="auto"/>
            <w:jc w:val="both"/>
          </w:pPr>
        </w:pPrChange>
      </w:pPr>
      <w:r w:rsidRPr="00DE39BA">
        <w:rPr>
          <w:rFonts w:eastAsia="Times New Roman"/>
          <w:b/>
          <w:szCs w:val="26"/>
        </w:rPr>
        <w:t>8.3</w:t>
      </w:r>
      <w:r w:rsidRPr="00DE39BA">
        <w:rPr>
          <w:rFonts w:eastAsia="Times New Roman"/>
          <w:b/>
          <w:szCs w:val="26"/>
        </w:rPr>
        <w:tab/>
        <w:t>Test Plan</w:t>
      </w:r>
    </w:p>
    <w:p w14:paraId="43244995" w14:textId="5D6AD640" w:rsidR="004A70F7" w:rsidRPr="00DE39BA" w:rsidRDefault="00BD3E0B" w:rsidP="00F535CA">
      <w:pPr>
        <w:widowControl w:val="0"/>
        <w:autoSpaceDE w:val="0"/>
        <w:autoSpaceDN w:val="0"/>
        <w:adjustRightInd w:val="0"/>
        <w:spacing w:after="0" w:line="360" w:lineRule="auto"/>
        <w:jc w:val="both"/>
        <w:rPr>
          <w:rFonts w:eastAsia="Times New Roman"/>
          <w:b/>
          <w:szCs w:val="26"/>
        </w:rPr>
        <w:pPrChange w:id="3370" w:author="mananarora1571@gmail.com" w:date="2021-05-30T15:12:00Z">
          <w:pPr>
            <w:autoSpaceDE w:val="0"/>
            <w:autoSpaceDN w:val="0"/>
            <w:adjustRightInd w:val="0"/>
            <w:spacing w:after="0" w:line="360" w:lineRule="auto"/>
            <w:jc w:val="both"/>
          </w:pPr>
        </w:pPrChange>
      </w:pPr>
      <w:r w:rsidRPr="00BD3E0B">
        <w:rPr>
          <w:rFonts w:eastAsia="Times New Roman"/>
          <w:szCs w:val="23"/>
        </w:rPr>
        <w:t>System upgrade forms usually focus on keeping the strategic distance from</w:t>
      </w:r>
      <w:r>
        <w:rPr>
          <w:rFonts w:eastAsia="Times New Roman"/>
          <w:szCs w:val="23"/>
        </w:rPr>
        <w:t xml:space="preserve"> </w:t>
      </w:r>
      <w:r w:rsidRPr="00BD3E0B">
        <w:rPr>
          <w:rFonts w:eastAsia="Times New Roman"/>
          <w:szCs w:val="23"/>
        </w:rPr>
        <w:t>errors, identifying and correcting possible and expected product product suspicions</w:t>
      </w:r>
      <w:r>
        <w:rPr>
          <w:rFonts w:eastAsia="Times New Roman"/>
          <w:szCs w:val="23"/>
        </w:rPr>
        <w:t xml:space="preserve"> </w:t>
      </w:r>
      <w:r w:rsidRPr="00BD3E0B">
        <w:rPr>
          <w:rFonts w:eastAsia="Times New Roman"/>
          <w:szCs w:val="23"/>
        </w:rPr>
        <w:t>unstable quality after development. Testing process, methods and materials</w:t>
      </w:r>
      <w:r>
        <w:rPr>
          <w:rFonts w:eastAsia="Times New Roman"/>
          <w:szCs w:val="23"/>
        </w:rPr>
        <w:t xml:space="preserve"> </w:t>
      </w:r>
      <w:r w:rsidRPr="00BD3E0B">
        <w:rPr>
          <w:rFonts w:eastAsia="Times New Roman"/>
          <w:szCs w:val="23"/>
        </w:rPr>
        <w:t>important supporters of effective and productive testing and quality assurance. (Mustafa no</w:t>
      </w:r>
      <w:r>
        <w:rPr>
          <w:rFonts w:eastAsia="Times New Roman"/>
          <w:szCs w:val="23"/>
        </w:rPr>
        <w:t xml:space="preserve"> </w:t>
      </w:r>
      <w:r w:rsidRPr="00BD3E0B">
        <w:rPr>
          <w:rFonts w:eastAsia="Times New Roman"/>
          <w:szCs w:val="23"/>
        </w:rPr>
        <w:t>Khan, 2007). Various assessment methods to be used for the proposed framework are provided</w:t>
      </w:r>
      <w:r>
        <w:rPr>
          <w:rFonts w:eastAsia="Times New Roman"/>
          <w:szCs w:val="23"/>
        </w:rPr>
        <w:t xml:space="preserve"> </w:t>
      </w:r>
      <w:r w:rsidRPr="00BD3E0B">
        <w:rPr>
          <w:rFonts w:eastAsia="Times New Roman"/>
          <w:szCs w:val="23"/>
        </w:rPr>
        <w:t>the next place.</w:t>
      </w:r>
    </w:p>
    <w:p w14:paraId="553333F7" w14:textId="528B2304" w:rsidR="003763EF" w:rsidDel="000A1EDB" w:rsidRDefault="003763EF" w:rsidP="00F535CA">
      <w:pPr>
        <w:widowControl w:val="0"/>
        <w:autoSpaceDE w:val="0"/>
        <w:autoSpaceDN w:val="0"/>
        <w:adjustRightInd w:val="0"/>
        <w:spacing w:after="0" w:line="360" w:lineRule="auto"/>
        <w:jc w:val="both"/>
        <w:rPr>
          <w:del w:id="3371" w:author="Pranav Taneja" w:date="2021-05-20T19:39:00Z"/>
          <w:rFonts w:eastAsia="Times New Roman"/>
          <w:b/>
          <w:szCs w:val="26"/>
        </w:rPr>
        <w:pPrChange w:id="3372" w:author="mananarora1571@gmail.com" w:date="2021-05-30T15:12:00Z">
          <w:pPr>
            <w:autoSpaceDE w:val="0"/>
            <w:autoSpaceDN w:val="0"/>
            <w:adjustRightInd w:val="0"/>
            <w:spacing w:after="0" w:line="360" w:lineRule="auto"/>
            <w:jc w:val="both"/>
          </w:pPr>
        </w:pPrChange>
      </w:pPr>
    </w:p>
    <w:p w14:paraId="3ECB43D8" w14:textId="570C0148" w:rsidR="000A1EDB" w:rsidRDefault="000A1EDB" w:rsidP="00F535CA">
      <w:pPr>
        <w:widowControl w:val="0"/>
        <w:autoSpaceDE w:val="0"/>
        <w:autoSpaceDN w:val="0"/>
        <w:adjustRightInd w:val="0"/>
        <w:spacing w:after="0" w:line="360" w:lineRule="auto"/>
        <w:jc w:val="both"/>
        <w:rPr>
          <w:ins w:id="3373" w:author="mananarora1571@gmail.com" w:date="2021-05-30T14:18:00Z"/>
          <w:rFonts w:eastAsia="Times New Roman"/>
          <w:b/>
          <w:szCs w:val="26"/>
        </w:rPr>
        <w:pPrChange w:id="3374" w:author="mananarora1571@gmail.com" w:date="2021-05-30T15:12:00Z">
          <w:pPr>
            <w:autoSpaceDE w:val="0"/>
            <w:autoSpaceDN w:val="0"/>
            <w:adjustRightInd w:val="0"/>
            <w:spacing w:after="0" w:line="360" w:lineRule="auto"/>
            <w:jc w:val="both"/>
          </w:pPr>
        </w:pPrChange>
      </w:pPr>
    </w:p>
    <w:p w14:paraId="029A086B" w14:textId="5E2D80DE" w:rsidR="000A1EDB" w:rsidRDefault="000A1EDB" w:rsidP="00F535CA">
      <w:pPr>
        <w:widowControl w:val="0"/>
        <w:autoSpaceDE w:val="0"/>
        <w:autoSpaceDN w:val="0"/>
        <w:adjustRightInd w:val="0"/>
        <w:spacing w:after="0" w:line="360" w:lineRule="auto"/>
        <w:jc w:val="both"/>
        <w:rPr>
          <w:ins w:id="3375" w:author="mananarora1571@gmail.com" w:date="2021-05-30T14:18:00Z"/>
          <w:rFonts w:eastAsia="Times New Roman"/>
          <w:b/>
          <w:szCs w:val="26"/>
        </w:rPr>
        <w:pPrChange w:id="3376" w:author="mananarora1571@gmail.com" w:date="2021-05-30T15:12:00Z">
          <w:pPr>
            <w:autoSpaceDE w:val="0"/>
            <w:autoSpaceDN w:val="0"/>
            <w:adjustRightInd w:val="0"/>
            <w:spacing w:after="0" w:line="360" w:lineRule="auto"/>
            <w:jc w:val="both"/>
          </w:pPr>
        </w:pPrChange>
      </w:pPr>
    </w:p>
    <w:p w14:paraId="12B5B891" w14:textId="6A6517BA" w:rsidR="000A1EDB" w:rsidRDefault="000A1EDB" w:rsidP="00F535CA">
      <w:pPr>
        <w:widowControl w:val="0"/>
        <w:autoSpaceDE w:val="0"/>
        <w:autoSpaceDN w:val="0"/>
        <w:adjustRightInd w:val="0"/>
        <w:spacing w:after="0" w:line="360" w:lineRule="auto"/>
        <w:jc w:val="both"/>
        <w:rPr>
          <w:ins w:id="3377" w:author="mananarora1571@gmail.com" w:date="2021-05-30T14:18:00Z"/>
          <w:rFonts w:eastAsia="Times New Roman"/>
          <w:b/>
          <w:szCs w:val="26"/>
        </w:rPr>
        <w:pPrChange w:id="3378" w:author="mananarora1571@gmail.com" w:date="2021-05-30T15:12:00Z">
          <w:pPr>
            <w:autoSpaceDE w:val="0"/>
            <w:autoSpaceDN w:val="0"/>
            <w:adjustRightInd w:val="0"/>
            <w:spacing w:after="0" w:line="360" w:lineRule="auto"/>
            <w:jc w:val="both"/>
          </w:pPr>
        </w:pPrChange>
      </w:pPr>
    </w:p>
    <w:p w14:paraId="434C317B" w14:textId="7AB7E5F7" w:rsidR="000A1EDB" w:rsidRDefault="000A1EDB" w:rsidP="00F535CA">
      <w:pPr>
        <w:widowControl w:val="0"/>
        <w:autoSpaceDE w:val="0"/>
        <w:autoSpaceDN w:val="0"/>
        <w:adjustRightInd w:val="0"/>
        <w:spacing w:after="0" w:line="360" w:lineRule="auto"/>
        <w:jc w:val="both"/>
        <w:rPr>
          <w:ins w:id="3379" w:author="mananarora1571@gmail.com" w:date="2021-05-30T14:18:00Z"/>
          <w:rFonts w:eastAsia="Times New Roman"/>
          <w:b/>
          <w:szCs w:val="26"/>
        </w:rPr>
        <w:pPrChange w:id="3380" w:author="mananarora1571@gmail.com" w:date="2021-05-30T15:12:00Z">
          <w:pPr>
            <w:autoSpaceDE w:val="0"/>
            <w:autoSpaceDN w:val="0"/>
            <w:adjustRightInd w:val="0"/>
            <w:spacing w:after="0" w:line="360" w:lineRule="auto"/>
            <w:jc w:val="both"/>
          </w:pPr>
        </w:pPrChange>
      </w:pPr>
    </w:p>
    <w:p w14:paraId="7BFE1F80" w14:textId="06308C57" w:rsidR="000A1EDB" w:rsidRDefault="000A1EDB" w:rsidP="00F535CA">
      <w:pPr>
        <w:widowControl w:val="0"/>
        <w:autoSpaceDE w:val="0"/>
        <w:autoSpaceDN w:val="0"/>
        <w:adjustRightInd w:val="0"/>
        <w:spacing w:after="0" w:line="360" w:lineRule="auto"/>
        <w:jc w:val="both"/>
        <w:rPr>
          <w:ins w:id="3381" w:author="mananarora1571@gmail.com" w:date="2021-05-30T14:18:00Z"/>
          <w:rFonts w:eastAsia="Times New Roman"/>
          <w:b/>
          <w:szCs w:val="26"/>
        </w:rPr>
        <w:pPrChange w:id="3382" w:author="mananarora1571@gmail.com" w:date="2021-05-30T15:12:00Z">
          <w:pPr>
            <w:autoSpaceDE w:val="0"/>
            <w:autoSpaceDN w:val="0"/>
            <w:adjustRightInd w:val="0"/>
            <w:spacing w:after="0" w:line="360" w:lineRule="auto"/>
            <w:jc w:val="both"/>
          </w:pPr>
        </w:pPrChange>
      </w:pPr>
    </w:p>
    <w:p w14:paraId="0F848D3F" w14:textId="77777777" w:rsidR="000A1EDB" w:rsidRDefault="000A1EDB" w:rsidP="00F535CA">
      <w:pPr>
        <w:widowControl w:val="0"/>
        <w:autoSpaceDE w:val="0"/>
        <w:autoSpaceDN w:val="0"/>
        <w:adjustRightInd w:val="0"/>
        <w:spacing w:after="0" w:line="360" w:lineRule="auto"/>
        <w:jc w:val="both"/>
        <w:rPr>
          <w:ins w:id="3383" w:author="mananarora1571@gmail.com" w:date="2021-05-30T14:18:00Z"/>
          <w:rFonts w:eastAsia="Times New Roman"/>
          <w:b/>
          <w:szCs w:val="26"/>
        </w:rPr>
        <w:pPrChange w:id="3384" w:author="mananarora1571@gmail.com" w:date="2021-05-30T15:12:00Z">
          <w:pPr>
            <w:autoSpaceDE w:val="0"/>
            <w:autoSpaceDN w:val="0"/>
            <w:adjustRightInd w:val="0"/>
            <w:spacing w:after="0" w:line="360" w:lineRule="auto"/>
            <w:jc w:val="both"/>
          </w:pPr>
        </w:pPrChange>
      </w:pPr>
    </w:p>
    <w:p w14:paraId="46E2852F" w14:textId="77777777" w:rsidR="00A028FF" w:rsidRPr="00DE39BA" w:rsidRDefault="00A028FF" w:rsidP="00F535CA">
      <w:pPr>
        <w:widowControl w:val="0"/>
        <w:autoSpaceDE w:val="0"/>
        <w:autoSpaceDN w:val="0"/>
        <w:adjustRightInd w:val="0"/>
        <w:spacing w:after="0" w:line="360" w:lineRule="auto"/>
        <w:jc w:val="both"/>
        <w:rPr>
          <w:ins w:id="3385" w:author="Pranav Taneja" w:date="2021-05-20T19:39:00Z"/>
          <w:rFonts w:eastAsia="Times New Roman"/>
          <w:b/>
          <w:szCs w:val="26"/>
        </w:rPr>
        <w:pPrChange w:id="3386" w:author="mananarora1571@gmail.com" w:date="2021-05-30T15:12:00Z">
          <w:pPr>
            <w:autoSpaceDE w:val="0"/>
            <w:autoSpaceDN w:val="0"/>
            <w:adjustRightInd w:val="0"/>
            <w:spacing w:after="0" w:line="360" w:lineRule="auto"/>
            <w:jc w:val="both"/>
          </w:pPr>
        </w:pPrChange>
      </w:pPr>
    </w:p>
    <w:p w14:paraId="04CCA941" w14:textId="642E2EB4" w:rsidR="003763EF" w:rsidRPr="00DE39BA" w:rsidDel="00A028FF" w:rsidRDefault="003763EF" w:rsidP="00F535CA">
      <w:pPr>
        <w:widowControl w:val="0"/>
        <w:autoSpaceDE w:val="0"/>
        <w:autoSpaceDN w:val="0"/>
        <w:adjustRightInd w:val="0"/>
        <w:spacing w:after="0" w:line="360" w:lineRule="auto"/>
        <w:jc w:val="both"/>
        <w:rPr>
          <w:del w:id="3387" w:author="Pranav Taneja" w:date="2021-05-20T19:39:00Z"/>
          <w:rFonts w:eastAsia="Times New Roman"/>
          <w:b/>
          <w:szCs w:val="26"/>
        </w:rPr>
        <w:pPrChange w:id="3388" w:author="mananarora1571@gmail.com" w:date="2021-05-30T15:12:00Z">
          <w:pPr>
            <w:autoSpaceDE w:val="0"/>
            <w:autoSpaceDN w:val="0"/>
            <w:adjustRightInd w:val="0"/>
            <w:spacing w:after="0" w:line="360" w:lineRule="auto"/>
            <w:jc w:val="both"/>
          </w:pPr>
        </w:pPrChange>
      </w:pPr>
    </w:p>
    <w:p w14:paraId="777FC18B" w14:textId="5AC2ADF1" w:rsidR="003763EF" w:rsidRPr="00DE39BA" w:rsidDel="00A028FF" w:rsidRDefault="003763EF" w:rsidP="00F535CA">
      <w:pPr>
        <w:widowControl w:val="0"/>
        <w:autoSpaceDE w:val="0"/>
        <w:autoSpaceDN w:val="0"/>
        <w:adjustRightInd w:val="0"/>
        <w:spacing w:after="0" w:line="360" w:lineRule="auto"/>
        <w:jc w:val="both"/>
        <w:rPr>
          <w:del w:id="3389" w:author="Pranav Taneja" w:date="2021-05-20T19:39:00Z"/>
          <w:rFonts w:eastAsia="Times New Roman"/>
          <w:b/>
          <w:szCs w:val="26"/>
        </w:rPr>
        <w:pPrChange w:id="3390" w:author="mananarora1571@gmail.com" w:date="2021-05-30T15:12:00Z">
          <w:pPr>
            <w:autoSpaceDE w:val="0"/>
            <w:autoSpaceDN w:val="0"/>
            <w:adjustRightInd w:val="0"/>
            <w:spacing w:after="0" w:line="360" w:lineRule="auto"/>
            <w:jc w:val="both"/>
          </w:pPr>
        </w:pPrChange>
      </w:pPr>
    </w:p>
    <w:p w14:paraId="1CA66B03" w14:textId="7997EEBC" w:rsidR="003763EF" w:rsidRPr="00DE39BA" w:rsidDel="00A028FF" w:rsidRDefault="003763EF" w:rsidP="00F535CA">
      <w:pPr>
        <w:widowControl w:val="0"/>
        <w:autoSpaceDE w:val="0"/>
        <w:autoSpaceDN w:val="0"/>
        <w:adjustRightInd w:val="0"/>
        <w:spacing w:after="0" w:line="360" w:lineRule="auto"/>
        <w:jc w:val="both"/>
        <w:rPr>
          <w:del w:id="3391" w:author="Pranav Taneja" w:date="2021-05-20T19:39:00Z"/>
          <w:rFonts w:eastAsia="Times New Roman"/>
          <w:b/>
          <w:szCs w:val="26"/>
        </w:rPr>
        <w:pPrChange w:id="3392" w:author="mananarora1571@gmail.com" w:date="2021-05-30T15:12:00Z">
          <w:pPr>
            <w:autoSpaceDE w:val="0"/>
            <w:autoSpaceDN w:val="0"/>
            <w:adjustRightInd w:val="0"/>
            <w:spacing w:after="0" w:line="360" w:lineRule="auto"/>
            <w:jc w:val="both"/>
          </w:pPr>
        </w:pPrChange>
      </w:pPr>
    </w:p>
    <w:p w14:paraId="1A80A368" w14:textId="3FF9FE2C" w:rsidR="003763EF" w:rsidRPr="00DE39BA" w:rsidDel="00A028FF" w:rsidRDefault="003763EF" w:rsidP="00F535CA">
      <w:pPr>
        <w:widowControl w:val="0"/>
        <w:autoSpaceDE w:val="0"/>
        <w:autoSpaceDN w:val="0"/>
        <w:adjustRightInd w:val="0"/>
        <w:spacing w:after="0" w:line="360" w:lineRule="auto"/>
        <w:jc w:val="both"/>
        <w:rPr>
          <w:del w:id="3393" w:author="Pranav Taneja" w:date="2021-05-20T19:39:00Z"/>
          <w:rFonts w:eastAsia="Times New Roman"/>
          <w:b/>
          <w:szCs w:val="26"/>
        </w:rPr>
        <w:pPrChange w:id="3394" w:author="mananarora1571@gmail.com" w:date="2021-05-30T15:12:00Z">
          <w:pPr>
            <w:autoSpaceDE w:val="0"/>
            <w:autoSpaceDN w:val="0"/>
            <w:adjustRightInd w:val="0"/>
            <w:spacing w:after="0" w:line="360" w:lineRule="auto"/>
            <w:jc w:val="both"/>
          </w:pPr>
        </w:pPrChange>
      </w:pPr>
    </w:p>
    <w:p w14:paraId="1D9C816B" w14:textId="7498A264" w:rsidR="003763EF" w:rsidDel="00A028FF" w:rsidRDefault="003763EF" w:rsidP="00F535CA">
      <w:pPr>
        <w:widowControl w:val="0"/>
        <w:autoSpaceDE w:val="0"/>
        <w:autoSpaceDN w:val="0"/>
        <w:adjustRightInd w:val="0"/>
        <w:spacing w:after="0" w:line="360" w:lineRule="auto"/>
        <w:jc w:val="both"/>
        <w:rPr>
          <w:del w:id="3395" w:author="Pranav Taneja" w:date="2021-05-20T19:39:00Z"/>
          <w:rFonts w:eastAsia="Times New Roman"/>
          <w:b/>
          <w:szCs w:val="26"/>
        </w:rPr>
        <w:pPrChange w:id="3396" w:author="mananarora1571@gmail.com" w:date="2021-05-30T15:12:00Z">
          <w:pPr>
            <w:autoSpaceDE w:val="0"/>
            <w:autoSpaceDN w:val="0"/>
            <w:adjustRightInd w:val="0"/>
            <w:spacing w:after="0" w:line="360" w:lineRule="auto"/>
            <w:jc w:val="both"/>
          </w:pPr>
        </w:pPrChange>
      </w:pPr>
    </w:p>
    <w:p w14:paraId="00CACEB3" w14:textId="1E9AD050" w:rsidR="00BD3E0B" w:rsidDel="00A028FF" w:rsidRDefault="00BD3E0B" w:rsidP="00F535CA">
      <w:pPr>
        <w:widowControl w:val="0"/>
        <w:autoSpaceDE w:val="0"/>
        <w:autoSpaceDN w:val="0"/>
        <w:adjustRightInd w:val="0"/>
        <w:spacing w:after="0" w:line="360" w:lineRule="auto"/>
        <w:jc w:val="both"/>
        <w:rPr>
          <w:del w:id="3397" w:author="Pranav Taneja" w:date="2021-05-20T19:39:00Z"/>
          <w:rFonts w:eastAsia="Times New Roman"/>
          <w:b/>
          <w:szCs w:val="26"/>
        </w:rPr>
        <w:pPrChange w:id="3398" w:author="mananarora1571@gmail.com" w:date="2021-05-30T15:12:00Z">
          <w:pPr>
            <w:autoSpaceDE w:val="0"/>
            <w:autoSpaceDN w:val="0"/>
            <w:adjustRightInd w:val="0"/>
            <w:spacing w:after="0" w:line="360" w:lineRule="auto"/>
            <w:jc w:val="both"/>
          </w:pPr>
        </w:pPrChange>
      </w:pPr>
    </w:p>
    <w:p w14:paraId="24713C47" w14:textId="34365BD0" w:rsidR="00BD3E0B" w:rsidRPr="00DE39BA" w:rsidDel="00A028FF" w:rsidRDefault="00BD3E0B" w:rsidP="00F535CA">
      <w:pPr>
        <w:widowControl w:val="0"/>
        <w:autoSpaceDE w:val="0"/>
        <w:autoSpaceDN w:val="0"/>
        <w:adjustRightInd w:val="0"/>
        <w:spacing w:after="0" w:line="360" w:lineRule="auto"/>
        <w:jc w:val="both"/>
        <w:rPr>
          <w:del w:id="3399" w:author="Pranav Taneja" w:date="2021-05-20T19:39:00Z"/>
          <w:rFonts w:eastAsia="Times New Roman"/>
          <w:b/>
          <w:szCs w:val="26"/>
        </w:rPr>
        <w:pPrChange w:id="3400" w:author="mananarora1571@gmail.com" w:date="2021-05-30T15:12:00Z">
          <w:pPr>
            <w:autoSpaceDE w:val="0"/>
            <w:autoSpaceDN w:val="0"/>
            <w:adjustRightInd w:val="0"/>
            <w:spacing w:after="0" w:line="360" w:lineRule="auto"/>
            <w:jc w:val="both"/>
          </w:pPr>
        </w:pPrChange>
      </w:pPr>
    </w:p>
    <w:p w14:paraId="27213073" w14:textId="246D10BB" w:rsidR="003763EF" w:rsidRPr="00DE39BA" w:rsidDel="00A028FF" w:rsidRDefault="003763EF" w:rsidP="00F535CA">
      <w:pPr>
        <w:widowControl w:val="0"/>
        <w:autoSpaceDE w:val="0"/>
        <w:autoSpaceDN w:val="0"/>
        <w:adjustRightInd w:val="0"/>
        <w:spacing w:after="0" w:line="360" w:lineRule="auto"/>
        <w:jc w:val="both"/>
        <w:rPr>
          <w:del w:id="3401" w:author="Pranav Taneja" w:date="2021-05-20T19:39:00Z"/>
          <w:rFonts w:eastAsia="Times New Roman"/>
          <w:b/>
          <w:szCs w:val="26"/>
        </w:rPr>
        <w:pPrChange w:id="3402" w:author="mananarora1571@gmail.com" w:date="2021-05-30T15:12:00Z">
          <w:pPr>
            <w:autoSpaceDE w:val="0"/>
            <w:autoSpaceDN w:val="0"/>
            <w:adjustRightInd w:val="0"/>
            <w:spacing w:after="0" w:line="360" w:lineRule="auto"/>
            <w:jc w:val="both"/>
          </w:pPr>
        </w:pPrChange>
      </w:pPr>
    </w:p>
    <w:p w14:paraId="76AD7B88" w14:textId="0727AB6E" w:rsidR="004E0CEA" w:rsidRPr="00DE39BA" w:rsidDel="00A028FF" w:rsidRDefault="004E0CEA" w:rsidP="00F535CA">
      <w:pPr>
        <w:widowControl w:val="0"/>
        <w:autoSpaceDE w:val="0"/>
        <w:autoSpaceDN w:val="0"/>
        <w:adjustRightInd w:val="0"/>
        <w:spacing w:after="0" w:line="360" w:lineRule="auto"/>
        <w:jc w:val="both"/>
        <w:rPr>
          <w:del w:id="3403" w:author="Pranav Taneja" w:date="2021-05-20T19:39:00Z"/>
          <w:rFonts w:eastAsia="Times New Roman"/>
          <w:b/>
          <w:szCs w:val="26"/>
        </w:rPr>
        <w:pPrChange w:id="3404" w:author="mananarora1571@gmail.com" w:date="2021-05-30T15:12:00Z">
          <w:pPr>
            <w:autoSpaceDE w:val="0"/>
            <w:autoSpaceDN w:val="0"/>
            <w:adjustRightInd w:val="0"/>
            <w:spacing w:after="0" w:line="360" w:lineRule="auto"/>
            <w:jc w:val="both"/>
          </w:pPr>
        </w:pPrChange>
      </w:pPr>
    </w:p>
    <w:p w14:paraId="6DBB2FF0" w14:textId="17E8581B" w:rsidR="004E0CEA" w:rsidRPr="00DE39BA" w:rsidDel="00A028FF" w:rsidRDefault="004E0CEA" w:rsidP="00F535CA">
      <w:pPr>
        <w:widowControl w:val="0"/>
        <w:autoSpaceDE w:val="0"/>
        <w:autoSpaceDN w:val="0"/>
        <w:adjustRightInd w:val="0"/>
        <w:spacing w:after="0" w:line="360" w:lineRule="auto"/>
        <w:jc w:val="both"/>
        <w:rPr>
          <w:del w:id="3405" w:author="Pranav Taneja" w:date="2021-05-20T19:39:00Z"/>
          <w:rFonts w:eastAsia="Times New Roman"/>
          <w:b/>
          <w:szCs w:val="26"/>
        </w:rPr>
        <w:pPrChange w:id="3406" w:author="mananarora1571@gmail.com" w:date="2021-05-30T15:12:00Z">
          <w:pPr>
            <w:autoSpaceDE w:val="0"/>
            <w:autoSpaceDN w:val="0"/>
            <w:adjustRightInd w:val="0"/>
            <w:spacing w:after="0" w:line="360" w:lineRule="auto"/>
            <w:jc w:val="both"/>
          </w:pPr>
        </w:pPrChange>
      </w:pPr>
    </w:p>
    <w:p w14:paraId="5995E7F4" w14:textId="3061BFBC" w:rsidR="004A70F7" w:rsidRDefault="004A70F7" w:rsidP="00F535CA">
      <w:pPr>
        <w:widowControl w:val="0"/>
        <w:autoSpaceDE w:val="0"/>
        <w:autoSpaceDN w:val="0"/>
        <w:adjustRightInd w:val="0"/>
        <w:spacing w:after="0" w:line="360" w:lineRule="auto"/>
        <w:jc w:val="both"/>
        <w:rPr>
          <w:ins w:id="3407" w:author="mananarora1571@gmail.com" w:date="2021-05-30T14:23:00Z"/>
          <w:rFonts w:eastAsia="Times New Roman"/>
          <w:b/>
          <w:szCs w:val="26"/>
        </w:rPr>
        <w:pPrChange w:id="3408" w:author="mananarora1571@gmail.com" w:date="2021-05-30T15:12:00Z">
          <w:pPr>
            <w:autoSpaceDE w:val="0"/>
            <w:autoSpaceDN w:val="0"/>
            <w:adjustRightInd w:val="0"/>
            <w:spacing w:after="0" w:line="360" w:lineRule="auto"/>
            <w:jc w:val="both"/>
          </w:pPr>
        </w:pPrChange>
      </w:pPr>
      <w:r w:rsidRPr="00DE39BA">
        <w:rPr>
          <w:rFonts w:eastAsia="Times New Roman"/>
          <w:b/>
          <w:szCs w:val="26"/>
        </w:rPr>
        <w:t>8.3.1</w:t>
      </w:r>
      <w:r w:rsidRPr="00DE39BA">
        <w:rPr>
          <w:rFonts w:eastAsia="Times New Roman"/>
          <w:b/>
          <w:szCs w:val="26"/>
        </w:rPr>
        <w:tab/>
        <w:t>Type of Testing</w:t>
      </w:r>
    </w:p>
    <w:tbl>
      <w:tblPr>
        <w:tblStyle w:val="TableGrid"/>
        <w:tblW w:w="0" w:type="auto"/>
        <w:tblLook w:val="04A0" w:firstRow="1" w:lastRow="0" w:firstColumn="1" w:lastColumn="0" w:noHBand="0" w:noVBand="1"/>
        <w:tblPrChange w:id="3409" w:author="mananarora1571@gmail.com" w:date="2021-05-30T14:23:00Z">
          <w:tblPr>
            <w:tblStyle w:val="TableGrid"/>
            <w:tblW w:w="0" w:type="auto"/>
            <w:tblLook w:val="04A0" w:firstRow="1" w:lastRow="0" w:firstColumn="1" w:lastColumn="0" w:noHBand="0" w:noVBand="1"/>
          </w:tblPr>
        </w:tblPrChange>
      </w:tblPr>
      <w:tblGrid>
        <w:gridCol w:w="9300"/>
        <w:tblGridChange w:id="3410">
          <w:tblGrid>
            <w:gridCol w:w="9300"/>
          </w:tblGrid>
        </w:tblGridChange>
      </w:tblGrid>
      <w:tr w:rsidR="001C3C5A" w:rsidRPr="00DE39BA" w14:paraId="654CD2A0" w14:textId="77777777" w:rsidTr="001C3C5A">
        <w:trPr>
          <w:ins w:id="3411" w:author="mananarora1571@gmail.com" w:date="2021-05-30T14:23:00Z"/>
        </w:trPr>
        <w:tc>
          <w:tcPr>
            <w:tcW w:w="9350" w:type="dxa"/>
            <w:tcBorders>
              <w:top w:val="single" w:sz="24" w:space="0" w:color="auto"/>
              <w:left w:val="single" w:sz="24" w:space="0" w:color="auto"/>
              <w:bottom w:val="single" w:sz="24" w:space="0" w:color="auto"/>
              <w:right w:val="single" w:sz="24" w:space="0" w:color="auto"/>
            </w:tcBorders>
            <w:shd w:val="clear" w:color="auto" w:fill="FFFFFF" w:themeFill="background1"/>
            <w:tcPrChange w:id="3412" w:author="mananarora1571@gmail.com" w:date="2021-05-30T14:23:00Z">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tcPrChange>
          </w:tcPr>
          <w:p w14:paraId="6DEAD727" w14:textId="5FA33B2D" w:rsidR="001C3C5A" w:rsidRPr="00DE39BA" w:rsidRDefault="001C3C5A" w:rsidP="00F535CA">
            <w:pPr>
              <w:jc w:val="center"/>
              <w:rPr>
                <w:ins w:id="3413" w:author="mananarora1571@gmail.com" w:date="2021-05-30T14:23:00Z"/>
                <w:rFonts w:eastAsia="Calibri"/>
                <w:bCs/>
                <w:szCs w:val="24"/>
                <w:lang w:val="en-IN"/>
              </w:rPr>
              <w:pPrChange w:id="3414" w:author="mananarora1571@gmail.com" w:date="2021-05-30T15:12:00Z">
                <w:pPr>
                  <w:jc w:val="center"/>
                </w:pPr>
              </w:pPrChange>
            </w:pPr>
            <w:ins w:id="3415" w:author="mananarora1571@gmail.com" w:date="2021-05-30T14:23:00Z">
              <w:r w:rsidRPr="00DE39BA">
                <w:rPr>
                  <w:rFonts w:eastAsia="Times New Roman"/>
                  <w:noProof/>
                  <w:lang w:val="en-IN" w:eastAsia="en-IN"/>
                </w:rPr>
                <w:drawing>
                  <wp:inline distT="0" distB="0" distL="0" distR="0" wp14:anchorId="14221354" wp14:editId="31AB21D3">
                    <wp:extent cx="5244353" cy="3325857"/>
                    <wp:effectExtent l="38100" t="57150" r="0" b="0"/>
                    <wp:docPr id="72"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ins>
          </w:p>
        </w:tc>
      </w:tr>
      <w:tr w:rsidR="001C3C5A" w:rsidRPr="00DE39BA" w14:paraId="5FA0C2FC" w14:textId="77777777" w:rsidTr="00511E35">
        <w:trPr>
          <w:ins w:id="3416" w:author="mananarora1571@gmail.com" w:date="2021-05-30T14:23:00Z"/>
        </w:trPr>
        <w:tc>
          <w:tcPr>
            <w:tcW w:w="9350" w:type="dxa"/>
            <w:tcBorders>
              <w:top w:val="single" w:sz="24" w:space="0" w:color="auto"/>
              <w:left w:val="single" w:sz="24" w:space="0" w:color="auto"/>
              <w:bottom w:val="single" w:sz="24" w:space="0" w:color="auto"/>
              <w:right w:val="single" w:sz="24" w:space="0" w:color="auto"/>
            </w:tcBorders>
            <w:shd w:val="clear" w:color="auto" w:fill="D6E3BC" w:themeFill="accent3" w:themeFillTint="66"/>
          </w:tcPr>
          <w:p w14:paraId="4F392DD9" w14:textId="6825C039" w:rsidR="001C3C5A" w:rsidRPr="00DE39BA" w:rsidRDefault="001C3C5A" w:rsidP="00F535CA">
            <w:pPr>
              <w:jc w:val="center"/>
              <w:rPr>
                <w:ins w:id="3417" w:author="mananarora1571@gmail.com" w:date="2021-05-30T14:23:00Z"/>
                <w:rFonts w:eastAsia="Calibri"/>
                <w:bCs/>
                <w:szCs w:val="24"/>
                <w:lang w:val="en-IN"/>
              </w:rPr>
              <w:pPrChange w:id="3418" w:author="mananarora1571@gmail.com" w:date="2021-05-30T15:12:00Z">
                <w:pPr>
                  <w:jc w:val="center"/>
                </w:pPr>
              </w:pPrChange>
            </w:pPr>
            <w:moveToRangeStart w:id="3419" w:author="mananarora1571@gmail.com" w:date="2021-05-30T14:23:00Z" w:name="move73277040"/>
            <w:moveTo w:id="3420" w:author="mananarora1571@gmail.com" w:date="2021-05-30T14:23:00Z">
              <w:r w:rsidRPr="0056445B">
                <w:rPr>
                  <w:b/>
                  <w:szCs w:val="24"/>
                </w:rPr>
                <w:t>Fig</w:t>
              </w:r>
              <w:r>
                <w:rPr>
                  <w:b/>
                  <w:szCs w:val="24"/>
                </w:rPr>
                <w:t xml:space="preserve"> 8.1</w:t>
              </w:r>
              <w:r w:rsidRPr="0056445B">
                <w:rPr>
                  <w:b/>
                  <w:szCs w:val="24"/>
                </w:rPr>
                <w:t>:</w:t>
              </w:r>
              <w:r w:rsidRPr="00DE39BA">
                <w:rPr>
                  <w:rFonts w:eastAsia="Calibri"/>
                  <w:b/>
                  <w:szCs w:val="24"/>
                  <w:lang w:val="en-IN"/>
                </w:rPr>
                <w:t xml:space="preserve"> </w:t>
              </w:r>
              <w:r>
                <w:rPr>
                  <w:rFonts w:eastAsia="Calibri"/>
                  <w:b/>
                  <w:szCs w:val="24"/>
                  <w:lang w:val="en-IN"/>
                </w:rPr>
                <w:t>Types of Testing</w:t>
              </w:r>
            </w:moveTo>
            <w:moveToRangeEnd w:id="3419"/>
          </w:p>
        </w:tc>
      </w:tr>
    </w:tbl>
    <w:p w14:paraId="502E7C24" w14:textId="4468D442" w:rsidR="000A1EDB" w:rsidRPr="00DE39BA" w:rsidDel="000A1EDB" w:rsidRDefault="000A1EDB" w:rsidP="00F535CA">
      <w:pPr>
        <w:widowControl w:val="0"/>
        <w:autoSpaceDE w:val="0"/>
        <w:autoSpaceDN w:val="0"/>
        <w:adjustRightInd w:val="0"/>
        <w:spacing w:after="0" w:line="360" w:lineRule="auto"/>
        <w:jc w:val="both"/>
        <w:rPr>
          <w:del w:id="3421" w:author="mananarora1571@gmail.com" w:date="2021-05-30T14:18:00Z"/>
          <w:rFonts w:eastAsia="Times New Roman"/>
          <w:b/>
          <w:szCs w:val="26"/>
        </w:rPr>
        <w:pPrChange w:id="3422" w:author="mananarora1571@gmail.com" w:date="2021-05-30T15:12:00Z">
          <w:pPr>
            <w:autoSpaceDE w:val="0"/>
            <w:autoSpaceDN w:val="0"/>
            <w:adjustRightInd w:val="0"/>
            <w:spacing w:after="0" w:line="360" w:lineRule="auto"/>
            <w:jc w:val="both"/>
          </w:pPr>
        </w:pPrChange>
      </w:pPr>
    </w:p>
    <w:p w14:paraId="27FB466A" w14:textId="63B0868B" w:rsidR="004A70F7" w:rsidDel="001C3C5A" w:rsidRDefault="004A70F7" w:rsidP="00F535CA">
      <w:pPr>
        <w:widowControl w:val="0"/>
        <w:spacing w:line="256" w:lineRule="auto"/>
        <w:rPr>
          <w:del w:id="3423" w:author="mananarora1571@gmail.com" w:date="2021-05-30T14:24:00Z"/>
          <w:rFonts w:eastAsia="Times New Roman"/>
        </w:rPr>
        <w:pPrChange w:id="3424" w:author="mananarora1571@gmail.com" w:date="2021-05-30T15:12:00Z">
          <w:pPr>
            <w:keepNext/>
            <w:spacing w:line="256" w:lineRule="auto"/>
          </w:pPr>
        </w:pPrChange>
      </w:pPr>
      <w:moveFromRangeStart w:id="3425" w:author="mananarora1571@gmail.com" w:date="2021-05-30T14:21:00Z" w:name="move73276918"/>
      <w:moveFrom w:id="3426" w:author="mananarora1571@gmail.com" w:date="2021-05-30T14:21:00Z">
        <w:del w:id="3427" w:author="mananarora1571@gmail.com" w:date="2021-05-30T14:24:00Z">
          <w:r w:rsidRPr="00DE39BA" w:rsidDel="001C3C5A">
            <w:rPr>
              <w:rFonts w:eastAsia="Times New Roman"/>
              <w:noProof/>
              <w:lang w:val="en-IN" w:eastAsia="en-IN"/>
            </w:rPr>
            <w:drawing>
              <wp:inline distT="0" distB="0" distL="0" distR="0" wp14:anchorId="404A982E" wp14:editId="464E94FE">
                <wp:extent cx="5699760" cy="3657600"/>
                <wp:effectExtent l="38100" t="38100" r="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del>
      </w:moveFrom>
      <w:moveFromRangeEnd w:id="3425"/>
      <w:moveToRangeStart w:id="3428" w:author="mananarora1571@gmail.com" w:date="2021-05-30T14:21:00Z" w:name="move73276918"/>
      <w:moveTo w:id="3429" w:author="mananarora1571@gmail.com" w:date="2021-05-30T14:21:00Z">
        <w:del w:id="3430" w:author="mananarora1571@gmail.com" w:date="2021-05-30T14:22:00Z">
          <w:r w:rsidR="001C3C5A" w:rsidRPr="00DE39BA" w:rsidDel="001C3C5A">
            <w:rPr>
              <w:rFonts w:eastAsia="Times New Roman"/>
              <w:noProof/>
              <w:lang w:val="en-IN" w:eastAsia="en-IN"/>
            </w:rPr>
            <w:drawing>
              <wp:inline distT="0" distB="0" distL="0" distR="0" wp14:anchorId="435ACE04" wp14:editId="531E551B">
                <wp:extent cx="5412105" cy="3543300"/>
                <wp:effectExtent l="57150" t="19050" r="0" b="0"/>
                <wp:docPr id="71" name="Diagram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del>
      </w:moveTo>
      <w:moveToRangeEnd w:id="3428"/>
    </w:p>
    <w:p w14:paraId="5748CF73" w14:textId="1AC5B012" w:rsidR="00A028FF" w:rsidRDefault="00706C01" w:rsidP="00F535CA">
      <w:pPr>
        <w:widowControl w:val="0"/>
        <w:spacing w:line="256" w:lineRule="auto"/>
        <w:rPr>
          <w:ins w:id="3431" w:author="Pranav Taneja" w:date="2021-05-20T19:41:00Z"/>
          <w:rFonts w:eastAsia="Calibri"/>
          <w:b/>
          <w:szCs w:val="24"/>
          <w:lang w:val="en-IN"/>
        </w:rPr>
        <w:pPrChange w:id="3432" w:author="mananarora1571@gmail.com" w:date="2021-05-30T15:12:00Z">
          <w:pPr>
            <w:keepNext/>
            <w:spacing w:line="256" w:lineRule="auto"/>
            <w:jc w:val="center"/>
          </w:pPr>
        </w:pPrChange>
      </w:pPr>
      <w:moveFromRangeStart w:id="3433" w:author="mananarora1571@gmail.com" w:date="2021-05-30T14:23:00Z" w:name="move73277040"/>
      <w:moveFrom w:id="3434" w:author="mananarora1571@gmail.com" w:date="2021-05-30T14:23:00Z">
        <w:del w:id="3435" w:author="mananarora1571@gmail.com" w:date="2021-05-30T14:24:00Z">
          <w:r w:rsidRPr="0056445B" w:rsidDel="001C3C5A">
            <w:rPr>
              <w:b/>
              <w:szCs w:val="24"/>
            </w:rPr>
            <w:delText>Fig</w:delText>
          </w:r>
          <w:r w:rsidDel="001C3C5A">
            <w:rPr>
              <w:b/>
              <w:szCs w:val="24"/>
            </w:rPr>
            <w:delText xml:space="preserve"> 8.1</w:delText>
          </w:r>
          <w:r w:rsidRPr="0056445B" w:rsidDel="001C3C5A">
            <w:rPr>
              <w:b/>
              <w:szCs w:val="24"/>
            </w:rPr>
            <w:delText>:</w:delText>
          </w:r>
          <w:r w:rsidRPr="00DE39BA" w:rsidDel="001C3C5A">
            <w:rPr>
              <w:rFonts w:eastAsia="Calibri"/>
              <w:b/>
              <w:szCs w:val="24"/>
              <w:lang w:val="en-IN"/>
            </w:rPr>
            <w:delText xml:space="preserve"> </w:delText>
          </w:r>
          <w:r w:rsidDel="001C3C5A">
            <w:rPr>
              <w:rFonts w:eastAsia="Calibri"/>
              <w:b/>
              <w:szCs w:val="24"/>
              <w:lang w:val="en-IN"/>
            </w:rPr>
            <w:delText>Types of Testing</w:delText>
          </w:r>
        </w:del>
      </w:moveFrom>
      <w:moveFromRangeEnd w:id="3433"/>
    </w:p>
    <w:tbl>
      <w:tblPr>
        <w:tblStyle w:val="TableSubtle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513"/>
        <w:gridCol w:w="4779"/>
        <w:tblGridChange w:id="3436">
          <w:tblGrid>
            <w:gridCol w:w="4513"/>
            <w:gridCol w:w="4779"/>
          </w:tblGrid>
        </w:tblGridChange>
      </w:tblGrid>
      <w:tr w:rsidR="00617B01" w14:paraId="2C44C750" w14:textId="77777777" w:rsidTr="00511E35">
        <w:trPr>
          <w:cnfStyle w:val="100000000000" w:firstRow="1" w:lastRow="0" w:firstColumn="0" w:lastColumn="0" w:oddVBand="0" w:evenVBand="0" w:oddHBand="0" w:evenHBand="0" w:firstRowFirstColumn="0" w:firstRowLastColumn="0" w:lastRowFirstColumn="0" w:lastRowLastColumn="0"/>
          <w:trHeight w:val="459"/>
          <w:ins w:id="3437" w:author="mananarora1571@gmail.com" w:date="2021-05-30T14:09:00Z"/>
        </w:trPr>
        <w:tc>
          <w:tcPr>
            <w:cnfStyle w:val="001000000000" w:firstRow="0" w:lastRow="0" w:firstColumn="1" w:lastColumn="0" w:oddVBand="0" w:evenVBand="0" w:oddHBand="0" w:evenHBand="0" w:firstRowFirstColumn="0" w:firstRowLastColumn="0" w:lastRowFirstColumn="0" w:lastRowLastColumn="0"/>
            <w:tcW w:w="4513" w:type="dxa"/>
            <w:shd w:val="clear" w:color="auto" w:fill="auto"/>
          </w:tcPr>
          <w:p w14:paraId="4E2103D9" w14:textId="662F3776" w:rsidR="00617B01" w:rsidRDefault="00617B01" w:rsidP="00F535CA">
            <w:pPr>
              <w:widowControl w:val="0"/>
              <w:tabs>
                <w:tab w:val="left" w:pos="5531"/>
              </w:tabs>
              <w:jc w:val="center"/>
              <w:rPr>
                <w:ins w:id="3438" w:author="mananarora1571@gmail.com" w:date="2021-05-30T14:09:00Z"/>
                <w:rFonts w:eastAsia="Calibri"/>
                <w:b/>
                <w:szCs w:val="24"/>
                <w:lang w:val="en-IN"/>
              </w:rPr>
              <w:pPrChange w:id="3439" w:author="mananarora1571@gmail.com" w:date="2021-05-30T15:12:00Z">
                <w:pPr>
                  <w:tabs>
                    <w:tab w:val="left" w:pos="5531"/>
                  </w:tabs>
                  <w:jc w:val="center"/>
                </w:pPr>
              </w:pPrChange>
            </w:pPr>
            <w:ins w:id="3440" w:author="mananarora1571@gmail.com" w:date="2021-05-30T14:09:00Z">
              <w:r>
                <w:rPr>
                  <w:noProof/>
                  <w:lang w:val="en-IN" w:eastAsia="en-IN"/>
                </w:rPr>
                <w:drawing>
                  <wp:inline distT="0" distB="0" distL="0" distR="0" wp14:anchorId="3C6F8DF9" wp14:editId="273B0F55">
                    <wp:extent cx="1465730" cy="301378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0533" cy="3085340"/>
                            </a:xfrm>
                            <a:prstGeom prst="rect">
                              <a:avLst/>
                            </a:prstGeom>
                            <a:noFill/>
                            <a:ln>
                              <a:noFill/>
                            </a:ln>
                          </pic:spPr>
                        </pic:pic>
                      </a:graphicData>
                    </a:graphic>
                  </wp:inline>
                </w:drawing>
              </w:r>
            </w:ins>
          </w:p>
        </w:tc>
        <w:tc>
          <w:tcPr>
            <w:tcW w:w="4779" w:type="dxa"/>
            <w:shd w:val="clear" w:color="auto" w:fill="auto"/>
          </w:tcPr>
          <w:p w14:paraId="639D8002" w14:textId="3185A097" w:rsidR="00617B01" w:rsidRDefault="00617B01" w:rsidP="00F535CA">
            <w:pPr>
              <w:widowControl w:val="0"/>
              <w:tabs>
                <w:tab w:val="left" w:pos="5531"/>
              </w:tabs>
              <w:jc w:val="center"/>
              <w:cnfStyle w:val="100000000000" w:firstRow="1" w:lastRow="0" w:firstColumn="0" w:lastColumn="0" w:oddVBand="0" w:evenVBand="0" w:oddHBand="0" w:evenHBand="0" w:firstRowFirstColumn="0" w:firstRowLastColumn="0" w:lastRowFirstColumn="0" w:lastRowLastColumn="0"/>
              <w:rPr>
                <w:ins w:id="3441" w:author="mananarora1571@gmail.com" w:date="2021-05-30T14:09:00Z"/>
                <w:b/>
                <w:szCs w:val="24"/>
              </w:rPr>
              <w:pPrChange w:id="3442" w:author="mananarora1571@gmail.com" w:date="2021-05-30T15:12:00Z">
                <w:pPr>
                  <w:tabs>
                    <w:tab w:val="left" w:pos="5531"/>
                  </w:tabs>
                  <w:jc w:val="center"/>
                  <w:cnfStyle w:val="100000000000" w:firstRow="1" w:lastRow="0" w:firstColumn="0" w:lastColumn="0" w:oddVBand="0" w:evenVBand="0" w:oddHBand="0" w:evenHBand="0" w:firstRowFirstColumn="0" w:firstRowLastColumn="0" w:lastRowFirstColumn="0" w:lastRowLastColumn="0"/>
                </w:pPr>
              </w:pPrChange>
            </w:pPr>
            <w:ins w:id="3443" w:author="mananarora1571@gmail.com" w:date="2021-05-30T14:09:00Z">
              <w:r w:rsidRPr="00DE39BA">
                <w:rPr>
                  <w:rFonts w:eastAsia="Calibri"/>
                  <w:b/>
                  <w:noProof/>
                  <w:szCs w:val="24"/>
                  <w:lang w:val="en-IN" w:eastAsia="en-IN"/>
                </w:rPr>
                <w:drawing>
                  <wp:inline distT="0" distB="0" distL="0" distR="0" wp14:anchorId="305F7246" wp14:editId="30933B52">
                    <wp:extent cx="1700530" cy="2991971"/>
                    <wp:effectExtent l="0" t="0" r="0" b="0"/>
                    <wp:docPr id="69"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799533" cy="3166160"/>
                            </a:xfrm>
                            <a:prstGeom prst="rect">
                              <a:avLst/>
                            </a:prstGeom>
                          </pic:spPr>
                        </pic:pic>
                      </a:graphicData>
                    </a:graphic>
                  </wp:inline>
                </w:drawing>
              </w:r>
            </w:ins>
          </w:p>
        </w:tc>
      </w:tr>
      <w:tr w:rsidR="00617B01" w14:paraId="0C6DAD0B" w14:textId="77777777" w:rsidTr="00511E35">
        <w:trPr>
          <w:cnfStyle w:val="000000100000" w:firstRow="0" w:lastRow="0" w:firstColumn="0" w:lastColumn="0" w:oddVBand="0" w:evenVBand="0" w:oddHBand="1" w:evenHBand="0" w:firstRowFirstColumn="0" w:firstRowLastColumn="0" w:lastRowFirstColumn="0" w:lastRowLastColumn="0"/>
          <w:trHeight w:val="459"/>
          <w:ins w:id="3444" w:author="mananarora1571@gmail.com" w:date="2021-05-30T14:09:00Z"/>
        </w:trPr>
        <w:tc>
          <w:tcPr>
            <w:cnfStyle w:val="001000000000" w:firstRow="0" w:lastRow="0" w:firstColumn="1" w:lastColumn="0" w:oddVBand="0" w:evenVBand="0" w:oddHBand="0" w:evenHBand="0" w:firstRowFirstColumn="0" w:firstRowLastColumn="0" w:lastRowFirstColumn="0" w:lastRowLastColumn="0"/>
            <w:tcW w:w="4513" w:type="dxa"/>
            <w:shd w:val="clear" w:color="auto" w:fill="D6E3BC" w:themeFill="accent3" w:themeFillTint="66"/>
          </w:tcPr>
          <w:p w14:paraId="659F01D5" w14:textId="752E3A81" w:rsidR="00617B01" w:rsidRDefault="00617B01" w:rsidP="00F535CA">
            <w:pPr>
              <w:widowControl w:val="0"/>
              <w:tabs>
                <w:tab w:val="left" w:pos="5531"/>
              </w:tabs>
              <w:jc w:val="center"/>
              <w:rPr>
                <w:ins w:id="3445" w:author="mananarora1571@gmail.com" w:date="2021-05-30T14:09:00Z"/>
                <w:rFonts w:eastAsia="Calibri"/>
                <w:b/>
                <w:szCs w:val="24"/>
                <w:lang w:val="en-IN"/>
              </w:rPr>
              <w:pPrChange w:id="3446" w:author="mananarora1571@gmail.com" w:date="2021-05-30T15:12:00Z">
                <w:pPr>
                  <w:tabs>
                    <w:tab w:val="left" w:pos="5531"/>
                  </w:tabs>
                  <w:jc w:val="center"/>
                </w:pPr>
              </w:pPrChange>
            </w:pPr>
            <w:ins w:id="3447" w:author="mananarora1571@gmail.com" w:date="2021-05-30T14:09:00Z">
              <w:r>
                <w:rPr>
                  <w:rFonts w:eastAsia="Calibri"/>
                  <w:b/>
                  <w:szCs w:val="24"/>
                  <w:lang w:val="en-IN"/>
                </w:rPr>
                <w:t xml:space="preserve">Fig </w:t>
              </w:r>
            </w:ins>
            <w:ins w:id="3448" w:author="mananarora1571@gmail.com" w:date="2021-05-30T14:10:00Z">
              <w:r w:rsidR="000A1EDB">
                <w:rPr>
                  <w:rFonts w:eastAsia="Calibri"/>
                  <w:b/>
                  <w:szCs w:val="24"/>
                  <w:lang w:val="en-IN"/>
                </w:rPr>
                <w:t>8.2</w:t>
              </w:r>
            </w:ins>
            <w:ins w:id="3449" w:author="mananarora1571@gmail.com" w:date="2021-05-30T14:09:00Z">
              <w:r>
                <w:rPr>
                  <w:rFonts w:eastAsia="Calibri"/>
                  <w:b/>
                  <w:szCs w:val="24"/>
                  <w:lang w:val="en-IN"/>
                </w:rPr>
                <w:t xml:space="preserve">: </w:t>
              </w:r>
            </w:ins>
            <w:ins w:id="3450" w:author="mananarora1571@gmail.com" w:date="2021-05-30T14:10:00Z">
              <w:r w:rsidR="000A1EDB">
                <w:rPr>
                  <w:rFonts w:eastAsia="Calibri"/>
                  <w:b/>
                  <w:szCs w:val="24"/>
                  <w:lang w:val="en-IN"/>
                </w:rPr>
                <w:t>Authorization</w:t>
              </w:r>
            </w:ins>
          </w:p>
        </w:tc>
        <w:tc>
          <w:tcPr>
            <w:tcW w:w="4779" w:type="dxa"/>
            <w:shd w:val="clear" w:color="auto" w:fill="D6E3BC" w:themeFill="accent3" w:themeFillTint="66"/>
          </w:tcPr>
          <w:p w14:paraId="201623F2" w14:textId="1BA486ED" w:rsidR="00617B01" w:rsidRDefault="000A1EDB" w:rsidP="00F535CA">
            <w:pPr>
              <w:widowControl w:val="0"/>
              <w:tabs>
                <w:tab w:val="left" w:pos="5531"/>
              </w:tabs>
              <w:jc w:val="center"/>
              <w:cnfStyle w:val="000000100000" w:firstRow="0" w:lastRow="0" w:firstColumn="0" w:lastColumn="0" w:oddVBand="0" w:evenVBand="0" w:oddHBand="1" w:evenHBand="0" w:firstRowFirstColumn="0" w:firstRowLastColumn="0" w:lastRowFirstColumn="0" w:lastRowLastColumn="0"/>
              <w:rPr>
                <w:ins w:id="3451" w:author="mananarora1571@gmail.com" w:date="2021-05-30T14:09:00Z"/>
                <w:b/>
                <w:szCs w:val="24"/>
              </w:rPr>
              <w:pPrChange w:id="3452" w:author="mananarora1571@gmail.com" w:date="2021-05-30T15:12:00Z">
                <w:pPr>
                  <w:tabs>
                    <w:tab w:val="left" w:pos="5531"/>
                  </w:tabs>
                  <w:jc w:val="center"/>
                  <w:cnfStyle w:val="000000100000" w:firstRow="0" w:lastRow="0" w:firstColumn="0" w:lastColumn="0" w:oddVBand="0" w:evenVBand="0" w:oddHBand="1" w:evenHBand="0" w:firstRowFirstColumn="0" w:firstRowLastColumn="0" w:lastRowFirstColumn="0" w:lastRowLastColumn="0"/>
                </w:pPr>
              </w:pPrChange>
            </w:pPr>
            <w:ins w:id="3453" w:author="mananarora1571@gmail.com" w:date="2021-05-30T14:09:00Z">
              <w:r>
                <w:rPr>
                  <w:b/>
                  <w:szCs w:val="24"/>
                </w:rPr>
                <w:t>Fig 8.3</w:t>
              </w:r>
              <w:r w:rsidR="00617B01">
                <w:rPr>
                  <w:b/>
                  <w:szCs w:val="24"/>
                </w:rPr>
                <w:t xml:space="preserve">: </w:t>
              </w:r>
            </w:ins>
            <w:ins w:id="3454" w:author="mananarora1571@gmail.com" w:date="2021-05-30T14:10:00Z">
              <w:r>
                <w:rPr>
                  <w:b/>
                  <w:szCs w:val="24"/>
                </w:rPr>
                <w:t>Field Validation</w:t>
              </w:r>
            </w:ins>
          </w:p>
        </w:tc>
      </w:tr>
    </w:tbl>
    <w:p w14:paraId="3D3D2565" w14:textId="18C637BF" w:rsidR="00A028FF" w:rsidRPr="00A028FF" w:rsidDel="00C571A0" w:rsidRDefault="00A028FF" w:rsidP="00F535CA">
      <w:pPr>
        <w:widowControl w:val="0"/>
        <w:spacing w:line="256" w:lineRule="auto"/>
        <w:jc w:val="center"/>
        <w:rPr>
          <w:del w:id="3455" w:author="mananarora1571@gmail.com" w:date="2021-05-30T14:33:00Z"/>
          <w:rFonts w:eastAsia="Calibri"/>
          <w:b/>
          <w:szCs w:val="24"/>
          <w:lang w:val="en-IN"/>
          <w:rPrChange w:id="3456" w:author="Pranav Taneja" w:date="2021-05-20T19:41:00Z">
            <w:rPr>
              <w:del w:id="3457" w:author="mananarora1571@gmail.com" w:date="2021-05-30T14:33:00Z"/>
              <w:rFonts w:eastAsia="Times New Roman"/>
            </w:rPr>
          </w:rPrChange>
        </w:rPr>
        <w:pPrChange w:id="3458" w:author="mananarora1571@gmail.com" w:date="2021-05-30T15:12:00Z">
          <w:pPr>
            <w:keepNext/>
            <w:spacing w:line="256" w:lineRule="auto"/>
            <w:jc w:val="center"/>
          </w:pPr>
        </w:pPrChange>
      </w:pPr>
    </w:p>
    <w:p w14:paraId="6DC91823" w14:textId="0755506A" w:rsidR="004A70F7" w:rsidDel="00C571A0" w:rsidRDefault="00A028FF" w:rsidP="00F535CA">
      <w:pPr>
        <w:widowControl w:val="0"/>
        <w:spacing w:line="240" w:lineRule="auto"/>
        <w:jc w:val="center"/>
        <w:rPr>
          <w:ins w:id="3459" w:author="Pranav Taneja" w:date="2021-05-20T19:40:00Z"/>
          <w:del w:id="3460" w:author="mananarora1571@gmail.com" w:date="2021-05-30T14:33:00Z"/>
          <w:rFonts w:eastAsia="Times New Roman"/>
          <w:b/>
          <w:iCs/>
          <w:szCs w:val="18"/>
        </w:rPr>
        <w:pPrChange w:id="3461" w:author="mananarora1571@gmail.com" w:date="2021-05-30T15:12:00Z">
          <w:pPr>
            <w:spacing w:line="240" w:lineRule="auto"/>
            <w:jc w:val="center"/>
          </w:pPr>
        </w:pPrChange>
      </w:pPr>
      <w:ins w:id="3462" w:author="Pranav Taneja" w:date="2021-05-20T19:40:00Z">
        <w:del w:id="3463" w:author="mananarora1571@gmail.com" w:date="2021-05-30T14:09:00Z">
          <w:r w:rsidDel="00617B01">
            <w:rPr>
              <w:noProof/>
              <w:lang w:val="en-IN" w:eastAsia="en-IN"/>
            </w:rPr>
            <w:drawing>
              <wp:inline distT="0" distB="0" distL="0" distR="0" wp14:anchorId="02EF639E" wp14:editId="59502BE4">
                <wp:extent cx="1797376"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99901" cy="3700893"/>
                        </a:xfrm>
                        <a:prstGeom prst="rect">
                          <a:avLst/>
                        </a:prstGeom>
                        <a:noFill/>
                        <a:ln>
                          <a:noFill/>
                        </a:ln>
                      </pic:spPr>
                    </pic:pic>
                  </a:graphicData>
                </a:graphic>
              </wp:inline>
            </w:drawing>
          </w:r>
        </w:del>
      </w:ins>
      <w:ins w:id="3464" w:author="abhay mendiratta" w:date="2021-05-21T22:15:00Z">
        <w:del w:id="3465" w:author="mananarora1571@gmail.com" w:date="2021-05-30T14:09:00Z">
          <w:r w:rsidR="006C4C02" w:rsidRPr="00DE39BA" w:rsidDel="00617B01">
            <w:rPr>
              <w:rFonts w:eastAsia="Calibri"/>
              <w:b/>
              <w:noProof/>
              <w:szCs w:val="24"/>
              <w:lang w:val="en-IN" w:eastAsia="en-IN"/>
            </w:rPr>
            <w:drawing>
              <wp:inline distT="0" distB="0" distL="0" distR="0" wp14:anchorId="67BDF0DD" wp14:editId="1313AE0C">
                <wp:extent cx="1925320" cy="3664467"/>
                <wp:effectExtent l="0" t="0" r="0" b="0"/>
                <wp:docPr id="6" name="Picture 5">
                  <a:extLst xmlns:a="http://schemas.openxmlformats.org/drawingml/2006/main">
                    <a:ext uri="{FF2B5EF4-FFF2-40B4-BE49-F238E27FC236}">
                      <a16:creationId xmlns:a16="http://schemas.microsoft.com/office/drawing/2014/main" id="{03A9305F-6AEB-4BBB-9BD3-32126BB2014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A9305F-6AEB-4BBB-9BD3-32126BB2014C}"/>
                            </a:ext>
                          </a:extLst>
                        </pic:cNvPr>
                        <pic:cNvPicPr/>
                      </pic:nvPicPr>
                      <pic:blipFill>
                        <a:blip r:embed="rId33"/>
                        <a:stretch>
                          <a:fillRect/>
                        </a:stretch>
                      </pic:blipFill>
                      <pic:spPr>
                        <a:xfrm>
                          <a:off x="0" y="0"/>
                          <a:ext cx="1935575" cy="3683985"/>
                        </a:xfrm>
                        <a:prstGeom prst="rect">
                          <a:avLst/>
                        </a:prstGeom>
                      </pic:spPr>
                    </pic:pic>
                  </a:graphicData>
                </a:graphic>
              </wp:inline>
            </w:drawing>
          </w:r>
        </w:del>
      </w:ins>
    </w:p>
    <w:p w14:paraId="19B4E039" w14:textId="1AE322FC" w:rsidR="00A028FF" w:rsidRPr="00A028FF" w:rsidDel="000A1EDB" w:rsidRDefault="00A028FF" w:rsidP="00F535CA">
      <w:pPr>
        <w:widowControl w:val="0"/>
        <w:spacing w:line="256" w:lineRule="auto"/>
        <w:jc w:val="center"/>
        <w:rPr>
          <w:del w:id="3466" w:author="mananarora1571@gmail.com" w:date="2021-05-30T14:10:00Z"/>
          <w:rFonts w:eastAsia="Times New Roman"/>
          <w:rPrChange w:id="3467" w:author="Pranav Taneja" w:date="2021-05-20T19:40:00Z">
            <w:rPr>
              <w:del w:id="3468" w:author="mananarora1571@gmail.com" w:date="2021-05-30T14:10:00Z"/>
              <w:rFonts w:eastAsia="Times New Roman"/>
              <w:b/>
              <w:iCs/>
              <w:szCs w:val="18"/>
            </w:rPr>
          </w:rPrChange>
        </w:rPr>
        <w:pPrChange w:id="3469" w:author="mananarora1571@gmail.com" w:date="2021-05-30T15:12:00Z">
          <w:pPr>
            <w:spacing w:line="240" w:lineRule="auto"/>
            <w:jc w:val="center"/>
          </w:pPr>
        </w:pPrChange>
      </w:pPr>
      <w:ins w:id="3470" w:author="Pranav Taneja" w:date="2021-05-20T19:40:00Z">
        <w:del w:id="3471" w:author="mananarora1571@gmail.com" w:date="2021-05-30T14:10:00Z">
          <w:r w:rsidRPr="0056445B" w:rsidDel="000A1EDB">
            <w:rPr>
              <w:b/>
              <w:szCs w:val="24"/>
            </w:rPr>
            <w:delText>Fig</w:delText>
          </w:r>
          <w:r w:rsidDel="000A1EDB">
            <w:rPr>
              <w:b/>
              <w:szCs w:val="24"/>
            </w:rPr>
            <w:delText xml:space="preserve"> 8.2</w:delText>
          </w:r>
          <w:r w:rsidRPr="0056445B" w:rsidDel="000A1EDB">
            <w:rPr>
              <w:b/>
              <w:szCs w:val="24"/>
            </w:rPr>
            <w:delText>:</w:delText>
          </w:r>
          <w:r w:rsidDel="000A1EDB">
            <w:rPr>
              <w:rFonts w:eastAsia="Calibri"/>
              <w:b/>
              <w:szCs w:val="24"/>
              <w:lang w:val="en-IN"/>
            </w:rPr>
            <w:delText xml:space="preserve"> Testing App (System Testing)</w:delText>
          </w:r>
        </w:del>
      </w:ins>
    </w:p>
    <w:p w14:paraId="56AFE96E" w14:textId="6EFAA48F" w:rsidR="004A70F7" w:rsidDel="00C571A0" w:rsidRDefault="004A70F7" w:rsidP="00F535CA">
      <w:pPr>
        <w:widowControl w:val="0"/>
        <w:spacing w:line="240" w:lineRule="auto"/>
        <w:jc w:val="center"/>
        <w:rPr>
          <w:ins w:id="3472" w:author="Pranav Taneja" w:date="2021-05-20T19:39:00Z"/>
          <w:del w:id="3473" w:author="mananarora1571@gmail.com" w:date="2021-05-30T14:33:00Z"/>
          <w:rFonts w:eastAsia="Times New Roman"/>
          <w:b/>
          <w:iCs/>
          <w:szCs w:val="18"/>
        </w:rPr>
        <w:pPrChange w:id="3474" w:author="mananarora1571@gmail.com" w:date="2021-05-30T15:12:00Z">
          <w:pPr>
            <w:spacing w:line="240" w:lineRule="auto"/>
            <w:jc w:val="center"/>
          </w:pPr>
        </w:pPrChange>
      </w:pPr>
    </w:p>
    <w:p w14:paraId="0358CEAD" w14:textId="74477269" w:rsidR="00A028FF" w:rsidDel="001C3C5A" w:rsidRDefault="00A028FF" w:rsidP="00F535CA">
      <w:pPr>
        <w:widowControl w:val="0"/>
        <w:spacing w:line="240" w:lineRule="auto"/>
        <w:jc w:val="center"/>
        <w:rPr>
          <w:ins w:id="3475" w:author="Pranav Taneja" w:date="2021-05-20T19:39:00Z"/>
          <w:del w:id="3476" w:author="mananarora1571@gmail.com" w:date="2021-05-30T14:25:00Z"/>
          <w:rFonts w:eastAsia="Times New Roman"/>
          <w:b/>
          <w:iCs/>
          <w:szCs w:val="18"/>
        </w:rPr>
        <w:pPrChange w:id="3477" w:author="mananarora1571@gmail.com" w:date="2021-05-30T15:12:00Z">
          <w:pPr>
            <w:spacing w:line="240" w:lineRule="auto"/>
            <w:jc w:val="center"/>
          </w:pPr>
        </w:pPrChange>
      </w:pPr>
    </w:p>
    <w:p w14:paraId="176357CF" w14:textId="592C6043" w:rsidR="00A028FF" w:rsidDel="001C3C5A" w:rsidRDefault="00A028FF" w:rsidP="00F535CA">
      <w:pPr>
        <w:widowControl w:val="0"/>
        <w:spacing w:line="240" w:lineRule="auto"/>
        <w:jc w:val="center"/>
        <w:rPr>
          <w:ins w:id="3478" w:author="Pranav Taneja" w:date="2021-05-20T19:39:00Z"/>
          <w:del w:id="3479" w:author="mananarora1571@gmail.com" w:date="2021-05-30T14:25:00Z"/>
          <w:rFonts w:eastAsia="Times New Roman"/>
          <w:b/>
          <w:iCs/>
          <w:szCs w:val="18"/>
        </w:rPr>
        <w:pPrChange w:id="3480" w:author="mananarora1571@gmail.com" w:date="2021-05-30T15:12:00Z">
          <w:pPr>
            <w:spacing w:line="240" w:lineRule="auto"/>
            <w:jc w:val="center"/>
          </w:pPr>
        </w:pPrChange>
      </w:pPr>
    </w:p>
    <w:p w14:paraId="1675DB4C" w14:textId="426AB273" w:rsidR="00A028FF" w:rsidDel="001C3C5A" w:rsidRDefault="00A028FF" w:rsidP="00F535CA">
      <w:pPr>
        <w:widowControl w:val="0"/>
        <w:spacing w:line="240" w:lineRule="auto"/>
        <w:jc w:val="center"/>
        <w:rPr>
          <w:ins w:id="3481" w:author="Pranav Taneja" w:date="2021-05-20T19:39:00Z"/>
          <w:del w:id="3482" w:author="mananarora1571@gmail.com" w:date="2021-05-30T14:25:00Z"/>
          <w:rFonts w:eastAsia="Times New Roman"/>
          <w:b/>
          <w:iCs/>
          <w:szCs w:val="18"/>
        </w:rPr>
        <w:pPrChange w:id="3483" w:author="mananarora1571@gmail.com" w:date="2021-05-30T15:12:00Z">
          <w:pPr>
            <w:spacing w:line="240" w:lineRule="auto"/>
            <w:jc w:val="center"/>
          </w:pPr>
        </w:pPrChange>
      </w:pPr>
    </w:p>
    <w:p w14:paraId="124CB654" w14:textId="7B58CAE1" w:rsidR="00A028FF" w:rsidDel="00C571A0" w:rsidRDefault="00A028FF" w:rsidP="00F535CA">
      <w:pPr>
        <w:widowControl w:val="0"/>
        <w:spacing w:line="240" w:lineRule="auto"/>
        <w:rPr>
          <w:ins w:id="3484" w:author="Pranav Taneja" w:date="2021-05-20T19:39:00Z"/>
          <w:del w:id="3485" w:author="mananarora1571@gmail.com" w:date="2021-05-30T14:33:00Z"/>
          <w:rFonts w:eastAsia="Times New Roman"/>
          <w:b/>
          <w:iCs/>
          <w:szCs w:val="18"/>
        </w:rPr>
        <w:pPrChange w:id="3486" w:author="mananarora1571@gmail.com" w:date="2021-05-30T15:12:00Z">
          <w:pPr>
            <w:spacing w:line="240" w:lineRule="auto"/>
            <w:jc w:val="center"/>
          </w:pPr>
        </w:pPrChange>
      </w:pPr>
    </w:p>
    <w:p w14:paraId="00555B7E" w14:textId="46EDCEF9" w:rsidR="00A028FF" w:rsidRPr="00DE39BA" w:rsidDel="00C571A0" w:rsidRDefault="00A028FF" w:rsidP="00F535CA">
      <w:pPr>
        <w:widowControl w:val="0"/>
        <w:spacing w:line="240" w:lineRule="auto"/>
        <w:rPr>
          <w:del w:id="3487" w:author="mananarora1571@gmail.com" w:date="2021-05-30T14:33:00Z"/>
          <w:rFonts w:eastAsia="Times New Roman"/>
          <w:b/>
          <w:iCs/>
          <w:szCs w:val="18"/>
        </w:rPr>
        <w:pPrChange w:id="3488" w:author="mananarora1571@gmail.com" w:date="2021-05-30T15:12:00Z">
          <w:pPr>
            <w:spacing w:line="240" w:lineRule="auto"/>
            <w:jc w:val="center"/>
          </w:pPr>
        </w:pPrChange>
      </w:pPr>
    </w:p>
    <w:tbl>
      <w:tblPr>
        <w:tblStyle w:val="TableGrid"/>
        <w:tblW w:w="0" w:type="dxa"/>
        <w:tblLayout w:type="fixed"/>
        <w:tblLook w:val="04A0" w:firstRow="1" w:lastRow="0" w:firstColumn="1" w:lastColumn="0" w:noHBand="0" w:noVBand="1"/>
      </w:tblPr>
      <w:tblGrid>
        <w:gridCol w:w="959"/>
        <w:gridCol w:w="1701"/>
        <w:gridCol w:w="142"/>
        <w:gridCol w:w="6288"/>
      </w:tblGrid>
      <w:tr w:rsidR="004A70F7" w:rsidRPr="00DE39BA" w14:paraId="676A5356" w14:textId="77777777" w:rsidTr="004A70F7">
        <w:tc>
          <w:tcPr>
            <w:tcW w:w="959"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59AFE66" w14:textId="77777777" w:rsidR="004A70F7" w:rsidRPr="00DE39BA" w:rsidRDefault="004A70F7" w:rsidP="00F535CA">
            <w:pPr>
              <w:spacing w:after="0" w:line="240" w:lineRule="auto"/>
              <w:jc w:val="center"/>
              <w:rPr>
                <w:rFonts w:eastAsia="Times New Roman"/>
                <w:b/>
                <w:sz w:val="22"/>
                <w:lang w:val="en-IN"/>
              </w:rPr>
              <w:pPrChange w:id="3489" w:author="mananarora1571@gmail.com" w:date="2021-05-30T15:12:00Z">
                <w:pPr>
                  <w:spacing w:after="0" w:line="240" w:lineRule="auto"/>
                  <w:jc w:val="center"/>
                </w:pPr>
              </w:pPrChange>
            </w:pPr>
            <w:r w:rsidRPr="00DE39BA">
              <w:rPr>
                <w:rFonts w:eastAsia="Times New Roman"/>
                <w:b/>
              </w:rPr>
              <w:lastRenderedPageBreak/>
              <w:t>S. No</w:t>
            </w:r>
          </w:p>
        </w:tc>
        <w:tc>
          <w:tcPr>
            <w:tcW w:w="1701"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E55F1" w14:textId="77777777" w:rsidR="004A70F7" w:rsidRPr="00DE39BA" w:rsidRDefault="004A70F7" w:rsidP="00F535CA">
            <w:pPr>
              <w:spacing w:after="0" w:line="240" w:lineRule="auto"/>
              <w:jc w:val="center"/>
              <w:rPr>
                <w:rFonts w:eastAsia="Times New Roman"/>
                <w:b/>
              </w:rPr>
              <w:pPrChange w:id="3490" w:author="mananarora1571@gmail.com" w:date="2021-05-30T15:12:00Z">
                <w:pPr>
                  <w:spacing w:after="0" w:line="240" w:lineRule="auto"/>
                  <w:jc w:val="center"/>
                </w:pPr>
              </w:pPrChange>
            </w:pPr>
            <w:r w:rsidRPr="00DE39BA">
              <w:rPr>
                <w:rFonts w:eastAsia="Times New Roman"/>
                <w:b/>
              </w:rPr>
              <w:t>Testing Technique</w:t>
            </w:r>
          </w:p>
        </w:tc>
        <w:tc>
          <w:tcPr>
            <w:tcW w:w="643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24D3AB96" w14:textId="77777777" w:rsidR="004A70F7" w:rsidRPr="00DE39BA" w:rsidRDefault="004A70F7" w:rsidP="00F535CA">
            <w:pPr>
              <w:spacing w:after="0" w:line="240" w:lineRule="auto"/>
              <w:jc w:val="center"/>
              <w:rPr>
                <w:rFonts w:eastAsia="Times New Roman"/>
                <w:b/>
              </w:rPr>
              <w:pPrChange w:id="3491" w:author="mananarora1571@gmail.com" w:date="2021-05-30T15:12:00Z">
                <w:pPr>
                  <w:spacing w:after="0" w:line="240" w:lineRule="auto"/>
                  <w:jc w:val="center"/>
                </w:pPr>
              </w:pPrChange>
            </w:pPr>
            <w:r w:rsidRPr="00DE39BA">
              <w:rPr>
                <w:rFonts w:eastAsia="Times New Roman"/>
                <w:b/>
              </w:rPr>
              <w:t>Requirement</w:t>
            </w:r>
          </w:p>
        </w:tc>
      </w:tr>
      <w:tr w:rsidR="004A70F7" w:rsidRPr="00DE39BA" w14:paraId="61822F45"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50BECC5" w14:textId="77777777" w:rsidR="004A70F7" w:rsidRPr="00DE39BA" w:rsidRDefault="004A70F7" w:rsidP="00F535CA">
            <w:pPr>
              <w:numPr>
                <w:ilvl w:val="0"/>
                <w:numId w:val="28"/>
              </w:numPr>
              <w:spacing w:after="0" w:line="240" w:lineRule="auto"/>
              <w:contextualSpacing/>
              <w:jc w:val="center"/>
              <w:rPr>
                <w:rFonts w:eastAsia="Times New Roman"/>
                <w:b/>
              </w:rPr>
              <w:pPrChange w:id="3492"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5873C4C" w14:textId="77777777" w:rsidR="004A70F7" w:rsidRPr="00DE39BA" w:rsidRDefault="004A70F7" w:rsidP="00F535CA">
            <w:pPr>
              <w:spacing w:line="240" w:lineRule="auto"/>
              <w:jc w:val="center"/>
              <w:rPr>
                <w:rFonts w:eastAsia="Times New Roman"/>
                <w:b/>
              </w:rPr>
              <w:pPrChange w:id="3493" w:author="mananarora1571@gmail.com" w:date="2021-05-30T15:12:00Z">
                <w:pPr>
                  <w:spacing w:line="240" w:lineRule="auto"/>
                  <w:jc w:val="center"/>
                </w:pPr>
              </w:pPrChange>
            </w:pPr>
            <w:r w:rsidRPr="00DE39BA">
              <w:rPr>
                <w:rFonts w:eastAsia="Times New Roman"/>
                <w:b/>
              </w:rPr>
              <w:t>Unit Testing</w:t>
            </w:r>
          </w:p>
        </w:tc>
        <w:tc>
          <w:tcPr>
            <w:tcW w:w="6288" w:type="dxa"/>
            <w:tcBorders>
              <w:top w:val="single" w:sz="4" w:space="0" w:color="auto"/>
              <w:left w:val="single" w:sz="4" w:space="0" w:color="auto"/>
              <w:bottom w:val="single" w:sz="4" w:space="0" w:color="auto"/>
              <w:right w:val="single" w:sz="4" w:space="0" w:color="auto"/>
            </w:tcBorders>
            <w:hideMark/>
          </w:tcPr>
          <w:p w14:paraId="10211DD5" w14:textId="77777777" w:rsidR="004A70F7" w:rsidRPr="00DE39BA" w:rsidRDefault="004A70F7" w:rsidP="00F535CA">
            <w:pPr>
              <w:spacing w:line="360" w:lineRule="auto"/>
              <w:jc w:val="both"/>
              <w:rPr>
                <w:rFonts w:eastAsia="Times New Roman"/>
                <w:szCs w:val="23"/>
              </w:rPr>
              <w:pPrChange w:id="3494" w:author="mananarora1571@gmail.com" w:date="2021-05-30T15:12:00Z">
                <w:pPr>
                  <w:spacing w:line="360" w:lineRule="auto"/>
                  <w:jc w:val="both"/>
                </w:pPr>
              </w:pPrChange>
            </w:pPr>
            <w:r w:rsidRPr="00DE39BA">
              <w:rPr>
                <w:rFonts w:eastAsia="Times New Roman"/>
                <w:szCs w:val="23"/>
              </w:rPr>
              <w:t>Testing of individual programming segment or modules of the framework. This kind of testing is performed by the engineers simply because it requires point by point information on the interior program plan and code. It incorporates performing black box and white box testing.</w:t>
            </w:r>
          </w:p>
        </w:tc>
      </w:tr>
      <w:tr w:rsidR="004A70F7" w:rsidRPr="00DE39BA" w14:paraId="1AB33F06"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A5C616D" w14:textId="77777777" w:rsidR="004A70F7" w:rsidRPr="00DE39BA" w:rsidRDefault="004A70F7" w:rsidP="00F535CA">
            <w:pPr>
              <w:numPr>
                <w:ilvl w:val="0"/>
                <w:numId w:val="28"/>
              </w:numPr>
              <w:spacing w:after="0" w:line="240" w:lineRule="auto"/>
              <w:contextualSpacing/>
              <w:jc w:val="center"/>
              <w:rPr>
                <w:rFonts w:eastAsia="Times New Roman"/>
                <w:b/>
                <w:sz w:val="22"/>
                <w:lang w:val="en-IN"/>
              </w:rPr>
              <w:pPrChange w:id="3495"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25127A00" w14:textId="77777777" w:rsidR="004A70F7" w:rsidRPr="00DE39BA" w:rsidRDefault="004A70F7" w:rsidP="00F535CA">
            <w:pPr>
              <w:spacing w:line="240" w:lineRule="auto"/>
              <w:jc w:val="center"/>
              <w:rPr>
                <w:rFonts w:eastAsia="Times New Roman"/>
                <w:b/>
              </w:rPr>
              <w:pPrChange w:id="3496" w:author="mananarora1571@gmail.com" w:date="2021-05-30T15:12:00Z">
                <w:pPr>
                  <w:spacing w:line="240" w:lineRule="auto"/>
                  <w:jc w:val="center"/>
                </w:pPr>
              </w:pPrChange>
            </w:pPr>
            <w:r w:rsidRPr="00DE39BA">
              <w:rPr>
                <w:rFonts w:eastAsia="Times New Roman"/>
                <w:b/>
              </w:rPr>
              <w:t>Integration Testing</w:t>
            </w:r>
          </w:p>
        </w:tc>
        <w:tc>
          <w:tcPr>
            <w:tcW w:w="6288" w:type="dxa"/>
            <w:tcBorders>
              <w:top w:val="single" w:sz="4" w:space="0" w:color="auto"/>
              <w:left w:val="single" w:sz="4" w:space="0" w:color="auto"/>
              <w:bottom w:val="single" w:sz="4" w:space="0" w:color="auto"/>
              <w:right w:val="single" w:sz="4" w:space="0" w:color="auto"/>
            </w:tcBorders>
            <w:hideMark/>
          </w:tcPr>
          <w:p w14:paraId="50DF1EF3" w14:textId="3B3F0CAC" w:rsidR="004A70F7" w:rsidRPr="00DE39BA" w:rsidRDefault="004A70F7" w:rsidP="00F535CA">
            <w:pPr>
              <w:spacing w:line="360" w:lineRule="auto"/>
              <w:jc w:val="both"/>
              <w:rPr>
                <w:rFonts w:eastAsia="Times New Roman"/>
                <w:szCs w:val="23"/>
              </w:rPr>
              <w:pPrChange w:id="3497" w:author="mananarora1571@gmail.com" w:date="2021-05-30T15:12:00Z">
                <w:pPr>
                  <w:spacing w:line="360" w:lineRule="auto"/>
                  <w:jc w:val="both"/>
                </w:pPr>
              </w:pPrChange>
            </w:pPr>
            <w:r w:rsidRPr="00DE39BA">
              <w:rPr>
                <w:rFonts w:eastAsia="Times New Roman"/>
                <w:szCs w:val="23"/>
              </w:rPr>
              <w:t>Testing of reconciliation modules to check joined usefulness after incorporation. Different modules are incorporated together and afterward</w:t>
            </w:r>
            <w:r w:rsidR="003763EF" w:rsidRPr="00DE39BA">
              <w:rPr>
                <w:rFonts w:eastAsia="Times New Roman"/>
                <w:szCs w:val="23"/>
              </w:rPr>
              <w:t>s</w:t>
            </w:r>
            <w:r w:rsidRPr="00DE39BA">
              <w:rPr>
                <w:rFonts w:eastAsia="Times New Roman"/>
                <w:szCs w:val="23"/>
              </w:rPr>
              <w:t xml:space="preserve"> tried by the engineer of the framework to check whether the modules work appropriately after joining.</w:t>
            </w:r>
          </w:p>
        </w:tc>
      </w:tr>
      <w:tr w:rsidR="004A70F7" w:rsidRPr="00DE39BA" w14:paraId="5E967B2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69858E7C" w14:textId="77777777" w:rsidR="004A70F7" w:rsidRPr="00DE39BA" w:rsidRDefault="004A70F7" w:rsidP="00F535CA">
            <w:pPr>
              <w:numPr>
                <w:ilvl w:val="0"/>
                <w:numId w:val="28"/>
              </w:numPr>
              <w:spacing w:after="0" w:line="240" w:lineRule="auto"/>
              <w:contextualSpacing/>
              <w:jc w:val="center"/>
              <w:rPr>
                <w:rFonts w:eastAsia="Times New Roman"/>
                <w:b/>
                <w:sz w:val="22"/>
                <w:lang w:val="en-IN"/>
              </w:rPr>
              <w:pPrChange w:id="3498"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3B82BEC" w14:textId="77777777" w:rsidR="004A70F7" w:rsidRPr="00DE39BA" w:rsidRDefault="004A70F7" w:rsidP="00F535CA">
            <w:pPr>
              <w:spacing w:line="240" w:lineRule="auto"/>
              <w:jc w:val="center"/>
              <w:rPr>
                <w:rFonts w:eastAsia="Times New Roman"/>
                <w:b/>
              </w:rPr>
              <w:pPrChange w:id="3499" w:author="mananarora1571@gmail.com" w:date="2021-05-30T15:12:00Z">
                <w:pPr>
                  <w:spacing w:line="240" w:lineRule="auto"/>
                  <w:jc w:val="center"/>
                </w:pPr>
              </w:pPrChange>
            </w:pPr>
            <w:r w:rsidRPr="00DE39BA">
              <w:rPr>
                <w:rFonts w:eastAsia="Times New Roman"/>
                <w:b/>
              </w:rPr>
              <w:t>System Testing</w:t>
            </w:r>
          </w:p>
        </w:tc>
        <w:tc>
          <w:tcPr>
            <w:tcW w:w="6288" w:type="dxa"/>
            <w:tcBorders>
              <w:top w:val="single" w:sz="4" w:space="0" w:color="auto"/>
              <w:left w:val="single" w:sz="4" w:space="0" w:color="auto"/>
              <w:bottom w:val="single" w:sz="4" w:space="0" w:color="auto"/>
              <w:right w:val="single" w:sz="4" w:space="0" w:color="auto"/>
            </w:tcBorders>
            <w:hideMark/>
          </w:tcPr>
          <w:p w14:paraId="0B79E6C3" w14:textId="547A91D5" w:rsidR="004A70F7" w:rsidRPr="00DE39BA" w:rsidRDefault="003763EF" w:rsidP="00F535CA">
            <w:pPr>
              <w:spacing w:line="360" w:lineRule="auto"/>
              <w:jc w:val="both"/>
              <w:rPr>
                <w:rFonts w:eastAsia="Times New Roman"/>
                <w:szCs w:val="23"/>
              </w:rPr>
              <w:pPrChange w:id="3500" w:author="mananarora1571@gmail.com" w:date="2021-05-30T15:12:00Z">
                <w:pPr>
                  <w:spacing w:line="360" w:lineRule="auto"/>
                  <w:jc w:val="both"/>
                </w:pPr>
              </w:pPrChange>
            </w:pPr>
            <w:r w:rsidRPr="00DE39BA">
              <w:rPr>
                <w:rFonts w:eastAsia="Times New Roman"/>
                <w:szCs w:val="23"/>
              </w:rPr>
              <w:t xml:space="preserve">The whole </w:t>
            </w:r>
            <w:r w:rsidR="004A70F7" w:rsidRPr="00DE39BA">
              <w:rPr>
                <w:rFonts w:eastAsia="Times New Roman"/>
                <w:szCs w:val="23"/>
              </w:rPr>
              <w:t xml:space="preserve">framework is tried by the engineer according to the necessities. Every one of the modules of the framework </w:t>
            </w:r>
            <w:r w:rsidRPr="00DE39BA">
              <w:rPr>
                <w:rFonts w:eastAsia="Times New Roman"/>
                <w:szCs w:val="23"/>
              </w:rPr>
              <w:t xml:space="preserve">is </w:t>
            </w:r>
            <w:r w:rsidR="004A70F7" w:rsidRPr="00DE39BA">
              <w:rPr>
                <w:rFonts w:eastAsia="Times New Roman"/>
                <w:szCs w:val="23"/>
              </w:rPr>
              <w:t>joined and check whether they work flawlessly in the wake of being coordinated into one system as a whole.</w:t>
            </w:r>
          </w:p>
        </w:tc>
      </w:tr>
      <w:tr w:rsidR="004A70F7" w:rsidRPr="00DE39BA" w14:paraId="37EE02E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DFEE5AD" w14:textId="77777777" w:rsidR="004A70F7" w:rsidRPr="00DE39BA" w:rsidRDefault="004A70F7" w:rsidP="00F535CA">
            <w:pPr>
              <w:numPr>
                <w:ilvl w:val="0"/>
                <w:numId w:val="28"/>
              </w:numPr>
              <w:spacing w:after="0" w:line="240" w:lineRule="auto"/>
              <w:contextualSpacing/>
              <w:jc w:val="center"/>
              <w:rPr>
                <w:rFonts w:eastAsia="Times New Roman"/>
                <w:b/>
                <w:sz w:val="22"/>
                <w:lang w:val="en-IN"/>
              </w:rPr>
              <w:pPrChange w:id="3501"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6BDF045" w14:textId="77777777" w:rsidR="004A70F7" w:rsidRPr="00DE39BA" w:rsidRDefault="004A70F7" w:rsidP="00F535CA">
            <w:pPr>
              <w:spacing w:line="240" w:lineRule="auto"/>
              <w:jc w:val="center"/>
              <w:rPr>
                <w:rFonts w:eastAsia="Times New Roman"/>
                <w:b/>
              </w:rPr>
              <w:pPrChange w:id="3502" w:author="mananarora1571@gmail.com" w:date="2021-05-30T15:12:00Z">
                <w:pPr>
                  <w:spacing w:line="240" w:lineRule="auto"/>
                  <w:jc w:val="center"/>
                </w:pPr>
              </w:pPrChange>
            </w:pPr>
            <w:r w:rsidRPr="00DE39BA">
              <w:rPr>
                <w:rFonts w:eastAsia="Times New Roman"/>
                <w:b/>
              </w:rPr>
              <w:t>Compatibility Testing</w:t>
            </w:r>
          </w:p>
        </w:tc>
        <w:tc>
          <w:tcPr>
            <w:tcW w:w="6288" w:type="dxa"/>
            <w:tcBorders>
              <w:top w:val="single" w:sz="4" w:space="0" w:color="auto"/>
              <w:left w:val="single" w:sz="4" w:space="0" w:color="auto"/>
              <w:bottom w:val="single" w:sz="4" w:space="0" w:color="auto"/>
              <w:right w:val="single" w:sz="4" w:space="0" w:color="auto"/>
            </w:tcBorders>
            <w:hideMark/>
          </w:tcPr>
          <w:p w14:paraId="7FB75969" w14:textId="4F59C9DA" w:rsidR="004A70F7" w:rsidRPr="00DE39BA" w:rsidRDefault="004A70F7" w:rsidP="00F535CA">
            <w:pPr>
              <w:spacing w:line="360" w:lineRule="auto"/>
              <w:jc w:val="both"/>
              <w:rPr>
                <w:rFonts w:eastAsia="Times New Roman"/>
                <w:szCs w:val="23"/>
              </w:rPr>
              <w:pPrChange w:id="3503" w:author="mananarora1571@gmail.com" w:date="2021-05-30T15:12:00Z">
                <w:pPr>
                  <w:spacing w:line="360" w:lineRule="auto"/>
                  <w:jc w:val="both"/>
                </w:pPr>
              </w:pPrChange>
            </w:pPr>
            <w:r w:rsidRPr="00DE39BA">
              <w:rPr>
                <w:rFonts w:eastAsia="Times New Roman"/>
                <w:szCs w:val="23"/>
              </w:rPr>
              <w:t>Similarity testing is utilized to decide whether the framework causes any issues identified with how it work</w:t>
            </w:r>
            <w:r w:rsidR="003763EF" w:rsidRPr="00DE39BA">
              <w:rPr>
                <w:rFonts w:eastAsia="Times New Roman"/>
                <w:szCs w:val="23"/>
              </w:rPr>
              <w:t>s</w:t>
            </w:r>
            <w:r w:rsidRPr="00DE39BA">
              <w:rPr>
                <w:rFonts w:eastAsia="Times New Roman"/>
                <w:szCs w:val="23"/>
              </w:rPr>
              <w:t xml:space="preserve"> in worry with the working framework and diverse kind of framework equipment and programming. The engineer plays out this kind of testing on different equipment/programming stage to test the similarity of the framework on every stage.</w:t>
            </w:r>
          </w:p>
        </w:tc>
      </w:tr>
      <w:tr w:rsidR="004A70F7" w:rsidRPr="00DE39BA" w14:paraId="49A1898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40F18E1D" w14:textId="77777777" w:rsidR="004A70F7" w:rsidRPr="00DE39BA" w:rsidRDefault="004A70F7" w:rsidP="00F535CA">
            <w:pPr>
              <w:numPr>
                <w:ilvl w:val="0"/>
                <w:numId w:val="28"/>
              </w:numPr>
              <w:spacing w:after="0" w:line="240" w:lineRule="auto"/>
              <w:contextualSpacing/>
              <w:jc w:val="center"/>
              <w:rPr>
                <w:rFonts w:eastAsia="Times New Roman"/>
                <w:b/>
                <w:sz w:val="22"/>
                <w:lang w:val="en-IN"/>
              </w:rPr>
              <w:pPrChange w:id="3504"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0DE5CB99" w14:textId="77777777" w:rsidR="004A70F7" w:rsidRPr="00DE39BA" w:rsidRDefault="004A70F7" w:rsidP="00F535CA">
            <w:pPr>
              <w:spacing w:line="240" w:lineRule="auto"/>
              <w:jc w:val="center"/>
              <w:rPr>
                <w:rFonts w:eastAsia="Times New Roman"/>
                <w:b/>
              </w:rPr>
              <w:pPrChange w:id="3505" w:author="mananarora1571@gmail.com" w:date="2021-05-30T15:12:00Z">
                <w:pPr>
                  <w:spacing w:line="240" w:lineRule="auto"/>
                  <w:jc w:val="center"/>
                </w:pPr>
              </w:pPrChange>
            </w:pPr>
            <w:r w:rsidRPr="00DE39BA">
              <w:rPr>
                <w:rFonts w:eastAsia="Times New Roman"/>
                <w:b/>
              </w:rPr>
              <w:t>GUI Testing</w:t>
            </w:r>
          </w:p>
        </w:tc>
        <w:tc>
          <w:tcPr>
            <w:tcW w:w="6288" w:type="dxa"/>
            <w:tcBorders>
              <w:top w:val="single" w:sz="4" w:space="0" w:color="auto"/>
              <w:left w:val="single" w:sz="4" w:space="0" w:color="auto"/>
              <w:bottom w:val="single" w:sz="4" w:space="0" w:color="auto"/>
              <w:right w:val="single" w:sz="4" w:space="0" w:color="auto"/>
            </w:tcBorders>
            <w:hideMark/>
          </w:tcPr>
          <w:p w14:paraId="43C076FC" w14:textId="7D3989E4" w:rsidR="004A70F7" w:rsidRPr="00DE39BA" w:rsidRDefault="004A70F7" w:rsidP="00F535CA">
            <w:pPr>
              <w:spacing w:line="360" w:lineRule="auto"/>
              <w:jc w:val="both"/>
              <w:rPr>
                <w:rFonts w:eastAsia="Times New Roman"/>
                <w:szCs w:val="23"/>
              </w:rPr>
              <w:pPrChange w:id="3506" w:author="mananarora1571@gmail.com" w:date="2021-05-30T15:12:00Z">
                <w:pPr>
                  <w:spacing w:line="360" w:lineRule="auto"/>
                  <w:jc w:val="both"/>
                </w:pPr>
              </w:pPrChange>
            </w:pPr>
            <w:r w:rsidRPr="00DE39BA">
              <w:rPr>
                <w:rFonts w:eastAsia="Times New Roman"/>
                <w:szCs w:val="23"/>
              </w:rPr>
              <w:t>The testing is to be done to check the plan of the framework whether it fulfils the six predefined HCIU structure guideline and whether the framework is easy to understand.</w:t>
            </w:r>
          </w:p>
        </w:tc>
      </w:tr>
      <w:tr w:rsidR="004A70F7" w:rsidRPr="00DE39BA" w14:paraId="006DE044"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55269E31" w14:textId="77777777" w:rsidR="004A70F7" w:rsidRPr="00DE39BA" w:rsidRDefault="004A70F7" w:rsidP="00F535CA">
            <w:pPr>
              <w:numPr>
                <w:ilvl w:val="0"/>
                <w:numId w:val="28"/>
              </w:numPr>
              <w:spacing w:after="0" w:line="240" w:lineRule="auto"/>
              <w:contextualSpacing/>
              <w:jc w:val="center"/>
              <w:rPr>
                <w:rFonts w:eastAsia="Times New Roman"/>
                <w:b/>
                <w:sz w:val="22"/>
                <w:szCs w:val="24"/>
                <w:lang w:val="en-IN"/>
              </w:rPr>
              <w:pPrChange w:id="3507"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458FB1F1" w14:textId="77777777" w:rsidR="004A70F7" w:rsidRPr="00DE39BA" w:rsidRDefault="004A70F7" w:rsidP="00F535CA">
            <w:pPr>
              <w:spacing w:line="240" w:lineRule="auto"/>
              <w:jc w:val="center"/>
              <w:rPr>
                <w:rFonts w:eastAsia="Times New Roman"/>
                <w:b/>
                <w:szCs w:val="24"/>
              </w:rPr>
              <w:pPrChange w:id="3508" w:author="mananarora1571@gmail.com" w:date="2021-05-30T15:12:00Z">
                <w:pPr>
                  <w:spacing w:line="240" w:lineRule="auto"/>
                  <w:jc w:val="center"/>
                </w:pPr>
              </w:pPrChange>
            </w:pPr>
            <w:r w:rsidRPr="00DE39BA">
              <w:rPr>
                <w:rFonts w:eastAsia="Times New Roman"/>
                <w:b/>
                <w:szCs w:val="24"/>
              </w:rPr>
              <w:t>Usability Testing</w:t>
            </w:r>
          </w:p>
        </w:tc>
        <w:tc>
          <w:tcPr>
            <w:tcW w:w="6288" w:type="dxa"/>
            <w:tcBorders>
              <w:top w:val="single" w:sz="4" w:space="0" w:color="auto"/>
              <w:left w:val="single" w:sz="4" w:space="0" w:color="auto"/>
              <w:bottom w:val="single" w:sz="4" w:space="0" w:color="auto"/>
              <w:right w:val="single" w:sz="4" w:space="0" w:color="auto"/>
            </w:tcBorders>
            <w:hideMark/>
          </w:tcPr>
          <w:p w14:paraId="34AA32DC" w14:textId="2745C2F4" w:rsidR="004A70F7" w:rsidRPr="00DE39BA" w:rsidRDefault="004A70F7" w:rsidP="00F535CA">
            <w:pPr>
              <w:spacing w:line="360" w:lineRule="auto"/>
              <w:jc w:val="both"/>
              <w:rPr>
                <w:rFonts w:eastAsia="Calibri"/>
                <w:color w:val="000000"/>
              </w:rPr>
              <w:pPrChange w:id="3509" w:author="mananarora1571@gmail.com" w:date="2021-05-30T15:12:00Z">
                <w:pPr>
                  <w:spacing w:line="360" w:lineRule="auto"/>
                  <w:jc w:val="both"/>
                </w:pPr>
              </w:pPrChange>
            </w:pPr>
            <w:r w:rsidRPr="00DE39BA">
              <w:rPr>
                <w:rFonts w:eastAsia="Times New Roman"/>
                <w:szCs w:val="23"/>
              </w:rPr>
              <w:t xml:space="preserve">The reason for doing ease of use test is to decide if an item or record works with its expected clients or perusers. This is to be finished by assessing an item </w:t>
            </w:r>
            <w:r w:rsidR="003763EF" w:rsidRPr="00DE39BA">
              <w:rPr>
                <w:rFonts w:eastAsia="Times New Roman"/>
                <w:szCs w:val="23"/>
              </w:rPr>
              <w:t xml:space="preserve">by </w:t>
            </w:r>
            <w:r w:rsidRPr="00DE39BA">
              <w:rPr>
                <w:rFonts w:eastAsia="Times New Roman"/>
                <w:szCs w:val="23"/>
              </w:rPr>
              <w:t xml:space="preserve">watching the genuine individuals taking a shot at or utilizing it to improve or upgrade </w:t>
            </w:r>
            <w:r w:rsidRPr="00DE39BA">
              <w:rPr>
                <w:rFonts w:eastAsia="Times New Roman"/>
                <w:szCs w:val="23"/>
              </w:rPr>
              <w:lastRenderedPageBreak/>
              <w:t>the framework. The end-clients execute the framework to test it</w:t>
            </w:r>
            <w:r w:rsidRPr="00DE39BA">
              <w:rPr>
                <w:rFonts w:eastAsia="Calibri"/>
                <w:color w:val="000000"/>
              </w:rPr>
              <w:t xml:space="preserve"> </w:t>
            </w:r>
          </w:p>
        </w:tc>
      </w:tr>
      <w:tr w:rsidR="004A70F7" w:rsidRPr="00DE39BA" w14:paraId="5D6EC9BC"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124148FA" w14:textId="77777777" w:rsidR="004A70F7" w:rsidRPr="00DE39BA" w:rsidRDefault="004A70F7" w:rsidP="00F535CA">
            <w:pPr>
              <w:numPr>
                <w:ilvl w:val="0"/>
                <w:numId w:val="28"/>
              </w:numPr>
              <w:spacing w:after="0" w:line="240" w:lineRule="auto"/>
              <w:contextualSpacing/>
              <w:jc w:val="center"/>
              <w:rPr>
                <w:rFonts w:eastAsia="Times New Roman"/>
                <w:b/>
                <w:szCs w:val="24"/>
              </w:rPr>
              <w:pPrChange w:id="3510"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6D99621B" w14:textId="77777777" w:rsidR="004A70F7" w:rsidRPr="00DE39BA" w:rsidRDefault="004A70F7" w:rsidP="00F535CA">
            <w:pPr>
              <w:spacing w:line="240" w:lineRule="auto"/>
              <w:jc w:val="center"/>
              <w:rPr>
                <w:rFonts w:eastAsia="Times New Roman"/>
                <w:b/>
                <w:szCs w:val="24"/>
              </w:rPr>
              <w:pPrChange w:id="3511" w:author="mananarora1571@gmail.com" w:date="2021-05-30T15:12:00Z">
                <w:pPr>
                  <w:spacing w:line="240" w:lineRule="auto"/>
                  <w:jc w:val="center"/>
                </w:pPr>
              </w:pPrChange>
            </w:pPr>
            <w:r w:rsidRPr="00DE39BA">
              <w:rPr>
                <w:rFonts w:eastAsia="Times New Roman"/>
                <w:b/>
                <w:szCs w:val="24"/>
              </w:rPr>
              <w:t>User Acceptance Testing</w:t>
            </w:r>
          </w:p>
        </w:tc>
        <w:tc>
          <w:tcPr>
            <w:tcW w:w="6288" w:type="dxa"/>
            <w:tcBorders>
              <w:top w:val="single" w:sz="4" w:space="0" w:color="auto"/>
              <w:left w:val="single" w:sz="4" w:space="0" w:color="auto"/>
              <w:bottom w:val="single" w:sz="4" w:space="0" w:color="auto"/>
              <w:right w:val="single" w:sz="4" w:space="0" w:color="auto"/>
            </w:tcBorders>
            <w:hideMark/>
          </w:tcPr>
          <w:p w14:paraId="30558F7F" w14:textId="61C342E9" w:rsidR="004A70F7" w:rsidRPr="00DE39BA" w:rsidRDefault="004A70F7" w:rsidP="00F535CA">
            <w:pPr>
              <w:spacing w:line="360" w:lineRule="auto"/>
              <w:jc w:val="both"/>
              <w:rPr>
                <w:rFonts w:eastAsia="Times New Roman"/>
                <w:szCs w:val="23"/>
              </w:rPr>
              <w:pPrChange w:id="3512" w:author="mananarora1571@gmail.com" w:date="2021-05-30T15:12:00Z">
                <w:pPr>
                  <w:spacing w:line="360" w:lineRule="auto"/>
                  <w:jc w:val="both"/>
                </w:pPr>
              </w:pPrChange>
            </w:pPr>
            <w:r w:rsidRPr="00DE39BA">
              <w:rPr>
                <w:rFonts w:eastAsia="Times New Roman"/>
                <w:szCs w:val="23"/>
              </w:rPr>
              <w:t>Client Acceptance Testing tests that the framework fulfils all the fundamental client prerequisites and is performing to the satisfactory level true to form by the client. This is finished by characterizing a lot of acknowledg</w:t>
            </w:r>
            <w:r w:rsidR="003763EF" w:rsidRPr="00DE39BA">
              <w:rPr>
                <w:rFonts w:eastAsia="Times New Roman"/>
                <w:szCs w:val="23"/>
              </w:rPr>
              <w:t>e</w:t>
            </w:r>
            <w:r w:rsidRPr="00DE39BA">
              <w:rPr>
                <w:rFonts w:eastAsia="Times New Roman"/>
                <w:szCs w:val="23"/>
              </w:rPr>
              <w:t xml:space="preserve">ment criteria which the framework must fulfil before the client will acknowledge it. </w:t>
            </w:r>
          </w:p>
        </w:tc>
      </w:tr>
      <w:tr w:rsidR="004A70F7" w:rsidRPr="00DE39BA" w14:paraId="29857353" w14:textId="77777777" w:rsidTr="004A70F7">
        <w:tc>
          <w:tcPr>
            <w:tcW w:w="959" w:type="dxa"/>
            <w:tcBorders>
              <w:top w:val="single" w:sz="4" w:space="0" w:color="auto"/>
              <w:left w:val="single" w:sz="4" w:space="0" w:color="auto"/>
              <w:bottom w:val="single" w:sz="4" w:space="0" w:color="auto"/>
              <w:right w:val="single" w:sz="4" w:space="0" w:color="auto"/>
            </w:tcBorders>
            <w:vAlign w:val="center"/>
          </w:tcPr>
          <w:p w14:paraId="7E3E1FE3" w14:textId="77777777" w:rsidR="004A70F7" w:rsidRPr="00DE39BA" w:rsidRDefault="004A70F7" w:rsidP="00F535CA">
            <w:pPr>
              <w:numPr>
                <w:ilvl w:val="0"/>
                <w:numId w:val="28"/>
              </w:numPr>
              <w:spacing w:after="0" w:line="240" w:lineRule="auto"/>
              <w:contextualSpacing/>
              <w:jc w:val="center"/>
              <w:rPr>
                <w:rFonts w:eastAsia="Times New Roman"/>
                <w:b/>
                <w:sz w:val="22"/>
                <w:szCs w:val="24"/>
                <w:lang w:val="en-IN"/>
              </w:rPr>
              <w:pPrChange w:id="3513" w:author="mananarora1571@gmail.com" w:date="2021-05-30T15:12:00Z">
                <w:pPr>
                  <w:numPr>
                    <w:numId w:val="28"/>
                  </w:numPr>
                  <w:spacing w:after="0" w:line="240" w:lineRule="auto"/>
                  <w:ind w:left="720" w:hanging="360"/>
                  <w:contextualSpacing/>
                  <w:jc w:val="center"/>
                </w:pPr>
              </w:pPrChange>
            </w:pPr>
          </w:p>
        </w:tc>
        <w:tc>
          <w:tcPr>
            <w:tcW w:w="1843" w:type="dxa"/>
            <w:gridSpan w:val="2"/>
            <w:tcBorders>
              <w:top w:val="single" w:sz="4" w:space="0" w:color="auto"/>
              <w:left w:val="single" w:sz="4" w:space="0" w:color="auto"/>
              <w:bottom w:val="single" w:sz="4" w:space="0" w:color="auto"/>
              <w:right w:val="single" w:sz="4" w:space="0" w:color="auto"/>
            </w:tcBorders>
            <w:vAlign w:val="center"/>
            <w:hideMark/>
          </w:tcPr>
          <w:p w14:paraId="305A4B91" w14:textId="77777777" w:rsidR="004A70F7" w:rsidRPr="00DE39BA" w:rsidRDefault="004A70F7" w:rsidP="00F535CA">
            <w:pPr>
              <w:spacing w:line="240" w:lineRule="auto"/>
              <w:jc w:val="center"/>
              <w:rPr>
                <w:rFonts w:eastAsia="Times New Roman"/>
                <w:b/>
                <w:szCs w:val="24"/>
              </w:rPr>
              <w:pPrChange w:id="3514" w:author="mananarora1571@gmail.com" w:date="2021-05-30T15:12:00Z">
                <w:pPr>
                  <w:spacing w:line="240" w:lineRule="auto"/>
                  <w:jc w:val="center"/>
                </w:pPr>
              </w:pPrChange>
            </w:pPr>
            <w:r w:rsidRPr="00DE39BA">
              <w:rPr>
                <w:rFonts w:eastAsia="Times New Roman"/>
                <w:b/>
                <w:szCs w:val="24"/>
              </w:rPr>
              <w:t>Documentation Testing</w:t>
            </w:r>
          </w:p>
        </w:tc>
        <w:tc>
          <w:tcPr>
            <w:tcW w:w="6288" w:type="dxa"/>
            <w:tcBorders>
              <w:top w:val="single" w:sz="4" w:space="0" w:color="auto"/>
              <w:left w:val="single" w:sz="4" w:space="0" w:color="auto"/>
              <w:bottom w:val="single" w:sz="4" w:space="0" w:color="auto"/>
              <w:right w:val="single" w:sz="4" w:space="0" w:color="auto"/>
            </w:tcBorders>
            <w:hideMark/>
          </w:tcPr>
          <w:p w14:paraId="1311B625" w14:textId="77777777" w:rsidR="004A70F7" w:rsidRPr="00DE39BA" w:rsidRDefault="004A70F7" w:rsidP="00F535CA">
            <w:pPr>
              <w:spacing w:line="360" w:lineRule="auto"/>
              <w:jc w:val="both"/>
              <w:rPr>
                <w:rFonts w:eastAsia="Times New Roman"/>
                <w:szCs w:val="23"/>
              </w:rPr>
              <w:pPrChange w:id="3515" w:author="mananarora1571@gmail.com" w:date="2021-05-30T15:12:00Z">
                <w:pPr>
                  <w:spacing w:line="360" w:lineRule="auto"/>
                  <w:jc w:val="both"/>
                </w:pPr>
              </w:pPrChange>
            </w:pPr>
            <w:r w:rsidRPr="00DE39BA">
              <w:rPr>
                <w:rFonts w:eastAsia="Times New Roman"/>
                <w:szCs w:val="23"/>
              </w:rPr>
              <w:t xml:space="preserve">Documentation Testing is to be done to confirm the framework documentation whether it is significant and easy to use or not. </w:t>
            </w:r>
          </w:p>
        </w:tc>
      </w:tr>
    </w:tbl>
    <w:p w14:paraId="7FA5EE5F" w14:textId="591BCCD6" w:rsidR="004A70F7" w:rsidRPr="00DE39BA" w:rsidRDefault="00DE4707" w:rsidP="00F535CA">
      <w:pPr>
        <w:widowControl w:val="0"/>
        <w:spacing w:before="40" w:after="0" w:line="360" w:lineRule="auto"/>
        <w:jc w:val="center"/>
        <w:outlineLvl w:val="1"/>
        <w:rPr>
          <w:rFonts w:eastAsia="Times New Roman"/>
          <w:b/>
          <w:iCs/>
          <w:szCs w:val="18"/>
        </w:rPr>
        <w:pPrChange w:id="3516" w:author="mananarora1571@gmail.com" w:date="2021-05-30T15:12:00Z">
          <w:pPr>
            <w:keepNext/>
            <w:keepLines/>
            <w:spacing w:before="40" w:after="0" w:line="360" w:lineRule="auto"/>
            <w:jc w:val="center"/>
            <w:outlineLvl w:val="1"/>
          </w:pPr>
        </w:pPrChange>
      </w:pPr>
      <w:r>
        <w:rPr>
          <w:rFonts w:eastAsia="Times New Roman"/>
          <w:b/>
          <w:iCs/>
          <w:szCs w:val="18"/>
        </w:rPr>
        <w:t>Table 8.1: Testing Techniques</w:t>
      </w:r>
    </w:p>
    <w:p w14:paraId="1BB6ADB2" w14:textId="77777777" w:rsidR="004A70F7" w:rsidRPr="00DE39BA" w:rsidRDefault="004A70F7" w:rsidP="00F535CA">
      <w:pPr>
        <w:widowControl w:val="0"/>
        <w:spacing w:before="40" w:after="0" w:line="360" w:lineRule="auto"/>
        <w:outlineLvl w:val="1"/>
        <w:rPr>
          <w:rFonts w:eastAsia="Times New Roman"/>
          <w:b/>
          <w:szCs w:val="26"/>
        </w:rPr>
        <w:pPrChange w:id="3517" w:author="mananarora1571@gmail.com" w:date="2021-05-30T15:12:00Z">
          <w:pPr>
            <w:keepNext/>
            <w:keepLines/>
            <w:spacing w:before="40" w:after="0" w:line="360" w:lineRule="auto"/>
            <w:outlineLvl w:val="1"/>
          </w:pPr>
        </w:pPrChange>
      </w:pPr>
      <w:r w:rsidRPr="00DE39BA">
        <w:rPr>
          <w:rFonts w:eastAsia="Times New Roman"/>
          <w:b/>
          <w:szCs w:val="26"/>
        </w:rPr>
        <w:t>8.3.2</w:t>
      </w:r>
      <w:r w:rsidRPr="00DE39BA">
        <w:rPr>
          <w:rFonts w:eastAsia="Times New Roman"/>
          <w:b/>
          <w:szCs w:val="26"/>
        </w:rPr>
        <w:tab/>
        <w:t>Pass/Fail Criteria</w:t>
      </w:r>
    </w:p>
    <w:p w14:paraId="4A3250D1" w14:textId="77777777" w:rsidR="004A70F7" w:rsidRPr="00DE39BA" w:rsidRDefault="004A70F7" w:rsidP="00F535CA">
      <w:pPr>
        <w:widowControl w:val="0"/>
        <w:numPr>
          <w:ilvl w:val="0"/>
          <w:numId w:val="29"/>
        </w:numPr>
        <w:spacing w:after="0" w:line="360" w:lineRule="auto"/>
        <w:jc w:val="both"/>
        <w:rPr>
          <w:rFonts w:eastAsia="Calibri"/>
          <w:szCs w:val="24"/>
          <w:lang w:val="en-IN"/>
        </w:rPr>
        <w:pPrChange w:id="3518" w:author="mananarora1571@gmail.com" w:date="2021-05-30T15:12:00Z">
          <w:pPr>
            <w:numPr>
              <w:numId w:val="29"/>
            </w:numPr>
            <w:spacing w:after="0" w:line="360" w:lineRule="auto"/>
            <w:ind w:left="720" w:hanging="360"/>
            <w:jc w:val="both"/>
          </w:pPr>
        </w:pPrChange>
      </w:pPr>
      <w:r w:rsidRPr="00DE39BA">
        <w:rPr>
          <w:rFonts w:eastAsia="Calibri"/>
          <w:szCs w:val="24"/>
        </w:rPr>
        <w:t xml:space="preserve">The produced system meets all the specifications mentioned in the project specification form and all the requirements of the user gathered during the research phase. </w:t>
      </w:r>
    </w:p>
    <w:p w14:paraId="075342E3" w14:textId="77777777" w:rsidR="004A70F7" w:rsidRPr="00DE39BA" w:rsidRDefault="004A70F7" w:rsidP="00F535CA">
      <w:pPr>
        <w:widowControl w:val="0"/>
        <w:numPr>
          <w:ilvl w:val="0"/>
          <w:numId w:val="29"/>
        </w:numPr>
        <w:spacing w:after="0" w:line="360" w:lineRule="auto"/>
        <w:jc w:val="both"/>
        <w:rPr>
          <w:rFonts w:eastAsia="Calibri"/>
          <w:szCs w:val="24"/>
        </w:rPr>
        <w:pPrChange w:id="3519" w:author="mananarora1571@gmail.com" w:date="2021-05-30T15:12:00Z">
          <w:pPr>
            <w:numPr>
              <w:numId w:val="29"/>
            </w:numPr>
            <w:spacing w:after="0" w:line="360" w:lineRule="auto"/>
            <w:ind w:left="720" w:hanging="360"/>
            <w:jc w:val="both"/>
          </w:pPr>
        </w:pPrChange>
      </w:pPr>
      <w:r w:rsidRPr="00DE39BA">
        <w:rPr>
          <w:rFonts w:eastAsia="Calibri"/>
          <w:szCs w:val="24"/>
        </w:rPr>
        <w:t>All the modules/ functionalities are implemented in a way that the desired system produced runs without any bugs and quickly.</w:t>
      </w:r>
    </w:p>
    <w:p w14:paraId="2039B397" w14:textId="1AEAD7D0" w:rsidR="004A70F7" w:rsidRPr="00DE39BA" w:rsidRDefault="003763EF" w:rsidP="00F535CA">
      <w:pPr>
        <w:widowControl w:val="0"/>
        <w:numPr>
          <w:ilvl w:val="0"/>
          <w:numId w:val="29"/>
        </w:numPr>
        <w:spacing w:after="0" w:line="360" w:lineRule="auto"/>
        <w:jc w:val="both"/>
        <w:rPr>
          <w:rFonts w:eastAsia="Calibri"/>
          <w:szCs w:val="24"/>
        </w:rPr>
        <w:pPrChange w:id="3520" w:author="mananarora1571@gmail.com" w:date="2021-05-30T15:12:00Z">
          <w:pPr>
            <w:numPr>
              <w:numId w:val="29"/>
            </w:numPr>
            <w:spacing w:after="0" w:line="360" w:lineRule="auto"/>
            <w:ind w:left="720" w:hanging="360"/>
            <w:jc w:val="both"/>
          </w:pPr>
        </w:pPrChange>
      </w:pPr>
      <w:r w:rsidRPr="00DE39BA">
        <w:rPr>
          <w:rFonts w:eastAsia="Calibri"/>
          <w:szCs w:val="24"/>
        </w:rPr>
        <w:t xml:space="preserve">The system </w:t>
      </w:r>
      <w:r w:rsidR="004A70F7" w:rsidRPr="00DE39BA">
        <w:rPr>
          <w:rFonts w:eastAsia="Calibri"/>
          <w:szCs w:val="24"/>
        </w:rPr>
        <w:t>is to be verified for the usability that depends upon proven Human-Computer Interaction (HCI) principles and aims to achieve in the application ease of use, Navigation, time for completion and errors removal.</w:t>
      </w:r>
    </w:p>
    <w:p w14:paraId="60AB7960" w14:textId="77777777" w:rsidR="004A70F7" w:rsidRPr="00DE39BA" w:rsidRDefault="004A70F7" w:rsidP="00F535CA">
      <w:pPr>
        <w:widowControl w:val="0"/>
        <w:spacing w:before="40" w:after="0" w:line="360" w:lineRule="auto"/>
        <w:outlineLvl w:val="1"/>
        <w:rPr>
          <w:rFonts w:eastAsia="Times New Roman"/>
          <w:b/>
          <w:color w:val="2F5496"/>
          <w:sz w:val="28"/>
          <w:szCs w:val="26"/>
        </w:rPr>
        <w:pPrChange w:id="3521" w:author="mananarora1571@gmail.com" w:date="2021-05-30T15:12:00Z">
          <w:pPr>
            <w:keepNext/>
            <w:keepLines/>
            <w:spacing w:before="40" w:after="0" w:line="360" w:lineRule="auto"/>
            <w:outlineLvl w:val="1"/>
          </w:pPr>
        </w:pPrChange>
      </w:pPr>
      <w:r w:rsidRPr="00DE39BA">
        <w:rPr>
          <w:rFonts w:eastAsia="Times New Roman"/>
          <w:b/>
          <w:szCs w:val="26"/>
        </w:rPr>
        <w:t>8.4</w:t>
      </w:r>
      <w:r w:rsidRPr="00DE39BA">
        <w:rPr>
          <w:rFonts w:eastAsia="Times New Roman"/>
          <w:b/>
          <w:szCs w:val="26"/>
        </w:rPr>
        <w:tab/>
        <w:t>Criteria of Test Cases</w:t>
      </w:r>
    </w:p>
    <w:p w14:paraId="2D5C49B1" w14:textId="77777777" w:rsidR="004A70F7" w:rsidRPr="00DE39BA" w:rsidRDefault="004A70F7" w:rsidP="00F535CA">
      <w:pPr>
        <w:widowControl w:val="0"/>
        <w:spacing w:line="256" w:lineRule="auto"/>
        <w:rPr>
          <w:rFonts w:eastAsia="Times New Roman"/>
        </w:rPr>
        <w:pPrChange w:id="3522" w:author="mananarora1571@gmail.com" w:date="2021-05-30T15:12:00Z">
          <w:pPr>
            <w:spacing w:line="256" w:lineRule="auto"/>
          </w:pPr>
        </w:pPrChange>
      </w:pPr>
      <w:r w:rsidRPr="00DE39BA">
        <w:rPr>
          <w:rFonts w:eastAsia="Times New Roman"/>
        </w:rPr>
        <w:t xml:space="preserve">The system must comply with the success criteria mentioned in the specification. Some of the requirements are: </w:t>
      </w:r>
    </w:p>
    <w:p w14:paraId="4883E1C5" w14:textId="77777777" w:rsidR="004A70F7" w:rsidRPr="00DE39BA" w:rsidRDefault="004A70F7" w:rsidP="00F535CA">
      <w:pPr>
        <w:widowControl w:val="0"/>
        <w:numPr>
          <w:ilvl w:val="0"/>
          <w:numId w:val="30"/>
        </w:numPr>
        <w:spacing w:after="0" w:line="360" w:lineRule="auto"/>
        <w:jc w:val="both"/>
        <w:rPr>
          <w:rFonts w:eastAsia="Calibri"/>
          <w:lang w:val="en-IN"/>
        </w:rPr>
        <w:pPrChange w:id="3523" w:author="mananarora1571@gmail.com" w:date="2021-05-30T15:12:00Z">
          <w:pPr>
            <w:numPr>
              <w:numId w:val="30"/>
            </w:numPr>
            <w:spacing w:after="0" w:line="360" w:lineRule="auto"/>
            <w:ind w:left="720" w:hanging="360"/>
            <w:jc w:val="both"/>
          </w:pPr>
        </w:pPrChange>
      </w:pPr>
      <w:r w:rsidRPr="00DE39BA">
        <w:rPr>
          <w:rFonts w:eastAsia="Calibri"/>
        </w:rPr>
        <w:t xml:space="preserve">Product Management Module should work efficiently. </w:t>
      </w:r>
    </w:p>
    <w:p w14:paraId="06790D93" w14:textId="77777777" w:rsidR="004A70F7" w:rsidRPr="00DE39BA" w:rsidRDefault="004A70F7" w:rsidP="00F535CA">
      <w:pPr>
        <w:widowControl w:val="0"/>
        <w:numPr>
          <w:ilvl w:val="0"/>
          <w:numId w:val="30"/>
        </w:numPr>
        <w:spacing w:after="0" w:line="360" w:lineRule="auto"/>
        <w:jc w:val="both"/>
        <w:rPr>
          <w:rFonts w:eastAsia="Calibri"/>
        </w:rPr>
        <w:pPrChange w:id="3524" w:author="mananarora1571@gmail.com" w:date="2021-05-30T15:12:00Z">
          <w:pPr>
            <w:numPr>
              <w:numId w:val="30"/>
            </w:numPr>
            <w:spacing w:after="0" w:line="360" w:lineRule="auto"/>
            <w:ind w:left="720" w:hanging="360"/>
            <w:jc w:val="both"/>
          </w:pPr>
        </w:pPrChange>
      </w:pPr>
      <w:r w:rsidRPr="00DE39BA">
        <w:rPr>
          <w:rFonts w:eastAsia="Calibri"/>
        </w:rPr>
        <w:t xml:space="preserve">Transaction Management Module should work efficiently. </w:t>
      </w:r>
    </w:p>
    <w:p w14:paraId="6D0A6D0F" w14:textId="77777777" w:rsidR="004A70F7" w:rsidRPr="00DE39BA" w:rsidRDefault="004A70F7" w:rsidP="00F535CA">
      <w:pPr>
        <w:widowControl w:val="0"/>
        <w:numPr>
          <w:ilvl w:val="0"/>
          <w:numId w:val="30"/>
        </w:numPr>
        <w:spacing w:after="0" w:line="360" w:lineRule="auto"/>
        <w:jc w:val="both"/>
        <w:rPr>
          <w:rFonts w:eastAsia="Calibri"/>
        </w:rPr>
        <w:pPrChange w:id="3525" w:author="mananarora1571@gmail.com" w:date="2021-05-30T15:12:00Z">
          <w:pPr>
            <w:numPr>
              <w:numId w:val="30"/>
            </w:numPr>
            <w:spacing w:after="0" w:line="360" w:lineRule="auto"/>
            <w:ind w:left="720" w:hanging="360"/>
            <w:jc w:val="both"/>
          </w:pPr>
        </w:pPrChange>
      </w:pPr>
      <w:r w:rsidRPr="00DE39BA">
        <w:rPr>
          <w:rFonts w:eastAsia="Calibri"/>
        </w:rPr>
        <w:t>Synchronization must work efficiently.</w:t>
      </w:r>
    </w:p>
    <w:p w14:paraId="4406BC2E" w14:textId="3E660102" w:rsidR="004A70F7" w:rsidRPr="00DE39BA" w:rsidRDefault="003763EF" w:rsidP="00F535CA">
      <w:pPr>
        <w:widowControl w:val="0"/>
        <w:numPr>
          <w:ilvl w:val="0"/>
          <w:numId w:val="30"/>
        </w:numPr>
        <w:spacing w:after="0" w:line="360" w:lineRule="auto"/>
        <w:jc w:val="both"/>
        <w:rPr>
          <w:rFonts w:eastAsia="Calibri"/>
        </w:rPr>
        <w:pPrChange w:id="3526" w:author="mananarora1571@gmail.com" w:date="2021-05-30T15:12:00Z">
          <w:pPr>
            <w:numPr>
              <w:numId w:val="30"/>
            </w:numPr>
            <w:spacing w:after="0" w:line="360" w:lineRule="auto"/>
            <w:ind w:left="720" w:hanging="360"/>
            <w:jc w:val="both"/>
          </w:pPr>
        </w:pPrChange>
      </w:pPr>
      <w:r w:rsidRPr="00DE39BA">
        <w:rPr>
          <w:rFonts w:eastAsia="Calibri"/>
        </w:rPr>
        <w:t xml:space="preserve">The system </w:t>
      </w:r>
      <w:r w:rsidR="004A70F7" w:rsidRPr="00DE39BA">
        <w:rPr>
          <w:rFonts w:eastAsia="Calibri"/>
        </w:rPr>
        <w:t xml:space="preserve">should satisfy all user requirements. </w:t>
      </w:r>
    </w:p>
    <w:p w14:paraId="516E018F" w14:textId="77777777" w:rsidR="004A70F7" w:rsidRPr="00DE39BA" w:rsidRDefault="004A70F7" w:rsidP="00F535CA">
      <w:pPr>
        <w:widowControl w:val="0"/>
        <w:numPr>
          <w:ilvl w:val="0"/>
          <w:numId w:val="30"/>
        </w:numPr>
        <w:spacing w:after="0" w:line="360" w:lineRule="auto"/>
        <w:jc w:val="both"/>
        <w:rPr>
          <w:rFonts w:eastAsia="Calibri"/>
        </w:rPr>
        <w:pPrChange w:id="3527" w:author="mananarora1571@gmail.com" w:date="2021-05-30T15:12:00Z">
          <w:pPr>
            <w:numPr>
              <w:numId w:val="30"/>
            </w:numPr>
            <w:spacing w:after="0" w:line="360" w:lineRule="auto"/>
            <w:ind w:left="720" w:hanging="360"/>
            <w:jc w:val="both"/>
          </w:pPr>
        </w:pPrChange>
      </w:pPr>
      <w:r w:rsidRPr="00DE39BA">
        <w:rPr>
          <w:rFonts w:eastAsia="Calibri"/>
          <w:color w:val="000000"/>
          <w:sz w:val="23"/>
          <w:szCs w:val="23"/>
        </w:rPr>
        <w:t xml:space="preserve">The Website should be easy to use. </w:t>
      </w:r>
    </w:p>
    <w:p w14:paraId="043EA46B" w14:textId="7BEBEEBB" w:rsidR="004A70F7" w:rsidRDefault="004A70F7" w:rsidP="00F535CA">
      <w:pPr>
        <w:widowControl w:val="0"/>
        <w:spacing w:after="0" w:line="360" w:lineRule="auto"/>
        <w:ind w:left="720"/>
        <w:jc w:val="both"/>
        <w:rPr>
          <w:ins w:id="3528" w:author="mananarora1571@gmail.com" w:date="2021-05-30T14:33:00Z"/>
          <w:rFonts w:eastAsia="Calibri"/>
          <w:szCs w:val="24"/>
        </w:rPr>
        <w:pPrChange w:id="3529" w:author="mananarora1571@gmail.com" w:date="2021-05-30T15:12:00Z">
          <w:pPr>
            <w:spacing w:after="0" w:line="360" w:lineRule="auto"/>
            <w:ind w:left="720"/>
            <w:jc w:val="both"/>
          </w:pPr>
        </w:pPrChange>
      </w:pPr>
    </w:p>
    <w:p w14:paraId="2532680F" w14:textId="75B12C87" w:rsidR="00C571A0" w:rsidRDefault="00C571A0" w:rsidP="00F535CA">
      <w:pPr>
        <w:widowControl w:val="0"/>
        <w:spacing w:after="0" w:line="360" w:lineRule="auto"/>
        <w:ind w:left="720"/>
        <w:jc w:val="both"/>
        <w:rPr>
          <w:ins w:id="3530" w:author="mananarora1571@gmail.com" w:date="2021-05-30T14:33:00Z"/>
          <w:rFonts w:eastAsia="Calibri"/>
          <w:szCs w:val="24"/>
        </w:rPr>
        <w:pPrChange w:id="3531" w:author="mananarora1571@gmail.com" w:date="2021-05-30T15:12:00Z">
          <w:pPr>
            <w:spacing w:after="0" w:line="360" w:lineRule="auto"/>
            <w:ind w:left="720"/>
            <w:jc w:val="both"/>
          </w:pPr>
        </w:pPrChange>
      </w:pPr>
    </w:p>
    <w:p w14:paraId="29061C93" w14:textId="6DA6C9CD" w:rsidR="00C571A0" w:rsidRDefault="00C571A0" w:rsidP="00F535CA">
      <w:pPr>
        <w:widowControl w:val="0"/>
        <w:spacing w:after="0" w:line="360" w:lineRule="auto"/>
        <w:ind w:left="720"/>
        <w:jc w:val="both"/>
        <w:rPr>
          <w:ins w:id="3532" w:author="mananarora1571@gmail.com" w:date="2021-05-30T15:20:00Z"/>
          <w:rFonts w:eastAsia="Calibri"/>
          <w:szCs w:val="24"/>
        </w:rPr>
        <w:pPrChange w:id="3533" w:author="mananarora1571@gmail.com" w:date="2021-05-30T15:12:00Z">
          <w:pPr>
            <w:spacing w:after="0" w:line="360" w:lineRule="auto"/>
            <w:ind w:left="720"/>
            <w:jc w:val="both"/>
          </w:pPr>
        </w:pPrChange>
      </w:pPr>
    </w:p>
    <w:p w14:paraId="3298BB94" w14:textId="77777777" w:rsidR="00EB6EFA" w:rsidRPr="00DE39BA" w:rsidRDefault="00EB6EFA" w:rsidP="00F535CA">
      <w:pPr>
        <w:widowControl w:val="0"/>
        <w:spacing w:after="0" w:line="360" w:lineRule="auto"/>
        <w:ind w:left="720"/>
        <w:jc w:val="both"/>
        <w:rPr>
          <w:rFonts w:eastAsia="Calibri"/>
          <w:szCs w:val="24"/>
        </w:rPr>
        <w:pPrChange w:id="3534" w:author="mananarora1571@gmail.com" w:date="2021-05-30T15:12:00Z">
          <w:pPr>
            <w:spacing w:after="0" w:line="360" w:lineRule="auto"/>
            <w:ind w:left="720"/>
            <w:jc w:val="both"/>
          </w:pPr>
        </w:pPrChange>
      </w:pPr>
    </w:p>
    <w:p w14:paraId="72364BB3" w14:textId="77777777" w:rsidR="004A70F7" w:rsidRPr="00DE39BA" w:rsidRDefault="004A70F7" w:rsidP="00F535CA">
      <w:pPr>
        <w:widowControl w:val="0"/>
        <w:spacing w:before="40" w:after="0" w:line="360" w:lineRule="auto"/>
        <w:outlineLvl w:val="1"/>
        <w:rPr>
          <w:rFonts w:eastAsia="Times New Roman"/>
          <w:b/>
          <w:sz w:val="28"/>
          <w:szCs w:val="26"/>
        </w:rPr>
        <w:pPrChange w:id="3535" w:author="mananarora1571@gmail.com" w:date="2021-05-30T15:12:00Z">
          <w:pPr>
            <w:keepNext/>
            <w:keepLines/>
            <w:spacing w:before="40" w:after="0" w:line="360" w:lineRule="auto"/>
            <w:outlineLvl w:val="1"/>
          </w:pPr>
        </w:pPrChange>
      </w:pPr>
      <w:r w:rsidRPr="00DE39BA">
        <w:rPr>
          <w:rFonts w:eastAsia="Times New Roman"/>
          <w:b/>
          <w:szCs w:val="26"/>
        </w:rPr>
        <w:lastRenderedPageBreak/>
        <w:t>8.5</w:t>
      </w:r>
      <w:r w:rsidRPr="00DE39BA">
        <w:rPr>
          <w:rFonts w:eastAsia="Times New Roman"/>
          <w:b/>
          <w:szCs w:val="26"/>
        </w:rPr>
        <w:tab/>
        <w:t>Technical requirements for Testing</w:t>
      </w:r>
    </w:p>
    <w:tbl>
      <w:tblPr>
        <w:tblStyle w:val="TableGrid"/>
        <w:tblW w:w="9072" w:type="dxa"/>
        <w:tblInd w:w="108" w:type="dxa"/>
        <w:tblLook w:val="04A0" w:firstRow="1" w:lastRow="0" w:firstColumn="1" w:lastColumn="0" w:noHBand="0" w:noVBand="1"/>
      </w:tblPr>
      <w:tblGrid>
        <w:gridCol w:w="1384"/>
        <w:gridCol w:w="7688"/>
      </w:tblGrid>
      <w:tr w:rsidR="004A70F7" w:rsidRPr="00DE39BA" w14:paraId="18E1E8C5" w14:textId="77777777" w:rsidTr="004A70F7">
        <w:tc>
          <w:tcPr>
            <w:tcW w:w="1384" w:type="dxa"/>
            <w:tcBorders>
              <w:top w:val="single" w:sz="4" w:space="0" w:color="auto"/>
              <w:left w:val="single" w:sz="4" w:space="0" w:color="auto"/>
              <w:bottom w:val="single" w:sz="4" w:space="0" w:color="auto"/>
              <w:right w:val="single" w:sz="4" w:space="0" w:color="auto"/>
            </w:tcBorders>
            <w:vAlign w:val="center"/>
            <w:hideMark/>
          </w:tcPr>
          <w:p w14:paraId="28030006" w14:textId="77777777" w:rsidR="004A70F7" w:rsidRPr="00DE39BA" w:rsidRDefault="004A70F7" w:rsidP="00F535CA">
            <w:pPr>
              <w:spacing w:after="0" w:line="240" w:lineRule="auto"/>
              <w:jc w:val="center"/>
              <w:rPr>
                <w:rFonts w:eastAsia="Times New Roman"/>
                <w:b/>
                <w:szCs w:val="23"/>
              </w:rPr>
              <w:pPrChange w:id="3536" w:author="mananarora1571@gmail.com" w:date="2021-05-30T15:12:00Z">
                <w:pPr>
                  <w:spacing w:after="0" w:line="240" w:lineRule="auto"/>
                  <w:jc w:val="center"/>
                </w:pPr>
              </w:pPrChange>
            </w:pPr>
            <w:r w:rsidRPr="00DE39BA">
              <w:rPr>
                <w:rFonts w:eastAsia="Times New Roman"/>
                <w:b/>
                <w:szCs w:val="23"/>
              </w:rPr>
              <w:t>S. No.</w:t>
            </w:r>
          </w:p>
        </w:tc>
        <w:tc>
          <w:tcPr>
            <w:tcW w:w="7688" w:type="dxa"/>
            <w:tcBorders>
              <w:top w:val="single" w:sz="4" w:space="0" w:color="auto"/>
              <w:left w:val="single" w:sz="4" w:space="0" w:color="auto"/>
              <w:bottom w:val="single" w:sz="4" w:space="0" w:color="auto"/>
              <w:right w:val="single" w:sz="4" w:space="0" w:color="auto"/>
            </w:tcBorders>
            <w:vAlign w:val="center"/>
            <w:hideMark/>
          </w:tcPr>
          <w:p w14:paraId="1624B289" w14:textId="77777777" w:rsidR="004A70F7" w:rsidRPr="00DE39BA" w:rsidRDefault="004A70F7" w:rsidP="00F535CA">
            <w:pPr>
              <w:spacing w:after="0" w:line="240" w:lineRule="auto"/>
              <w:jc w:val="center"/>
              <w:rPr>
                <w:rFonts w:eastAsia="Times New Roman"/>
                <w:b/>
                <w:szCs w:val="23"/>
              </w:rPr>
              <w:pPrChange w:id="3537" w:author="mananarora1571@gmail.com" w:date="2021-05-30T15:12:00Z">
                <w:pPr>
                  <w:spacing w:after="0" w:line="240" w:lineRule="auto"/>
                  <w:jc w:val="center"/>
                </w:pPr>
              </w:pPrChange>
            </w:pPr>
            <w:r w:rsidRPr="00DE39BA">
              <w:rPr>
                <w:rFonts w:eastAsia="Times New Roman"/>
                <w:b/>
                <w:szCs w:val="23"/>
              </w:rPr>
              <w:t>Technical Requirements</w:t>
            </w:r>
          </w:p>
        </w:tc>
      </w:tr>
      <w:tr w:rsidR="004A70F7" w:rsidRPr="00DE39BA" w14:paraId="4F9FA75C"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2DAB8D7B" w14:textId="77777777" w:rsidR="004A70F7" w:rsidRPr="00DE39BA" w:rsidRDefault="004A70F7" w:rsidP="00F535CA">
            <w:pPr>
              <w:numPr>
                <w:ilvl w:val="0"/>
                <w:numId w:val="31"/>
              </w:numPr>
              <w:spacing w:after="0" w:line="240" w:lineRule="auto"/>
              <w:contextualSpacing/>
              <w:jc w:val="center"/>
              <w:rPr>
                <w:rFonts w:eastAsia="Times New Roman"/>
                <w:szCs w:val="23"/>
              </w:rPr>
              <w:pPrChange w:id="3538"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295F7F34" w14:textId="77777777" w:rsidR="004A70F7" w:rsidRPr="00DE39BA" w:rsidRDefault="004A70F7" w:rsidP="00F535CA">
            <w:pPr>
              <w:spacing w:line="360" w:lineRule="auto"/>
              <w:jc w:val="both"/>
              <w:rPr>
                <w:rFonts w:eastAsia="Times New Roman"/>
                <w:szCs w:val="23"/>
              </w:rPr>
              <w:pPrChange w:id="3539" w:author="mananarora1571@gmail.com" w:date="2021-05-30T15:12:00Z">
                <w:pPr>
                  <w:spacing w:line="360" w:lineRule="auto"/>
                  <w:jc w:val="both"/>
                </w:pPr>
              </w:pPrChange>
            </w:pPr>
            <w:r w:rsidRPr="00DE39BA">
              <w:rPr>
                <w:rFonts w:eastAsia="Times New Roman"/>
                <w:szCs w:val="23"/>
              </w:rPr>
              <w:t>Operating system - Windows 7 and later</w:t>
            </w:r>
          </w:p>
        </w:tc>
      </w:tr>
      <w:tr w:rsidR="004A70F7" w:rsidRPr="00DE39BA" w14:paraId="0AAFE2A9"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3AE45A7A" w14:textId="77777777" w:rsidR="004A70F7" w:rsidRPr="00DE39BA" w:rsidRDefault="004A70F7" w:rsidP="00F535CA">
            <w:pPr>
              <w:numPr>
                <w:ilvl w:val="0"/>
                <w:numId w:val="31"/>
              </w:numPr>
              <w:spacing w:after="0" w:line="240" w:lineRule="auto"/>
              <w:contextualSpacing/>
              <w:jc w:val="center"/>
              <w:rPr>
                <w:rFonts w:eastAsia="Times New Roman"/>
                <w:szCs w:val="23"/>
              </w:rPr>
              <w:pPrChange w:id="3540"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656FBCEE" w14:textId="77777777" w:rsidR="004A70F7" w:rsidRPr="00DE39BA" w:rsidRDefault="004A70F7" w:rsidP="00F535CA">
            <w:pPr>
              <w:spacing w:line="360" w:lineRule="auto"/>
              <w:jc w:val="both"/>
              <w:rPr>
                <w:rFonts w:eastAsia="Times New Roman"/>
                <w:szCs w:val="23"/>
              </w:rPr>
              <w:pPrChange w:id="3541" w:author="mananarora1571@gmail.com" w:date="2021-05-30T15:12:00Z">
                <w:pPr>
                  <w:spacing w:line="360" w:lineRule="auto"/>
                  <w:jc w:val="both"/>
                </w:pPr>
              </w:pPrChange>
            </w:pPr>
            <w:r w:rsidRPr="00DE39BA">
              <w:rPr>
                <w:rFonts w:eastAsia="Times New Roman"/>
                <w:szCs w:val="23"/>
              </w:rPr>
              <w:t xml:space="preserve">CPU: 1 GHz </w:t>
            </w:r>
          </w:p>
        </w:tc>
      </w:tr>
      <w:tr w:rsidR="004A70F7" w:rsidRPr="00DE39BA" w14:paraId="59D836C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18972BF6" w14:textId="77777777" w:rsidR="004A70F7" w:rsidRPr="00DE39BA" w:rsidRDefault="004A70F7" w:rsidP="00F535CA">
            <w:pPr>
              <w:numPr>
                <w:ilvl w:val="0"/>
                <w:numId w:val="31"/>
              </w:numPr>
              <w:spacing w:after="0" w:line="240" w:lineRule="auto"/>
              <w:contextualSpacing/>
              <w:jc w:val="center"/>
              <w:rPr>
                <w:rFonts w:eastAsia="Times New Roman"/>
                <w:szCs w:val="23"/>
              </w:rPr>
              <w:pPrChange w:id="3542"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7A7E498A" w14:textId="77777777" w:rsidR="004A70F7" w:rsidRPr="00DE39BA" w:rsidRDefault="004A70F7" w:rsidP="00F535CA">
            <w:pPr>
              <w:spacing w:line="360" w:lineRule="auto"/>
              <w:jc w:val="both"/>
              <w:rPr>
                <w:rFonts w:eastAsia="Times New Roman"/>
                <w:szCs w:val="23"/>
              </w:rPr>
              <w:pPrChange w:id="3543" w:author="mananarora1571@gmail.com" w:date="2021-05-30T15:12:00Z">
                <w:pPr>
                  <w:spacing w:line="360" w:lineRule="auto"/>
                  <w:jc w:val="both"/>
                </w:pPr>
              </w:pPrChange>
            </w:pPr>
            <w:r w:rsidRPr="00DE39BA">
              <w:rPr>
                <w:rFonts w:eastAsia="Times New Roman"/>
                <w:szCs w:val="23"/>
              </w:rPr>
              <w:t>RAM: 1 GB (estimated)</w:t>
            </w:r>
          </w:p>
        </w:tc>
      </w:tr>
      <w:tr w:rsidR="004A70F7" w:rsidRPr="00DE39BA" w14:paraId="5D603F7F"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6BA760A" w14:textId="77777777" w:rsidR="004A70F7" w:rsidRPr="00DE39BA" w:rsidRDefault="004A70F7" w:rsidP="00F535CA">
            <w:pPr>
              <w:numPr>
                <w:ilvl w:val="0"/>
                <w:numId w:val="31"/>
              </w:numPr>
              <w:spacing w:after="0" w:line="240" w:lineRule="auto"/>
              <w:contextualSpacing/>
              <w:jc w:val="center"/>
              <w:rPr>
                <w:rFonts w:eastAsia="Times New Roman"/>
                <w:szCs w:val="23"/>
              </w:rPr>
              <w:pPrChange w:id="3544"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4A4F403D" w14:textId="77777777" w:rsidR="004A70F7" w:rsidRPr="00DE39BA" w:rsidRDefault="004A70F7" w:rsidP="00F535CA">
            <w:pPr>
              <w:spacing w:line="360" w:lineRule="auto"/>
              <w:jc w:val="both"/>
              <w:rPr>
                <w:rFonts w:eastAsia="Times New Roman"/>
                <w:szCs w:val="23"/>
              </w:rPr>
              <w:pPrChange w:id="3545" w:author="mananarora1571@gmail.com" w:date="2021-05-30T15:12:00Z">
                <w:pPr>
                  <w:spacing w:line="360" w:lineRule="auto"/>
                  <w:jc w:val="both"/>
                </w:pPr>
              </w:pPrChange>
            </w:pPr>
            <w:r w:rsidRPr="00DE39BA">
              <w:rPr>
                <w:rFonts w:eastAsia="Times New Roman"/>
                <w:szCs w:val="23"/>
              </w:rPr>
              <w:t>Disk space: 20 GB (estimated)</w:t>
            </w:r>
          </w:p>
        </w:tc>
      </w:tr>
      <w:tr w:rsidR="004A70F7" w:rsidRPr="00DE39BA" w14:paraId="3574B5A8" w14:textId="77777777" w:rsidTr="004A70F7">
        <w:tc>
          <w:tcPr>
            <w:tcW w:w="1384" w:type="dxa"/>
            <w:tcBorders>
              <w:top w:val="single" w:sz="4" w:space="0" w:color="auto"/>
              <w:left w:val="single" w:sz="4" w:space="0" w:color="auto"/>
              <w:bottom w:val="single" w:sz="4" w:space="0" w:color="auto"/>
              <w:right w:val="single" w:sz="4" w:space="0" w:color="auto"/>
            </w:tcBorders>
            <w:vAlign w:val="center"/>
          </w:tcPr>
          <w:p w14:paraId="5070D516" w14:textId="77777777" w:rsidR="004A70F7" w:rsidRPr="00DE39BA" w:rsidRDefault="004A70F7" w:rsidP="00F535CA">
            <w:pPr>
              <w:numPr>
                <w:ilvl w:val="0"/>
                <w:numId w:val="31"/>
              </w:numPr>
              <w:spacing w:after="0" w:line="240" w:lineRule="auto"/>
              <w:contextualSpacing/>
              <w:jc w:val="center"/>
              <w:rPr>
                <w:rFonts w:eastAsia="Times New Roman"/>
                <w:szCs w:val="23"/>
              </w:rPr>
              <w:pPrChange w:id="3546" w:author="mananarora1571@gmail.com" w:date="2021-05-30T15:12:00Z">
                <w:pPr>
                  <w:numPr>
                    <w:numId w:val="31"/>
                  </w:numPr>
                  <w:spacing w:after="0" w:line="240" w:lineRule="auto"/>
                  <w:ind w:left="720" w:hanging="360"/>
                  <w:contextualSpacing/>
                  <w:jc w:val="center"/>
                </w:pPr>
              </w:pPrChange>
            </w:pPr>
          </w:p>
        </w:tc>
        <w:tc>
          <w:tcPr>
            <w:tcW w:w="7688" w:type="dxa"/>
            <w:tcBorders>
              <w:top w:val="single" w:sz="4" w:space="0" w:color="auto"/>
              <w:left w:val="single" w:sz="4" w:space="0" w:color="auto"/>
              <w:bottom w:val="single" w:sz="4" w:space="0" w:color="auto"/>
              <w:right w:val="single" w:sz="4" w:space="0" w:color="auto"/>
            </w:tcBorders>
            <w:hideMark/>
          </w:tcPr>
          <w:p w14:paraId="13AB80B1" w14:textId="77777777" w:rsidR="004A70F7" w:rsidRPr="00DE39BA" w:rsidRDefault="004A70F7" w:rsidP="00F535CA">
            <w:pPr>
              <w:spacing w:line="360" w:lineRule="auto"/>
              <w:jc w:val="both"/>
              <w:rPr>
                <w:rFonts w:eastAsia="Times New Roman"/>
                <w:szCs w:val="23"/>
              </w:rPr>
              <w:pPrChange w:id="3547" w:author="mananarora1571@gmail.com" w:date="2021-05-30T15:12:00Z">
                <w:pPr>
                  <w:spacing w:line="360" w:lineRule="auto"/>
                  <w:jc w:val="both"/>
                </w:pPr>
              </w:pPrChange>
            </w:pPr>
            <w:r w:rsidRPr="00DE39BA">
              <w:rPr>
                <w:rFonts w:eastAsia="Times New Roman"/>
                <w:szCs w:val="23"/>
              </w:rPr>
              <w:t>A good data/internet connection for customers</w:t>
            </w:r>
          </w:p>
        </w:tc>
      </w:tr>
    </w:tbl>
    <w:p w14:paraId="4D6A0A10" w14:textId="01E8842E" w:rsidR="00E57EA5" w:rsidRDefault="00DE4707" w:rsidP="00F535CA">
      <w:pPr>
        <w:widowControl w:val="0"/>
        <w:spacing w:before="40" w:after="0" w:line="360" w:lineRule="auto"/>
        <w:jc w:val="center"/>
        <w:outlineLvl w:val="1"/>
        <w:rPr>
          <w:rFonts w:eastAsia="Times New Roman"/>
          <w:b/>
          <w:iCs/>
          <w:szCs w:val="18"/>
        </w:rPr>
        <w:pPrChange w:id="3548" w:author="mananarora1571@gmail.com" w:date="2021-05-30T15:12:00Z">
          <w:pPr>
            <w:keepNext/>
            <w:keepLines/>
            <w:spacing w:before="40" w:after="0" w:line="360" w:lineRule="auto"/>
            <w:jc w:val="center"/>
            <w:outlineLvl w:val="1"/>
          </w:pPr>
        </w:pPrChange>
      </w:pPr>
      <w:r>
        <w:rPr>
          <w:rFonts w:eastAsia="Times New Roman"/>
          <w:b/>
          <w:iCs/>
          <w:szCs w:val="18"/>
        </w:rPr>
        <w:t>Table 8.2 Technical Requirements</w:t>
      </w:r>
    </w:p>
    <w:p w14:paraId="48FA9522" w14:textId="2A0CF043" w:rsidR="004A70F7" w:rsidRPr="00DE39BA" w:rsidRDefault="004A70F7" w:rsidP="00F535CA">
      <w:pPr>
        <w:widowControl w:val="0"/>
        <w:spacing w:before="40" w:after="0" w:line="360" w:lineRule="auto"/>
        <w:outlineLvl w:val="1"/>
        <w:rPr>
          <w:rFonts w:eastAsia="Times New Roman"/>
          <w:b/>
          <w:sz w:val="28"/>
          <w:szCs w:val="26"/>
        </w:rPr>
        <w:pPrChange w:id="3549" w:author="mananarora1571@gmail.com" w:date="2021-05-30T15:12:00Z">
          <w:pPr>
            <w:keepNext/>
            <w:keepLines/>
            <w:spacing w:before="40" w:after="0" w:line="360" w:lineRule="auto"/>
            <w:outlineLvl w:val="1"/>
          </w:pPr>
        </w:pPrChange>
      </w:pPr>
      <w:r w:rsidRPr="00DE39BA">
        <w:rPr>
          <w:rFonts w:eastAsia="Times New Roman"/>
          <w:b/>
          <w:szCs w:val="26"/>
        </w:rPr>
        <w:t>8.6</w:t>
      </w:r>
      <w:r w:rsidRPr="00DE39BA">
        <w:rPr>
          <w:rFonts w:eastAsia="Times New Roman"/>
          <w:b/>
          <w:szCs w:val="26"/>
        </w:rPr>
        <w:tab/>
        <w:t>Users Involved in Testing</w:t>
      </w:r>
    </w:p>
    <w:p w14:paraId="2AFDFD64" w14:textId="77777777" w:rsidR="00E57EA5" w:rsidRDefault="004A70F7" w:rsidP="00F535CA">
      <w:pPr>
        <w:widowControl w:val="0"/>
        <w:spacing w:line="360" w:lineRule="auto"/>
        <w:rPr>
          <w:rFonts w:eastAsia="Times New Roman"/>
        </w:rPr>
        <w:pPrChange w:id="3550" w:author="mananarora1571@gmail.com" w:date="2021-05-30T15:12:00Z">
          <w:pPr>
            <w:spacing w:line="360" w:lineRule="auto"/>
          </w:pPr>
        </w:pPrChange>
      </w:pPr>
      <w:r w:rsidRPr="00DE39BA">
        <w:rPr>
          <w:rFonts w:eastAsia="Times New Roman"/>
          <w:bCs/>
        </w:rPr>
        <w:t>The developer</w:t>
      </w:r>
      <w:r w:rsidRPr="00DE39BA">
        <w:rPr>
          <w:rFonts w:eastAsia="Times New Roman"/>
          <w:b/>
          <w:bCs/>
        </w:rPr>
        <w:t xml:space="preserve"> </w:t>
      </w:r>
      <w:r w:rsidRPr="00DE39BA">
        <w:rPr>
          <w:rFonts w:eastAsia="Times New Roman"/>
        </w:rPr>
        <w:t xml:space="preserve">will play the role of </w:t>
      </w:r>
      <w:r w:rsidR="003763EF" w:rsidRPr="00DE39BA">
        <w:rPr>
          <w:rFonts w:eastAsia="Times New Roman"/>
        </w:rPr>
        <w:t xml:space="preserve">a </w:t>
      </w:r>
      <w:r w:rsidRPr="00DE39BA">
        <w:rPr>
          <w:rFonts w:eastAsia="Times New Roman"/>
        </w:rPr>
        <w:t>tester.</w:t>
      </w:r>
    </w:p>
    <w:p w14:paraId="7FE2B6B0" w14:textId="77777777" w:rsidR="00E57EA5" w:rsidRDefault="004A70F7" w:rsidP="00F535CA">
      <w:pPr>
        <w:widowControl w:val="0"/>
        <w:spacing w:line="360" w:lineRule="auto"/>
        <w:rPr>
          <w:rFonts w:eastAsia="Times New Roman"/>
          <w:b/>
          <w:sz w:val="28"/>
          <w:szCs w:val="26"/>
        </w:rPr>
        <w:pPrChange w:id="3551" w:author="mananarora1571@gmail.com" w:date="2021-05-30T15:12:00Z">
          <w:pPr>
            <w:spacing w:line="360" w:lineRule="auto"/>
          </w:pPr>
        </w:pPrChange>
      </w:pPr>
      <w:r w:rsidRPr="00DE39BA">
        <w:rPr>
          <w:rFonts w:eastAsia="Times New Roman"/>
          <w:b/>
          <w:szCs w:val="26"/>
        </w:rPr>
        <w:t>8.7</w:t>
      </w:r>
      <w:r w:rsidRPr="00DE39BA">
        <w:rPr>
          <w:rFonts w:eastAsia="Times New Roman"/>
          <w:b/>
          <w:szCs w:val="26"/>
        </w:rPr>
        <w:tab/>
        <w:t>Unit Testing</w:t>
      </w:r>
    </w:p>
    <w:p w14:paraId="49D3DA83" w14:textId="77777777" w:rsidR="00E57EA5" w:rsidRDefault="00BD3E0B" w:rsidP="00F535CA">
      <w:pPr>
        <w:widowControl w:val="0"/>
        <w:spacing w:line="360" w:lineRule="auto"/>
        <w:rPr>
          <w:rFonts w:eastAsia="Calibri"/>
          <w:color w:val="000000"/>
          <w:szCs w:val="23"/>
        </w:rPr>
        <w:pPrChange w:id="3552" w:author="mananarora1571@gmail.com" w:date="2021-05-30T15:12:00Z">
          <w:pPr>
            <w:spacing w:line="360" w:lineRule="auto"/>
          </w:pPr>
        </w:pPrChange>
      </w:pPr>
      <w:r w:rsidRPr="00BD3E0B">
        <w:rPr>
          <w:rFonts w:eastAsia="Calibri"/>
          <w:color w:val="000000"/>
          <w:szCs w:val="23"/>
        </w:rPr>
        <w:t>Examining all the pieces of the frame creates a single test being created. Unit</w:t>
      </w:r>
      <w:r>
        <w:rPr>
          <w:rFonts w:eastAsia="Calibri"/>
          <w:color w:val="000000"/>
          <w:szCs w:val="23"/>
        </w:rPr>
        <w:t xml:space="preserve"> </w:t>
      </w:r>
      <w:r w:rsidRPr="00BD3E0B">
        <w:rPr>
          <w:rFonts w:eastAsia="Calibri"/>
          <w:color w:val="000000"/>
          <w:szCs w:val="23"/>
        </w:rPr>
        <w:t>The test was useful because it helped the designer test individual units of the source code. This</w:t>
      </w:r>
      <w:r>
        <w:rPr>
          <w:rFonts w:eastAsia="Calibri"/>
          <w:color w:val="000000"/>
          <w:szCs w:val="23"/>
        </w:rPr>
        <w:t xml:space="preserve"> </w:t>
      </w:r>
      <w:r w:rsidRPr="00BD3E0B">
        <w:rPr>
          <w:rFonts w:eastAsia="Calibri"/>
          <w:color w:val="000000"/>
          <w:szCs w:val="23"/>
        </w:rPr>
        <w:t>done before further testing because it is not difficult to find bugs below</w:t>
      </w:r>
      <w:r>
        <w:rPr>
          <w:rFonts w:eastAsia="Calibri"/>
          <w:color w:val="000000"/>
          <w:szCs w:val="23"/>
        </w:rPr>
        <w:t xml:space="preserve"> </w:t>
      </w:r>
      <w:r w:rsidRPr="00BD3E0B">
        <w:rPr>
          <w:rFonts w:eastAsia="Calibri"/>
          <w:color w:val="000000"/>
          <w:szCs w:val="23"/>
        </w:rPr>
        <w:t>a lower level than that obtained by a combination or a frame level. Thumbnail</w:t>
      </w:r>
      <w:r>
        <w:rPr>
          <w:rFonts w:eastAsia="Calibri"/>
          <w:color w:val="000000"/>
          <w:szCs w:val="23"/>
        </w:rPr>
        <w:t xml:space="preserve"> </w:t>
      </w:r>
      <w:r w:rsidRPr="00BD3E0B">
        <w:rPr>
          <w:rFonts w:eastAsia="Calibri"/>
          <w:color w:val="000000"/>
          <w:szCs w:val="23"/>
        </w:rPr>
        <w:t>done on two levels; Acquisition tests are performed and after that the white box test is opened</w:t>
      </w:r>
      <w:r>
        <w:rPr>
          <w:rFonts w:eastAsia="Calibri"/>
          <w:color w:val="000000"/>
          <w:szCs w:val="23"/>
        </w:rPr>
        <w:t xml:space="preserve"> </w:t>
      </w:r>
      <w:r w:rsidRPr="00BD3E0B">
        <w:rPr>
          <w:rFonts w:eastAsia="Calibri"/>
          <w:color w:val="000000"/>
          <w:szCs w:val="23"/>
        </w:rPr>
        <w:t>it's over. Two levels of unit testing were basically led, especially the black box (additionally</w:t>
      </w:r>
      <w:r>
        <w:rPr>
          <w:rFonts w:eastAsia="Calibri"/>
          <w:color w:val="000000"/>
          <w:szCs w:val="23"/>
        </w:rPr>
        <w:t xml:space="preserve"> </w:t>
      </w:r>
      <w:r w:rsidRPr="00BD3E0B">
        <w:rPr>
          <w:rFonts w:eastAsia="Calibri"/>
          <w:color w:val="000000"/>
          <w:szCs w:val="23"/>
        </w:rPr>
        <w:t>the so-called testable test) and the white box (also called the accompanying test).</w:t>
      </w:r>
    </w:p>
    <w:p w14:paraId="780C8EDA" w14:textId="77777777" w:rsidR="00E57EA5" w:rsidRDefault="004A70F7" w:rsidP="00F535CA">
      <w:pPr>
        <w:widowControl w:val="0"/>
        <w:spacing w:line="360" w:lineRule="auto"/>
        <w:rPr>
          <w:rFonts w:eastAsia="Times New Roman"/>
          <w:b/>
          <w:szCs w:val="24"/>
        </w:rPr>
        <w:pPrChange w:id="3553" w:author="mananarora1571@gmail.com" w:date="2021-05-30T15:12:00Z">
          <w:pPr>
            <w:spacing w:line="360" w:lineRule="auto"/>
          </w:pPr>
        </w:pPrChange>
      </w:pPr>
      <w:r w:rsidRPr="00DE39BA">
        <w:rPr>
          <w:rFonts w:eastAsia="Times New Roman"/>
          <w:b/>
          <w:szCs w:val="24"/>
        </w:rPr>
        <w:t>8.7.1</w:t>
      </w:r>
      <w:r w:rsidRPr="00DE39BA">
        <w:rPr>
          <w:rFonts w:eastAsia="Times New Roman"/>
          <w:b/>
          <w:szCs w:val="24"/>
        </w:rPr>
        <w:tab/>
        <w:t>Black box testing (Functional Testing)</w:t>
      </w:r>
    </w:p>
    <w:p w14:paraId="7C8E5BDD" w14:textId="77777777" w:rsidR="00E57EA5" w:rsidRDefault="00BD3E0B" w:rsidP="00F535CA">
      <w:pPr>
        <w:widowControl w:val="0"/>
        <w:spacing w:line="360" w:lineRule="auto"/>
        <w:rPr>
          <w:rFonts w:eastAsia="Times New Roman"/>
          <w:szCs w:val="23"/>
        </w:rPr>
        <w:pPrChange w:id="3554" w:author="mananarora1571@gmail.com" w:date="2021-05-30T15:12:00Z">
          <w:pPr>
            <w:spacing w:line="360" w:lineRule="auto"/>
          </w:pPr>
        </w:pPrChange>
      </w:pPr>
      <w:r w:rsidRPr="00BD3E0B">
        <w:rPr>
          <w:rFonts w:eastAsia="Times New Roman"/>
          <w:szCs w:val="23"/>
        </w:rPr>
        <w:t>Acquisition Detection, also called Functional Testing, is the process of testing a product</w:t>
      </w:r>
      <w:r>
        <w:rPr>
          <w:rFonts w:eastAsia="Times New Roman"/>
          <w:szCs w:val="23"/>
        </w:rPr>
        <w:t xml:space="preserve"> </w:t>
      </w:r>
      <w:r w:rsidRPr="00BD3E0B">
        <w:rPr>
          <w:rFonts w:eastAsia="Times New Roman"/>
          <w:szCs w:val="23"/>
        </w:rPr>
        <w:t>just revealed working with the framework plan; internal concealment</w:t>
      </w:r>
      <w:r>
        <w:rPr>
          <w:rFonts w:eastAsia="Times New Roman"/>
          <w:szCs w:val="23"/>
        </w:rPr>
        <w:t xml:space="preserve"> </w:t>
      </w:r>
      <w:r w:rsidRPr="00BD3E0B">
        <w:rPr>
          <w:rFonts w:eastAsia="Times New Roman"/>
          <w:szCs w:val="23"/>
        </w:rPr>
        <w:t>frame formation. The internal theme or structure is unknown to the client</w:t>
      </w:r>
      <w:r>
        <w:rPr>
          <w:rFonts w:eastAsia="Times New Roman"/>
          <w:szCs w:val="23"/>
        </w:rPr>
        <w:t xml:space="preserve"> </w:t>
      </w:r>
      <w:r w:rsidRPr="00BD3E0B">
        <w:rPr>
          <w:rFonts w:eastAsia="Times New Roman"/>
          <w:szCs w:val="23"/>
        </w:rPr>
        <w:t>who will use the framework</w:t>
      </w:r>
    </w:p>
    <w:p w14:paraId="1D4ABF86" w14:textId="77777777" w:rsidR="00E57EA5" w:rsidRDefault="004A70F7" w:rsidP="00F535CA">
      <w:pPr>
        <w:widowControl w:val="0"/>
        <w:spacing w:line="360" w:lineRule="auto"/>
        <w:rPr>
          <w:rFonts w:eastAsia="Times New Roman"/>
          <w:b/>
          <w:szCs w:val="24"/>
        </w:rPr>
        <w:pPrChange w:id="3555" w:author="mananarora1571@gmail.com" w:date="2021-05-30T15:12:00Z">
          <w:pPr>
            <w:spacing w:line="360" w:lineRule="auto"/>
          </w:pPr>
        </w:pPrChange>
      </w:pPr>
      <w:r w:rsidRPr="00DE39BA">
        <w:rPr>
          <w:rFonts w:eastAsia="Times New Roman"/>
          <w:b/>
          <w:szCs w:val="24"/>
        </w:rPr>
        <w:t>8.7.2</w:t>
      </w:r>
      <w:r w:rsidRPr="00DE39BA">
        <w:rPr>
          <w:rFonts w:eastAsia="Times New Roman"/>
          <w:b/>
          <w:szCs w:val="24"/>
        </w:rPr>
        <w:tab/>
        <w:t>White Box Testing (Conceptual Testing)</w:t>
      </w:r>
      <w:bookmarkStart w:id="3556" w:name="_Toc60957786"/>
      <w:r w:rsidRPr="00DE39BA">
        <w:rPr>
          <w:rFonts w:eastAsia="Times New Roman"/>
        </w:rPr>
        <w:t xml:space="preserve">White Box Testing </w:t>
      </w:r>
      <w:r w:rsidR="003763EF" w:rsidRPr="00DE39BA">
        <w:rPr>
          <w:rFonts w:eastAsia="Times New Roman"/>
        </w:rPr>
        <w:t>knew</w:t>
      </w:r>
      <w:r w:rsidRPr="00DE39BA">
        <w:rPr>
          <w:rFonts w:eastAsia="Times New Roman"/>
        </w:rPr>
        <w:t xml:space="preserve"> Code-Based Testing or Logical Testing is a product testing method that uncovered the interior execution or the inner structure of the framework or the code. The testing is to be performed by somebody who is a hard coder or the software engineer. It is something in front of the UI as it has nothing to do with </w:t>
      </w:r>
      <w:r w:rsidRPr="00DE39BA">
        <w:rPr>
          <w:rFonts w:eastAsia="Times New Roman"/>
        </w:rPr>
        <w:lastRenderedPageBreak/>
        <w:t>the outside structure or the interface however is worried about the interior plan/structure or the execution. The testing is utilized to consequently test the inward operations of the proposed framework or the application.</w:t>
      </w:r>
      <w:bookmarkEnd w:id="3556"/>
    </w:p>
    <w:p w14:paraId="41973699" w14:textId="77777777" w:rsidR="00E57EA5" w:rsidRDefault="004A70F7" w:rsidP="00F535CA">
      <w:pPr>
        <w:widowControl w:val="0"/>
        <w:spacing w:line="360" w:lineRule="auto"/>
        <w:rPr>
          <w:rFonts w:eastAsia="Times New Roman"/>
        </w:rPr>
        <w:pPrChange w:id="3557" w:author="mananarora1571@gmail.com" w:date="2021-05-30T15:12:00Z">
          <w:pPr>
            <w:spacing w:line="360" w:lineRule="auto"/>
          </w:pPr>
        </w:pPrChange>
      </w:pPr>
      <w:r w:rsidRPr="00DE39BA">
        <w:rPr>
          <w:rFonts w:eastAsia="Times New Roman"/>
          <w:b/>
          <w:szCs w:val="26"/>
        </w:rPr>
        <w:t>8.8</w:t>
      </w:r>
      <w:r w:rsidRPr="00DE39BA">
        <w:rPr>
          <w:rFonts w:eastAsia="Times New Roman"/>
          <w:b/>
          <w:szCs w:val="26"/>
        </w:rPr>
        <w:tab/>
        <w:t>Integration Testing</w:t>
      </w:r>
      <w:bookmarkStart w:id="3558" w:name="_Toc60957788"/>
      <w:r w:rsidRPr="00DE39BA">
        <w:rPr>
          <w:rFonts w:eastAsia="Times New Roman"/>
        </w:rPr>
        <w:t>Mix Testing is a trying strategy that consolidates the individual units or the modules of the framework and coordinated them together to be tried whether the modules work appropriately true to form after joining or produce any bugs. The reason for this testing to accomplish the accompanying:</w:t>
      </w:r>
      <w:bookmarkEnd w:id="3558"/>
      <w:r w:rsidRPr="00DE39BA">
        <w:rPr>
          <w:rFonts w:eastAsia="Times New Roman"/>
        </w:rPr>
        <w:t xml:space="preserve"> </w:t>
      </w:r>
      <w:bookmarkStart w:id="3559" w:name="_Toc60957789"/>
      <w:r w:rsidRPr="00DE39BA">
        <w:rPr>
          <w:rFonts w:eastAsia="Times New Roman"/>
        </w:rPr>
        <w:t>Every module ought to incorporate with one another with no information misfortune.</w:t>
      </w:r>
      <w:bookmarkEnd w:id="3559"/>
      <w:r w:rsidRPr="00DE39BA">
        <w:rPr>
          <w:rFonts w:eastAsia="Times New Roman"/>
        </w:rPr>
        <w:t xml:space="preserve"> </w:t>
      </w:r>
      <w:bookmarkStart w:id="3560" w:name="_Toc60957790"/>
      <w:r w:rsidRPr="00DE39BA">
        <w:rPr>
          <w:rFonts w:eastAsia="Times New Roman"/>
        </w:rPr>
        <w:t>Every module ought to be free of one another while running.</w:t>
      </w:r>
      <w:bookmarkStart w:id="3561" w:name="_Toc60957791"/>
      <w:bookmarkEnd w:id="3560"/>
      <w:r w:rsidRPr="00DE39BA">
        <w:rPr>
          <w:rFonts w:eastAsia="Times New Roman"/>
        </w:rPr>
        <w:t xml:space="preserve">To lead steady testing beginning from </w:t>
      </w:r>
      <w:r w:rsidR="003763EF" w:rsidRPr="00DE39BA">
        <w:rPr>
          <w:rFonts w:eastAsia="Times New Roman"/>
        </w:rPr>
        <w:t xml:space="preserve">a </w:t>
      </w:r>
      <w:r w:rsidRPr="00DE39BA">
        <w:rPr>
          <w:rFonts w:eastAsia="Times New Roman"/>
        </w:rPr>
        <w:t>lower level in the unit testing.</w:t>
      </w:r>
      <w:bookmarkEnd w:id="3561"/>
    </w:p>
    <w:p w14:paraId="554D338A" w14:textId="77777777" w:rsidR="00E57EA5" w:rsidRDefault="004A70F7" w:rsidP="00F535CA">
      <w:pPr>
        <w:widowControl w:val="0"/>
        <w:spacing w:line="360" w:lineRule="auto"/>
        <w:rPr>
          <w:rFonts w:eastAsia="Times New Roman"/>
          <w:b/>
          <w:szCs w:val="24"/>
        </w:rPr>
        <w:pPrChange w:id="3562" w:author="mananarora1571@gmail.com" w:date="2021-05-30T15:12:00Z">
          <w:pPr>
            <w:spacing w:line="360" w:lineRule="auto"/>
          </w:pPr>
        </w:pPrChange>
      </w:pPr>
      <w:r w:rsidRPr="00DE39BA">
        <w:rPr>
          <w:rFonts w:eastAsia="Times New Roman"/>
          <w:b/>
          <w:szCs w:val="24"/>
        </w:rPr>
        <w:t>8.8.1</w:t>
      </w:r>
      <w:r w:rsidRPr="00DE39BA">
        <w:rPr>
          <w:rFonts w:eastAsia="Times New Roman"/>
          <w:b/>
          <w:szCs w:val="24"/>
        </w:rPr>
        <w:tab/>
        <w:t>Technique used for Integration Testing</w:t>
      </w:r>
    </w:p>
    <w:p w14:paraId="4E200D1D" w14:textId="34BF80A0" w:rsidR="004A70F7" w:rsidRPr="00DE39BA" w:rsidDel="00C571A0" w:rsidRDefault="004A70F7" w:rsidP="00F535CA">
      <w:pPr>
        <w:widowControl w:val="0"/>
        <w:spacing w:line="360" w:lineRule="auto"/>
        <w:rPr>
          <w:del w:id="3563" w:author="mananarora1571@gmail.com" w:date="2021-05-30T14:33:00Z"/>
          <w:rFonts w:eastAsia="Times New Roman"/>
        </w:rPr>
        <w:pPrChange w:id="3564" w:author="mananarora1571@gmail.com" w:date="2021-05-30T15:12:00Z">
          <w:pPr>
            <w:spacing w:line="360" w:lineRule="auto"/>
          </w:pPr>
        </w:pPrChange>
      </w:pPr>
      <w:r w:rsidRPr="00DE39BA">
        <w:rPr>
          <w:rFonts w:eastAsia="Times New Roman"/>
        </w:rPr>
        <w:t xml:space="preserve">Base up combination testing is utilized which ensure that the module at the least level </w:t>
      </w:r>
      <w:r w:rsidR="003763EF" w:rsidRPr="00DE39BA">
        <w:rPr>
          <w:rFonts w:eastAsia="Times New Roman"/>
        </w:rPr>
        <w:t xml:space="preserve">is </w:t>
      </w:r>
      <w:r w:rsidRPr="00DE39BA">
        <w:rPr>
          <w:rFonts w:eastAsia="Times New Roman"/>
        </w:rPr>
        <w:t>grown first and different modules which go towards the 'primary' program are incorporated and tried each in turn.</w:t>
      </w:r>
    </w:p>
    <w:p w14:paraId="57418165" w14:textId="77777777" w:rsidR="00C571A0" w:rsidRDefault="00C571A0" w:rsidP="00F535CA">
      <w:pPr>
        <w:widowControl w:val="0"/>
        <w:spacing w:line="360" w:lineRule="auto"/>
        <w:rPr>
          <w:ins w:id="3565" w:author="mananarora1571@gmail.com" w:date="2021-05-30T14:33:00Z"/>
          <w:rFonts w:eastAsia="Times New Roman"/>
          <w:b/>
          <w:szCs w:val="26"/>
        </w:rPr>
        <w:pPrChange w:id="3566" w:author="mananarora1571@gmail.com" w:date="2021-05-30T15:12:00Z">
          <w:pPr>
            <w:keepNext/>
            <w:keepLines/>
            <w:spacing w:before="40" w:after="0" w:line="360" w:lineRule="auto"/>
            <w:jc w:val="both"/>
            <w:outlineLvl w:val="1"/>
          </w:pPr>
        </w:pPrChange>
      </w:pPr>
    </w:p>
    <w:p w14:paraId="0FF1BC1E" w14:textId="275BB8A5" w:rsidR="00C571A0" w:rsidDel="00C571A0" w:rsidRDefault="004A70F7" w:rsidP="00F535CA">
      <w:pPr>
        <w:widowControl w:val="0"/>
        <w:spacing w:before="40" w:after="0" w:line="360" w:lineRule="auto"/>
        <w:jc w:val="both"/>
        <w:outlineLvl w:val="1"/>
        <w:rPr>
          <w:del w:id="3567" w:author="mananarora1571@gmail.com" w:date="2021-05-30T14:34:00Z"/>
          <w:rFonts w:eastAsia="Times New Roman"/>
          <w:b/>
          <w:szCs w:val="26"/>
        </w:rPr>
        <w:pPrChange w:id="3568" w:author="mananarora1571@gmail.com" w:date="2021-05-30T15:12:00Z">
          <w:pPr>
            <w:keepNext/>
            <w:keepLines/>
            <w:spacing w:before="40" w:after="0" w:line="480" w:lineRule="auto"/>
            <w:jc w:val="both"/>
            <w:outlineLvl w:val="1"/>
          </w:pPr>
        </w:pPrChange>
      </w:pPr>
      <w:r w:rsidRPr="00DE39BA">
        <w:rPr>
          <w:rFonts w:eastAsia="Times New Roman"/>
          <w:b/>
          <w:szCs w:val="26"/>
        </w:rPr>
        <w:t>8.9</w:t>
      </w:r>
      <w:r w:rsidRPr="00DE39BA">
        <w:rPr>
          <w:rFonts w:eastAsia="Times New Roman"/>
          <w:b/>
          <w:szCs w:val="26"/>
        </w:rPr>
        <w:tab/>
        <w:t>System Testing</w:t>
      </w:r>
      <w:ins w:id="3569" w:author="mananarora1571@gmail.com" w:date="2021-05-30T14:34:00Z">
        <w:r w:rsidR="00C571A0">
          <w:rPr>
            <w:rFonts w:eastAsia="Times New Roman"/>
            <w:b/>
            <w:szCs w:val="26"/>
          </w:rPr>
          <w:t xml:space="preserve">  </w:t>
        </w:r>
      </w:ins>
    </w:p>
    <w:p w14:paraId="40B29F00" w14:textId="173B9A4A" w:rsidR="0024732F" w:rsidRPr="0024732F" w:rsidRDefault="004A70F7" w:rsidP="00F535CA">
      <w:pPr>
        <w:widowControl w:val="0"/>
        <w:spacing w:before="40" w:after="0" w:line="360" w:lineRule="auto"/>
        <w:jc w:val="both"/>
        <w:outlineLvl w:val="1"/>
        <w:rPr>
          <w:rFonts w:eastAsia="Times New Roman"/>
        </w:rPr>
        <w:pPrChange w:id="3570" w:author="mananarora1571@gmail.com" w:date="2021-05-30T15:12:00Z">
          <w:pPr>
            <w:keepNext/>
            <w:keepLines/>
            <w:spacing w:before="40" w:after="0" w:line="480" w:lineRule="auto"/>
            <w:jc w:val="both"/>
            <w:outlineLvl w:val="1"/>
          </w:pPr>
        </w:pPrChange>
      </w:pPr>
      <w:bookmarkStart w:id="3571" w:name="_Toc60957794"/>
      <w:del w:id="3572" w:author="mananarora1571@gmail.com" w:date="2021-05-30T14:34:00Z">
        <w:r w:rsidRPr="00DE39BA" w:rsidDel="00C571A0">
          <w:rPr>
            <w:rFonts w:eastAsia="Times New Roman"/>
          </w:rPr>
          <w:delText>F</w:delText>
        </w:r>
      </w:del>
      <w:ins w:id="3573" w:author="mananarora1571@gmail.com" w:date="2021-05-30T14:34:00Z">
        <w:r w:rsidR="00C571A0">
          <w:rPr>
            <w:rFonts w:eastAsia="Times New Roman"/>
          </w:rPr>
          <w:t>F</w:t>
        </w:r>
      </w:ins>
      <w:r w:rsidRPr="00DE39BA">
        <w:rPr>
          <w:rFonts w:eastAsia="Times New Roman"/>
        </w:rPr>
        <w:t xml:space="preserve">ramework Testing is a trying strategy that tests or checks whether the framework performs well and executed fine at a level when every one of the modules </w:t>
      </w:r>
      <w:r w:rsidR="003763EF" w:rsidRPr="00DE39BA">
        <w:rPr>
          <w:rFonts w:eastAsia="Times New Roman"/>
        </w:rPr>
        <w:t xml:space="preserve">is </w:t>
      </w:r>
      <w:r w:rsidRPr="00DE39BA">
        <w:rPr>
          <w:rFonts w:eastAsia="Times New Roman"/>
        </w:rPr>
        <w:t>coordinated into one framework in general. The testing additionally incorporates mapping of the prerequisites indicated with the yield of the framework or the application created.</w:t>
      </w:r>
      <w:bookmarkEnd w:id="3571"/>
    </w:p>
    <w:p w14:paraId="0B7584A8" w14:textId="58C9619D" w:rsidR="004A70F7" w:rsidRPr="00DE39BA" w:rsidRDefault="004A70F7" w:rsidP="00F535CA">
      <w:pPr>
        <w:widowControl w:val="0"/>
        <w:spacing w:before="40" w:after="0" w:line="360" w:lineRule="auto"/>
        <w:jc w:val="both"/>
        <w:outlineLvl w:val="1"/>
        <w:rPr>
          <w:rFonts w:eastAsia="Times New Roman"/>
          <w:b/>
          <w:szCs w:val="26"/>
        </w:rPr>
        <w:pPrChange w:id="3574" w:author="mananarora1571@gmail.com" w:date="2021-05-30T15:12:00Z">
          <w:pPr>
            <w:keepNext/>
            <w:keepLines/>
            <w:spacing w:before="40" w:after="0" w:line="480" w:lineRule="auto"/>
            <w:jc w:val="both"/>
            <w:outlineLvl w:val="1"/>
          </w:pPr>
        </w:pPrChange>
      </w:pPr>
      <w:r w:rsidRPr="00DE39BA">
        <w:rPr>
          <w:rFonts w:eastAsia="Times New Roman"/>
          <w:b/>
          <w:szCs w:val="26"/>
        </w:rPr>
        <w:t>8.10</w:t>
      </w:r>
      <w:r w:rsidRPr="00DE39BA">
        <w:rPr>
          <w:rFonts w:eastAsia="Times New Roman"/>
          <w:b/>
          <w:szCs w:val="26"/>
        </w:rPr>
        <w:tab/>
        <w:t>Compatibility Testing</w:t>
      </w:r>
    </w:p>
    <w:p w14:paraId="19CF236F" w14:textId="456D6458" w:rsidR="004F68C8" w:rsidRPr="004F68C8" w:rsidRDefault="004F68C8" w:rsidP="00F535CA">
      <w:pPr>
        <w:widowControl w:val="0"/>
        <w:spacing w:before="40" w:after="0" w:line="360" w:lineRule="auto"/>
        <w:jc w:val="both"/>
        <w:outlineLvl w:val="1"/>
        <w:rPr>
          <w:rFonts w:eastAsia="Times New Roman"/>
        </w:rPr>
        <w:pPrChange w:id="3575" w:author="mananarora1571@gmail.com" w:date="2021-05-30T15:12:00Z">
          <w:pPr>
            <w:keepNext/>
            <w:keepLines/>
            <w:spacing w:before="40" w:after="0" w:line="360" w:lineRule="auto"/>
            <w:jc w:val="both"/>
            <w:outlineLvl w:val="1"/>
          </w:pPr>
        </w:pPrChange>
      </w:pPr>
      <w:bookmarkStart w:id="3576" w:name="_Toc60957796"/>
      <w:r w:rsidRPr="004F68C8">
        <w:rPr>
          <w:rFonts w:eastAsia="Times New Roman"/>
        </w:rPr>
        <w:t>Matching test is a type of test that is not used for performance testing of</w:t>
      </w:r>
      <w:r>
        <w:rPr>
          <w:rFonts w:eastAsia="Times New Roman"/>
        </w:rPr>
        <w:t xml:space="preserve"> </w:t>
      </w:r>
      <w:r w:rsidRPr="004F68C8">
        <w:rPr>
          <w:rFonts w:eastAsia="Times New Roman"/>
        </w:rPr>
        <w:t>Frame presented with equipment or product categories. Tests confirm that</w:t>
      </w:r>
      <w:r>
        <w:rPr>
          <w:rFonts w:eastAsia="Times New Roman"/>
        </w:rPr>
        <w:t xml:space="preserve"> </w:t>
      </w:r>
      <w:r w:rsidRPr="004F68C8">
        <w:rPr>
          <w:rFonts w:eastAsia="Times New Roman"/>
        </w:rPr>
        <w:t>the finished application or framework works best when tested at various stages</w:t>
      </w:r>
      <w:r>
        <w:rPr>
          <w:rFonts w:eastAsia="Times New Roman"/>
        </w:rPr>
        <w:t xml:space="preserve"> </w:t>
      </w:r>
      <w:r w:rsidRPr="004F68C8">
        <w:rPr>
          <w:rFonts w:eastAsia="Times New Roman"/>
        </w:rPr>
        <w:t>considering the operating framework and applications and tools. Motive</w:t>
      </w:r>
      <w:r>
        <w:rPr>
          <w:rFonts w:eastAsia="Times New Roman"/>
        </w:rPr>
        <w:t xml:space="preserve"> </w:t>
      </w:r>
      <w:r w:rsidRPr="004F68C8">
        <w:rPr>
          <w:rFonts w:eastAsia="Times New Roman"/>
        </w:rPr>
        <w:t>after this test to see if the proposed framework works in a specific domain that contains</w:t>
      </w:r>
    </w:p>
    <w:p w14:paraId="366EDE8C" w14:textId="1E6D8C6A" w:rsidR="004A70F7" w:rsidRPr="00DE39BA" w:rsidRDefault="004F68C8" w:rsidP="00F535CA">
      <w:pPr>
        <w:widowControl w:val="0"/>
        <w:spacing w:before="40" w:after="0" w:line="360" w:lineRule="auto"/>
        <w:jc w:val="both"/>
        <w:outlineLvl w:val="1"/>
        <w:rPr>
          <w:rFonts w:eastAsia="Times New Roman"/>
        </w:rPr>
        <w:pPrChange w:id="3577" w:author="mananarora1571@gmail.com" w:date="2021-05-30T15:12:00Z">
          <w:pPr>
            <w:keepNext/>
            <w:keepLines/>
            <w:spacing w:before="40" w:after="0" w:line="360" w:lineRule="auto"/>
            <w:jc w:val="both"/>
            <w:outlineLvl w:val="1"/>
          </w:pPr>
        </w:pPrChange>
      </w:pPr>
      <w:r w:rsidRPr="004F68C8">
        <w:rPr>
          <w:rFonts w:eastAsia="Times New Roman"/>
        </w:rPr>
        <w:t>equipment, editing, editing, framework operation and more.</w:t>
      </w:r>
      <w:bookmarkEnd w:id="3576"/>
    </w:p>
    <w:p w14:paraId="565C7F91" w14:textId="77777777" w:rsidR="004A70F7" w:rsidRPr="00DE39BA" w:rsidRDefault="004A70F7" w:rsidP="00F535CA">
      <w:pPr>
        <w:widowControl w:val="0"/>
        <w:spacing w:before="40" w:after="0" w:line="360" w:lineRule="auto"/>
        <w:jc w:val="both"/>
        <w:outlineLvl w:val="1"/>
        <w:rPr>
          <w:rFonts w:eastAsia="Times New Roman"/>
          <w:b/>
          <w:szCs w:val="26"/>
        </w:rPr>
        <w:pPrChange w:id="3578" w:author="mananarora1571@gmail.com" w:date="2021-05-30T15:12:00Z">
          <w:pPr>
            <w:keepNext/>
            <w:keepLines/>
            <w:spacing w:before="40" w:after="0" w:line="360" w:lineRule="auto"/>
            <w:jc w:val="both"/>
            <w:outlineLvl w:val="1"/>
          </w:pPr>
        </w:pPrChange>
      </w:pPr>
      <w:r w:rsidRPr="00DE39BA">
        <w:rPr>
          <w:rFonts w:eastAsia="Times New Roman"/>
          <w:b/>
          <w:szCs w:val="26"/>
        </w:rPr>
        <w:t>8.11</w:t>
      </w:r>
      <w:r w:rsidRPr="00DE39BA">
        <w:rPr>
          <w:rFonts w:eastAsia="Times New Roman"/>
          <w:b/>
          <w:szCs w:val="26"/>
        </w:rPr>
        <w:tab/>
        <w:t>Usability Testing and its Justification</w:t>
      </w:r>
    </w:p>
    <w:p w14:paraId="6037EBE5" w14:textId="77777777" w:rsidR="004F68C8" w:rsidRDefault="004F68C8" w:rsidP="00F535CA">
      <w:pPr>
        <w:widowControl w:val="0"/>
        <w:spacing w:after="0" w:line="360" w:lineRule="auto"/>
        <w:ind w:left="288"/>
        <w:jc w:val="both"/>
        <w:rPr>
          <w:rFonts w:eastAsia="Times New Roman"/>
        </w:rPr>
        <w:pPrChange w:id="3579" w:author="mananarora1571@gmail.com" w:date="2021-05-30T15:12:00Z">
          <w:pPr>
            <w:spacing w:after="0" w:line="360" w:lineRule="auto"/>
            <w:ind w:left="288"/>
            <w:jc w:val="both"/>
          </w:pPr>
        </w:pPrChange>
      </w:pPr>
      <w:r>
        <w:rPr>
          <w:rFonts w:eastAsia="Times New Roman"/>
        </w:rPr>
        <w:t>T</w:t>
      </w:r>
      <w:r w:rsidRPr="004F68C8">
        <w:rPr>
          <w:rFonts w:eastAsia="Times New Roman"/>
        </w:rPr>
        <w:t>he frame interface can be used and how easy the frame is</w:t>
      </w:r>
      <w:r>
        <w:rPr>
          <w:rFonts w:eastAsia="Times New Roman"/>
        </w:rPr>
        <w:t xml:space="preserve"> </w:t>
      </w:r>
      <w:r w:rsidRPr="004F68C8">
        <w:rPr>
          <w:rFonts w:eastAsia="Times New Roman"/>
        </w:rPr>
        <w:t>understanding that it will be used. It looks at how much the frame is used or how easy it is to use</w:t>
      </w:r>
      <w:r>
        <w:rPr>
          <w:rFonts w:eastAsia="Times New Roman"/>
        </w:rPr>
        <w:t xml:space="preserve"> </w:t>
      </w:r>
      <w:r w:rsidRPr="004F68C8">
        <w:rPr>
          <w:rFonts w:eastAsia="Times New Roman"/>
        </w:rPr>
        <w:t>with various categories of clients. In line with these lines, it is done from the perspective of the client.</w:t>
      </w:r>
      <w:r>
        <w:rPr>
          <w:rFonts w:eastAsia="Times New Roman"/>
        </w:rPr>
        <w:t xml:space="preserve"> </w:t>
      </w:r>
      <w:r w:rsidRPr="004F68C8">
        <w:rPr>
          <w:rFonts w:eastAsia="Times New Roman"/>
        </w:rPr>
        <w:t>Ease of use Testing from now on proves that framework clients can use</w:t>
      </w:r>
      <w:r>
        <w:rPr>
          <w:rFonts w:eastAsia="Times New Roman"/>
        </w:rPr>
        <w:t xml:space="preserve"> </w:t>
      </w:r>
      <w:r w:rsidRPr="004F68C8">
        <w:rPr>
          <w:rFonts w:eastAsia="Times New Roman"/>
        </w:rPr>
        <w:t xml:space="preserve">Effective, professional and effective framework. </w:t>
      </w:r>
      <w:r w:rsidRPr="004F68C8">
        <w:rPr>
          <w:rFonts w:eastAsia="Times New Roman"/>
        </w:rPr>
        <w:lastRenderedPageBreak/>
        <w:t>Performance testing is guided</w:t>
      </w:r>
      <w:r>
        <w:rPr>
          <w:rFonts w:eastAsia="Times New Roman"/>
        </w:rPr>
        <w:t xml:space="preserve"> </w:t>
      </w:r>
      <w:r w:rsidRPr="004F68C8">
        <w:rPr>
          <w:rFonts w:eastAsia="Times New Roman"/>
        </w:rPr>
        <w:t>final clients evaluate the framework in five categories; readability, efficiency,</w:t>
      </w:r>
      <w:r>
        <w:rPr>
          <w:rFonts w:eastAsia="Times New Roman"/>
        </w:rPr>
        <w:t xml:space="preserve"> </w:t>
      </w:r>
      <w:r w:rsidRPr="004F68C8">
        <w:rPr>
          <w:rFonts w:eastAsia="Times New Roman"/>
        </w:rPr>
        <w:t>customer memory, errors and fulfillment.</w:t>
      </w:r>
    </w:p>
    <w:p w14:paraId="47659A99" w14:textId="7EDA74B1" w:rsidR="004F68C8" w:rsidRDefault="004A70F7" w:rsidP="00F535CA">
      <w:pPr>
        <w:widowControl w:val="0"/>
        <w:spacing w:after="0" w:line="360" w:lineRule="auto"/>
        <w:ind w:left="288"/>
        <w:jc w:val="both"/>
        <w:rPr>
          <w:rFonts w:eastAsia="Calibri"/>
        </w:rPr>
        <w:pPrChange w:id="3580" w:author="mananarora1571@gmail.com" w:date="2021-05-30T15:12:00Z">
          <w:pPr>
            <w:spacing w:after="0" w:line="360" w:lineRule="auto"/>
            <w:ind w:left="288"/>
            <w:jc w:val="both"/>
          </w:pPr>
        </w:pPrChange>
      </w:pPr>
      <w:r w:rsidRPr="00DE39BA">
        <w:rPr>
          <w:rFonts w:eastAsia="Calibri"/>
          <w:b/>
        </w:rPr>
        <w:t>Learnability:</w:t>
      </w:r>
      <w:r w:rsidRPr="00DE39BA">
        <w:rPr>
          <w:rFonts w:eastAsia="Calibri"/>
        </w:rPr>
        <w:t xml:space="preserve"> </w:t>
      </w:r>
      <w:r w:rsidR="004F68C8" w:rsidRPr="004F68C8">
        <w:rPr>
          <w:rFonts w:eastAsia="Calibri"/>
        </w:rPr>
        <w:t>Measure how easy it is for the end client to gain a framework</w:t>
      </w:r>
      <w:r w:rsidR="004F68C8">
        <w:rPr>
          <w:rFonts w:eastAsia="Calibri"/>
        </w:rPr>
        <w:t xml:space="preserve"> </w:t>
      </w:r>
      <w:r w:rsidR="004F68C8" w:rsidRPr="004F68C8">
        <w:rPr>
          <w:rFonts w:eastAsia="Calibri"/>
        </w:rPr>
        <w:t>performance or how complex the interface of the framework can be.</w:t>
      </w:r>
    </w:p>
    <w:p w14:paraId="2F99005B" w14:textId="77777777" w:rsidR="004F68C8" w:rsidRPr="004F68C8" w:rsidRDefault="004A70F7" w:rsidP="00F535CA">
      <w:pPr>
        <w:widowControl w:val="0"/>
        <w:spacing w:after="0" w:line="360" w:lineRule="auto"/>
        <w:ind w:left="288"/>
        <w:jc w:val="both"/>
        <w:rPr>
          <w:rFonts w:eastAsia="Calibri"/>
        </w:rPr>
        <w:pPrChange w:id="3581" w:author="mananarora1571@gmail.com" w:date="2021-05-30T15:12:00Z">
          <w:pPr>
            <w:spacing w:after="0" w:line="360" w:lineRule="auto"/>
            <w:ind w:left="288"/>
            <w:jc w:val="both"/>
          </w:pPr>
        </w:pPrChange>
      </w:pPr>
      <w:r w:rsidRPr="00DE39BA">
        <w:rPr>
          <w:rFonts w:eastAsia="Calibri"/>
          <w:b/>
        </w:rPr>
        <w:t>Efficiency:</w:t>
      </w:r>
      <w:r w:rsidRPr="00DE39BA">
        <w:rPr>
          <w:rFonts w:eastAsia="Calibri"/>
        </w:rPr>
        <w:t xml:space="preserve"> </w:t>
      </w:r>
      <w:r w:rsidR="004F68C8" w:rsidRPr="004F68C8">
        <w:rPr>
          <w:rFonts w:eastAsia="Calibri"/>
        </w:rPr>
        <w:t>Means how fast the performance of the framework and assignments can accelerate</w:t>
      </w:r>
    </w:p>
    <w:p w14:paraId="21C0D647" w14:textId="4F827D61" w:rsidR="004A70F7" w:rsidRPr="00DE39BA" w:rsidRDefault="004F68C8" w:rsidP="00F535CA">
      <w:pPr>
        <w:widowControl w:val="0"/>
        <w:spacing w:after="0" w:line="360" w:lineRule="auto"/>
        <w:ind w:left="288"/>
        <w:jc w:val="both"/>
        <w:rPr>
          <w:rFonts w:eastAsia="Calibri"/>
        </w:rPr>
        <w:pPrChange w:id="3582" w:author="mananarora1571@gmail.com" w:date="2021-05-30T15:12:00Z">
          <w:pPr>
            <w:spacing w:after="0" w:line="360" w:lineRule="auto"/>
            <w:ind w:left="288"/>
            <w:jc w:val="both"/>
          </w:pPr>
        </w:pPrChange>
      </w:pPr>
      <w:r w:rsidRPr="004F68C8">
        <w:rPr>
          <w:rFonts w:eastAsia="Calibri"/>
        </w:rPr>
        <w:t>he was killed. For example, the framework is very fast, directing the client from one movement to another</w:t>
      </w:r>
      <w:r>
        <w:rPr>
          <w:rFonts w:eastAsia="Calibri"/>
        </w:rPr>
        <w:t xml:space="preserve"> </w:t>
      </w:r>
      <w:r w:rsidRPr="004F68C8">
        <w:rPr>
          <w:rFonts w:eastAsia="Calibri"/>
        </w:rPr>
        <w:t>some well.</w:t>
      </w:r>
    </w:p>
    <w:p w14:paraId="7DE92EE4" w14:textId="0B7F516E" w:rsidR="004A70F7" w:rsidRPr="00DE39BA" w:rsidRDefault="004A70F7" w:rsidP="00F535CA">
      <w:pPr>
        <w:widowControl w:val="0"/>
        <w:spacing w:after="0" w:line="360" w:lineRule="auto"/>
        <w:ind w:left="284"/>
        <w:jc w:val="both"/>
        <w:rPr>
          <w:rFonts w:eastAsia="Calibri"/>
        </w:rPr>
        <w:pPrChange w:id="3583" w:author="mananarora1571@gmail.com" w:date="2021-05-30T15:12:00Z">
          <w:pPr>
            <w:keepNext/>
            <w:keepLines/>
            <w:spacing w:after="0" w:line="360" w:lineRule="auto"/>
            <w:ind w:left="284"/>
            <w:jc w:val="both"/>
          </w:pPr>
        </w:pPrChange>
      </w:pPr>
      <w:r w:rsidRPr="00DE39BA">
        <w:rPr>
          <w:rFonts w:eastAsia="Calibri"/>
          <w:b/>
        </w:rPr>
        <w:t xml:space="preserve">Memorability: </w:t>
      </w:r>
      <w:r w:rsidR="004F68C8" w:rsidRPr="004F68C8">
        <w:rPr>
          <w:rFonts w:eastAsia="Calibri"/>
        </w:rPr>
        <w:t>Measure how much the last client can remember the outline and</w:t>
      </w:r>
      <w:r w:rsidR="004F68C8">
        <w:rPr>
          <w:rFonts w:eastAsia="Calibri"/>
        </w:rPr>
        <w:t xml:space="preserve"> </w:t>
      </w:r>
      <w:r w:rsidR="004F68C8" w:rsidRPr="004F68C8">
        <w:rPr>
          <w:rFonts w:eastAsia="Calibri"/>
        </w:rPr>
        <w:t>efficiency when it comes to the framework after a critical time. For example,</w:t>
      </w:r>
      <w:r w:rsidR="004F68C8">
        <w:rPr>
          <w:rFonts w:eastAsia="Calibri"/>
        </w:rPr>
        <w:t xml:space="preserve"> </w:t>
      </w:r>
      <w:r w:rsidR="004F68C8" w:rsidRPr="004F68C8">
        <w:rPr>
          <w:rFonts w:eastAsia="Calibri"/>
        </w:rPr>
        <w:t>intuitive and easy-to-use interface makes it easy for a client to save a file</w:t>
      </w:r>
      <w:r w:rsidR="004F68C8">
        <w:rPr>
          <w:rFonts w:eastAsia="Calibri"/>
        </w:rPr>
        <w:t xml:space="preserve"> </w:t>
      </w:r>
      <w:r w:rsidR="004F68C8" w:rsidRPr="004F68C8">
        <w:rPr>
          <w:rFonts w:eastAsia="Calibri"/>
        </w:rPr>
        <w:t>outline items. Presentations were used to improve memory</w:t>
      </w:r>
      <w:r w:rsidR="004F68C8">
        <w:rPr>
          <w:rFonts w:eastAsia="Calibri"/>
        </w:rPr>
        <w:t xml:space="preserve"> </w:t>
      </w:r>
      <w:r w:rsidR="004F68C8" w:rsidRPr="004F68C8">
        <w:rPr>
          <w:rFonts w:eastAsia="Calibri"/>
        </w:rPr>
        <w:t>highlighting of the framework.</w:t>
      </w:r>
    </w:p>
    <w:p w14:paraId="102CF767" w14:textId="77777777" w:rsidR="004F68C8" w:rsidRPr="004F68C8" w:rsidRDefault="004A70F7" w:rsidP="00F535CA">
      <w:pPr>
        <w:widowControl w:val="0"/>
        <w:numPr>
          <w:ilvl w:val="0"/>
          <w:numId w:val="32"/>
        </w:numPr>
        <w:spacing w:after="0" w:line="360" w:lineRule="auto"/>
        <w:jc w:val="both"/>
        <w:rPr>
          <w:rFonts w:eastAsia="Calibri"/>
        </w:rPr>
        <w:pPrChange w:id="3584" w:author="mananarora1571@gmail.com" w:date="2021-05-30T15:12:00Z">
          <w:pPr>
            <w:keepNext/>
            <w:keepLines/>
            <w:numPr>
              <w:numId w:val="32"/>
            </w:numPr>
            <w:spacing w:after="0" w:line="360" w:lineRule="auto"/>
            <w:ind w:left="648" w:hanging="360"/>
            <w:jc w:val="both"/>
          </w:pPr>
        </w:pPrChange>
      </w:pPr>
      <w:r w:rsidRPr="00DE39BA">
        <w:rPr>
          <w:rFonts w:eastAsia="Calibri"/>
          <w:b/>
        </w:rPr>
        <w:t xml:space="preserve">Errors: </w:t>
      </w:r>
      <w:r w:rsidR="004F68C8" w:rsidRPr="004F68C8">
        <w:rPr>
          <w:rFonts w:eastAsia="Calibri"/>
        </w:rPr>
        <w:t>Measures how the outline can work out in order to correct errors. Proposed</w:t>
      </w:r>
    </w:p>
    <w:p w14:paraId="140FA1EA" w14:textId="3039519C" w:rsidR="00C571A0" w:rsidRDefault="004F68C8" w:rsidP="00F535CA">
      <w:pPr>
        <w:widowControl w:val="0"/>
        <w:spacing w:after="0" w:line="360" w:lineRule="auto"/>
        <w:ind w:left="648"/>
        <w:jc w:val="both"/>
        <w:rPr>
          <w:rFonts w:eastAsia="Calibri"/>
        </w:rPr>
        <w:pPrChange w:id="3585" w:author="mananarora1571@gmail.com" w:date="2021-05-30T15:12:00Z">
          <w:pPr>
            <w:keepNext/>
            <w:keepLines/>
            <w:spacing w:after="0" w:line="360" w:lineRule="auto"/>
            <w:ind w:left="648"/>
            <w:jc w:val="both"/>
          </w:pPr>
        </w:pPrChange>
      </w:pPr>
      <w:r w:rsidRPr="004F68C8">
        <w:rPr>
          <w:rFonts w:eastAsia="Calibri"/>
        </w:rPr>
        <w:t>outline is prone to errors; the toast message is given anywhere any error or</w:t>
      </w:r>
      <w:r>
        <w:rPr>
          <w:rFonts w:eastAsia="Calibri"/>
        </w:rPr>
        <w:t xml:space="preserve"> </w:t>
      </w:r>
      <w:r w:rsidRPr="004F68C8">
        <w:rPr>
          <w:rFonts w:eastAsia="Calibri"/>
        </w:rPr>
        <w:t>release is normal</w:t>
      </w:r>
      <w:r w:rsidR="00207D4B">
        <w:rPr>
          <w:rFonts w:eastAsia="Calibri"/>
        </w:rPr>
        <w:t>.</w:t>
      </w:r>
    </w:p>
    <w:p w14:paraId="5A50EB92" w14:textId="77777777" w:rsidR="00C571A0" w:rsidRPr="005922A4" w:rsidRDefault="00C571A0" w:rsidP="00F535CA">
      <w:pPr>
        <w:widowControl w:val="0"/>
        <w:rPr>
          <w:rFonts w:eastAsia="Calibri"/>
        </w:rPr>
        <w:pPrChange w:id="3586" w:author="mananarora1571@gmail.com" w:date="2021-05-30T15:12:00Z">
          <w:pPr>
            <w:keepNext/>
            <w:keepLines/>
          </w:pPr>
        </w:pPrChange>
      </w:pPr>
    </w:p>
    <w:p w14:paraId="141EE3CC" w14:textId="6B1369A1" w:rsidR="00B56035" w:rsidRPr="004F68C8" w:rsidRDefault="00C571A0" w:rsidP="00F535CA">
      <w:pPr>
        <w:widowControl w:val="0"/>
        <w:numPr>
          <w:ilvl w:val="0"/>
          <w:numId w:val="32"/>
        </w:numPr>
        <w:spacing w:before="40" w:after="0" w:line="360" w:lineRule="auto"/>
        <w:jc w:val="both"/>
        <w:outlineLvl w:val="1"/>
        <w:rPr>
          <w:rFonts w:eastAsia="Times New Roman"/>
          <w:b/>
          <w:szCs w:val="26"/>
        </w:rPr>
        <w:pPrChange w:id="3587" w:author="mananarora1571@gmail.com" w:date="2021-05-30T15:12:00Z">
          <w:pPr>
            <w:keepNext/>
            <w:keepLines/>
            <w:numPr>
              <w:numId w:val="32"/>
            </w:numPr>
            <w:spacing w:before="40" w:after="0" w:line="360" w:lineRule="auto"/>
            <w:ind w:left="648" w:hanging="360"/>
            <w:jc w:val="both"/>
            <w:outlineLvl w:val="1"/>
          </w:pPr>
        </w:pPrChange>
      </w:pPr>
      <w:r>
        <w:rPr>
          <w:rFonts w:eastAsia="Calibri"/>
        </w:rPr>
        <w:tab/>
      </w:r>
      <w:r w:rsidR="00B56035" w:rsidRPr="004F68C8">
        <w:rPr>
          <w:rFonts w:eastAsia="Calibri"/>
          <w:b/>
        </w:rPr>
        <w:t xml:space="preserve">User Satisfaction: </w:t>
      </w:r>
      <w:r w:rsidR="00B56035" w:rsidRPr="004F68C8">
        <w:rPr>
          <w:rFonts w:eastAsia="Calibri"/>
        </w:rPr>
        <w:t>Measure how much the client likes the frame or is happy with outline. For example, the implementation of the aforementioned components contributes in terms of customer fulfillment, achieving readability, memory, productivity and</w:t>
      </w:r>
      <w:r w:rsidR="00B56035">
        <w:rPr>
          <w:rFonts w:eastAsia="Calibri"/>
        </w:rPr>
        <w:t xml:space="preserve"> </w:t>
      </w:r>
      <w:r w:rsidR="00B56035" w:rsidRPr="004F68C8">
        <w:rPr>
          <w:rFonts w:eastAsia="Calibri"/>
        </w:rPr>
        <w:t>dismissing mistakes achieves customer fulfillment.</w:t>
      </w:r>
    </w:p>
    <w:p w14:paraId="0015CAFA" w14:textId="77777777" w:rsidR="00B56035" w:rsidRPr="00DE39BA" w:rsidRDefault="00B56035" w:rsidP="00F535CA">
      <w:pPr>
        <w:widowControl w:val="0"/>
        <w:numPr>
          <w:ilvl w:val="0"/>
          <w:numId w:val="32"/>
        </w:numPr>
        <w:spacing w:before="40" w:after="0" w:line="360" w:lineRule="auto"/>
        <w:jc w:val="both"/>
        <w:outlineLvl w:val="1"/>
        <w:rPr>
          <w:ins w:id="3588" w:author="abhay mendiratta" w:date="2021-05-22T18:03:00Z"/>
          <w:rFonts w:eastAsia="Times New Roman"/>
          <w:b/>
          <w:szCs w:val="26"/>
        </w:rPr>
        <w:pPrChange w:id="3589" w:author="mananarora1571@gmail.com" w:date="2021-05-30T15:12:00Z">
          <w:pPr>
            <w:keepNext/>
            <w:keepLines/>
            <w:numPr>
              <w:numId w:val="32"/>
            </w:numPr>
            <w:spacing w:before="40" w:after="0" w:line="360" w:lineRule="auto"/>
            <w:ind w:left="648" w:hanging="360"/>
            <w:jc w:val="both"/>
            <w:outlineLvl w:val="1"/>
          </w:pPr>
        </w:pPrChange>
      </w:pPr>
      <w:ins w:id="3590" w:author="abhay mendiratta" w:date="2021-05-22T18:03:00Z">
        <w:r w:rsidRPr="00DE39BA">
          <w:rPr>
            <w:rFonts w:eastAsia="Times New Roman"/>
            <w:b/>
            <w:szCs w:val="26"/>
          </w:rPr>
          <w:t>8.11.1</w:t>
        </w:r>
        <w:r w:rsidRPr="00DE39BA">
          <w:rPr>
            <w:rFonts w:eastAsia="Times New Roman"/>
            <w:b/>
            <w:szCs w:val="26"/>
          </w:rPr>
          <w:tab/>
          <w:t>User Acceptance Testing (UAT)</w:t>
        </w:r>
      </w:ins>
    </w:p>
    <w:p w14:paraId="5F187F55" w14:textId="57F692DE" w:rsidR="00B56035" w:rsidRDefault="00B56035" w:rsidP="00F535CA">
      <w:pPr>
        <w:widowControl w:val="0"/>
        <w:spacing w:before="40" w:after="0" w:line="360" w:lineRule="auto"/>
        <w:jc w:val="both"/>
        <w:outlineLvl w:val="1"/>
        <w:rPr>
          <w:ins w:id="3591" w:author="abhay mendiratta" w:date="2021-05-22T18:06:00Z"/>
          <w:rFonts w:eastAsia="Times New Roman"/>
        </w:rPr>
        <w:pPrChange w:id="3592" w:author="mananarora1571@gmail.com" w:date="2021-05-30T15:12:00Z">
          <w:pPr>
            <w:keepNext/>
            <w:keepLines/>
            <w:spacing w:before="40" w:after="0" w:line="360" w:lineRule="auto"/>
            <w:jc w:val="both"/>
            <w:outlineLvl w:val="1"/>
          </w:pPr>
        </w:pPrChange>
      </w:pPr>
      <w:ins w:id="3593" w:author="abhay mendiratta" w:date="2021-05-22T18:03:00Z">
        <w:r w:rsidRPr="004F68C8">
          <w:rPr>
            <w:rFonts w:eastAsia="Times New Roman"/>
          </w:rPr>
          <w:t>Customer Acceptance Testing is a product testing process done in memory of</w:t>
        </w:r>
        <w:r>
          <w:rPr>
            <w:rFonts w:eastAsia="Times New Roman"/>
          </w:rPr>
          <w:t xml:space="preserve"> </w:t>
        </w:r>
        <w:r w:rsidRPr="004F68C8">
          <w:rPr>
            <w:rFonts w:eastAsia="Times New Roman"/>
          </w:rPr>
          <w:t>final client opinion regarding the proposed framework or application there</w:t>
        </w:r>
        <w:r>
          <w:rPr>
            <w:rFonts w:eastAsia="Times New Roman"/>
          </w:rPr>
          <w:t xml:space="preserve"> </w:t>
        </w:r>
        <w:r w:rsidRPr="004F68C8">
          <w:rPr>
            <w:rFonts w:eastAsia="Times New Roman"/>
          </w:rPr>
          <w:t>the engineer needs to check the framework to make sure it reaches the final client and is adequate by</w:t>
        </w:r>
        <w:r>
          <w:rPr>
            <w:rFonts w:eastAsia="Times New Roman"/>
          </w:rPr>
          <w:t xml:space="preserve"> </w:t>
        </w:r>
        <w:r w:rsidRPr="004F68C8">
          <w:rPr>
            <w:rFonts w:eastAsia="Times New Roman"/>
          </w:rPr>
          <w:t>end client.</w:t>
        </w:r>
      </w:ins>
    </w:p>
    <w:p w14:paraId="379D633E" w14:textId="77777777" w:rsidR="00B56035" w:rsidRPr="00DE39BA" w:rsidRDefault="00B56035" w:rsidP="00F535CA">
      <w:pPr>
        <w:widowControl w:val="0"/>
        <w:spacing w:before="40" w:after="0" w:line="360" w:lineRule="auto"/>
        <w:jc w:val="both"/>
        <w:outlineLvl w:val="1"/>
        <w:rPr>
          <w:ins w:id="3594" w:author="abhay mendiratta" w:date="2021-05-22T18:06:00Z"/>
          <w:rFonts w:eastAsia="Times New Roman"/>
          <w:b/>
          <w:szCs w:val="26"/>
        </w:rPr>
        <w:pPrChange w:id="3595" w:author="mananarora1571@gmail.com" w:date="2021-05-30T15:12:00Z">
          <w:pPr>
            <w:keepNext/>
            <w:keepLines/>
            <w:spacing w:before="40" w:after="0" w:line="360" w:lineRule="auto"/>
            <w:jc w:val="both"/>
            <w:outlineLvl w:val="1"/>
          </w:pPr>
        </w:pPrChange>
      </w:pPr>
      <w:ins w:id="3596" w:author="abhay mendiratta" w:date="2021-05-22T18:06:00Z">
        <w:r w:rsidRPr="00DE39BA">
          <w:rPr>
            <w:rFonts w:eastAsia="Times New Roman"/>
            <w:b/>
            <w:szCs w:val="26"/>
          </w:rPr>
          <w:t>8.11.2</w:t>
        </w:r>
        <w:r w:rsidRPr="00DE39BA">
          <w:rPr>
            <w:rFonts w:eastAsia="Times New Roman"/>
            <w:b/>
            <w:szCs w:val="26"/>
          </w:rPr>
          <w:tab/>
          <w:t>Justification for User Acceptance Testing</w:t>
        </w:r>
      </w:ins>
    </w:p>
    <w:p w14:paraId="2BF51D76" w14:textId="77777777" w:rsidR="00B56035" w:rsidRPr="004F68C8" w:rsidRDefault="00B56035" w:rsidP="00F535CA">
      <w:pPr>
        <w:widowControl w:val="0"/>
        <w:spacing w:before="40" w:after="0" w:line="360" w:lineRule="auto"/>
        <w:jc w:val="both"/>
        <w:outlineLvl w:val="1"/>
        <w:rPr>
          <w:ins w:id="3597" w:author="abhay mendiratta" w:date="2021-05-22T18:06:00Z"/>
          <w:rFonts w:eastAsia="Times New Roman"/>
        </w:rPr>
        <w:pPrChange w:id="3598" w:author="mananarora1571@gmail.com" w:date="2021-05-30T15:12:00Z">
          <w:pPr>
            <w:keepNext/>
            <w:keepLines/>
            <w:spacing w:before="40" w:after="0" w:line="360" w:lineRule="auto"/>
            <w:jc w:val="both"/>
            <w:outlineLvl w:val="1"/>
          </w:pPr>
        </w:pPrChange>
      </w:pPr>
      <w:ins w:id="3599" w:author="abhay mendiratta" w:date="2021-05-22T18:06:00Z">
        <w:r w:rsidRPr="004F68C8">
          <w:rPr>
            <w:rFonts w:eastAsia="Times New Roman"/>
          </w:rPr>
          <w:t>Reasons for User Acceptance Testing</w:t>
        </w:r>
        <w:r>
          <w:rPr>
            <w:rFonts w:eastAsia="Times New Roman"/>
          </w:rPr>
          <w:t xml:space="preserve"> </w:t>
        </w:r>
        <w:r w:rsidRPr="004F68C8">
          <w:rPr>
            <w:rFonts w:eastAsia="Times New Roman"/>
          </w:rPr>
          <w:t>The purpose of the UAT is to monitor and direct the proposed requirements for action</w:t>
        </w:r>
        <w:r>
          <w:rPr>
            <w:rFonts w:eastAsia="Times New Roman"/>
          </w:rPr>
          <w:t xml:space="preserve"> </w:t>
        </w:r>
        <w:r w:rsidRPr="004F68C8">
          <w:rPr>
            <w:rFonts w:eastAsia="Times New Roman"/>
          </w:rPr>
          <w:t>A building with the highlights of a completed business to ensure it is adequate for consumers.</w:t>
        </w:r>
        <w:r>
          <w:rPr>
            <w:rFonts w:eastAsia="Times New Roman"/>
          </w:rPr>
          <w:t xml:space="preserve"> </w:t>
        </w:r>
        <w:r w:rsidRPr="004F68C8">
          <w:rPr>
            <w:rFonts w:eastAsia="Times New Roman"/>
          </w:rPr>
          <w:t>Customer Acceptance Testing Performed when the designer led another separate test, for</w:t>
        </w:r>
        <w:r>
          <w:rPr>
            <w:rFonts w:eastAsia="Times New Roman"/>
          </w:rPr>
          <w:t xml:space="preserve"> </w:t>
        </w:r>
        <w:r w:rsidRPr="004F68C8">
          <w:rPr>
            <w:rFonts w:eastAsia="Times New Roman"/>
          </w:rPr>
          <w:t>for example, Unit Testing, Integration Testing, System Testing, Compliance Testing and more.</w:t>
        </w:r>
        <w:r>
          <w:rPr>
            <w:rFonts w:eastAsia="Times New Roman"/>
          </w:rPr>
          <w:t xml:space="preserve"> </w:t>
        </w:r>
        <w:r w:rsidRPr="004F68C8">
          <w:rPr>
            <w:rFonts w:eastAsia="Times New Roman"/>
          </w:rPr>
          <w:t>The user consent test leads to the conclusion asking if the engineer has it</w:t>
        </w:r>
        <w:r>
          <w:rPr>
            <w:rFonts w:eastAsia="Times New Roman"/>
          </w:rPr>
          <w:t xml:space="preserve"> </w:t>
        </w:r>
        <w:r w:rsidRPr="004F68C8">
          <w:rPr>
            <w:rFonts w:eastAsia="Times New Roman"/>
          </w:rPr>
          <w:t>achieve customer fulfillment. Not many people selected as final customers (analysts)</w:t>
        </w:r>
      </w:ins>
    </w:p>
    <w:p w14:paraId="75780CD5" w14:textId="77777777" w:rsidR="00B56035" w:rsidRPr="004F68C8" w:rsidRDefault="00B56035" w:rsidP="00F535CA">
      <w:pPr>
        <w:widowControl w:val="0"/>
        <w:spacing w:before="40" w:after="0" w:line="360" w:lineRule="auto"/>
        <w:jc w:val="both"/>
        <w:outlineLvl w:val="1"/>
        <w:rPr>
          <w:ins w:id="3600" w:author="abhay mendiratta" w:date="2021-05-22T18:06:00Z"/>
          <w:rFonts w:eastAsia="Times New Roman"/>
        </w:rPr>
        <w:pPrChange w:id="3601" w:author="mananarora1571@gmail.com" w:date="2021-05-30T15:12:00Z">
          <w:pPr>
            <w:keepNext/>
            <w:keepLines/>
            <w:spacing w:before="40" w:after="0" w:line="360" w:lineRule="auto"/>
            <w:jc w:val="both"/>
            <w:outlineLvl w:val="1"/>
          </w:pPr>
        </w:pPrChange>
      </w:pPr>
      <w:ins w:id="3602" w:author="abhay mendiratta" w:date="2021-05-22T18:06:00Z">
        <w:r w:rsidRPr="004F68C8">
          <w:rPr>
            <w:rFonts w:eastAsia="Times New Roman"/>
          </w:rPr>
          <w:lastRenderedPageBreak/>
          <w:t>of the framework and their applications were collected as a result of the User Acceptance Test.</w:t>
        </w:r>
      </w:ins>
    </w:p>
    <w:p w14:paraId="199146D6" w14:textId="77777777" w:rsidR="00B56035" w:rsidRDefault="00B56035" w:rsidP="00F535CA">
      <w:pPr>
        <w:widowControl w:val="0"/>
        <w:spacing w:before="40" w:after="0" w:line="360" w:lineRule="auto"/>
        <w:jc w:val="both"/>
        <w:outlineLvl w:val="1"/>
        <w:rPr>
          <w:ins w:id="3603" w:author="abhay mendiratta" w:date="2021-05-22T18:06:00Z"/>
          <w:rFonts w:eastAsia="Times New Roman"/>
        </w:rPr>
        <w:pPrChange w:id="3604" w:author="mananarora1571@gmail.com" w:date="2021-05-30T15:12:00Z">
          <w:pPr>
            <w:keepNext/>
            <w:keepLines/>
            <w:spacing w:before="40" w:after="0" w:line="360" w:lineRule="auto"/>
            <w:jc w:val="both"/>
            <w:outlineLvl w:val="1"/>
          </w:pPr>
        </w:pPrChange>
      </w:pPr>
      <w:ins w:id="3605" w:author="abhay mendiratta" w:date="2021-05-22T18:06:00Z">
        <w:r w:rsidRPr="004F68C8">
          <w:rPr>
            <w:rFonts w:eastAsia="Times New Roman"/>
          </w:rPr>
          <w:t>8.12 Examination of documents</w:t>
        </w:r>
        <w:r>
          <w:rPr>
            <w:rFonts w:eastAsia="Times New Roman"/>
          </w:rPr>
          <w:t xml:space="preserve"> </w:t>
        </w:r>
        <w:r w:rsidRPr="004F68C8">
          <w:rPr>
            <w:rFonts w:eastAsia="Times New Roman"/>
          </w:rPr>
          <w:t>This test is performed to check the accuracy and completeness of the text. All important conditions</w:t>
        </w:r>
        <w:r>
          <w:rPr>
            <w:rFonts w:eastAsia="Times New Roman"/>
          </w:rPr>
          <w:t xml:space="preserve"> </w:t>
        </w:r>
        <w:r w:rsidRPr="004F68C8">
          <w:rPr>
            <w:rFonts w:eastAsia="Times New Roman"/>
          </w:rPr>
          <w:t>should be satisfied and a well-presented text should be published to meet all the requirements</w:t>
        </w:r>
        <w:r>
          <w:rPr>
            <w:rFonts w:eastAsia="Times New Roman"/>
          </w:rPr>
          <w:t xml:space="preserve"> </w:t>
        </w:r>
        <w:r w:rsidRPr="004F68C8">
          <w:rPr>
            <w:rFonts w:eastAsia="Times New Roman"/>
          </w:rPr>
          <w:t>the standard required by the project manager. The completeness of the Scriptures was confirmed by</w:t>
        </w:r>
        <w:r>
          <w:rPr>
            <w:rFonts w:eastAsia="Times New Roman"/>
          </w:rPr>
          <w:t xml:space="preserve"> </w:t>
        </w:r>
        <w:r w:rsidRPr="004F68C8">
          <w:rPr>
            <w:rFonts w:eastAsia="Times New Roman"/>
          </w:rPr>
          <w:t>details of the Final Year Project documents provided by the project manager.</w:t>
        </w:r>
        <w:r>
          <w:rPr>
            <w:rFonts w:eastAsia="Times New Roman"/>
          </w:rPr>
          <w:t xml:space="preserve"> </w:t>
        </w:r>
        <w:r w:rsidRPr="004F68C8">
          <w:rPr>
            <w:rFonts w:eastAsia="Times New Roman"/>
          </w:rPr>
          <w:t>MS Word</w:t>
        </w:r>
        <w:r>
          <w:rPr>
            <w:rFonts w:eastAsia="Times New Roman"/>
          </w:rPr>
          <w:t xml:space="preserve"> </w:t>
        </w:r>
        <w:r w:rsidRPr="004F68C8">
          <w:rPr>
            <w:rFonts w:eastAsia="Times New Roman"/>
          </w:rPr>
          <w:t>spelling tests also helped to correct spelling and grammar.</w:t>
        </w:r>
      </w:ins>
    </w:p>
    <w:p w14:paraId="296D35D4" w14:textId="6E6199A5" w:rsidR="00B56035" w:rsidDel="00C571A0" w:rsidRDefault="00B56035" w:rsidP="00F535CA">
      <w:pPr>
        <w:widowControl w:val="0"/>
        <w:spacing w:before="40" w:after="0" w:line="360" w:lineRule="auto"/>
        <w:jc w:val="both"/>
        <w:outlineLvl w:val="1"/>
        <w:rPr>
          <w:del w:id="3606" w:author="mananarora1571@gmail.com" w:date="2021-05-30T14:35:00Z"/>
          <w:rFonts w:eastAsia="Times New Roman"/>
        </w:rPr>
        <w:pPrChange w:id="3607" w:author="mananarora1571@gmail.com" w:date="2021-05-30T15:12:00Z">
          <w:pPr>
            <w:keepNext/>
            <w:keepLines/>
            <w:spacing w:before="40" w:after="0" w:line="360" w:lineRule="auto"/>
            <w:jc w:val="both"/>
            <w:outlineLvl w:val="1"/>
          </w:pPr>
        </w:pPrChange>
      </w:pPr>
    </w:p>
    <w:p w14:paraId="31503B24" w14:textId="77777777" w:rsidR="00C571A0" w:rsidRDefault="00C571A0" w:rsidP="00F535CA">
      <w:pPr>
        <w:widowControl w:val="0"/>
        <w:spacing w:before="40" w:after="0" w:line="360" w:lineRule="auto"/>
        <w:jc w:val="both"/>
        <w:outlineLvl w:val="1"/>
        <w:rPr>
          <w:ins w:id="3608" w:author="mananarora1571@gmail.com" w:date="2021-05-30T14:35:00Z"/>
          <w:rFonts w:eastAsia="Times New Roman"/>
        </w:rPr>
        <w:pPrChange w:id="3609" w:author="mananarora1571@gmail.com" w:date="2021-05-30T15:12:00Z">
          <w:pPr>
            <w:keepNext/>
            <w:keepLines/>
            <w:spacing w:before="40" w:after="0" w:line="360" w:lineRule="auto"/>
            <w:jc w:val="both"/>
            <w:outlineLvl w:val="1"/>
          </w:pPr>
        </w:pPrChange>
      </w:pPr>
    </w:p>
    <w:p w14:paraId="0E2CEC4B" w14:textId="4B550A56" w:rsidR="00B56035" w:rsidDel="00C571A0" w:rsidRDefault="004F68C8" w:rsidP="00F535CA">
      <w:pPr>
        <w:widowControl w:val="0"/>
        <w:spacing w:after="0" w:line="360" w:lineRule="auto"/>
        <w:ind w:left="648"/>
        <w:jc w:val="both"/>
        <w:rPr>
          <w:ins w:id="3610" w:author="abhay mendiratta" w:date="2021-05-22T18:01:00Z"/>
          <w:del w:id="3611" w:author="mananarora1571@gmail.com" w:date="2021-05-30T14:35:00Z"/>
          <w:rFonts w:eastAsia="Calibri"/>
        </w:rPr>
        <w:pPrChange w:id="3612" w:author="mananarora1571@gmail.com" w:date="2021-05-30T15:12:00Z">
          <w:pPr>
            <w:spacing w:after="0" w:line="360" w:lineRule="auto"/>
            <w:ind w:left="648"/>
            <w:jc w:val="both"/>
          </w:pPr>
        </w:pPrChange>
      </w:pPr>
      <w:del w:id="3613" w:author="mananarora1571@gmail.com" w:date="2021-05-30T14:35:00Z">
        <w:r w:rsidRPr="004F68C8" w:rsidDel="00C571A0">
          <w:rPr>
            <w:rFonts w:eastAsia="Calibri"/>
          </w:rPr>
          <w:delText>.</w:delText>
        </w:r>
      </w:del>
    </w:p>
    <w:p w14:paraId="472CD1A0" w14:textId="187A5F9C" w:rsidR="00B56035" w:rsidRPr="00B56035" w:rsidDel="00C571A0" w:rsidRDefault="00B56035" w:rsidP="00F535CA">
      <w:pPr>
        <w:widowControl w:val="0"/>
        <w:rPr>
          <w:ins w:id="3614" w:author="abhay mendiratta" w:date="2021-05-22T18:01:00Z"/>
          <w:del w:id="3615" w:author="mananarora1571@gmail.com" w:date="2021-05-30T14:35:00Z"/>
          <w:rFonts w:eastAsia="Calibri"/>
        </w:rPr>
        <w:pPrChange w:id="3616" w:author="mananarora1571@gmail.com" w:date="2021-05-30T15:12:00Z">
          <w:pPr>
            <w:spacing w:after="0" w:line="360" w:lineRule="auto"/>
            <w:ind w:left="648"/>
            <w:jc w:val="both"/>
          </w:pPr>
        </w:pPrChange>
      </w:pPr>
    </w:p>
    <w:p w14:paraId="14A9963F" w14:textId="08ABF48F" w:rsidR="004A70F7" w:rsidRPr="00B56035" w:rsidDel="00B56035" w:rsidRDefault="004A70F7" w:rsidP="00F535CA">
      <w:pPr>
        <w:widowControl w:val="0"/>
        <w:rPr>
          <w:del w:id="3617" w:author="abhay mendiratta" w:date="2021-05-22T18:05:00Z"/>
          <w:rFonts w:eastAsia="Calibri"/>
        </w:rPr>
        <w:pPrChange w:id="3618" w:author="mananarora1571@gmail.com" w:date="2021-05-30T15:12:00Z">
          <w:pPr>
            <w:spacing w:after="0" w:line="360" w:lineRule="auto"/>
            <w:ind w:left="648"/>
            <w:jc w:val="both"/>
          </w:pPr>
        </w:pPrChange>
      </w:pPr>
    </w:p>
    <w:p w14:paraId="5016A7A8" w14:textId="14E71E5A" w:rsidR="004A70F7" w:rsidRPr="004F68C8" w:rsidDel="00B56035" w:rsidRDefault="004A70F7" w:rsidP="00F535CA">
      <w:pPr>
        <w:widowControl w:val="0"/>
        <w:numPr>
          <w:ilvl w:val="0"/>
          <w:numId w:val="32"/>
        </w:numPr>
        <w:spacing w:before="40" w:after="0" w:line="360" w:lineRule="auto"/>
        <w:jc w:val="both"/>
        <w:outlineLvl w:val="1"/>
        <w:rPr>
          <w:del w:id="3619" w:author="abhay mendiratta" w:date="2021-05-22T18:05:00Z"/>
          <w:rFonts w:eastAsia="Times New Roman"/>
          <w:b/>
          <w:szCs w:val="26"/>
        </w:rPr>
        <w:pPrChange w:id="3620" w:author="mananarora1571@gmail.com" w:date="2021-05-30T15:12:00Z">
          <w:pPr>
            <w:keepNext/>
            <w:keepLines/>
            <w:numPr>
              <w:numId w:val="32"/>
            </w:numPr>
            <w:spacing w:before="40" w:after="0" w:line="360" w:lineRule="auto"/>
            <w:ind w:left="648" w:hanging="360"/>
            <w:jc w:val="both"/>
            <w:outlineLvl w:val="1"/>
          </w:pPr>
        </w:pPrChange>
      </w:pPr>
      <w:bookmarkStart w:id="3621" w:name="_Toc60957798"/>
      <w:del w:id="3622" w:author="abhay mendiratta" w:date="2021-05-22T18:05:00Z">
        <w:r w:rsidRPr="004F68C8" w:rsidDel="00B56035">
          <w:rPr>
            <w:rFonts w:eastAsia="Calibri"/>
            <w:b/>
          </w:rPr>
          <w:delText xml:space="preserve">User Satisfaction: </w:delText>
        </w:r>
        <w:r w:rsidR="004F68C8" w:rsidRPr="004F68C8" w:rsidDel="00B56035">
          <w:rPr>
            <w:rFonts w:eastAsia="Calibri"/>
          </w:rPr>
          <w:delText>Measure how much the client likes the frame or is happy with outline. For example, the implementation of the aforementioned components contributes in terms of customer fulfillment, achieving readability, memory, productivity and</w:delText>
        </w:r>
        <w:r w:rsidR="004F68C8" w:rsidDel="00B56035">
          <w:rPr>
            <w:rFonts w:eastAsia="Calibri"/>
          </w:rPr>
          <w:delText xml:space="preserve"> </w:delText>
        </w:r>
        <w:r w:rsidR="004F68C8" w:rsidRPr="004F68C8" w:rsidDel="00B56035">
          <w:rPr>
            <w:rFonts w:eastAsia="Calibri"/>
          </w:rPr>
          <w:delText>dismissing mistakes achieves customer fulfillment.</w:delText>
        </w:r>
        <w:bookmarkEnd w:id="3621"/>
      </w:del>
    </w:p>
    <w:p w14:paraId="102AB35F" w14:textId="688A0F50" w:rsidR="004A70F7" w:rsidRPr="00DE39BA" w:rsidDel="00B56035" w:rsidRDefault="004A70F7" w:rsidP="00F535CA">
      <w:pPr>
        <w:widowControl w:val="0"/>
        <w:numPr>
          <w:ilvl w:val="0"/>
          <w:numId w:val="32"/>
        </w:numPr>
        <w:spacing w:before="40" w:after="0" w:line="360" w:lineRule="auto"/>
        <w:jc w:val="both"/>
        <w:outlineLvl w:val="1"/>
        <w:rPr>
          <w:del w:id="3623" w:author="abhay mendiratta" w:date="2021-05-22T18:05:00Z"/>
          <w:rFonts w:eastAsia="Times New Roman"/>
          <w:b/>
          <w:szCs w:val="26"/>
        </w:rPr>
        <w:pPrChange w:id="3624" w:author="mananarora1571@gmail.com" w:date="2021-05-30T15:12:00Z">
          <w:pPr>
            <w:keepNext/>
            <w:keepLines/>
            <w:numPr>
              <w:numId w:val="32"/>
            </w:numPr>
            <w:spacing w:before="40" w:after="0" w:line="360" w:lineRule="auto"/>
            <w:ind w:left="648" w:hanging="360"/>
            <w:jc w:val="both"/>
            <w:outlineLvl w:val="1"/>
          </w:pPr>
        </w:pPrChange>
      </w:pPr>
      <w:del w:id="3625" w:author="abhay mendiratta" w:date="2021-05-22T18:05:00Z">
        <w:r w:rsidRPr="00DE39BA" w:rsidDel="00B56035">
          <w:rPr>
            <w:rFonts w:eastAsia="Times New Roman"/>
            <w:b/>
            <w:szCs w:val="26"/>
          </w:rPr>
          <w:delText>8.11.1</w:delText>
        </w:r>
        <w:r w:rsidRPr="00DE39BA" w:rsidDel="00B56035">
          <w:rPr>
            <w:rFonts w:eastAsia="Times New Roman"/>
            <w:b/>
            <w:szCs w:val="26"/>
          </w:rPr>
          <w:tab/>
          <w:delText>User Acceptance Testing (UAT)</w:delText>
        </w:r>
      </w:del>
    </w:p>
    <w:p w14:paraId="30BF99FF" w14:textId="608A6ADD" w:rsidR="004F68C8" w:rsidDel="00C571A0" w:rsidRDefault="004F68C8" w:rsidP="00F535CA">
      <w:pPr>
        <w:widowControl w:val="0"/>
        <w:spacing w:before="40" w:after="0" w:line="360" w:lineRule="auto"/>
        <w:jc w:val="both"/>
        <w:outlineLvl w:val="1"/>
        <w:rPr>
          <w:del w:id="3626" w:author="mananarora1571@gmail.com" w:date="2021-05-30T14:35:00Z"/>
          <w:rFonts w:eastAsia="Times New Roman"/>
        </w:rPr>
        <w:pPrChange w:id="3627" w:author="mananarora1571@gmail.com" w:date="2021-05-30T15:12:00Z">
          <w:pPr>
            <w:keepNext/>
            <w:keepLines/>
            <w:spacing w:before="40" w:after="0" w:line="360" w:lineRule="auto"/>
            <w:jc w:val="both"/>
            <w:outlineLvl w:val="1"/>
          </w:pPr>
        </w:pPrChange>
      </w:pPr>
      <w:del w:id="3628" w:author="abhay mendiratta" w:date="2021-05-22T18:05:00Z">
        <w:r w:rsidRPr="004F68C8" w:rsidDel="00B56035">
          <w:rPr>
            <w:rFonts w:eastAsia="Times New Roman"/>
          </w:rPr>
          <w:delText>Customer Acceptance Testing is a product testing process done in memory of</w:delText>
        </w:r>
        <w:r w:rsidDel="00B56035">
          <w:rPr>
            <w:rFonts w:eastAsia="Times New Roman"/>
          </w:rPr>
          <w:delText xml:space="preserve"> </w:delText>
        </w:r>
        <w:r w:rsidRPr="004F68C8" w:rsidDel="00B56035">
          <w:rPr>
            <w:rFonts w:eastAsia="Times New Roman"/>
          </w:rPr>
          <w:delText xml:space="preserve">final client opinion </w:delText>
        </w:r>
      </w:del>
      <w:del w:id="3629" w:author="abhay mendiratta" w:date="2021-05-22T18:04:00Z">
        <w:r w:rsidRPr="004F68C8" w:rsidDel="00B56035">
          <w:rPr>
            <w:rFonts w:eastAsia="Times New Roman"/>
          </w:rPr>
          <w:delText>regarding the proposed framework or application there</w:delText>
        </w:r>
        <w:r w:rsidDel="00B56035">
          <w:rPr>
            <w:rFonts w:eastAsia="Times New Roman"/>
          </w:rPr>
          <w:delText xml:space="preserve"> </w:delText>
        </w:r>
        <w:r w:rsidRPr="004F68C8" w:rsidDel="00B56035">
          <w:rPr>
            <w:rFonts w:eastAsia="Times New Roman"/>
          </w:rPr>
          <w:delText>the engineer needs to check the framework to make sure it reaches the final client and is adequate by</w:delText>
        </w:r>
        <w:r w:rsidDel="00B56035">
          <w:rPr>
            <w:rFonts w:eastAsia="Times New Roman"/>
          </w:rPr>
          <w:delText xml:space="preserve"> </w:delText>
        </w:r>
        <w:r w:rsidRPr="004F68C8" w:rsidDel="00B56035">
          <w:rPr>
            <w:rFonts w:eastAsia="Times New Roman"/>
          </w:rPr>
          <w:delText>end client.</w:delText>
        </w:r>
      </w:del>
    </w:p>
    <w:p w14:paraId="3A8D1DC7" w14:textId="4CF04933" w:rsidR="004A70F7" w:rsidRPr="00DE39BA" w:rsidDel="00B56035" w:rsidRDefault="004A70F7" w:rsidP="00F535CA">
      <w:pPr>
        <w:widowControl w:val="0"/>
        <w:spacing w:before="40" w:after="0" w:line="360" w:lineRule="auto"/>
        <w:jc w:val="both"/>
        <w:outlineLvl w:val="1"/>
        <w:rPr>
          <w:del w:id="3630" w:author="abhay mendiratta" w:date="2021-05-22T18:07:00Z"/>
          <w:rFonts w:eastAsia="Times New Roman"/>
          <w:b/>
          <w:szCs w:val="26"/>
        </w:rPr>
        <w:pPrChange w:id="3631" w:author="mananarora1571@gmail.com" w:date="2021-05-30T15:12:00Z">
          <w:pPr>
            <w:keepNext/>
            <w:keepLines/>
            <w:spacing w:before="40" w:after="0" w:line="360" w:lineRule="auto"/>
            <w:jc w:val="both"/>
            <w:outlineLvl w:val="1"/>
          </w:pPr>
        </w:pPrChange>
      </w:pPr>
      <w:del w:id="3632" w:author="abhay mendiratta" w:date="2021-05-22T18:07:00Z">
        <w:r w:rsidRPr="00DE39BA" w:rsidDel="00B56035">
          <w:rPr>
            <w:rFonts w:eastAsia="Times New Roman"/>
            <w:b/>
            <w:szCs w:val="26"/>
          </w:rPr>
          <w:delText>8.11.2</w:delText>
        </w:r>
        <w:r w:rsidRPr="00DE39BA" w:rsidDel="00B56035">
          <w:rPr>
            <w:rFonts w:eastAsia="Times New Roman"/>
            <w:b/>
            <w:szCs w:val="26"/>
          </w:rPr>
          <w:tab/>
          <w:delText>Justification for User Acceptance Testing</w:delText>
        </w:r>
      </w:del>
    </w:p>
    <w:p w14:paraId="4EC9E2B1" w14:textId="2B96F261" w:rsidR="004F68C8" w:rsidRPr="004F68C8" w:rsidDel="00B56035" w:rsidRDefault="004F68C8" w:rsidP="00F535CA">
      <w:pPr>
        <w:widowControl w:val="0"/>
        <w:spacing w:before="40" w:after="0" w:line="360" w:lineRule="auto"/>
        <w:jc w:val="both"/>
        <w:outlineLvl w:val="1"/>
        <w:rPr>
          <w:del w:id="3633" w:author="abhay mendiratta" w:date="2021-05-22T18:07:00Z"/>
          <w:rFonts w:eastAsia="Times New Roman"/>
        </w:rPr>
        <w:pPrChange w:id="3634" w:author="mananarora1571@gmail.com" w:date="2021-05-30T15:12:00Z">
          <w:pPr>
            <w:keepNext/>
            <w:keepLines/>
            <w:spacing w:before="40" w:after="0" w:line="360" w:lineRule="auto"/>
            <w:jc w:val="both"/>
            <w:outlineLvl w:val="1"/>
          </w:pPr>
        </w:pPrChange>
      </w:pPr>
      <w:del w:id="3635" w:author="abhay mendiratta" w:date="2021-05-22T18:07:00Z">
        <w:r w:rsidRPr="004F68C8" w:rsidDel="00B56035">
          <w:rPr>
            <w:rFonts w:eastAsia="Times New Roman"/>
          </w:rPr>
          <w:delText>Reasons for User Acceptance Testing</w:delText>
        </w:r>
        <w:r w:rsidDel="00B56035">
          <w:rPr>
            <w:rFonts w:eastAsia="Times New Roman"/>
          </w:rPr>
          <w:delText xml:space="preserve"> </w:delText>
        </w:r>
        <w:r w:rsidRPr="004F68C8" w:rsidDel="00B56035">
          <w:rPr>
            <w:rFonts w:eastAsia="Times New Roman"/>
          </w:rPr>
          <w:delText>The purpose of the UAT is to monitor and direct the proposed requirements for action</w:delText>
        </w:r>
        <w:r w:rsidDel="00B56035">
          <w:rPr>
            <w:rFonts w:eastAsia="Times New Roman"/>
          </w:rPr>
          <w:delText xml:space="preserve"> </w:delText>
        </w:r>
        <w:r w:rsidRPr="004F68C8" w:rsidDel="00B56035">
          <w:rPr>
            <w:rFonts w:eastAsia="Times New Roman"/>
          </w:rPr>
          <w:delText>A building with the highlights of a completed business to ensure it is adequate for consumers.</w:delText>
        </w:r>
        <w:r w:rsidDel="00B56035">
          <w:rPr>
            <w:rFonts w:eastAsia="Times New Roman"/>
          </w:rPr>
          <w:delText xml:space="preserve"> </w:delText>
        </w:r>
        <w:r w:rsidRPr="004F68C8" w:rsidDel="00B56035">
          <w:rPr>
            <w:rFonts w:eastAsia="Times New Roman"/>
          </w:rPr>
          <w:delText>Customer Acceptance Testing Performed when the designer led another separate test, for</w:delText>
        </w:r>
        <w:r w:rsidDel="00B56035">
          <w:rPr>
            <w:rFonts w:eastAsia="Times New Roman"/>
          </w:rPr>
          <w:delText xml:space="preserve"> </w:delText>
        </w:r>
        <w:r w:rsidRPr="004F68C8" w:rsidDel="00B56035">
          <w:rPr>
            <w:rFonts w:eastAsia="Times New Roman"/>
          </w:rPr>
          <w:delText>for example, Unit Testing, Integration Testing, System Testing, Compliance Testing and more.</w:delText>
        </w:r>
        <w:r w:rsidDel="00B56035">
          <w:rPr>
            <w:rFonts w:eastAsia="Times New Roman"/>
          </w:rPr>
          <w:delText xml:space="preserve"> </w:delText>
        </w:r>
        <w:r w:rsidRPr="004F68C8" w:rsidDel="00B56035">
          <w:rPr>
            <w:rFonts w:eastAsia="Times New Roman"/>
          </w:rPr>
          <w:delText>The user consent test leads to the conclusion asking if the engineer has it</w:delText>
        </w:r>
        <w:r w:rsidDel="00B56035">
          <w:rPr>
            <w:rFonts w:eastAsia="Times New Roman"/>
          </w:rPr>
          <w:delText xml:space="preserve"> </w:delText>
        </w:r>
        <w:r w:rsidRPr="004F68C8" w:rsidDel="00B56035">
          <w:rPr>
            <w:rFonts w:eastAsia="Times New Roman"/>
          </w:rPr>
          <w:delText>achieve customer fulfillment. Not many people selected as final customers (analysts)</w:delText>
        </w:r>
      </w:del>
    </w:p>
    <w:p w14:paraId="320A75DF" w14:textId="18F3EF3A" w:rsidR="004F68C8" w:rsidRPr="004F68C8" w:rsidDel="00B56035" w:rsidRDefault="004F68C8" w:rsidP="00F535CA">
      <w:pPr>
        <w:widowControl w:val="0"/>
        <w:spacing w:before="40" w:after="0" w:line="360" w:lineRule="auto"/>
        <w:jc w:val="both"/>
        <w:outlineLvl w:val="1"/>
        <w:rPr>
          <w:del w:id="3636" w:author="abhay mendiratta" w:date="2021-05-22T18:07:00Z"/>
          <w:rFonts w:eastAsia="Times New Roman"/>
        </w:rPr>
        <w:pPrChange w:id="3637" w:author="mananarora1571@gmail.com" w:date="2021-05-30T15:12:00Z">
          <w:pPr>
            <w:keepNext/>
            <w:keepLines/>
            <w:spacing w:before="40" w:after="0" w:line="360" w:lineRule="auto"/>
            <w:jc w:val="both"/>
            <w:outlineLvl w:val="1"/>
          </w:pPr>
        </w:pPrChange>
      </w:pPr>
      <w:del w:id="3638" w:author="abhay mendiratta" w:date="2021-05-22T18:07:00Z">
        <w:r w:rsidRPr="004F68C8" w:rsidDel="00B56035">
          <w:rPr>
            <w:rFonts w:eastAsia="Times New Roman"/>
          </w:rPr>
          <w:delText>of the framework and their applications were collected as a result of the User Acceptance Test.</w:delText>
        </w:r>
      </w:del>
    </w:p>
    <w:p w14:paraId="0EDE5DE2" w14:textId="770AD5D3" w:rsidR="004F68C8" w:rsidDel="00B56035" w:rsidRDefault="004F68C8" w:rsidP="00F535CA">
      <w:pPr>
        <w:widowControl w:val="0"/>
        <w:spacing w:before="40" w:after="0" w:line="360" w:lineRule="auto"/>
        <w:jc w:val="both"/>
        <w:outlineLvl w:val="1"/>
        <w:rPr>
          <w:del w:id="3639" w:author="abhay mendiratta" w:date="2021-05-22T18:07:00Z"/>
          <w:rFonts w:eastAsia="Times New Roman"/>
        </w:rPr>
        <w:pPrChange w:id="3640" w:author="mananarora1571@gmail.com" w:date="2021-05-30T15:12:00Z">
          <w:pPr>
            <w:keepNext/>
            <w:keepLines/>
            <w:spacing w:before="40" w:after="0" w:line="360" w:lineRule="auto"/>
            <w:jc w:val="both"/>
            <w:outlineLvl w:val="1"/>
          </w:pPr>
        </w:pPrChange>
      </w:pPr>
      <w:del w:id="3641" w:author="abhay mendiratta" w:date="2021-05-22T18:07:00Z">
        <w:r w:rsidRPr="004F68C8" w:rsidDel="00B56035">
          <w:rPr>
            <w:rFonts w:eastAsia="Times New Roman"/>
          </w:rPr>
          <w:delText>8.12 Examination of documents</w:delText>
        </w:r>
        <w:r w:rsidDel="00B56035">
          <w:rPr>
            <w:rFonts w:eastAsia="Times New Roman"/>
          </w:rPr>
          <w:delText xml:space="preserve"> </w:delText>
        </w:r>
        <w:r w:rsidRPr="004F68C8" w:rsidDel="00B56035">
          <w:rPr>
            <w:rFonts w:eastAsia="Times New Roman"/>
          </w:rPr>
          <w:delText>This test is performed to check the accuracy and completeness of the text. All important conditions</w:delText>
        </w:r>
        <w:r w:rsidDel="00B56035">
          <w:rPr>
            <w:rFonts w:eastAsia="Times New Roman"/>
          </w:rPr>
          <w:delText xml:space="preserve"> </w:delText>
        </w:r>
        <w:r w:rsidRPr="004F68C8" w:rsidDel="00B56035">
          <w:rPr>
            <w:rFonts w:eastAsia="Times New Roman"/>
          </w:rPr>
          <w:delText>should be satisfied and a well-presented text should be published to meet all the requirements</w:delText>
        </w:r>
        <w:r w:rsidDel="00B56035">
          <w:rPr>
            <w:rFonts w:eastAsia="Times New Roman"/>
          </w:rPr>
          <w:delText xml:space="preserve"> </w:delText>
        </w:r>
        <w:r w:rsidRPr="004F68C8" w:rsidDel="00B56035">
          <w:rPr>
            <w:rFonts w:eastAsia="Times New Roman"/>
          </w:rPr>
          <w:delText>the standard required by the project manager. The completeness of the Scriptures was confirmed by</w:delText>
        </w:r>
        <w:r w:rsidDel="00B56035">
          <w:rPr>
            <w:rFonts w:eastAsia="Times New Roman"/>
          </w:rPr>
          <w:delText xml:space="preserve"> </w:delText>
        </w:r>
        <w:r w:rsidRPr="004F68C8" w:rsidDel="00B56035">
          <w:rPr>
            <w:rFonts w:eastAsia="Times New Roman"/>
          </w:rPr>
          <w:delText>details of the Final Year Project documents provided by the project manager.</w:delText>
        </w:r>
        <w:r w:rsidDel="00B56035">
          <w:rPr>
            <w:rFonts w:eastAsia="Times New Roman"/>
          </w:rPr>
          <w:delText xml:space="preserve"> </w:delText>
        </w:r>
        <w:r w:rsidRPr="004F68C8" w:rsidDel="00B56035">
          <w:rPr>
            <w:rFonts w:eastAsia="Times New Roman"/>
          </w:rPr>
          <w:delText>MS Word</w:delText>
        </w:r>
        <w:r w:rsidDel="00B56035">
          <w:rPr>
            <w:rFonts w:eastAsia="Times New Roman"/>
          </w:rPr>
          <w:delText xml:space="preserve"> </w:delText>
        </w:r>
        <w:r w:rsidRPr="004F68C8" w:rsidDel="00B56035">
          <w:rPr>
            <w:rFonts w:eastAsia="Times New Roman"/>
          </w:rPr>
          <w:delText>spelling tests also helped to correct spelling and grammar.</w:delText>
        </w:r>
      </w:del>
    </w:p>
    <w:p w14:paraId="5C119E95" w14:textId="35155804" w:rsidR="004A70F7" w:rsidRPr="00DE39BA" w:rsidRDefault="004A70F7" w:rsidP="00F535CA">
      <w:pPr>
        <w:widowControl w:val="0"/>
        <w:spacing w:before="40" w:after="0" w:line="360" w:lineRule="auto"/>
        <w:jc w:val="both"/>
        <w:outlineLvl w:val="1"/>
        <w:rPr>
          <w:rFonts w:eastAsia="Times New Roman"/>
          <w:b/>
          <w:szCs w:val="26"/>
        </w:rPr>
        <w:pPrChange w:id="3642" w:author="mananarora1571@gmail.com" w:date="2021-05-30T15:12:00Z">
          <w:pPr>
            <w:keepNext/>
            <w:keepLines/>
            <w:spacing w:before="40" w:after="0" w:line="360" w:lineRule="auto"/>
            <w:jc w:val="both"/>
            <w:outlineLvl w:val="1"/>
          </w:pPr>
        </w:pPrChange>
      </w:pPr>
      <w:r w:rsidRPr="00DE39BA">
        <w:rPr>
          <w:rFonts w:eastAsia="Times New Roman"/>
          <w:b/>
          <w:szCs w:val="26"/>
        </w:rPr>
        <w:t>8.12</w:t>
      </w:r>
      <w:r w:rsidRPr="00DE39BA">
        <w:rPr>
          <w:rFonts w:eastAsia="Times New Roman"/>
          <w:b/>
          <w:szCs w:val="26"/>
        </w:rPr>
        <w:tab/>
        <w:t>Documentation testing</w:t>
      </w:r>
    </w:p>
    <w:p w14:paraId="2AFD9A1D" w14:textId="08824590" w:rsidR="004A70F7" w:rsidRPr="00DE39BA" w:rsidRDefault="004A70F7" w:rsidP="00F535CA">
      <w:pPr>
        <w:widowControl w:val="0"/>
        <w:spacing w:line="360" w:lineRule="auto"/>
        <w:jc w:val="both"/>
        <w:rPr>
          <w:rFonts w:eastAsia="Times New Roman"/>
        </w:rPr>
        <w:pPrChange w:id="3643" w:author="mananarora1571@gmail.com" w:date="2021-05-30T15:12:00Z">
          <w:pPr>
            <w:spacing w:line="360" w:lineRule="auto"/>
            <w:jc w:val="both"/>
          </w:pPr>
        </w:pPrChange>
      </w:pPr>
      <w:r w:rsidRPr="00DE39BA">
        <w:rPr>
          <w:rFonts w:eastAsia="Times New Roman"/>
        </w:rPr>
        <w:t xml:space="preserve">This testing is done to check the accuracy and completeness of </w:t>
      </w:r>
      <w:r w:rsidR="003763EF" w:rsidRPr="00DE39BA">
        <w:rPr>
          <w:rFonts w:eastAsia="Times New Roman"/>
        </w:rPr>
        <w:t xml:space="preserve">the </w:t>
      </w:r>
      <w:r w:rsidRPr="00DE39BA">
        <w:rPr>
          <w:rFonts w:eastAsia="Times New Roman"/>
        </w:rPr>
        <w:t>document. All important criteria must be satisfied and a well-presented document should be published so that it meets the entire standard required by the project manager. The completeness of Documentation was verified with the Final Year Project documentation specification provided by the project manager.MS Word spell check also helped to correct spellings as well as write grammar.</w:t>
      </w:r>
    </w:p>
    <w:p w14:paraId="5E0E1829" w14:textId="77777777" w:rsidR="004A70F7" w:rsidRPr="00DE39BA" w:rsidRDefault="004A70F7" w:rsidP="00F535CA">
      <w:pPr>
        <w:widowControl w:val="0"/>
        <w:spacing w:before="40" w:after="0" w:line="360" w:lineRule="auto"/>
        <w:jc w:val="both"/>
        <w:outlineLvl w:val="1"/>
        <w:rPr>
          <w:rFonts w:eastAsia="Times New Roman"/>
          <w:b/>
          <w:szCs w:val="26"/>
        </w:rPr>
        <w:pPrChange w:id="3644" w:author="mananarora1571@gmail.com" w:date="2021-05-30T15:12:00Z">
          <w:pPr>
            <w:keepNext/>
            <w:keepLines/>
            <w:spacing w:before="40" w:after="0" w:line="360" w:lineRule="auto"/>
            <w:jc w:val="both"/>
            <w:outlineLvl w:val="1"/>
          </w:pPr>
        </w:pPrChange>
      </w:pPr>
      <w:r w:rsidRPr="00DE39BA">
        <w:rPr>
          <w:rFonts w:eastAsia="Times New Roman"/>
          <w:b/>
          <w:szCs w:val="26"/>
        </w:rPr>
        <w:t>8.13</w:t>
      </w:r>
      <w:r w:rsidRPr="00DE39BA">
        <w:rPr>
          <w:rFonts w:eastAsia="Times New Roman"/>
          <w:b/>
          <w:szCs w:val="26"/>
        </w:rPr>
        <w:tab/>
        <w:t>Conclusion</w:t>
      </w:r>
    </w:p>
    <w:p w14:paraId="201D0C62" w14:textId="77777777" w:rsidR="00BD3E0B" w:rsidRDefault="00BD3E0B" w:rsidP="00F535CA">
      <w:pPr>
        <w:widowControl w:val="0"/>
        <w:spacing w:line="360" w:lineRule="auto"/>
        <w:ind w:left="720"/>
        <w:jc w:val="both"/>
        <w:rPr>
          <w:rFonts w:eastAsia="Times New Roman"/>
        </w:rPr>
        <w:pPrChange w:id="3645" w:author="mananarora1571@gmail.com" w:date="2021-05-30T15:12:00Z">
          <w:pPr>
            <w:spacing w:line="360" w:lineRule="auto"/>
            <w:ind w:left="720"/>
            <w:jc w:val="both"/>
          </w:pPr>
        </w:pPrChange>
      </w:pPr>
      <w:r w:rsidRPr="00BD3E0B">
        <w:rPr>
          <w:rFonts w:eastAsia="Times New Roman"/>
        </w:rPr>
        <w:t xml:space="preserve">Testing empowers designers to deliver that product that meets the </w:t>
      </w:r>
      <w:r>
        <w:rPr>
          <w:rFonts w:eastAsia="Times New Roman"/>
        </w:rPr>
        <w:t xml:space="preserve">needs of customers, to maintain </w:t>
      </w:r>
      <w:r w:rsidRPr="00BD3E0B">
        <w:rPr>
          <w:rFonts w:eastAsia="Times New Roman"/>
        </w:rPr>
        <w:t>unintended consequences, and improved long-term application support. In the beginning</w:t>
      </w:r>
      <w:r>
        <w:rPr>
          <w:rFonts w:eastAsia="Times New Roman"/>
        </w:rPr>
        <w:t xml:space="preserve"> </w:t>
      </w:r>
      <w:r w:rsidRPr="00BD3E0B">
        <w:rPr>
          <w:rFonts w:eastAsia="Times New Roman"/>
        </w:rPr>
        <w:t>testing is very important if the designer is trying to reduce costs, unfortunately time again</w:t>
      </w:r>
      <w:r>
        <w:rPr>
          <w:rFonts w:eastAsia="Times New Roman"/>
        </w:rPr>
        <w:t xml:space="preserve"> </w:t>
      </w:r>
      <w:r w:rsidRPr="00BD3E0B">
        <w:rPr>
          <w:rFonts w:eastAsia="Times New Roman"/>
        </w:rPr>
        <w:t>revitalizing, and trying to increase quality. System updates assisted engineer</w:t>
      </w:r>
      <w:r>
        <w:rPr>
          <w:rFonts w:eastAsia="Times New Roman"/>
        </w:rPr>
        <w:t xml:space="preserve"> </w:t>
      </w:r>
      <w:r w:rsidRPr="00BD3E0B">
        <w:rPr>
          <w:rFonts w:eastAsia="Times New Roman"/>
        </w:rPr>
        <w:t>detect bugs or errors in the framework ensures efficient operation of the type</w:t>
      </w:r>
      <w:r>
        <w:rPr>
          <w:rFonts w:eastAsia="Times New Roman"/>
        </w:rPr>
        <w:t xml:space="preserve"> </w:t>
      </w:r>
      <w:r w:rsidRPr="00BD3E0B">
        <w:rPr>
          <w:rFonts w:eastAsia="Times New Roman"/>
        </w:rPr>
        <w:t>drafts, tests and code in various cases.</w:t>
      </w:r>
      <w:r>
        <w:rPr>
          <w:rFonts w:eastAsia="Times New Roman"/>
        </w:rPr>
        <w:t xml:space="preserve"> </w:t>
      </w:r>
      <w:r w:rsidRPr="00BD3E0B">
        <w:rPr>
          <w:rFonts w:eastAsia="Times New Roman"/>
        </w:rPr>
        <w:t>Depending on the motivation to test and product requirements, strategies are appropriate</w:t>
      </w:r>
      <w:r>
        <w:rPr>
          <w:rFonts w:eastAsia="Times New Roman"/>
        </w:rPr>
        <w:t xml:space="preserve"> </w:t>
      </w:r>
      <w:r w:rsidRPr="00BD3E0B">
        <w:rPr>
          <w:rFonts w:eastAsia="Times New Roman"/>
        </w:rPr>
        <w:t>is used, for example, the implementation strategy to test the installation. Various test methods</w:t>
      </w:r>
      <w:r>
        <w:rPr>
          <w:rFonts w:eastAsia="Times New Roman"/>
        </w:rPr>
        <w:t xml:space="preserve"> </w:t>
      </w:r>
      <w:r w:rsidRPr="00BD3E0B">
        <w:rPr>
          <w:rFonts w:eastAsia="Times New Roman"/>
        </w:rPr>
        <w:t>used at different levels to test the framework equally. Testing</w:t>
      </w:r>
      <w:r>
        <w:rPr>
          <w:rFonts w:eastAsia="Times New Roman"/>
        </w:rPr>
        <w:t xml:space="preserve"> </w:t>
      </w:r>
      <w:r w:rsidRPr="00BD3E0B">
        <w:rPr>
          <w:rFonts w:eastAsia="Times New Roman"/>
        </w:rPr>
        <w:t>which is still being drafted, the adoption test was led and the draft test was officially conducted, white</w:t>
      </w:r>
      <w:r>
        <w:rPr>
          <w:rFonts w:eastAsia="Times New Roman"/>
        </w:rPr>
        <w:t xml:space="preserve"> </w:t>
      </w:r>
      <w:r w:rsidRPr="00BD3E0B">
        <w:rPr>
          <w:rFonts w:eastAsia="Times New Roman"/>
        </w:rPr>
        <w:t>Box check was directed.</w:t>
      </w:r>
      <w:r>
        <w:rPr>
          <w:rFonts w:eastAsia="Times New Roman"/>
        </w:rPr>
        <w:t xml:space="preserve"> </w:t>
      </w:r>
    </w:p>
    <w:p w14:paraId="6F377248" w14:textId="255F5B80" w:rsidR="00BD3E0B" w:rsidRPr="00BD3E0B" w:rsidRDefault="00BD3E0B" w:rsidP="00F535CA">
      <w:pPr>
        <w:widowControl w:val="0"/>
        <w:spacing w:line="360" w:lineRule="auto"/>
        <w:ind w:left="720"/>
        <w:jc w:val="both"/>
        <w:rPr>
          <w:rFonts w:eastAsia="Times New Roman"/>
        </w:rPr>
        <w:pPrChange w:id="3646" w:author="mananarora1571@gmail.com" w:date="2021-05-30T15:12:00Z">
          <w:pPr>
            <w:spacing w:line="360" w:lineRule="auto"/>
            <w:ind w:left="720"/>
            <w:jc w:val="both"/>
          </w:pPr>
        </w:pPrChange>
      </w:pPr>
      <w:r w:rsidRPr="00BD3E0B">
        <w:rPr>
          <w:rFonts w:eastAsia="Times New Roman"/>
        </w:rPr>
        <w:t>Unit testing is the first phase of testing that tests each framework module, both</w:t>
      </w:r>
      <w:r>
        <w:rPr>
          <w:rFonts w:eastAsia="Times New Roman"/>
        </w:rPr>
        <w:t xml:space="preserve"> </w:t>
      </w:r>
      <w:r w:rsidRPr="00BD3E0B">
        <w:rPr>
          <w:rFonts w:eastAsia="Times New Roman"/>
        </w:rPr>
        <w:t>almost the same way. The design is designed to test the help of modules</w:t>
      </w:r>
      <w:r>
        <w:rPr>
          <w:rFonts w:eastAsia="Times New Roman"/>
        </w:rPr>
        <w:t xml:space="preserve"> </w:t>
      </w:r>
      <w:r w:rsidRPr="00BD3E0B">
        <w:rPr>
          <w:rFonts w:eastAsia="Times New Roman"/>
        </w:rPr>
        <w:t>such as the distribution of code modules to check for bugs and errors where they occur and take</w:t>
      </w:r>
      <w:r>
        <w:rPr>
          <w:rFonts w:eastAsia="Times New Roman"/>
        </w:rPr>
        <w:t xml:space="preserve"> </w:t>
      </w:r>
      <w:r w:rsidRPr="00BD3E0B">
        <w:rPr>
          <w:rFonts w:eastAsia="Times New Roman"/>
        </w:rPr>
        <w:t>and other tasks to get them out.</w:t>
      </w:r>
    </w:p>
    <w:p w14:paraId="66C6912C" w14:textId="50A8308B" w:rsidR="00BD3E0B" w:rsidRPr="00BD3E0B" w:rsidRDefault="00BD3E0B" w:rsidP="00F535CA">
      <w:pPr>
        <w:widowControl w:val="0"/>
        <w:spacing w:line="360" w:lineRule="auto"/>
        <w:ind w:left="720"/>
        <w:jc w:val="both"/>
        <w:rPr>
          <w:rFonts w:eastAsia="Times New Roman"/>
        </w:rPr>
        <w:pPrChange w:id="3647" w:author="mananarora1571@gmail.com" w:date="2021-05-30T15:12:00Z">
          <w:pPr>
            <w:spacing w:line="360" w:lineRule="auto"/>
            <w:ind w:left="720"/>
            <w:jc w:val="both"/>
          </w:pPr>
        </w:pPrChange>
      </w:pPr>
      <w:r w:rsidRPr="00BD3E0B">
        <w:rPr>
          <w:rFonts w:eastAsia="Times New Roman"/>
        </w:rPr>
        <w:t xml:space="preserve">Integration testing, the corresponding promotion of unit testing, leads to the availability of </w:t>
      </w:r>
      <w:r w:rsidRPr="00BD3E0B">
        <w:rPr>
          <w:rFonts w:eastAsia="Times New Roman"/>
        </w:rPr>
        <w:lastRenderedPageBreak/>
        <w:t>individual modules</w:t>
      </w:r>
      <w:r>
        <w:rPr>
          <w:rFonts w:eastAsia="Times New Roman"/>
        </w:rPr>
        <w:t xml:space="preserve"> </w:t>
      </w:r>
      <w:r w:rsidRPr="00BD3E0B">
        <w:rPr>
          <w:rFonts w:eastAsia="Times New Roman"/>
        </w:rPr>
        <w:t>it has been tried and should be combined continuously to test them to see if they cause any problems either</w:t>
      </w:r>
      <w:r>
        <w:rPr>
          <w:rFonts w:eastAsia="Times New Roman"/>
        </w:rPr>
        <w:t xml:space="preserve"> </w:t>
      </w:r>
      <w:r w:rsidRPr="00BD3E0B">
        <w:rPr>
          <w:rFonts w:eastAsia="Times New Roman"/>
        </w:rPr>
        <w:t>errors after joining. Nothing but hard to do a merger test after unit testing</w:t>
      </w:r>
      <w:r>
        <w:rPr>
          <w:rFonts w:eastAsia="Times New Roman"/>
        </w:rPr>
        <w:t xml:space="preserve"> </w:t>
      </w:r>
      <w:r w:rsidRPr="00BD3E0B">
        <w:rPr>
          <w:rFonts w:eastAsia="Times New Roman"/>
        </w:rPr>
        <w:t>targeted because it helps identify issues where units are integrated. Through</w:t>
      </w:r>
      <w:r>
        <w:rPr>
          <w:rFonts w:eastAsia="Times New Roman"/>
        </w:rPr>
        <w:t xml:space="preserve"> </w:t>
      </w:r>
      <w:r w:rsidRPr="00BD3E0B">
        <w:rPr>
          <w:rFonts w:eastAsia="Times New Roman"/>
        </w:rPr>
        <w:t>an inspection system that requires the designer to inspect every unit and verify the performance of each item in advance</w:t>
      </w:r>
      <w:r>
        <w:rPr>
          <w:rFonts w:eastAsia="Times New Roman"/>
        </w:rPr>
        <w:t xml:space="preserve"> </w:t>
      </w:r>
      <w:r w:rsidRPr="00BD3E0B">
        <w:rPr>
          <w:rFonts w:eastAsia="Times New Roman"/>
        </w:rPr>
        <w:t>assembling units, the developer knows that any errors found when joining units are possible</w:t>
      </w:r>
      <w:r>
        <w:rPr>
          <w:rFonts w:eastAsia="Times New Roman"/>
        </w:rPr>
        <w:t xml:space="preserve"> </w:t>
      </w:r>
      <w:r w:rsidRPr="00BD3E0B">
        <w:rPr>
          <w:rFonts w:eastAsia="Times New Roman"/>
        </w:rPr>
        <w:t>identified by the contact area between the units.</w:t>
      </w:r>
      <w:r>
        <w:rPr>
          <w:rFonts w:eastAsia="Times New Roman"/>
        </w:rPr>
        <w:t xml:space="preserve"> </w:t>
      </w:r>
      <w:r w:rsidRPr="00BD3E0B">
        <w:rPr>
          <w:rFonts w:eastAsia="Times New Roman"/>
        </w:rPr>
        <w:t>After the installation of the installation, the test of the framework led to the detection of problems found there regularly</w:t>
      </w:r>
      <w:r>
        <w:rPr>
          <w:rFonts w:eastAsia="Times New Roman"/>
        </w:rPr>
        <w:t xml:space="preserve"> </w:t>
      </w:r>
      <w:r w:rsidRPr="00BD3E0B">
        <w:rPr>
          <w:rFonts w:eastAsia="Times New Roman"/>
        </w:rPr>
        <w:t>one of the units or modules connected together in a frame all in comparison</w:t>
      </w:r>
      <w:r>
        <w:rPr>
          <w:rFonts w:eastAsia="Times New Roman"/>
        </w:rPr>
        <w:t xml:space="preserve"> </w:t>
      </w:r>
      <w:r w:rsidRPr="00BD3E0B">
        <w:rPr>
          <w:rFonts w:eastAsia="Times New Roman"/>
        </w:rPr>
        <w:t>tests were performed and recorded. The similarity test was directed at the framework to be considered</w:t>
      </w:r>
      <w:r>
        <w:rPr>
          <w:rFonts w:eastAsia="Times New Roman"/>
        </w:rPr>
        <w:t xml:space="preserve"> </w:t>
      </w:r>
      <w:r w:rsidRPr="00BD3E0B">
        <w:rPr>
          <w:rFonts w:eastAsia="Times New Roman"/>
        </w:rPr>
        <w:t>even if the frame is well built in the resource base,</w:t>
      </w:r>
      <w:r>
        <w:rPr>
          <w:rFonts w:eastAsia="Times New Roman"/>
        </w:rPr>
        <w:t xml:space="preserve"> </w:t>
      </w:r>
      <w:r w:rsidRPr="00BD3E0B">
        <w:rPr>
          <w:rFonts w:eastAsia="Times New Roman"/>
        </w:rPr>
        <w:t>editing, editing, database, framework or other program / equipment or</w:t>
      </w:r>
      <w:r>
        <w:rPr>
          <w:rFonts w:eastAsia="Times New Roman"/>
        </w:rPr>
        <w:t xml:space="preserve"> </w:t>
      </w:r>
      <w:r w:rsidRPr="00BD3E0B">
        <w:rPr>
          <w:rFonts w:eastAsia="Times New Roman"/>
        </w:rPr>
        <w:t>some metal.</w:t>
      </w:r>
    </w:p>
    <w:p w14:paraId="4C7B2B1F" w14:textId="14CABCDD" w:rsidR="004A70F7" w:rsidRDefault="00BD3E0B" w:rsidP="00F535CA">
      <w:pPr>
        <w:widowControl w:val="0"/>
        <w:spacing w:line="360" w:lineRule="auto"/>
        <w:ind w:left="720"/>
        <w:jc w:val="both"/>
        <w:rPr>
          <w:rFonts w:eastAsia="Times New Roman"/>
        </w:rPr>
        <w:pPrChange w:id="3648" w:author="mananarora1571@gmail.com" w:date="2021-05-30T15:12:00Z">
          <w:pPr>
            <w:spacing w:line="360" w:lineRule="auto"/>
            <w:ind w:left="720"/>
            <w:jc w:val="both"/>
          </w:pPr>
        </w:pPrChange>
      </w:pPr>
      <w:r w:rsidRPr="00BD3E0B">
        <w:rPr>
          <w:rFonts w:eastAsia="Times New Roman"/>
        </w:rPr>
        <w:t>Performance testing and user acceptance testing are carried out late by end customers of</w:t>
      </w:r>
      <w:r>
        <w:rPr>
          <w:rFonts w:eastAsia="Times New Roman"/>
        </w:rPr>
        <w:t xml:space="preserve"> </w:t>
      </w:r>
      <w:r w:rsidRPr="00BD3E0B">
        <w:rPr>
          <w:rFonts w:eastAsia="Times New Roman"/>
        </w:rPr>
        <w:t>outline to get their ideas on the framework, how to use the framework</w:t>
      </w:r>
      <w:r>
        <w:rPr>
          <w:rFonts w:eastAsia="Times New Roman"/>
        </w:rPr>
        <w:t xml:space="preserve"> </w:t>
      </w:r>
      <w:r w:rsidRPr="00BD3E0B">
        <w:rPr>
          <w:rFonts w:eastAsia="Times New Roman"/>
        </w:rPr>
        <w:t>and if the framework has a final purpose that provides complete customer fulfillment. The framework was</w:t>
      </w:r>
      <w:r>
        <w:rPr>
          <w:rFonts w:eastAsia="Times New Roman"/>
        </w:rPr>
        <w:t xml:space="preserve"> </w:t>
      </w:r>
      <w:r w:rsidRPr="00BD3E0B">
        <w:rPr>
          <w:rFonts w:eastAsia="Times New Roman"/>
        </w:rPr>
        <w:t>seen as usable; in terms of readability, reproduction, recall, without errors</w:t>
      </w:r>
      <w:r>
        <w:rPr>
          <w:rFonts w:eastAsia="Times New Roman"/>
        </w:rPr>
        <w:t xml:space="preserve"> </w:t>
      </w:r>
      <w:r w:rsidRPr="00BD3E0B">
        <w:rPr>
          <w:rFonts w:eastAsia="Times New Roman"/>
        </w:rPr>
        <w:t>the client is attractive. Customer service achieved to ensure that the framework is ready at the moment</w:t>
      </w:r>
      <w:r>
        <w:rPr>
          <w:rFonts w:eastAsia="Times New Roman"/>
        </w:rPr>
        <w:t xml:space="preserve"> </w:t>
      </w:r>
      <w:r w:rsidRPr="00BD3E0B">
        <w:rPr>
          <w:rFonts w:eastAsia="Times New Roman"/>
        </w:rPr>
        <w:t>transferred.</w:t>
      </w:r>
    </w:p>
    <w:p w14:paraId="40BC36F0" w14:textId="14BDBED0" w:rsidR="0024732F" w:rsidRDefault="0024732F" w:rsidP="00F535CA">
      <w:pPr>
        <w:widowControl w:val="0"/>
        <w:spacing w:line="360" w:lineRule="auto"/>
        <w:ind w:left="720"/>
        <w:jc w:val="both"/>
        <w:rPr>
          <w:rFonts w:eastAsia="Times New Roman"/>
        </w:rPr>
        <w:pPrChange w:id="3649" w:author="mananarora1571@gmail.com" w:date="2021-05-30T15:12:00Z">
          <w:pPr>
            <w:spacing w:line="360" w:lineRule="auto"/>
            <w:ind w:left="720"/>
            <w:jc w:val="both"/>
          </w:pPr>
        </w:pPrChange>
      </w:pPr>
    </w:p>
    <w:p w14:paraId="4E4DDFF1" w14:textId="2915517C" w:rsidR="0024732F" w:rsidRDefault="0024732F" w:rsidP="00F535CA">
      <w:pPr>
        <w:widowControl w:val="0"/>
        <w:spacing w:line="360" w:lineRule="auto"/>
        <w:ind w:left="720"/>
        <w:jc w:val="both"/>
        <w:rPr>
          <w:rFonts w:eastAsia="Times New Roman"/>
        </w:rPr>
        <w:pPrChange w:id="3650" w:author="mananarora1571@gmail.com" w:date="2021-05-30T15:12:00Z">
          <w:pPr>
            <w:spacing w:line="360" w:lineRule="auto"/>
            <w:ind w:left="720"/>
            <w:jc w:val="both"/>
          </w:pPr>
        </w:pPrChange>
      </w:pPr>
    </w:p>
    <w:p w14:paraId="31E3C9FB" w14:textId="7B59D367" w:rsidR="0024732F" w:rsidRDefault="0024732F" w:rsidP="00F535CA">
      <w:pPr>
        <w:widowControl w:val="0"/>
        <w:spacing w:line="360" w:lineRule="auto"/>
        <w:ind w:left="720"/>
        <w:jc w:val="both"/>
        <w:rPr>
          <w:rFonts w:eastAsia="Times New Roman"/>
        </w:rPr>
        <w:pPrChange w:id="3651" w:author="mananarora1571@gmail.com" w:date="2021-05-30T15:12:00Z">
          <w:pPr>
            <w:spacing w:line="360" w:lineRule="auto"/>
            <w:ind w:left="720"/>
            <w:jc w:val="both"/>
          </w:pPr>
        </w:pPrChange>
      </w:pPr>
    </w:p>
    <w:p w14:paraId="40100C81" w14:textId="562E967B" w:rsidR="0024732F" w:rsidRDefault="0024732F" w:rsidP="00F535CA">
      <w:pPr>
        <w:widowControl w:val="0"/>
        <w:spacing w:line="360" w:lineRule="auto"/>
        <w:ind w:left="720"/>
        <w:jc w:val="both"/>
        <w:rPr>
          <w:rFonts w:eastAsia="Times New Roman"/>
        </w:rPr>
        <w:pPrChange w:id="3652" w:author="mananarora1571@gmail.com" w:date="2021-05-30T15:12:00Z">
          <w:pPr>
            <w:spacing w:line="360" w:lineRule="auto"/>
            <w:ind w:left="720"/>
            <w:jc w:val="both"/>
          </w:pPr>
        </w:pPrChange>
      </w:pPr>
    </w:p>
    <w:p w14:paraId="544FCE8A" w14:textId="7B4EF70A" w:rsidR="0024732F" w:rsidRDefault="0024732F" w:rsidP="00F535CA">
      <w:pPr>
        <w:widowControl w:val="0"/>
        <w:spacing w:line="360" w:lineRule="auto"/>
        <w:ind w:left="720"/>
        <w:jc w:val="both"/>
        <w:rPr>
          <w:rFonts w:eastAsia="Times New Roman"/>
        </w:rPr>
        <w:pPrChange w:id="3653" w:author="mananarora1571@gmail.com" w:date="2021-05-30T15:12:00Z">
          <w:pPr>
            <w:spacing w:line="360" w:lineRule="auto"/>
            <w:ind w:left="720"/>
            <w:jc w:val="both"/>
          </w:pPr>
        </w:pPrChange>
      </w:pPr>
    </w:p>
    <w:p w14:paraId="1F6824F5" w14:textId="331D1C2E" w:rsidR="0024732F" w:rsidRDefault="0024732F" w:rsidP="00F535CA">
      <w:pPr>
        <w:widowControl w:val="0"/>
        <w:spacing w:line="360" w:lineRule="auto"/>
        <w:ind w:left="720"/>
        <w:jc w:val="both"/>
        <w:rPr>
          <w:rFonts w:eastAsia="Times New Roman"/>
        </w:rPr>
        <w:pPrChange w:id="3654" w:author="mananarora1571@gmail.com" w:date="2021-05-30T15:12:00Z">
          <w:pPr>
            <w:spacing w:line="360" w:lineRule="auto"/>
            <w:ind w:left="720"/>
            <w:jc w:val="both"/>
          </w:pPr>
        </w:pPrChange>
      </w:pPr>
    </w:p>
    <w:p w14:paraId="7ECED4AB" w14:textId="5F2A3909" w:rsidR="0024732F" w:rsidRDefault="0024732F" w:rsidP="00F535CA">
      <w:pPr>
        <w:widowControl w:val="0"/>
        <w:spacing w:line="360" w:lineRule="auto"/>
        <w:ind w:left="720"/>
        <w:jc w:val="both"/>
        <w:rPr>
          <w:rFonts w:eastAsia="Times New Roman"/>
        </w:rPr>
        <w:pPrChange w:id="3655" w:author="mananarora1571@gmail.com" w:date="2021-05-30T15:12:00Z">
          <w:pPr>
            <w:spacing w:line="360" w:lineRule="auto"/>
            <w:ind w:left="720"/>
            <w:jc w:val="both"/>
          </w:pPr>
        </w:pPrChange>
      </w:pPr>
    </w:p>
    <w:p w14:paraId="71DB046E" w14:textId="244C0802" w:rsidR="0024732F" w:rsidRDefault="0024732F" w:rsidP="00F535CA">
      <w:pPr>
        <w:widowControl w:val="0"/>
        <w:spacing w:line="360" w:lineRule="auto"/>
        <w:ind w:left="720"/>
        <w:jc w:val="both"/>
        <w:rPr>
          <w:rFonts w:eastAsia="Times New Roman"/>
        </w:rPr>
        <w:pPrChange w:id="3656" w:author="mananarora1571@gmail.com" w:date="2021-05-30T15:12:00Z">
          <w:pPr>
            <w:spacing w:line="360" w:lineRule="auto"/>
            <w:ind w:left="720"/>
            <w:jc w:val="both"/>
          </w:pPr>
        </w:pPrChange>
      </w:pPr>
    </w:p>
    <w:p w14:paraId="13DBF086" w14:textId="5FE85620" w:rsidR="0024732F" w:rsidRDefault="0024732F" w:rsidP="00F535CA">
      <w:pPr>
        <w:widowControl w:val="0"/>
        <w:spacing w:line="360" w:lineRule="auto"/>
        <w:ind w:left="720"/>
        <w:jc w:val="both"/>
        <w:rPr>
          <w:rFonts w:eastAsia="Times New Roman"/>
        </w:rPr>
        <w:pPrChange w:id="3657" w:author="mananarora1571@gmail.com" w:date="2021-05-30T15:12:00Z">
          <w:pPr>
            <w:spacing w:line="360" w:lineRule="auto"/>
            <w:ind w:left="720"/>
            <w:jc w:val="both"/>
          </w:pPr>
        </w:pPrChange>
      </w:pPr>
    </w:p>
    <w:p w14:paraId="6F3D04F4" w14:textId="276CA1EC" w:rsidR="0024732F" w:rsidDel="00EB6EFA" w:rsidRDefault="0024732F" w:rsidP="00F535CA">
      <w:pPr>
        <w:widowControl w:val="0"/>
        <w:spacing w:line="360" w:lineRule="auto"/>
        <w:ind w:left="720"/>
        <w:jc w:val="both"/>
        <w:rPr>
          <w:del w:id="3658" w:author="mananarora1571@gmail.com" w:date="2021-05-30T15:21:00Z"/>
          <w:rFonts w:eastAsia="Times New Roman"/>
        </w:rPr>
        <w:pPrChange w:id="3659" w:author="mananarora1571@gmail.com" w:date="2021-05-30T15:12:00Z">
          <w:pPr>
            <w:spacing w:line="360" w:lineRule="auto"/>
            <w:ind w:left="720"/>
            <w:jc w:val="both"/>
          </w:pPr>
        </w:pPrChange>
      </w:pPr>
    </w:p>
    <w:p w14:paraId="0D8C9A5A" w14:textId="59B9DE6D" w:rsidR="0024732F" w:rsidDel="00EB6EFA" w:rsidRDefault="0024732F" w:rsidP="00F535CA">
      <w:pPr>
        <w:widowControl w:val="0"/>
        <w:spacing w:line="360" w:lineRule="auto"/>
        <w:ind w:left="720"/>
        <w:jc w:val="both"/>
        <w:rPr>
          <w:del w:id="3660" w:author="mananarora1571@gmail.com" w:date="2021-05-30T15:21:00Z"/>
          <w:rFonts w:eastAsia="Times New Roman"/>
        </w:rPr>
        <w:pPrChange w:id="3661" w:author="mananarora1571@gmail.com" w:date="2021-05-30T15:12:00Z">
          <w:pPr>
            <w:spacing w:line="360" w:lineRule="auto"/>
            <w:ind w:left="720"/>
            <w:jc w:val="both"/>
          </w:pPr>
        </w:pPrChange>
      </w:pPr>
    </w:p>
    <w:p w14:paraId="4A96EBFD" w14:textId="01BE7777" w:rsidR="0024732F" w:rsidDel="00EB6EFA" w:rsidRDefault="0024732F" w:rsidP="00F535CA">
      <w:pPr>
        <w:widowControl w:val="0"/>
        <w:spacing w:line="360" w:lineRule="auto"/>
        <w:ind w:left="720"/>
        <w:jc w:val="both"/>
        <w:rPr>
          <w:del w:id="3662" w:author="mananarora1571@gmail.com" w:date="2021-05-30T15:21:00Z"/>
          <w:rFonts w:eastAsia="Times New Roman"/>
        </w:rPr>
        <w:pPrChange w:id="3663" w:author="mananarora1571@gmail.com" w:date="2021-05-30T15:12:00Z">
          <w:pPr>
            <w:spacing w:line="360" w:lineRule="auto"/>
            <w:ind w:left="720"/>
            <w:jc w:val="both"/>
          </w:pPr>
        </w:pPrChange>
      </w:pPr>
    </w:p>
    <w:p w14:paraId="02F9CCA0" w14:textId="5C0E088E" w:rsidR="0024732F" w:rsidDel="00EB6EFA" w:rsidRDefault="0024732F" w:rsidP="00F535CA">
      <w:pPr>
        <w:widowControl w:val="0"/>
        <w:spacing w:line="360" w:lineRule="auto"/>
        <w:ind w:left="720"/>
        <w:jc w:val="both"/>
        <w:rPr>
          <w:del w:id="3664" w:author="mananarora1571@gmail.com" w:date="2021-05-30T15:21:00Z"/>
          <w:rFonts w:eastAsia="Times New Roman"/>
        </w:rPr>
        <w:pPrChange w:id="3665" w:author="mananarora1571@gmail.com" w:date="2021-05-30T15:12:00Z">
          <w:pPr>
            <w:spacing w:line="360" w:lineRule="auto"/>
            <w:ind w:left="720"/>
            <w:jc w:val="both"/>
          </w:pPr>
        </w:pPrChange>
      </w:pPr>
    </w:p>
    <w:p w14:paraId="5D0377B4" w14:textId="0A4E2D6B" w:rsidR="00C571A0" w:rsidRDefault="00C571A0" w:rsidP="00F535CA">
      <w:pPr>
        <w:widowControl w:val="0"/>
        <w:spacing w:line="360" w:lineRule="auto"/>
        <w:ind w:left="720"/>
        <w:jc w:val="both"/>
        <w:rPr>
          <w:rFonts w:eastAsia="Times New Roman"/>
        </w:rPr>
        <w:pPrChange w:id="3666" w:author="mananarora1571@gmail.com" w:date="2021-05-30T15:12:00Z">
          <w:pPr>
            <w:spacing w:line="360" w:lineRule="auto"/>
            <w:ind w:left="720"/>
            <w:jc w:val="both"/>
          </w:pPr>
        </w:pPrChange>
      </w:pPr>
    </w:p>
    <w:p w14:paraId="46F95A10" w14:textId="497ED65A" w:rsidR="0024732F" w:rsidDel="00B56035" w:rsidRDefault="0024732F" w:rsidP="00F535CA">
      <w:pPr>
        <w:widowControl w:val="0"/>
        <w:spacing w:line="360" w:lineRule="auto"/>
        <w:ind w:left="720"/>
        <w:jc w:val="center"/>
        <w:rPr>
          <w:del w:id="3667" w:author="abhay mendiratta" w:date="2021-05-22T18:08:00Z"/>
          <w:rFonts w:eastAsia="Times New Roman"/>
        </w:rPr>
        <w:pPrChange w:id="3668" w:author="mananarora1571@gmail.com" w:date="2021-05-30T15:12:00Z">
          <w:pPr>
            <w:spacing w:line="360" w:lineRule="auto"/>
            <w:ind w:left="720"/>
            <w:jc w:val="both"/>
          </w:pPr>
        </w:pPrChange>
      </w:pPr>
    </w:p>
    <w:p w14:paraId="21F204F4" w14:textId="4ADC801A" w:rsidR="0024732F" w:rsidDel="00B56035" w:rsidRDefault="0024732F" w:rsidP="00F535CA">
      <w:pPr>
        <w:widowControl w:val="0"/>
        <w:spacing w:line="360" w:lineRule="auto"/>
        <w:ind w:left="720"/>
        <w:jc w:val="center"/>
        <w:rPr>
          <w:del w:id="3669" w:author="abhay mendiratta" w:date="2021-05-22T18:08:00Z"/>
          <w:rFonts w:eastAsia="Times New Roman"/>
        </w:rPr>
        <w:pPrChange w:id="3670" w:author="mananarora1571@gmail.com" w:date="2021-05-30T15:12:00Z">
          <w:pPr>
            <w:spacing w:line="360" w:lineRule="auto"/>
            <w:ind w:left="720"/>
            <w:jc w:val="both"/>
          </w:pPr>
        </w:pPrChange>
      </w:pPr>
    </w:p>
    <w:p w14:paraId="082B34CC" w14:textId="248FA9F8" w:rsidR="0024732F" w:rsidDel="00B56035" w:rsidRDefault="0024732F" w:rsidP="00F535CA">
      <w:pPr>
        <w:widowControl w:val="0"/>
        <w:spacing w:line="360" w:lineRule="auto"/>
        <w:ind w:left="720"/>
        <w:jc w:val="center"/>
        <w:rPr>
          <w:del w:id="3671" w:author="abhay mendiratta" w:date="2021-05-22T18:08:00Z"/>
          <w:rFonts w:eastAsia="Times New Roman"/>
        </w:rPr>
        <w:pPrChange w:id="3672" w:author="mananarora1571@gmail.com" w:date="2021-05-30T15:12:00Z">
          <w:pPr>
            <w:spacing w:line="360" w:lineRule="auto"/>
            <w:ind w:left="720"/>
            <w:jc w:val="both"/>
          </w:pPr>
        </w:pPrChange>
      </w:pPr>
    </w:p>
    <w:p w14:paraId="367856F3" w14:textId="4599F600" w:rsidR="0024732F" w:rsidDel="00B56035" w:rsidRDefault="0024732F" w:rsidP="00F535CA">
      <w:pPr>
        <w:widowControl w:val="0"/>
        <w:spacing w:line="360" w:lineRule="auto"/>
        <w:ind w:left="720"/>
        <w:jc w:val="center"/>
        <w:rPr>
          <w:del w:id="3673" w:author="abhay mendiratta" w:date="2021-05-22T18:08:00Z"/>
          <w:rFonts w:eastAsia="Times New Roman"/>
        </w:rPr>
        <w:pPrChange w:id="3674" w:author="mananarora1571@gmail.com" w:date="2021-05-30T15:12:00Z">
          <w:pPr>
            <w:spacing w:line="360" w:lineRule="auto"/>
            <w:ind w:left="720"/>
            <w:jc w:val="both"/>
          </w:pPr>
        </w:pPrChange>
      </w:pPr>
    </w:p>
    <w:p w14:paraId="3E7F39CA" w14:textId="77777777" w:rsidR="00E57EA5" w:rsidRPr="00DE39BA" w:rsidDel="00B56035" w:rsidRDefault="00E57EA5" w:rsidP="00F535CA">
      <w:pPr>
        <w:widowControl w:val="0"/>
        <w:spacing w:line="360" w:lineRule="auto"/>
        <w:ind w:left="720"/>
        <w:jc w:val="center"/>
        <w:rPr>
          <w:del w:id="3675" w:author="abhay mendiratta" w:date="2021-05-22T18:08:00Z"/>
          <w:rFonts w:eastAsia="Times New Roman"/>
        </w:rPr>
        <w:pPrChange w:id="3676" w:author="mananarora1571@gmail.com" w:date="2021-05-30T15:12:00Z">
          <w:pPr>
            <w:spacing w:line="360" w:lineRule="auto"/>
            <w:ind w:left="720"/>
            <w:jc w:val="both"/>
          </w:pPr>
        </w:pPrChange>
      </w:pPr>
    </w:p>
    <w:p w14:paraId="4E728C92" w14:textId="49666BBD" w:rsidR="00FC5BBE" w:rsidRPr="00DE39BA" w:rsidRDefault="00FC5BBE" w:rsidP="00F535CA">
      <w:pPr>
        <w:pStyle w:val="Heading1"/>
        <w:keepNext w:val="0"/>
        <w:keepLines w:val="0"/>
        <w:widowControl w:val="0"/>
        <w:jc w:val="center"/>
        <w:rPr>
          <w:rFonts w:cs="Times New Roman"/>
          <w:color w:val="auto"/>
          <w:u w:val="single"/>
        </w:rPr>
        <w:pPrChange w:id="3677" w:author="mananarora1571@gmail.com" w:date="2021-05-30T15:12:00Z">
          <w:pPr>
            <w:pStyle w:val="Heading1"/>
            <w:jc w:val="center"/>
          </w:pPr>
        </w:pPrChange>
      </w:pPr>
      <w:r w:rsidRPr="00DE39BA">
        <w:rPr>
          <w:rFonts w:cs="Times New Roman"/>
          <w:color w:val="auto"/>
          <w:u w:val="single"/>
        </w:rPr>
        <w:t>CHAPTER 9: CRITICAL EVALUATION</w:t>
      </w:r>
    </w:p>
    <w:p w14:paraId="1B879D79" w14:textId="77777777" w:rsidR="00FC5BBE" w:rsidRPr="00DE39BA" w:rsidRDefault="00FC5BBE" w:rsidP="00F535CA">
      <w:pPr>
        <w:widowControl w:val="0"/>
        <w:pPrChange w:id="3678" w:author="mananarora1571@gmail.com" w:date="2021-05-30T15:12:00Z">
          <w:pPr/>
        </w:pPrChange>
      </w:pPr>
    </w:p>
    <w:p w14:paraId="3CB0FC08" w14:textId="77777777" w:rsidR="00FC5BBE" w:rsidRPr="00DE39BA" w:rsidRDefault="00FC5BBE" w:rsidP="00F535CA">
      <w:pPr>
        <w:widowControl w:val="0"/>
        <w:spacing w:before="40" w:after="0" w:line="360" w:lineRule="auto"/>
        <w:outlineLvl w:val="1"/>
        <w:rPr>
          <w:rFonts w:eastAsia="Times New Roman"/>
          <w:b/>
          <w:szCs w:val="26"/>
        </w:rPr>
        <w:pPrChange w:id="3679" w:author="mananarora1571@gmail.com" w:date="2021-05-30T15:12:00Z">
          <w:pPr>
            <w:keepNext/>
            <w:keepLines/>
            <w:spacing w:before="40" w:after="0" w:line="360" w:lineRule="auto"/>
            <w:outlineLvl w:val="1"/>
          </w:pPr>
        </w:pPrChange>
      </w:pPr>
      <w:r w:rsidRPr="00DE39BA">
        <w:rPr>
          <w:rFonts w:eastAsia="Times New Roman"/>
          <w:b/>
          <w:szCs w:val="26"/>
        </w:rPr>
        <w:t>9.1 Critical Evaluation</w:t>
      </w:r>
    </w:p>
    <w:p w14:paraId="473A4773" w14:textId="6A532BED" w:rsidR="002C48A2" w:rsidRPr="002C48A2" w:rsidRDefault="002C48A2" w:rsidP="00F535CA">
      <w:pPr>
        <w:widowControl w:val="0"/>
        <w:spacing w:before="40" w:after="0" w:line="360" w:lineRule="auto"/>
        <w:ind w:left="720"/>
        <w:outlineLvl w:val="1"/>
        <w:rPr>
          <w:rFonts w:eastAsia="Times New Roman"/>
        </w:rPr>
        <w:pPrChange w:id="3680" w:author="mananarora1571@gmail.com" w:date="2021-05-30T15:12:00Z">
          <w:pPr>
            <w:keepNext/>
            <w:keepLines/>
            <w:spacing w:before="40" w:after="0" w:line="360" w:lineRule="auto"/>
            <w:ind w:left="720"/>
            <w:outlineLvl w:val="1"/>
          </w:pPr>
        </w:pPrChange>
      </w:pPr>
      <w:r w:rsidRPr="002C48A2">
        <w:rPr>
          <w:rFonts w:eastAsia="Times New Roman"/>
        </w:rPr>
        <w:t>After the completion of the work on the designer side, a great opportunity</w:t>
      </w:r>
      <w:r>
        <w:rPr>
          <w:rFonts w:eastAsia="Times New Roman"/>
        </w:rPr>
        <w:t xml:space="preserve"> </w:t>
      </w:r>
      <w:r w:rsidRPr="002C48A2">
        <w:rPr>
          <w:rFonts w:eastAsia="Times New Roman"/>
        </w:rPr>
        <w:t>to basically assess a job by mapping the task and its requirements with</w:t>
      </w:r>
      <w:r>
        <w:rPr>
          <w:rFonts w:eastAsia="Times New Roman"/>
        </w:rPr>
        <w:t xml:space="preserve"> </w:t>
      </w:r>
      <w:r w:rsidRPr="002C48A2">
        <w:rPr>
          <w:rFonts w:eastAsia="Times New Roman"/>
        </w:rPr>
        <w:t>decisions given in a particular performance structure. Since the engineer did</w:t>
      </w:r>
      <w:r>
        <w:rPr>
          <w:rFonts w:eastAsia="Times New Roman"/>
        </w:rPr>
        <w:t xml:space="preserve"> </w:t>
      </w:r>
      <w:r w:rsidRPr="002C48A2">
        <w:rPr>
          <w:rFonts w:eastAsia="Times New Roman"/>
        </w:rPr>
        <w:t xml:space="preserve">comprehensive research on the </w:t>
      </w:r>
      <w:r>
        <w:rPr>
          <w:rFonts w:eastAsia="Times New Roman"/>
        </w:rPr>
        <w:t>e</w:t>
      </w:r>
      <w:r w:rsidRPr="002C48A2">
        <w:rPr>
          <w:rFonts w:eastAsia="Times New Roman"/>
        </w:rPr>
        <w:t>ffectiveness of the framework, has led to a comprehensive study of</w:t>
      </w:r>
      <w:r>
        <w:rPr>
          <w:rFonts w:eastAsia="Times New Roman"/>
        </w:rPr>
        <w:t xml:space="preserve"> </w:t>
      </w:r>
      <w:r w:rsidRPr="002C48A2">
        <w:rPr>
          <w:rFonts w:eastAsia="Times New Roman"/>
        </w:rPr>
        <w:t>equivalent. After research and investigation, the engineer designed the draft to</w:t>
      </w:r>
      <w:r>
        <w:rPr>
          <w:rFonts w:eastAsia="Times New Roman"/>
        </w:rPr>
        <w:t xml:space="preserve"> </w:t>
      </w:r>
      <w:r w:rsidRPr="002C48A2">
        <w:rPr>
          <w:rFonts w:eastAsia="Times New Roman"/>
        </w:rPr>
        <w:t>set more targeted goals and then try to recover</w:t>
      </w:r>
      <w:r>
        <w:rPr>
          <w:rFonts w:eastAsia="Times New Roman"/>
        </w:rPr>
        <w:t xml:space="preserve"> </w:t>
      </w:r>
      <w:r w:rsidRPr="002C48A2">
        <w:rPr>
          <w:rFonts w:eastAsia="Times New Roman"/>
        </w:rPr>
        <w:t>any errors when found in the framework of building a frame without distractions.</w:t>
      </w:r>
    </w:p>
    <w:p w14:paraId="5AFE70D7" w14:textId="1AC489D0" w:rsidR="002C48A2" w:rsidRDefault="002C48A2" w:rsidP="00F535CA">
      <w:pPr>
        <w:widowControl w:val="0"/>
        <w:spacing w:before="40" w:after="0" w:line="360" w:lineRule="auto"/>
        <w:ind w:left="720"/>
        <w:outlineLvl w:val="1"/>
        <w:rPr>
          <w:rFonts w:eastAsia="Times New Roman"/>
        </w:rPr>
        <w:pPrChange w:id="3681" w:author="mananarora1571@gmail.com" w:date="2021-05-30T15:12:00Z">
          <w:pPr>
            <w:keepNext/>
            <w:keepLines/>
            <w:spacing w:before="40" w:after="0" w:line="360" w:lineRule="auto"/>
            <w:ind w:left="720"/>
            <w:outlineLvl w:val="1"/>
          </w:pPr>
        </w:pPrChange>
      </w:pPr>
      <w:r w:rsidRPr="002C48A2">
        <w:rPr>
          <w:rFonts w:eastAsia="Times New Roman"/>
        </w:rPr>
        <w:t>Now the opportunity has come to test the value-added framework</w:t>
      </w:r>
      <w:r>
        <w:rPr>
          <w:rFonts w:eastAsia="Times New Roman"/>
        </w:rPr>
        <w:t xml:space="preserve"> </w:t>
      </w:r>
      <w:r w:rsidRPr="002C48A2">
        <w:rPr>
          <w:rFonts w:eastAsia="Times New Roman"/>
        </w:rPr>
        <w:t>framework assessment. Basic testing is not done module by module however</w:t>
      </w:r>
      <w:r>
        <w:rPr>
          <w:rFonts w:eastAsia="Times New Roman"/>
        </w:rPr>
        <w:t xml:space="preserve"> </w:t>
      </w:r>
      <w:r w:rsidRPr="002C48A2">
        <w:rPr>
          <w:rFonts w:eastAsia="Times New Roman"/>
        </w:rPr>
        <w:t>the whole framework is evaluated to determine the quality, quality and value of</w:t>
      </w:r>
      <w:r>
        <w:rPr>
          <w:rFonts w:eastAsia="Times New Roman"/>
        </w:rPr>
        <w:t xml:space="preserve"> </w:t>
      </w:r>
      <w:r w:rsidRPr="002C48A2">
        <w:rPr>
          <w:rFonts w:eastAsia="Times New Roman"/>
        </w:rPr>
        <w:t>outline</w:t>
      </w:r>
      <w:r>
        <w:rPr>
          <w:rFonts w:eastAsia="Times New Roman"/>
        </w:rPr>
        <w:t>.</w:t>
      </w:r>
    </w:p>
    <w:p w14:paraId="576187D6" w14:textId="15939D18" w:rsidR="00FC5BBE" w:rsidRPr="00DE39BA" w:rsidRDefault="00FC5BBE" w:rsidP="00F535CA">
      <w:pPr>
        <w:widowControl w:val="0"/>
        <w:spacing w:before="40" w:after="0" w:line="360" w:lineRule="auto"/>
        <w:outlineLvl w:val="1"/>
        <w:rPr>
          <w:rFonts w:eastAsia="Times New Roman"/>
          <w:b/>
          <w:szCs w:val="26"/>
        </w:rPr>
        <w:pPrChange w:id="3682" w:author="mananarora1571@gmail.com" w:date="2021-05-30T15:12:00Z">
          <w:pPr>
            <w:keepNext/>
            <w:keepLines/>
            <w:spacing w:before="40" w:after="0" w:line="360" w:lineRule="auto"/>
            <w:outlineLvl w:val="1"/>
          </w:pPr>
        </w:pPrChange>
      </w:pPr>
      <w:r w:rsidRPr="00DE39BA">
        <w:rPr>
          <w:rFonts w:eastAsia="Times New Roman"/>
          <w:b/>
          <w:szCs w:val="26"/>
        </w:rPr>
        <w:t>9.2. Factors of Benefit (Usefulness of System to Target Audience)</w:t>
      </w:r>
    </w:p>
    <w:p w14:paraId="21C2ED15" w14:textId="77777777" w:rsidR="002C48A2" w:rsidRPr="002C48A2" w:rsidRDefault="002C48A2" w:rsidP="00F535CA">
      <w:pPr>
        <w:widowControl w:val="0"/>
        <w:spacing w:before="40" w:after="0" w:line="360" w:lineRule="auto"/>
        <w:ind w:left="720"/>
        <w:outlineLvl w:val="1"/>
        <w:rPr>
          <w:rFonts w:eastAsia="Times New Roman"/>
        </w:rPr>
        <w:pPrChange w:id="3683" w:author="mananarora1571@gmail.com" w:date="2021-05-30T15:12:00Z">
          <w:pPr>
            <w:keepNext/>
            <w:keepLines/>
            <w:spacing w:before="40" w:after="0" w:line="360" w:lineRule="auto"/>
            <w:ind w:left="720"/>
            <w:outlineLvl w:val="1"/>
          </w:pPr>
        </w:pPrChange>
      </w:pPr>
      <w:r w:rsidRPr="002C48A2">
        <w:rPr>
          <w:rFonts w:eastAsia="Times New Roman"/>
        </w:rPr>
        <w:t>A structured framework offers a lot of help to customers who are purposeful because</w:t>
      </w:r>
    </w:p>
    <w:p w14:paraId="07C5EAB8" w14:textId="3F20DF6F" w:rsidR="002C48A2" w:rsidRPr="002C48A2" w:rsidRDefault="002C48A2" w:rsidP="00F535CA">
      <w:pPr>
        <w:widowControl w:val="0"/>
        <w:spacing w:before="40" w:after="0" w:line="360" w:lineRule="auto"/>
        <w:ind w:left="720"/>
        <w:outlineLvl w:val="1"/>
        <w:rPr>
          <w:rFonts w:eastAsia="Times New Roman"/>
        </w:rPr>
        <w:pPrChange w:id="3684" w:author="mananarora1571@gmail.com" w:date="2021-05-30T15:12:00Z">
          <w:pPr>
            <w:keepNext/>
            <w:keepLines/>
            <w:spacing w:before="40" w:after="0" w:line="360" w:lineRule="auto"/>
            <w:ind w:left="720"/>
            <w:outlineLvl w:val="1"/>
          </w:pPr>
        </w:pPrChange>
      </w:pPr>
      <w:r w:rsidRPr="002C48A2">
        <w:rPr>
          <w:rFonts w:eastAsia="Times New Roman"/>
        </w:rPr>
        <w:t>the framework may deal with the problems specified in the section showing the release CHAPTER</w:t>
      </w:r>
      <w:r>
        <w:rPr>
          <w:rFonts w:eastAsia="Times New Roman"/>
        </w:rPr>
        <w:t xml:space="preserve"> </w:t>
      </w:r>
      <w:r w:rsidRPr="002C48A2">
        <w:rPr>
          <w:rFonts w:eastAsia="Times New Roman"/>
        </w:rPr>
        <w:t>2. The value of the framework was unquestionably and improbable</w:t>
      </w:r>
    </w:p>
    <w:p w14:paraId="1D787D39" w14:textId="6BDAC903" w:rsidR="002C48A2" w:rsidRDefault="002C48A2" w:rsidP="00F535CA">
      <w:pPr>
        <w:widowControl w:val="0"/>
        <w:spacing w:before="40" w:after="0" w:line="360" w:lineRule="auto"/>
        <w:ind w:left="720"/>
        <w:outlineLvl w:val="1"/>
        <w:rPr>
          <w:rFonts w:eastAsia="Times New Roman"/>
        </w:rPr>
        <w:pPrChange w:id="3685" w:author="mananarora1571@gmail.com" w:date="2021-05-30T15:12:00Z">
          <w:pPr>
            <w:keepNext/>
            <w:keepLines/>
            <w:spacing w:before="40" w:after="0" w:line="360" w:lineRule="auto"/>
            <w:ind w:left="720"/>
            <w:outlineLvl w:val="1"/>
          </w:pPr>
        </w:pPrChange>
      </w:pPr>
      <w:r w:rsidRPr="002C48A2">
        <w:rPr>
          <w:rFonts w:eastAsia="Times New Roman"/>
        </w:rPr>
        <w:t>local benefits</w:t>
      </w:r>
      <w:r>
        <w:rPr>
          <w:rFonts w:eastAsia="Times New Roman"/>
        </w:rPr>
        <w:t>.</w:t>
      </w:r>
    </w:p>
    <w:p w14:paraId="53A50BDC" w14:textId="08D99010" w:rsidR="00FC5BBE" w:rsidRPr="00DE39BA" w:rsidRDefault="00FC5BBE" w:rsidP="00F535CA">
      <w:pPr>
        <w:widowControl w:val="0"/>
        <w:spacing w:before="40" w:after="0" w:line="360" w:lineRule="auto"/>
        <w:outlineLvl w:val="1"/>
        <w:rPr>
          <w:rFonts w:eastAsia="Times New Roman"/>
          <w:b/>
          <w:szCs w:val="26"/>
        </w:rPr>
        <w:pPrChange w:id="3686" w:author="mananarora1571@gmail.com" w:date="2021-05-30T15:12:00Z">
          <w:pPr>
            <w:keepNext/>
            <w:keepLines/>
            <w:spacing w:before="40" w:after="0" w:line="360" w:lineRule="auto"/>
            <w:outlineLvl w:val="1"/>
          </w:pPr>
        </w:pPrChange>
      </w:pPr>
      <w:r w:rsidRPr="00DE39BA">
        <w:rPr>
          <w:rFonts w:eastAsia="Times New Roman"/>
          <w:b/>
          <w:szCs w:val="26"/>
        </w:rPr>
        <w:t>9.3</w:t>
      </w:r>
      <w:r w:rsidR="002F5F7F" w:rsidRPr="00DE39BA">
        <w:rPr>
          <w:rFonts w:eastAsia="Times New Roman"/>
          <w:b/>
          <w:szCs w:val="26"/>
        </w:rPr>
        <w:t xml:space="preserve">    </w:t>
      </w:r>
      <w:r w:rsidRPr="00DE39BA">
        <w:rPr>
          <w:rFonts w:eastAsia="Times New Roman"/>
          <w:b/>
          <w:szCs w:val="26"/>
        </w:rPr>
        <w:t>Success Assessment</w:t>
      </w:r>
    </w:p>
    <w:p w14:paraId="69C33EE2" w14:textId="77777777" w:rsidR="002C48A2" w:rsidRPr="002C48A2" w:rsidRDefault="002C48A2" w:rsidP="00F535CA">
      <w:pPr>
        <w:widowControl w:val="0"/>
        <w:spacing w:before="40" w:after="0" w:line="360" w:lineRule="auto"/>
        <w:ind w:left="720"/>
        <w:outlineLvl w:val="2"/>
        <w:rPr>
          <w:rFonts w:eastAsia="Times New Roman"/>
        </w:rPr>
        <w:pPrChange w:id="3687" w:author="mananarora1571@gmail.com" w:date="2021-05-30T15:12:00Z">
          <w:pPr>
            <w:keepNext/>
            <w:keepLines/>
            <w:spacing w:before="40" w:after="0" w:line="360" w:lineRule="auto"/>
            <w:ind w:left="720"/>
            <w:outlineLvl w:val="2"/>
          </w:pPr>
        </w:pPrChange>
      </w:pPr>
      <w:r w:rsidRPr="002C48A2">
        <w:rPr>
          <w:rFonts w:eastAsia="Times New Roman"/>
        </w:rPr>
        <w:t>The success rate consists of a distribution of whether the yield has received a similarity</w:t>
      </w:r>
    </w:p>
    <w:p w14:paraId="5A29ED7C" w14:textId="633214A1" w:rsidR="002C48A2" w:rsidRDefault="002C48A2" w:rsidP="00F535CA">
      <w:pPr>
        <w:widowControl w:val="0"/>
        <w:spacing w:before="40" w:after="0" w:line="360" w:lineRule="auto"/>
        <w:ind w:left="720"/>
        <w:outlineLvl w:val="2"/>
        <w:rPr>
          <w:rFonts w:eastAsia="Times New Roman"/>
        </w:rPr>
        <w:pPrChange w:id="3688" w:author="mananarora1571@gmail.com" w:date="2021-05-30T15:12:00Z">
          <w:pPr>
            <w:keepNext/>
            <w:keepLines/>
            <w:spacing w:before="40" w:after="0" w:line="360" w:lineRule="auto"/>
            <w:ind w:left="720"/>
            <w:outlineLvl w:val="2"/>
          </w:pPr>
        </w:pPrChange>
      </w:pPr>
      <w:r w:rsidRPr="002C48A2">
        <w:rPr>
          <w:rFonts w:eastAsia="Times New Roman"/>
        </w:rPr>
        <w:t>was proposed. Contains comparisons of performance and results</w:t>
      </w:r>
      <w:r>
        <w:rPr>
          <w:rFonts w:eastAsia="Times New Roman"/>
        </w:rPr>
        <w:t xml:space="preserve"> </w:t>
      </w:r>
      <w:r w:rsidRPr="002C48A2">
        <w:rPr>
          <w:rFonts w:eastAsia="Times New Roman"/>
        </w:rPr>
        <w:t>expectations. The current obligation meets all the requirements mentioned in</w:t>
      </w:r>
      <w:r>
        <w:rPr>
          <w:rFonts w:eastAsia="Times New Roman"/>
        </w:rPr>
        <w:t xml:space="preserve"> </w:t>
      </w:r>
      <w:r w:rsidRPr="002C48A2">
        <w:rPr>
          <w:rFonts w:eastAsia="Times New Roman"/>
        </w:rPr>
        <w:t>PSF. Satisfy quality and performance.</w:t>
      </w:r>
    </w:p>
    <w:p w14:paraId="04AEA1D0" w14:textId="1AF23D64" w:rsidR="00FC5BBE" w:rsidRPr="00DE39BA" w:rsidRDefault="00FC5BBE" w:rsidP="00F535CA">
      <w:pPr>
        <w:widowControl w:val="0"/>
        <w:spacing w:before="40" w:after="0" w:line="360" w:lineRule="auto"/>
        <w:outlineLvl w:val="2"/>
        <w:rPr>
          <w:rFonts w:eastAsia="Times New Roman"/>
          <w:b/>
          <w:szCs w:val="24"/>
        </w:rPr>
        <w:pPrChange w:id="3689" w:author="mananarora1571@gmail.com" w:date="2021-05-30T15:12:00Z">
          <w:pPr>
            <w:keepNext/>
            <w:keepLines/>
            <w:spacing w:before="40" w:after="0" w:line="360" w:lineRule="auto"/>
            <w:outlineLvl w:val="2"/>
          </w:pPr>
        </w:pPrChange>
      </w:pPr>
      <w:r w:rsidRPr="00DE39BA">
        <w:rPr>
          <w:rFonts w:eastAsia="Times New Roman"/>
          <w:b/>
          <w:szCs w:val="24"/>
        </w:rPr>
        <w:t>9.3.</w:t>
      </w:r>
      <w:r w:rsidR="002F5F7F" w:rsidRPr="00DE39BA">
        <w:rPr>
          <w:rFonts w:eastAsia="Times New Roman"/>
          <w:b/>
          <w:szCs w:val="24"/>
        </w:rPr>
        <w:t>1</w:t>
      </w:r>
      <w:r w:rsidRPr="00DE39BA">
        <w:rPr>
          <w:rFonts w:eastAsia="Times New Roman"/>
          <w:b/>
          <w:szCs w:val="24"/>
        </w:rPr>
        <w:tab/>
        <w:t>Degree of Success</w:t>
      </w:r>
    </w:p>
    <w:p w14:paraId="38C95E02" w14:textId="67341352" w:rsidR="00FC5BBE" w:rsidRPr="00DE39BA" w:rsidRDefault="002C48A2" w:rsidP="00F535CA">
      <w:pPr>
        <w:widowControl w:val="0"/>
        <w:spacing w:line="360" w:lineRule="auto"/>
        <w:ind w:left="720"/>
        <w:jc w:val="both"/>
        <w:rPr>
          <w:rFonts w:eastAsia="Times New Roman"/>
        </w:rPr>
        <w:pPrChange w:id="3690" w:author="mananarora1571@gmail.com" w:date="2021-05-30T15:12:00Z">
          <w:pPr>
            <w:spacing w:line="360" w:lineRule="auto"/>
            <w:ind w:left="720"/>
            <w:jc w:val="both"/>
          </w:pPr>
        </w:pPrChange>
      </w:pPr>
      <w:r w:rsidRPr="002C48A2">
        <w:rPr>
          <w:rFonts w:eastAsia="Times New Roman"/>
        </w:rPr>
        <w:t>The speed of accomplishing any task is determined by the performance of the requirements</w:t>
      </w:r>
      <w:r>
        <w:rPr>
          <w:rFonts w:eastAsia="Times New Roman"/>
        </w:rPr>
        <w:t xml:space="preserve"> </w:t>
      </w:r>
      <w:r w:rsidRPr="002C48A2">
        <w:rPr>
          <w:rFonts w:eastAsia="Times New Roman"/>
        </w:rPr>
        <w:t>archived of the proposed framework in the decision-making structure. The</w:t>
      </w:r>
      <w:r>
        <w:rPr>
          <w:rFonts w:eastAsia="Times New Roman"/>
        </w:rPr>
        <w:t xml:space="preserve"> </w:t>
      </w:r>
      <w:r w:rsidRPr="002C48A2">
        <w:rPr>
          <w:rFonts w:eastAsia="Times New Roman"/>
        </w:rPr>
        <w:t>The framework must meet quality measures to improve business and efficient use</w:t>
      </w:r>
      <w:r>
        <w:rPr>
          <w:rFonts w:eastAsia="Times New Roman"/>
        </w:rPr>
        <w:t xml:space="preserve"> </w:t>
      </w:r>
      <w:r w:rsidRPr="002C48A2">
        <w:rPr>
          <w:rFonts w:eastAsia="Times New Roman"/>
        </w:rPr>
        <w:t>to make it happen</w:t>
      </w:r>
      <w:r>
        <w:rPr>
          <w:rFonts w:eastAsia="Times New Roman"/>
        </w:rPr>
        <w:t>.</w:t>
      </w:r>
    </w:p>
    <w:p w14:paraId="20284C45" w14:textId="77777777" w:rsidR="00FC5BBE" w:rsidRPr="00DE39BA" w:rsidRDefault="00FC5BBE" w:rsidP="00F535CA">
      <w:pPr>
        <w:widowControl w:val="0"/>
        <w:spacing w:line="360" w:lineRule="auto"/>
        <w:jc w:val="both"/>
        <w:rPr>
          <w:rFonts w:eastAsia="Times New Roman"/>
        </w:rPr>
        <w:pPrChange w:id="3691" w:author="mananarora1571@gmail.com" w:date="2021-05-30T15:12:00Z">
          <w:pPr>
            <w:spacing w:line="360" w:lineRule="auto"/>
            <w:jc w:val="both"/>
          </w:pPr>
        </w:pPrChange>
      </w:pPr>
    </w:p>
    <w:p w14:paraId="4502A8DD" w14:textId="77777777" w:rsidR="00FC5BBE" w:rsidRPr="00DE39BA" w:rsidRDefault="00FC5BBE" w:rsidP="00F535CA">
      <w:pPr>
        <w:widowControl w:val="0"/>
        <w:spacing w:line="360" w:lineRule="auto"/>
        <w:jc w:val="both"/>
        <w:rPr>
          <w:rFonts w:eastAsia="Times New Roman"/>
        </w:rPr>
        <w:pPrChange w:id="3692" w:author="mananarora1571@gmail.com" w:date="2021-05-30T15:12:00Z">
          <w:pPr>
            <w:spacing w:line="360" w:lineRule="auto"/>
            <w:jc w:val="both"/>
          </w:pPr>
        </w:pPrChange>
      </w:pPr>
    </w:p>
    <w:p w14:paraId="74DA479D" w14:textId="37BA2413" w:rsidR="00FC5BBE" w:rsidRPr="00DE39BA" w:rsidRDefault="00FC5BBE" w:rsidP="00F535CA">
      <w:pPr>
        <w:widowControl w:val="0"/>
        <w:spacing w:before="40" w:after="0" w:line="360" w:lineRule="auto"/>
        <w:outlineLvl w:val="2"/>
        <w:rPr>
          <w:rFonts w:eastAsia="Times New Roman"/>
          <w:b/>
          <w:szCs w:val="24"/>
        </w:rPr>
        <w:pPrChange w:id="3693" w:author="mananarora1571@gmail.com" w:date="2021-05-30T15:12:00Z">
          <w:pPr>
            <w:keepNext/>
            <w:keepLines/>
            <w:spacing w:before="40" w:after="0" w:line="360" w:lineRule="auto"/>
            <w:outlineLvl w:val="2"/>
          </w:pPr>
        </w:pPrChange>
      </w:pPr>
      <w:r w:rsidRPr="00DE39BA">
        <w:rPr>
          <w:rFonts w:eastAsia="Times New Roman"/>
          <w:b/>
          <w:szCs w:val="24"/>
        </w:rPr>
        <w:t>9.3.</w:t>
      </w:r>
      <w:r w:rsidR="002F5F7F" w:rsidRPr="00DE39BA">
        <w:rPr>
          <w:rFonts w:eastAsia="Times New Roman"/>
          <w:b/>
          <w:szCs w:val="24"/>
        </w:rPr>
        <w:t>2</w:t>
      </w:r>
      <w:r w:rsidRPr="00DE39BA">
        <w:rPr>
          <w:rFonts w:eastAsia="Times New Roman"/>
          <w:b/>
          <w:szCs w:val="24"/>
        </w:rPr>
        <w:tab/>
        <w:t>Critical Appraisal</w:t>
      </w:r>
    </w:p>
    <w:p w14:paraId="4226406D" w14:textId="1FC249AB" w:rsidR="00FC5BBE" w:rsidRPr="00DE39BA" w:rsidRDefault="002C48A2" w:rsidP="00F535CA">
      <w:pPr>
        <w:widowControl w:val="0"/>
        <w:spacing w:line="360" w:lineRule="auto"/>
        <w:ind w:left="720"/>
        <w:rPr>
          <w:rFonts w:eastAsia="Times New Roman"/>
          <w:sz w:val="23"/>
          <w:szCs w:val="23"/>
        </w:rPr>
        <w:pPrChange w:id="3694" w:author="mananarora1571@gmail.com" w:date="2021-05-30T15:12:00Z">
          <w:pPr>
            <w:spacing w:line="360" w:lineRule="auto"/>
            <w:ind w:left="720"/>
          </w:pPr>
        </w:pPrChange>
      </w:pPr>
      <w:r w:rsidRPr="002C48A2">
        <w:rPr>
          <w:rFonts w:eastAsia="Times New Roman"/>
        </w:rPr>
        <w:t>The developer has attempted to incorporate all of the proposed functionality into the</w:t>
      </w:r>
      <w:r>
        <w:rPr>
          <w:rFonts w:eastAsia="Times New Roman"/>
        </w:rPr>
        <w:t xml:space="preserve"> </w:t>
      </w:r>
      <w:r w:rsidRPr="002C48A2">
        <w:rPr>
          <w:rFonts w:eastAsia="Times New Roman"/>
        </w:rPr>
        <w:t>advanced application.</w:t>
      </w:r>
      <w:r>
        <w:rPr>
          <w:rFonts w:eastAsia="Times New Roman"/>
        </w:rPr>
        <w:t xml:space="preserve"> </w:t>
      </w:r>
      <w:r w:rsidRPr="002C48A2">
        <w:rPr>
          <w:rFonts w:eastAsia="Times New Roman"/>
        </w:rPr>
        <w:t>The proposed requirements are successfully set up in the real world system. Now,</w:t>
      </w:r>
      <w:r>
        <w:rPr>
          <w:rFonts w:eastAsia="Times New Roman"/>
        </w:rPr>
        <w:t xml:space="preserve"> </w:t>
      </w:r>
      <w:r w:rsidRPr="002C48A2">
        <w:rPr>
          <w:rFonts w:eastAsia="Times New Roman"/>
        </w:rPr>
        <w:t>after the end of the first and test phase, the safe application is ready</w:t>
      </w:r>
      <w:r>
        <w:rPr>
          <w:rFonts w:eastAsia="Times New Roman"/>
        </w:rPr>
        <w:t xml:space="preserve"> </w:t>
      </w:r>
      <w:r w:rsidRPr="002C48A2">
        <w:rPr>
          <w:rFonts w:eastAsia="Times New Roman"/>
        </w:rPr>
        <w:t>posts. There were many obstacles during the process. The</w:t>
      </w:r>
      <w:r>
        <w:rPr>
          <w:rFonts w:eastAsia="Times New Roman"/>
        </w:rPr>
        <w:t xml:space="preserve"> </w:t>
      </w:r>
      <w:r w:rsidRPr="002C48A2">
        <w:rPr>
          <w:rFonts w:eastAsia="Times New Roman"/>
        </w:rPr>
        <w:t>the developer included part of the application he has made in the implementation phase</w:t>
      </w:r>
      <w:r>
        <w:rPr>
          <w:rFonts w:eastAsia="Times New Roman"/>
        </w:rPr>
        <w:t xml:space="preserve"> </w:t>
      </w:r>
      <w:r w:rsidRPr="002C48A2">
        <w:rPr>
          <w:rFonts w:eastAsia="Times New Roman"/>
        </w:rPr>
        <w:t>and is now working on the same topic with his research work. Without this, performance</w:t>
      </w:r>
      <w:r>
        <w:rPr>
          <w:rFonts w:eastAsia="Times New Roman"/>
        </w:rPr>
        <w:t xml:space="preserve"> </w:t>
      </w:r>
      <w:r w:rsidRPr="002C48A2">
        <w:rPr>
          <w:rFonts w:eastAsia="Times New Roman"/>
        </w:rPr>
        <w:t>requirements, non-functional requirements such as quality, usability, and usability of the user, etc.</w:t>
      </w:r>
      <w:r>
        <w:rPr>
          <w:rFonts w:eastAsia="Times New Roman"/>
        </w:rPr>
        <w:t xml:space="preserve"> </w:t>
      </w:r>
      <w:r w:rsidRPr="002C48A2">
        <w:rPr>
          <w:rFonts w:eastAsia="Times New Roman"/>
        </w:rPr>
        <w:t>reached by the engineer. Apart from this, the project is tested in a variety of real-time testing situations</w:t>
      </w:r>
      <w:r>
        <w:rPr>
          <w:rFonts w:eastAsia="Times New Roman"/>
        </w:rPr>
        <w:t xml:space="preserve"> </w:t>
      </w:r>
      <w:r w:rsidRPr="002C48A2">
        <w:rPr>
          <w:rFonts w:eastAsia="Times New Roman"/>
        </w:rPr>
        <w:t>to achieve real results, tests, and responses. The customized system works well</w:t>
      </w:r>
      <w:r>
        <w:rPr>
          <w:rFonts w:eastAsia="Times New Roman"/>
        </w:rPr>
        <w:t xml:space="preserve"> </w:t>
      </w:r>
      <w:r w:rsidRPr="002C48A2">
        <w:rPr>
          <w:rFonts w:eastAsia="Times New Roman"/>
        </w:rPr>
        <w:t>as proposed and ready to access.</w:t>
      </w:r>
      <w:r w:rsidR="00FC5BBE" w:rsidRPr="00DE39BA">
        <w:rPr>
          <w:rFonts w:eastAsia="Times New Roman"/>
          <w:sz w:val="23"/>
          <w:szCs w:val="23"/>
        </w:rPr>
        <w:br w:type="page"/>
      </w:r>
    </w:p>
    <w:p w14:paraId="50826027" w14:textId="77777777" w:rsidR="00FC5BBE" w:rsidRPr="00DE39BA" w:rsidRDefault="00FC5BBE" w:rsidP="00F535CA">
      <w:pPr>
        <w:widowControl w:val="0"/>
        <w:spacing w:after="0" w:line="360" w:lineRule="auto"/>
        <w:jc w:val="center"/>
        <w:outlineLvl w:val="0"/>
        <w:rPr>
          <w:rFonts w:eastAsia="Times New Roman"/>
          <w:b/>
          <w:sz w:val="32"/>
          <w:szCs w:val="32"/>
          <w:u w:val="single"/>
        </w:rPr>
        <w:pPrChange w:id="3695" w:author="mananarora1571@gmail.com" w:date="2021-05-30T15:12:00Z">
          <w:pPr>
            <w:keepNext/>
            <w:keepLines/>
            <w:spacing w:after="0" w:line="360" w:lineRule="auto"/>
            <w:jc w:val="center"/>
            <w:outlineLvl w:val="0"/>
          </w:pPr>
        </w:pPrChange>
      </w:pPr>
      <w:r w:rsidRPr="00DE39BA">
        <w:rPr>
          <w:rFonts w:eastAsia="Times New Roman"/>
          <w:b/>
          <w:sz w:val="32"/>
          <w:szCs w:val="32"/>
          <w:u w:val="single"/>
        </w:rPr>
        <w:lastRenderedPageBreak/>
        <w:t>CHAPTER 10: CONCLUSION</w:t>
      </w:r>
    </w:p>
    <w:p w14:paraId="34AF87BE" w14:textId="77777777" w:rsidR="00FC5BBE" w:rsidRPr="00DE39BA" w:rsidRDefault="00FC5BBE" w:rsidP="00F535CA">
      <w:pPr>
        <w:widowControl w:val="0"/>
        <w:spacing w:after="0" w:line="360" w:lineRule="auto"/>
        <w:jc w:val="center"/>
        <w:outlineLvl w:val="0"/>
        <w:rPr>
          <w:rFonts w:eastAsia="Times New Roman"/>
          <w:b/>
          <w:color w:val="2F5496"/>
          <w:sz w:val="32"/>
          <w:szCs w:val="32"/>
        </w:rPr>
        <w:pPrChange w:id="3696" w:author="mananarora1571@gmail.com" w:date="2021-05-30T15:12:00Z">
          <w:pPr>
            <w:keepNext/>
            <w:keepLines/>
            <w:spacing w:after="0" w:line="360" w:lineRule="auto"/>
            <w:jc w:val="center"/>
            <w:outlineLvl w:val="0"/>
          </w:pPr>
        </w:pPrChange>
      </w:pPr>
    </w:p>
    <w:p w14:paraId="4CF75A1E" w14:textId="77777777" w:rsidR="00FC5BBE" w:rsidRPr="00DE39BA" w:rsidRDefault="00FC5BBE" w:rsidP="00F535CA">
      <w:pPr>
        <w:widowControl w:val="0"/>
        <w:spacing w:after="0" w:line="360" w:lineRule="auto"/>
        <w:outlineLvl w:val="1"/>
        <w:rPr>
          <w:rFonts w:eastAsia="Times New Roman"/>
          <w:b/>
          <w:szCs w:val="26"/>
        </w:rPr>
        <w:pPrChange w:id="3697" w:author="mananarora1571@gmail.com" w:date="2021-05-30T15:12:00Z">
          <w:pPr>
            <w:keepNext/>
            <w:keepLines/>
            <w:spacing w:after="0" w:line="360" w:lineRule="auto"/>
            <w:outlineLvl w:val="1"/>
          </w:pPr>
        </w:pPrChange>
      </w:pPr>
      <w:r w:rsidRPr="00DE39BA">
        <w:rPr>
          <w:rFonts w:eastAsia="Times New Roman"/>
          <w:b/>
          <w:szCs w:val="26"/>
        </w:rPr>
        <w:t>10.1</w:t>
      </w:r>
      <w:r w:rsidRPr="00DE39BA">
        <w:rPr>
          <w:rFonts w:eastAsia="Times New Roman"/>
          <w:b/>
          <w:szCs w:val="26"/>
        </w:rPr>
        <w:tab/>
        <w:t>Success Criteria</w:t>
      </w:r>
    </w:p>
    <w:p w14:paraId="337BB9DC" w14:textId="7720FC07" w:rsidR="00C61161" w:rsidRPr="00DE39BA" w:rsidRDefault="00CF1E43" w:rsidP="00F535CA">
      <w:pPr>
        <w:widowControl w:val="0"/>
        <w:spacing w:before="40" w:after="0" w:line="360" w:lineRule="auto"/>
        <w:ind w:left="720"/>
        <w:outlineLvl w:val="1"/>
        <w:rPr>
          <w:rFonts w:eastAsia="Times New Roman"/>
          <w:b/>
          <w:szCs w:val="26"/>
        </w:rPr>
        <w:pPrChange w:id="3698" w:author="mananarora1571@gmail.com" w:date="2021-05-30T15:12:00Z">
          <w:pPr>
            <w:keepNext/>
            <w:keepLines/>
            <w:spacing w:before="40" w:after="0" w:line="360" w:lineRule="auto"/>
            <w:ind w:left="720"/>
            <w:outlineLvl w:val="1"/>
          </w:pPr>
        </w:pPrChange>
      </w:pPr>
      <w:r w:rsidRPr="00CF1E43">
        <w:rPr>
          <w:rFonts w:eastAsia="Times New Roman"/>
        </w:rPr>
        <w:t>The proposed framework called the "Post Pandemic Crowdy Safety System" has</w:t>
      </w:r>
      <w:r>
        <w:rPr>
          <w:rFonts w:eastAsia="Times New Roman"/>
        </w:rPr>
        <w:t xml:space="preserve"> </w:t>
      </w:r>
      <w:r w:rsidRPr="00CF1E43">
        <w:rPr>
          <w:rFonts w:eastAsia="Times New Roman"/>
        </w:rPr>
        <w:t>has been shown to be primarily useful to the end customer as it meets all the details of</w:t>
      </w:r>
      <w:r>
        <w:rPr>
          <w:rFonts w:eastAsia="Times New Roman"/>
        </w:rPr>
        <w:t xml:space="preserve"> </w:t>
      </w:r>
      <w:r w:rsidRPr="00CF1E43">
        <w:rPr>
          <w:rFonts w:eastAsia="Times New Roman"/>
        </w:rPr>
        <w:t>client requirement just as it satisfies every model that judges quality again</w:t>
      </w:r>
      <w:r>
        <w:rPr>
          <w:rFonts w:eastAsia="Times New Roman"/>
        </w:rPr>
        <w:t xml:space="preserve"> </w:t>
      </w:r>
      <w:r w:rsidRPr="00CF1E43">
        <w:rPr>
          <w:rFonts w:eastAsia="Times New Roman"/>
        </w:rPr>
        <w:t>implementation of the framework. The implementation of the proposed framework is</w:t>
      </w:r>
      <w:r>
        <w:rPr>
          <w:rFonts w:eastAsia="Times New Roman"/>
        </w:rPr>
        <w:t xml:space="preserve"> </w:t>
      </w:r>
      <w:r w:rsidRPr="00CF1E43">
        <w:rPr>
          <w:rFonts w:eastAsia="Times New Roman"/>
        </w:rPr>
        <w:t>achieved as it has met the process of success and created the right one. The</w:t>
      </w:r>
      <w:r>
        <w:rPr>
          <w:rFonts w:eastAsia="Times New Roman"/>
        </w:rPr>
        <w:t xml:space="preserve"> </w:t>
      </w:r>
      <w:r w:rsidRPr="00CF1E43">
        <w:rPr>
          <w:rFonts w:eastAsia="Times New Roman"/>
        </w:rPr>
        <w:t>The framework has resolved the issues assessed in section 2 relating to issues</w:t>
      </w:r>
      <w:r>
        <w:rPr>
          <w:rFonts w:eastAsia="Times New Roman"/>
        </w:rPr>
        <w:t xml:space="preserve"> </w:t>
      </w:r>
      <w:r w:rsidRPr="00CF1E43">
        <w:rPr>
          <w:rFonts w:eastAsia="Times New Roman"/>
        </w:rPr>
        <w:t>suggested and arrangements provided. Proposed framework after testing</w:t>
      </w:r>
      <w:r>
        <w:rPr>
          <w:rFonts w:eastAsia="Times New Roman"/>
        </w:rPr>
        <w:t xml:space="preserve"> </w:t>
      </w:r>
      <w:r w:rsidRPr="00CF1E43">
        <w:rPr>
          <w:rFonts w:eastAsia="Times New Roman"/>
        </w:rPr>
        <w:t>which promises to provide security for its users by providing compliant</w:t>
      </w:r>
      <w:r>
        <w:rPr>
          <w:rFonts w:eastAsia="Times New Roman"/>
        </w:rPr>
        <w:t xml:space="preserve"> </w:t>
      </w:r>
      <w:r w:rsidRPr="00CF1E43">
        <w:rPr>
          <w:rFonts w:eastAsia="Times New Roman"/>
        </w:rPr>
        <w:t>details about the current epidemic for him.</w:t>
      </w:r>
    </w:p>
    <w:p w14:paraId="2C960EC8" w14:textId="6F97530A" w:rsidR="00FC5BBE" w:rsidRPr="00DE39BA" w:rsidRDefault="00FC5BBE" w:rsidP="00F535CA">
      <w:pPr>
        <w:widowControl w:val="0"/>
        <w:spacing w:before="40" w:after="0" w:line="360" w:lineRule="auto"/>
        <w:outlineLvl w:val="1"/>
        <w:rPr>
          <w:rFonts w:eastAsia="Times New Roman"/>
          <w:b/>
          <w:szCs w:val="26"/>
        </w:rPr>
        <w:pPrChange w:id="3699" w:author="mananarora1571@gmail.com" w:date="2021-05-30T15:12:00Z">
          <w:pPr>
            <w:keepNext/>
            <w:keepLines/>
            <w:spacing w:before="40" w:after="0" w:line="360" w:lineRule="auto"/>
            <w:outlineLvl w:val="1"/>
          </w:pPr>
        </w:pPrChange>
      </w:pPr>
      <w:r w:rsidRPr="00DE39BA">
        <w:rPr>
          <w:rFonts w:eastAsia="Times New Roman"/>
          <w:b/>
          <w:szCs w:val="26"/>
        </w:rPr>
        <w:t>10.2</w:t>
      </w:r>
      <w:r w:rsidRPr="00DE39BA">
        <w:rPr>
          <w:rFonts w:eastAsia="Times New Roman"/>
          <w:b/>
          <w:szCs w:val="26"/>
        </w:rPr>
        <w:tab/>
        <w:t>Limitations and Errors in the Developed System:</w:t>
      </w:r>
    </w:p>
    <w:p w14:paraId="0C891549" w14:textId="5240ADB0" w:rsidR="00FC5BBE" w:rsidRPr="00DE39BA" w:rsidRDefault="00FC5BBE" w:rsidP="00F535CA">
      <w:pPr>
        <w:widowControl w:val="0"/>
        <w:numPr>
          <w:ilvl w:val="0"/>
          <w:numId w:val="33"/>
        </w:numPr>
        <w:spacing w:line="360" w:lineRule="auto"/>
        <w:contextualSpacing/>
        <w:jc w:val="both"/>
        <w:rPr>
          <w:rFonts w:eastAsia="Calibri"/>
          <w:szCs w:val="24"/>
        </w:rPr>
        <w:pPrChange w:id="3700" w:author="mananarora1571@gmail.com" w:date="2021-05-30T15:12:00Z">
          <w:pPr>
            <w:numPr>
              <w:numId w:val="33"/>
            </w:numPr>
            <w:spacing w:line="360" w:lineRule="auto"/>
            <w:ind w:left="720" w:hanging="360"/>
            <w:contextualSpacing/>
            <w:jc w:val="both"/>
          </w:pPr>
        </w:pPrChange>
      </w:pPr>
      <w:r w:rsidRPr="00DE39BA">
        <w:rPr>
          <w:rFonts w:eastAsia="Times New Roman"/>
        </w:rPr>
        <w:t xml:space="preserve">The customer will need the internet connection for </w:t>
      </w:r>
      <w:r w:rsidR="003763EF" w:rsidRPr="00DE39BA">
        <w:rPr>
          <w:rFonts w:eastAsia="Times New Roman"/>
        </w:rPr>
        <w:t>getting information simultaneously about the current situation.</w:t>
      </w:r>
    </w:p>
    <w:p w14:paraId="2040CC3C" w14:textId="4F4FF855" w:rsidR="003763EF" w:rsidRPr="00DE39BA" w:rsidRDefault="003763EF" w:rsidP="00F535CA">
      <w:pPr>
        <w:widowControl w:val="0"/>
        <w:numPr>
          <w:ilvl w:val="0"/>
          <w:numId w:val="33"/>
        </w:numPr>
        <w:spacing w:line="360" w:lineRule="auto"/>
        <w:contextualSpacing/>
        <w:jc w:val="both"/>
        <w:rPr>
          <w:rFonts w:eastAsia="Calibri"/>
          <w:szCs w:val="24"/>
        </w:rPr>
        <w:pPrChange w:id="3701" w:author="mananarora1571@gmail.com" w:date="2021-05-30T15:12:00Z">
          <w:pPr>
            <w:numPr>
              <w:numId w:val="33"/>
            </w:numPr>
            <w:spacing w:line="360" w:lineRule="auto"/>
            <w:ind w:left="720" w:hanging="360"/>
            <w:contextualSpacing/>
            <w:jc w:val="both"/>
          </w:pPr>
        </w:pPrChange>
      </w:pPr>
      <w:r w:rsidRPr="00DE39BA">
        <w:rPr>
          <w:rFonts w:eastAsia="Times New Roman"/>
        </w:rPr>
        <w:t>The entire project is based on crowdsourcing of data.</w:t>
      </w:r>
    </w:p>
    <w:p w14:paraId="11F9D842" w14:textId="412C7250" w:rsidR="003763EF" w:rsidRPr="00DE39BA" w:rsidRDefault="003763EF" w:rsidP="00F535CA">
      <w:pPr>
        <w:widowControl w:val="0"/>
        <w:numPr>
          <w:ilvl w:val="0"/>
          <w:numId w:val="33"/>
        </w:numPr>
        <w:spacing w:line="360" w:lineRule="auto"/>
        <w:contextualSpacing/>
        <w:jc w:val="both"/>
        <w:rPr>
          <w:rFonts w:eastAsia="Calibri"/>
          <w:szCs w:val="24"/>
        </w:rPr>
        <w:pPrChange w:id="3702" w:author="mananarora1571@gmail.com" w:date="2021-05-30T15:12:00Z">
          <w:pPr>
            <w:numPr>
              <w:numId w:val="33"/>
            </w:numPr>
            <w:spacing w:line="360" w:lineRule="auto"/>
            <w:ind w:left="720" w:hanging="360"/>
            <w:contextualSpacing/>
            <w:jc w:val="both"/>
          </w:pPr>
        </w:pPrChange>
      </w:pPr>
      <w:r w:rsidRPr="00DE39BA">
        <w:rPr>
          <w:rFonts w:eastAsia="Times New Roman"/>
        </w:rPr>
        <w:t>The user should have GPS enabled in his/her device.</w:t>
      </w:r>
    </w:p>
    <w:p w14:paraId="02023B1C" w14:textId="77777777" w:rsidR="00C61161" w:rsidRPr="00DE39BA" w:rsidRDefault="00C61161" w:rsidP="00F535CA">
      <w:pPr>
        <w:widowControl w:val="0"/>
        <w:spacing w:before="40" w:after="0" w:line="360" w:lineRule="auto"/>
        <w:outlineLvl w:val="1"/>
        <w:rPr>
          <w:rFonts w:eastAsia="Times New Roman"/>
          <w:b/>
          <w:szCs w:val="26"/>
        </w:rPr>
        <w:pPrChange w:id="3703" w:author="mananarora1571@gmail.com" w:date="2021-05-30T15:12:00Z">
          <w:pPr>
            <w:keepNext/>
            <w:keepLines/>
            <w:spacing w:before="40" w:after="0" w:line="360" w:lineRule="auto"/>
            <w:outlineLvl w:val="1"/>
          </w:pPr>
        </w:pPrChange>
      </w:pPr>
    </w:p>
    <w:p w14:paraId="2AA24D62" w14:textId="77777777" w:rsidR="00FC5BBE" w:rsidRPr="00DE39BA" w:rsidRDefault="00FC5BBE" w:rsidP="00F535CA">
      <w:pPr>
        <w:widowControl w:val="0"/>
        <w:spacing w:before="40" w:after="0" w:line="360" w:lineRule="auto"/>
        <w:outlineLvl w:val="1"/>
        <w:rPr>
          <w:rFonts w:eastAsia="Times New Roman"/>
          <w:b/>
          <w:sz w:val="28"/>
          <w:szCs w:val="26"/>
        </w:rPr>
        <w:pPrChange w:id="3704" w:author="mananarora1571@gmail.com" w:date="2021-05-30T15:12:00Z">
          <w:pPr>
            <w:keepNext/>
            <w:keepLines/>
            <w:spacing w:before="40" w:after="0" w:line="360" w:lineRule="auto"/>
            <w:outlineLvl w:val="1"/>
          </w:pPr>
        </w:pPrChange>
      </w:pPr>
      <w:r w:rsidRPr="00DE39BA">
        <w:rPr>
          <w:rFonts w:eastAsia="Times New Roman"/>
          <w:b/>
          <w:szCs w:val="26"/>
        </w:rPr>
        <w:t>10.3</w:t>
      </w:r>
      <w:r w:rsidRPr="00DE39BA">
        <w:rPr>
          <w:rFonts w:eastAsia="Times New Roman"/>
          <w:b/>
          <w:szCs w:val="26"/>
        </w:rPr>
        <w:tab/>
        <w:t>Learning Experience Gathered</w:t>
      </w:r>
    </w:p>
    <w:p w14:paraId="2F7F6286" w14:textId="30BB9CFC" w:rsidR="00FC5BBE" w:rsidRPr="00CF1E43" w:rsidRDefault="00FC5BBE" w:rsidP="00F535CA">
      <w:pPr>
        <w:widowControl w:val="0"/>
        <w:numPr>
          <w:ilvl w:val="0"/>
          <w:numId w:val="34"/>
        </w:numPr>
        <w:spacing w:after="0" w:line="360" w:lineRule="auto"/>
        <w:jc w:val="both"/>
        <w:rPr>
          <w:rFonts w:eastAsia="Calibri"/>
          <w:lang w:val="en-IN"/>
        </w:rPr>
        <w:pPrChange w:id="3705" w:author="mananarora1571@gmail.com" w:date="2021-05-30T15:12:00Z">
          <w:pPr>
            <w:numPr>
              <w:numId w:val="34"/>
            </w:numPr>
            <w:spacing w:after="0" w:line="360" w:lineRule="auto"/>
            <w:ind w:left="720" w:hanging="360"/>
            <w:jc w:val="both"/>
          </w:pPr>
        </w:pPrChange>
      </w:pPr>
      <w:r w:rsidRPr="00CF1E43">
        <w:rPr>
          <w:rFonts w:eastAsia="Calibri"/>
          <w:b/>
        </w:rPr>
        <w:t>Learnt a lot from research work:</w:t>
      </w:r>
      <w:r w:rsidRPr="00CF1E43">
        <w:rPr>
          <w:rFonts w:eastAsia="Calibri"/>
        </w:rPr>
        <w:t xml:space="preserve"> </w:t>
      </w:r>
      <w:r w:rsidR="00CF1E43" w:rsidRPr="00CF1E43">
        <w:rPr>
          <w:rFonts w:eastAsia="Calibri"/>
        </w:rPr>
        <w:t>In the first phase of the work, the engineer he was very confused about what was to be remembered for the framework. In this way, the designer completed the optional study by considering the experimental activities of Various creators and watch to pay attention to all the mistakes they have made. It helpedto find unusual information about the story and comparative distribution structures related to their prominence and decline. Finally, it is led by a designer</w:t>
      </w:r>
      <w:r w:rsidR="00CF1E43">
        <w:rPr>
          <w:rFonts w:eastAsia="Calibri"/>
        </w:rPr>
        <w:t xml:space="preserve"> </w:t>
      </w:r>
      <w:r w:rsidR="00CF1E43" w:rsidRPr="00CF1E43">
        <w:rPr>
          <w:rFonts w:eastAsia="Calibri"/>
        </w:rPr>
        <w:t>important research to integrate ongoing customer needs.</w:t>
      </w:r>
    </w:p>
    <w:p w14:paraId="78F9C350" w14:textId="78FC83BD" w:rsidR="00CF1E43" w:rsidRPr="00CF1E43" w:rsidRDefault="00FC5BBE" w:rsidP="00F535CA">
      <w:pPr>
        <w:widowControl w:val="0"/>
        <w:numPr>
          <w:ilvl w:val="0"/>
          <w:numId w:val="34"/>
        </w:numPr>
        <w:spacing w:after="0" w:line="360" w:lineRule="auto"/>
        <w:jc w:val="both"/>
        <w:rPr>
          <w:rFonts w:eastAsia="Calibri"/>
          <w:szCs w:val="24"/>
        </w:rPr>
        <w:pPrChange w:id="3706" w:author="mananarora1571@gmail.com" w:date="2021-05-30T15:12:00Z">
          <w:pPr>
            <w:numPr>
              <w:numId w:val="34"/>
            </w:numPr>
            <w:spacing w:after="0" w:line="360" w:lineRule="auto"/>
            <w:ind w:left="720" w:hanging="360"/>
            <w:jc w:val="both"/>
          </w:pPr>
        </w:pPrChange>
      </w:pPr>
      <w:r w:rsidRPr="00CF1E43">
        <w:rPr>
          <w:rFonts w:eastAsia="Calibri"/>
          <w:b/>
        </w:rPr>
        <w:t>Learned to manage stress and time:</w:t>
      </w:r>
      <w:r w:rsidRPr="00CF1E43">
        <w:rPr>
          <w:rFonts w:eastAsia="Calibri"/>
        </w:rPr>
        <w:t xml:space="preserve"> </w:t>
      </w:r>
      <w:r w:rsidR="00CF1E43" w:rsidRPr="00CF1E43">
        <w:rPr>
          <w:rFonts w:eastAsia="Calibri"/>
        </w:rPr>
        <w:t>While working at various times of SDLC, the engineer has taken on different functions such as the following: analyzer, analyst, database and portable app designer and analyzer. This gave the designer the power to manage pressure and time successfully. The engineer had a chance to finish the job</w:t>
      </w:r>
      <w:r w:rsidR="00CF1E43">
        <w:rPr>
          <w:rFonts w:eastAsia="Calibri"/>
        </w:rPr>
        <w:t xml:space="preserve"> </w:t>
      </w:r>
      <w:r w:rsidR="00CF1E43" w:rsidRPr="00CF1E43">
        <w:rPr>
          <w:rFonts w:eastAsia="Calibri"/>
        </w:rPr>
        <w:t xml:space="preserve">within the time </w:t>
      </w:r>
      <w:r w:rsidR="00CF1E43" w:rsidRPr="00CF1E43">
        <w:rPr>
          <w:rFonts w:eastAsia="Calibri"/>
        </w:rPr>
        <w:lastRenderedPageBreak/>
        <w:t>frame we overcome all the burdens and needs of the opportunities that come during development.</w:t>
      </w:r>
    </w:p>
    <w:p w14:paraId="4DD4A778" w14:textId="2065B5BC" w:rsidR="00FC5BBE" w:rsidRPr="00CF1E43" w:rsidRDefault="00FC5BBE" w:rsidP="00F535CA">
      <w:pPr>
        <w:widowControl w:val="0"/>
        <w:numPr>
          <w:ilvl w:val="0"/>
          <w:numId w:val="34"/>
        </w:numPr>
        <w:spacing w:after="0" w:line="360" w:lineRule="auto"/>
        <w:jc w:val="both"/>
        <w:rPr>
          <w:rFonts w:eastAsia="Calibri"/>
          <w:szCs w:val="24"/>
        </w:rPr>
        <w:pPrChange w:id="3707" w:author="mananarora1571@gmail.com" w:date="2021-05-30T15:12:00Z">
          <w:pPr>
            <w:numPr>
              <w:numId w:val="34"/>
            </w:numPr>
            <w:spacing w:after="0" w:line="360" w:lineRule="auto"/>
            <w:ind w:left="720" w:hanging="360"/>
            <w:jc w:val="both"/>
          </w:pPr>
        </w:pPrChange>
      </w:pPr>
      <w:r w:rsidRPr="00CF1E43">
        <w:rPr>
          <w:rFonts w:eastAsia="Calibri"/>
          <w:b/>
          <w:szCs w:val="24"/>
        </w:rPr>
        <w:t>Gained technical expertise:</w:t>
      </w:r>
      <w:r w:rsidRPr="00DE39BA">
        <w:t xml:space="preserve"> </w:t>
      </w:r>
      <w:r w:rsidRPr="00CF1E43">
        <w:rPr>
          <w:rFonts w:eastAsia="Calibri"/>
          <w:szCs w:val="24"/>
        </w:rPr>
        <w:t xml:space="preserve">The usage of the framework required not exclusively to apply learning results accomplished during scholastics yet additionally a reasonable comprehension of different versatile innovations. It required </w:t>
      </w:r>
      <w:r w:rsidR="003763EF" w:rsidRPr="00CF1E43">
        <w:rPr>
          <w:rFonts w:eastAsia="Calibri"/>
          <w:szCs w:val="24"/>
        </w:rPr>
        <w:t xml:space="preserve">a lot of webs searching to grasp the user interface design as well as the structure of the system. This lead to a huge learning curve for the developer. </w:t>
      </w:r>
      <w:r w:rsidRPr="00CF1E43">
        <w:rPr>
          <w:rFonts w:eastAsia="Calibri"/>
          <w:color w:val="000000"/>
          <w:szCs w:val="24"/>
        </w:rPr>
        <w:t xml:space="preserve"> </w:t>
      </w:r>
    </w:p>
    <w:p w14:paraId="722995DC" w14:textId="77777777" w:rsidR="00FC5BBE" w:rsidRPr="00DE39BA" w:rsidRDefault="00FC5BBE" w:rsidP="00F535CA">
      <w:pPr>
        <w:widowControl w:val="0"/>
        <w:numPr>
          <w:ilvl w:val="0"/>
          <w:numId w:val="35"/>
        </w:numPr>
        <w:spacing w:after="0" w:line="360" w:lineRule="auto"/>
        <w:jc w:val="both"/>
        <w:rPr>
          <w:rFonts w:eastAsia="Calibri"/>
          <w:color w:val="000000"/>
          <w:szCs w:val="24"/>
        </w:rPr>
        <w:pPrChange w:id="3708" w:author="mananarora1571@gmail.com" w:date="2021-05-30T15:12:00Z">
          <w:pPr>
            <w:numPr>
              <w:numId w:val="35"/>
            </w:numPr>
            <w:spacing w:after="0" w:line="360" w:lineRule="auto"/>
            <w:ind w:left="720" w:hanging="360"/>
            <w:jc w:val="both"/>
          </w:pPr>
        </w:pPrChange>
      </w:pPr>
      <w:r w:rsidRPr="00DE39BA">
        <w:rPr>
          <w:rFonts w:eastAsia="Calibri"/>
          <w:b/>
          <w:bCs/>
          <w:color w:val="000000"/>
          <w:szCs w:val="24"/>
        </w:rPr>
        <w:t xml:space="preserve">Had an experience of project management: </w:t>
      </w:r>
      <w:r w:rsidRPr="00DE39BA">
        <w:rPr>
          <w:rFonts w:eastAsia="Calibri"/>
          <w:color w:val="000000"/>
          <w:szCs w:val="24"/>
        </w:rPr>
        <w:t>The undertaking gave a great encounter and sentiment of filling in as though in some corporate world. The designer likewise assumed an imperative job of an undertaking supervisor by getting the finished on schedule, conveying a quality framework, satisfying client necessities, utilizing reality discovering strategies to gather prerequisites. Separation and vanquish approach was utilized to partition the whole venture into little assignments and finishing them as indicated by the calendar arranged in the Gantt graph.</w:t>
      </w:r>
    </w:p>
    <w:p w14:paraId="40670F02" w14:textId="6F661A39" w:rsidR="00FC5BBE" w:rsidRPr="00CF1E43" w:rsidRDefault="00FC5BBE" w:rsidP="00F535CA">
      <w:pPr>
        <w:widowControl w:val="0"/>
        <w:numPr>
          <w:ilvl w:val="0"/>
          <w:numId w:val="35"/>
        </w:numPr>
        <w:spacing w:after="0" w:line="360" w:lineRule="auto"/>
        <w:jc w:val="both"/>
        <w:rPr>
          <w:rFonts w:eastAsia="Calibri"/>
          <w:color w:val="000000"/>
          <w:szCs w:val="24"/>
        </w:rPr>
        <w:pPrChange w:id="3709" w:author="mananarora1571@gmail.com" w:date="2021-05-30T15:12:00Z">
          <w:pPr>
            <w:numPr>
              <w:numId w:val="35"/>
            </w:numPr>
            <w:spacing w:after="0" w:line="360" w:lineRule="auto"/>
            <w:ind w:left="720" w:hanging="360"/>
            <w:jc w:val="both"/>
          </w:pPr>
        </w:pPrChange>
      </w:pPr>
      <w:r w:rsidRPr="00CF1E43">
        <w:rPr>
          <w:rFonts w:eastAsia="Calibri"/>
          <w:b/>
          <w:bCs/>
          <w:color w:val="000000"/>
          <w:szCs w:val="24"/>
        </w:rPr>
        <w:t>How to resolve errors and learn from them</w:t>
      </w:r>
      <w:r w:rsidRPr="00CF1E43">
        <w:rPr>
          <w:rFonts w:eastAsia="Calibri"/>
          <w:color w:val="000000"/>
          <w:szCs w:val="24"/>
        </w:rPr>
        <w:t xml:space="preserve">: </w:t>
      </w:r>
      <w:r w:rsidR="00CF1E43">
        <w:rPr>
          <w:rFonts w:eastAsia="Calibri"/>
          <w:color w:val="000000"/>
          <w:szCs w:val="24"/>
        </w:rPr>
        <w:t>When using an outline,</w:t>
      </w:r>
      <w:r w:rsidR="00CF1E43" w:rsidRPr="00CF1E43">
        <w:rPr>
          <w:rFonts w:eastAsia="Calibri"/>
          <w:color w:val="000000"/>
          <w:szCs w:val="24"/>
        </w:rPr>
        <w:t xml:space="preserve"> The designer has encountered many errors and special cases reviewed in the background using different techniques. This provided a glimpse of how to solve a problem and fix errors using the top-down method. Similarly, an engineer saw a way to find out errors and correct them which is appropriate which is expected to pass error free</w:t>
      </w:r>
      <w:r w:rsidR="00CF1E43">
        <w:rPr>
          <w:rFonts w:eastAsia="Calibri"/>
          <w:color w:val="000000"/>
          <w:szCs w:val="24"/>
        </w:rPr>
        <w:t xml:space="preserve"> </w:t>
      </w:r>
      <w:r w:rsidR="00CF1E43" w:rsidRPr="00CF1E43">
        <w:rPr>
          <w:rFonts w:eastAsia="Calibri"/>
          <w:color w:val="000000"/>
          <w:szCs w:val="24"/>
        </w:rPr>
        <w:t>outline.</w:t>
      </w:r>
    </w:p>
    <w:p w14:paraId="4FB442D8" w14:textId="77777777" w:rsidR="00CF1E43" w:rsidRPr="00CF1E43" w:rsidRDefault="00FC5BBE" w:rsidP="00F535CA">
      <w:pPr>
        <w:widowControl w:val="0"/>
        <w:numPr>
          <w:ilvl w:val="0"/>
          <w:numId w:val="35"/>
        </w:numPr>
        <w:spacing w:after="0" w:line="360" w:lineRule="auto"/>
        <w:jc w:val="both"/>
        <w:rPr>
          <w:rFonts w:eastAsia="Calibri"/>
          <w:color w:val="000000"/>
          <w:szCs w:val="24"/>
        </w:rPr>
        <w:pPrChange w:id="3710" w:author="mananarora1571@gmail.com" w:date="2021-05-30T15:12:00Z">
          <w:pPr>
            <w:numPr>
              <w:numId w:val="35"/>
            </w:numPr>
            <w:spacing w:after="0" w:line="360" w:lineRule="auto"/>
            <w:ind w:left="720" w:hanging="360"/>
            <w:jc w:val="both"/>
          </w:pPr>
        </w:pPrChange>
      </w:pPr>
      <w:r w:rsidRPr="00DE39BA">
        <w:rPr>
          <w:rFonts w:eastAsia="Calibri"/>
          <w:b/>
          <w:bCs/>
          <w:color w:val="000000"/>
          <w:szCs w:val="24"/>
        </w:rPr>
        <w:t>Gained lot of confidence</w:t>
      </w:r>
      <w:r w:rsidRPr="00DE39BA">
        <w:rPr>
          <w:rFonts w:eastAsia="Calibri"/>
          <w:color w:val="000000"/>
          <w:szCs w:val="24"/>
        </w:rPr>
        <w:t xml:space="preserve">: </w:t>
      </w:r>
      <w:r w:rsidR="00CF1E43" w:rsidRPr="00CF1E43">
        <w:rPr>
          <w:rFonts w:eastAsia="Calibri"/>
          <w:color w:val="000000"/>
          <w:szCs w:val="24"/>
        </w:rPr>
        <w:t>Before making the outline, the engineer was in a certain position</w:t>
      </w:r>
    </w:p>
    <w:p w14:paraId="4CB7A3C1" w14:textId="1329D1E4" w:rsidR="00FC5BBE" w:rsidRPr="00DE39BA" w:rsidRDefault="00CF1E43" w:rsidP="00F535CA">
      <w:pPr>
        <w:widowControl w:val="0"/>
        <w:spacing w:after="0" w:line="360" w:lineRule="auto"/>
        <w:ind w:left="720"/>
        <w:jc w:val="both"/>
        <w:rPr>
          <w:rFonts w:eastAsia="Calibri"/>
          <w:color w:val="000000"/>
          <w:szCs w:val="24"/>
        </w:rPr>
        <w:pPrChange w:id="3711" w:author="mananarora1571@gmail.com" w:date="2021-05-30T15:12:00Z">
          <w:pPr>
            <w:spacing w:after="0" w:line="360" w:lineRule="auto"/>
            <w:ind w:left="720"/>
            <w:jc w:val="both"/>
          </w:pPr>
        </w:pPrChange>
      </w:pPr>
      <w:r w:rsidRPr="00CF1E43">
        <w:rPr>
          <w:rFonts w:eastAsia="Calibri"/>
          <w:color w:val="000000"/>
          <w:szCs w:val="24"/>
        </w:rPr>
        <w:t>how to use complex framework modules. Be as realistic as possible, continuously</w:t>
      </w:r>
      <w:r>
        <w:rPr>
          <w:rFonts w:eastAsia="Calibri"/>
          <w:color w:val="000000"/>
          <w:szCs w:val="24"/>
        </w:rPr>
        <w:t xml:space="preserve"> </w:t>
      </w:r>
      <w:r w:rsidRPr="00CF1E43">
        <w:rPr>
          <w:rFonts w:eastAsia="Calibri"/>
          <w:color w:val="000000"/>
          <w:szCs w:val="24"/>
        </w:rPr>
        <w:t>things became easier after doing the research work in each development period itself</w:t>
      </w:r>
      <w:r>
        <w:rPr>
          <w:rFonts w:eastAsia="Calibri"/>
          <w:color w:val="000000"/>
          <w:szCs w:val="24"/>
        </w:rPr>
        <w:t xml:space="preserve"> </w:t>
      </w:r>
      <w:r w:rsidRPr="00CF1E43">
        <w:rPr>
          <w:rFonts w:eastAsia="Calibri"/>
          <w:color w:val="000000"/>
          <w:szCs w:val="24"/>
        </w:rPr>
        <w:t>removing the concept-building approach and spreading the whole framework. Still</w:t>
      </w:r>
      <w:r>
        <w:rPr>
          <w:rFonts w:eastAsia="Calibri"/>
          <w:color w:val="000000"/>
          <w:szCs w:val="24"/>
        </w:rPr>
        <w:t xml:space="preserve"> </w:t>
      </w:r>
      <w:r w:rsidRPr="00CF1E43">
        <w:rPr>
          <w:rFonts w:eastAsia="Calibri"/>
          <w:color w:val="000000"/>
          <w:szCs w:val="24"/>
        </w:rPr>
        <w:t>it required a steady and real effort, yet the designer proved to be</w:t>
      </w:r>
      <w:r>
        <w:rPr>
          <w:rFonts w:eastAsia="Calibri"/>
          <w:color w:val="000000"/>
          <w:szCs w:val="24"/>
        </w:rPr>
        <w:t xml:space="preserve"> </w:t>
      </w:r>
      <w:r w:rsidRPr="00CF1E43">
        <w:rPr>
          <w:rFonts w:eastAsia="Calibri"/>
          <w:color w:val="000000"/>
          <w:szCs w:val="24"/>
        </w:rPr>
        <w:t>the idea that ‘where there is a will, there is a way’. This study inspired the composer that</w:t>
      </w:r>
      <w:r>
        <w:rPr>
          <w:rFonts w:eastAsia="Calibri"/>
          <w:color w:val="000000"/>
          <w:szCs w:val="24"/>
        </w:rPr>
        <w:t xml:space="preserve"> </w:t>
      </w:r>
      <w:r w:rsidRPr="00CF1E43">
        <w:rPr>
          <w:rFonts w:eastAsia="Calibri"/>
          <w:color w:val="000000"/>
          <w:szCs w:val="24"/>
        </w:rPr>
        <w:t>embraces the outstanding needs by unquestionably accepting that in each issue there</w:t>
      </w:r>
      <w:r>
        <w:rPr>
          <w:rFonts w:eastAsia="Calibri"/>
          <w:color w:val="000000"/>
          <w:szCs w:val="24"/>
        </w:rPr>
        <w:t xml:space="preserve"> </w:t>
      </w:r>
      <w:r w:rsidRPr="00CF1E43">
        <w:rPr>
          <w:rFonts w:eastAsia="Calibri"/>
          <w:color w:val="000000"/>
          <w:szCs w:val="24"/>
        </w:rPr>
        <w:t>is the answer.</w:t>
      </w:r>
    </w:p>
    <w:p w14:paraId="3C120FC3" w14:textId="7EBB59AF" w:rsidR="00FC5BBE" w:rsidRPr="002A3E1F" w:rsidRDefault="00FC5BBE" w:rsidP="00F535CA">
      <w:pPr>
        <w:widowControl w:val="0"/>
        <w:numPr>
          <w:ilvl w:val="0"/>
          <w:numId w:val="35"/>
        </w:numPr>
        <w:spacing w:after="0" w:line="360" w:lineRule="auto"/>
        <w:jc w:val="both"/>
        <w:rPr>
          <w:rFonts w:eastAsia="Times New Roman"/>
          <w:b/>
          <w:szCs w:val="26"/>
        </w:rPr>
        <w:pPrChange w:id="3712" w:author="mananarora1571@gmail.com" w:date="2021-05-30T15:12:00Z">
          <w:pPr>
            <w:numPr>
              <w:numId w:val="35"/>
            </w:numPr>
            <w:spacing w:after="0" w:line="360" w:lineRule="auto"/>
            <w:ind w:left="720" w:hanging="360"/>
            <w:jc w:val="both"/>
          </w:pPr>
        </w:pPrChange>
      </w:pPr>
      <w:r w:rsidRPr="00DE39BA">
        <w:rPr>
          <w:rFonts w:eastAsia="Calibri"/>
          <w:color w:val="000000"/>
          <w:szCs w:val="24"/>
        </w:rPr>
        <w:t>Last yet not the least, this last year venture gave an extraordinary learning and charming experience of chipping away at ongoing ventures and made a profound enthusiasm for the portable application advancement field which will help in receiving rewards for having a splendid profession in future.</w:t>
      </w:r>
    </w:p>
    <w:p w14:paraId="746C9D4F" w14:textId="77777777" w:rsidR="002A3E1F" w:rsidRPr="00DE39BA" w:rsidRDefault="002A3E1F" w:rsidP="00F535CA">
      <w:pPr>
        <w:widowControl w:val="0"/>
        <w:spacing w:after="0" w:line="360" w:lineRule="auto"/>
        <w:ind w:left="720"/>
        <w:jc w:val="both"/>
        <w:rPr>
          <w:rFonts w:eastAsia="Times New Roman"/>
          <w:b/>
          <w:szCs w:val="26"/>
        </w:rPr>
        <w:pPrChange w:id="3713" w:author="mananarora1571@gmail.com" w:date="2021-05-30T15:12:00Z">
          <w:pPr>
            <w:spacing w:after="0" w:line="360" w:lineRule="auto"/>
            <w:ind w:left="720"/>
            <w:jc w:val="both"/>
          </w:pPr>
        </w:pPrChange>
      </w:pPr>
    </w:p>
    <w:p w14:paraId="64CA1F02" w14:textId="3BC8ECCA" w:rsidR="00FC5BBE" w:rsidRPr="00DE39BA" w:rsidRDefault="00FC5BBE" w:rsidP="00F535CA">
      <w:pPr>
        <w:widowControl w:val="0"/>
        <w:spacing w:after="0" w:line="360" w:lineRule="auto"/>
        <w:jc w:val="both"/>
        <w:rPr>
          <w:rFonts w:eastAsia="Times New Roman"/>
          <w:b/>
          <w:szCs w:val="26"/>
        </w:rPr>
        <w:pPrChange w:id="3714" w:author="mananarora1571@gmail.com" w:date="2021-05-30T15:12:00Z">
          <w:pPr>
            <w:spacing w:after="0" w:line="360" w:lineRule="auto"/>
            <w:jc w:val="both"/>
          </w:pPr>
        </w:pPrChange>
      </w:pPr>
      <w:r w:rsidRPr="00DE39BA">
        <w:rPr>
          <w:rFonts w:eastAsia="Times New Roman"/>
          <w:b/>
          <w:szCs w:val="26"/>
        </w:rPr>
        <w:t>10.4</w:t>
      </w:r>
      <w:r w:rsidRPr="00DE39BA">
        <w:rPr>
          <w:rFonts w:eastAsia="Times New Roman"/>
          <w:b/>
          <w:szCs w:val="26"/>
        </w:rPr>
        <w:tab/>
        <w:t>Conclusion</w:t>
      </w:r>
    </w:p>
    <w:p w14:paraId="117B7FCE" w14:textId="1B75669C" w:rsidR="00CF1E43" w:rsidRPr="00CF1E43" w:rsidRDefault="00CF1E43" w:rsidP="00F535CA">
      <w:pPr>
        <w:widowControl w:val="0"/>
        <w:spacing w:line="360" w:lineRule="auto"/>
        <w:ind w:left="720"/>
        <w:jc w:val="both"/>
        <w:rPr>
          <w:rFonts w:eastAsia="Calibri"/>
        </w:rPr>
        <w:pPrChange w:id="3715" w:author="mananarora1571@gmail.com" w:date="2021-05-30T15:12:00Z">
          <w:pPr>
            <w:spacing w:line="360" w:lineRule="auto"/>
            <w:ind w:left="720"/>
            <w:jc w:val="both"/>
          </w:pPr>
        </w:pPrChange>
      </w:pPr>
      <w:r w:rsidRPr="00CF1E43">
        <w:rPr>
          <w:rFonts w:eastAsia="Calibri"/>
        </w:rPr>
        <w:t>The documentation shows the report of the proposed framework, how the framework informs</w:t>
      </w:r>
      <w:r>
        <w:rPr>
          <w:rFonts w:eastAsia="Calibri"/>
        </w:rPr>
        <w:t xml:space="preserve"> </w:t>
      </w:r>
      <w:r w:rsidRPr="00CF1E43">
        <w:rPr>
          <w:rFonts w:eastAsia="Calibri"/>
        </w:rPr>
        <w:t>various stages as we progress. The engineer began with a basic investigation to</w:t>
      </w:r>
    </w:p>
    <w:p w14:paraId="14F0D65A" w14:textId="6DACD3DB" w:rsidR="00CF1E43" w:rsidRPr="00CF1E43" w:rsidRDefault="00CF1E43" w:rsidP="00F535CA">
      <w:pPr>
        <w:widowControl w:val="0"/>
        <w:spacing w:line="360" w:lineRule="auto"/>
        <w:ind w:left="720"/>
        <w:jc w:val="both"/>
        <w:rPr>
          <w:rFonts w:eastAsia="Calibri"/>
        </w:rPr>
        <w:pPrChange w:id="3716" w:author="mananarora1571@gmail.com" w:date="2021-05-30T15:12:00Z">
          <w:pPr>
            <w:spacing w:line="360" w:lineRule="auto"/>
            <w:ind w:left="720"/>
            <w:jc w:val="both"/>
          </w:pPr>
        </w:pPrChange>
      </w:pPr>
      <w:r w:rsidRPr="00CF1E43">
        <w:rPr>
          <w:rFonts w:eastAsia="Calibri"/>
        </w:rPr>
        <w:t>determine whether there is a need for a security system that can provide its users with information about it</w:t>
      </w:r>
      <w:r>
        <w:rPr>
          <w:rFonts w:eastAsia="Calibri"/>
        </w:rPr>
        <w:t xml:space="preserve"> </w:t>
      </w:r>
      <w:r w:rsidRPr="00CF1E43">
        <w:rPr>
          <w:rFonts w:eastAsia="Calibri"/>
        </w:rPr>
        <w:t>Covid-19's worst areas. The basic reading phase is followed by a literary study of the type</w:t>
      </w:r>
      <w:r>
        <w:rPr>
          <w:rFonts w:eastAsia="Calibri"/>
        </w:rPr>
        <w:t xml:space="preserve"> </w:t>
      </w:r>
      <w:r w:rsidRPr="00CF1E43">
        <w:rPr>
          <w:rFonts w:eastAsia="Calibri"/>
        </w:rPr>
        <w:t>research to integrate data into the area of ​​miti</w:t>
      </w:r>
      <w:r>
        <w:rPr>
          <w:rFonts w:eastAsia="Calibri"/>
        </w:rPr>
        <w:t xml:space="preserve">gation and focus flow to build </w:t>
      </w:r>
      <w:r w:rsidRPr="00CF1E43">
        <w:rPr>
          <w:rFonts w:eastAsia="Calibri"/>
        </w:rPr>
        <w:t>functional framework.</w:t>
      </w:r>
    </w:p>
    <w:p w14:paraId="59F013D1" w14:textId="3B3B4F5B" w:rsidR="00CF1E43" w:rsidRPr="00CF1E43" w:rsidRDefault="00CF1E43" w:rsidP="00F535CA">
      <w:pPr>
        <w:widowControl w:val="0"/>
        <w:spacing w:line="360" w:lineRule="auto"/>
        <w:ind w:left="720"/>
        <w:jc w:val="both"/>
        <w:rPr>
          <w:rFonts w:eastAsia="Calibri"/>
        </w:rPr>
        <w:pPrChange w:id="3717" w:author="mananarora1571@gmail.com" w:date="2021-05-30T15:12:00Z">
          <w:pPr>
            <w:spacing w:line="360" w:lineRule="auto"/>
            <w:ind w:left="720"/>
            <w:jc w:val="both"/>
          </w:pPr>
        </w:pPrChange>
      </w:pPr>
      <w:r w:rsidRPr="00CF1E43">
        <w:rPr>
          <w:rFonts w:eastAsia="Calibri"/>
        </w:rPr>
        <w:t>The designer led important and helpful research. Assuming it is a good combination</w:t>
      </w:r>
      <w:r>
        <w:rPr>
          <w:rFonts w:eastAsia="Calibri"/>
        </w:rPr>
        <w:t xml:space="preserve"> </w:t>
      </w:r>
      <w:r w:rsidRPr="00CF1E43">
        <w:rPr>
          <w:rFonts w:eastAsia="Calibri"/>
        </w:rPr>
        <w:t>data about the proposed framework, the designer needed to hear a different development. Survey</w:t>
      </w:r>
      <w:r>
        <w:rPr>
          <w:rFonts w:eastAsia="Calibri"/>
        </w:rPr>
        <w:t xml:space="preserve"> </w:t>
      </w:r>
      <w:r w:rsidRPr="00CF1E43">
        <w:rPr>
          <w:rFonts w:eastAsia="Calibri"/>
        </w:rPr>
        <w:t>and Discussions and data collection methods used to identify the need</w:t>
      </w:r>
      <w:r>
        <w:rPr>
          <w:rFonts w:eastAsia="Calibri"/>
        </w:rPr>
        <w:t xml:space="preserve"> </w:t>
      </w:r>
      <w:r w:rsidRPr="00CF1E43">
        <w:rPr>
          <w:rFonts w:eastAsia="Calibri"/>
        </w:rPr>
        <w:t>of willing people, workers within the organization. Research completed by</w:t>
      </w:r>
      <w:r>
        <w:rPr>
          <w:rFonts w:eastAsia="Calibri"/>
        </w:rPr>
        <w:t xml:space="preserve"> </w:t>
      </w:r>
      <w:r w:rsidRPr="00CF1E43">
        <w:rPr>
          <w:rFonts w:eastAsia="Calibri"/>
        </w:rPr>
        <w:t>staff / staff while interviews are led by management and in-depth receptions</w:t>
      </w:r>
      <w:r>
        <w:rPr>
          <w:rFonts w:eastAsia="Calibri"/>
        </w:rPr>
        <w:t xml:space="preserve"> </w:t>
      </w:r>
      <w:r w:rsidRPr="00CF1E43">
        <w:rPr>
          <w:rFonts w:eastAsia="Calibri"/>
        </w:rPr>
        <w:t>people.</w:t>
      </w:r>
      <w:r w:rsidR="002C48A2">
        <w:rPr>
          <w:rFonts w:eastAsia="Calibri"/>
        </w:rPr>
        <w:t xml:space="preserve"> </w:t>
      </w:r>
      <w:r w:rsidRPr="00CF1E43">
        <w:rPr>
          <w:rFonts w:eastAsia="Calibri"/>
        </w:rPr>
        <w:t>Poll testing and meetings and institutional circles helped the developer to master it</w:t>
      </w:r>
      <w:r>
        <w:rPr>
          <w:rFonts w:eastAsia="Calibri"/>
        </w:rPr>
        <w:t xml:space="preserve"> </w:t>
      </w:r>
      <w:r w:rsidRPr="00CF1E43">
        <w:rPr>
          <w:rFonts w:eastAsia="Calibri"/>
        </w:rPr>
        <w:t>full details and understanding of the organization’s security efforts as clients were</w:t>
      </w:r>
      <w:r>
        <w:rPr>
          <w:rFonts w:eastAsia="Calibri"/>
        </w:rPr>
        <w:t xml:space="preserve"> </w:t>
      </w:r>
      <w:r w:rsidRPr="00CF1E43">
        <w:rPr>
          <w:rFonts w:eastAsia="Calibri"/>
        </w:rPr>
        <w:t>taken from various parts of the machine. In addition, special details were taken</w:t>
      </w:r>
      <w:r>
        <w:rPr>
          <w:rFonts w:eastAsia="Calibri"/>
        </w:rPr>
        <w:t xml:space="preserve"> </w:t>
      </w:r>
      <w:r w:rsidRPr="00CF1E43">
        <w:rPr>
          <w:rFonts w:eastAsia="Calibri"/>
        </w:rPr>
        <w:t>by taking a meeting with product engineers and planners. Their suggestions</w:t>
      </w:r>
      <w:r>
        <w:rPr>
          <w:rFonts w:eastAsia="Calibri"/>
        </w:rPr>
        <w:t xml:space="preserve"> </w:t>
      </w:r>
      <w:r w:rsidRPr="00CF1E43">
        <w:rPr>
          <w:rFonts w:eastAsia="Calibri"/>
        </w:rPr>
        <w:t>check for internal and external information on developments and details.</w:t>
      </w:r>
      <w:r>
        <w:rPr>
          <w:rFonts w:eastAsia="Calibri"/>
        </w:rPr>
        <w:t xml:space="preserve"> </w:t>
      </w:r>
      <w:r w:rsidRPr="00CF1E43">
        <w:rPr>
          <w:rFonts w:eastAsia="Calibri"/>
        </w:rPr>
        <w:t>In accordance with these lines, the test portion of the proposed work has been completed.</w:t>
      </w:r>
    </w:p>
    <w:p w14:paraId="66BD7528" w14:textId="0D25F635" w:rsidR="00CF1E43" w:rsidRPr="00CF1E43" w:rsidRDefault="00CF1E43" w:rsidP="00F535CA">
      <w:pPr>
        <w:widowControl w:val="0"/>
        <w:spacing w:line="360" w:lineRule="auto"/>
        <w:ind w:left="720"/>
        <w:jc w:val="both"/>
        <w:rPr>
          <w:rFonts w:eastAsia="Calibri"/>
        </w:rPr>
        <w:pPrChange w:id="3718" w:author="mananarora1571@gmail.com" w:date="2021-05-30T15:12:00Z">
          <w:pPr>
            <w:spacing w:line="360" w:lineRule="auto"/>
            <w:ind w:left="720"/>
            <w:jc w:val="both"/>
          </w:pPr>
        </w:pPrChange>
      </w:pPr>
      <w:r w:rsidRPr="00CF1E43">
        <w:rPr>
          <w:rFonts w:eastAsia="Calibri"/>
        </w:rPr>
        <w:t>The engineer then proceeded with the part of the draft frame where the draft</w:t>
      </w:r>
      <w:r>
        <w:rPr>
          <w:rFonts w:eastAsia="Calibri"/>
        </w:rPr>
        <w:t xml:space="preserve"> </w:t>
      </w:r>
      <w:r w:rsidRPr="00CF1E43">
        <w:rPr>
          <w:rFonts w:eastAsia="Calibri"/>
        </w:rPr>
        <w:t>adjusted configurations that include the intellectual and physical systems of the framework that</w:t>
      </w:r>
      <w:r>
        <w:rPr>
          <w:rFonts w:eastAsia="Calibri"/>
        </w:rPr>
        <w:t xml:space="preserve"> </w:t>
      </w:r>
      <w:r w:rsidRPr="00CF1E43">
        <w:rPr>
          <w:rFonts w:eastAsia="Calibri"/>
        </w:rPr>
        <w:t>advances on UML lists, framework body plans, relationship graphs and more</w:t>
      </w:r>
      <w:r>
        <w:rPr>
          <w:rFonts w:eastAsia="Calibri"/>
        </w:rPr>
        <w:t xml:space="preserve"> </w:t>
      </w:r>
      <w:r w:rsidRPr="00CF1E43">
        <w:rPr>
          <w:rFonts w:eastAsia="Calibri"/>
        </w:rPr>
        <w:t>forward.</w:t>
      </w:r>
      <w:r w:rsidR="002C48A2">
        <w:rPr>
          <w:rFonts w:eastAsia="Calibri"/>
        </w:rPr>
        <w:t xml:space="preserve"> </w:t>
      </w:r>
      <w:r w:rsidRPr="00CF1E43">
        <w:rPr>
          <w:rFonts w:eastAsia="Calibri"/>
        </w:rPr>
        <w:t>At that point it comes to the point of use which includes a method of dealing with compliance with</w:t>
      </w:r>
      <w:r>
        <w:rPr>
          <w:rFonts w:eastAsia="Calibri"/>
        </w:rPr>
        <w:t xml:space="preserve"> </w:t>
      </w:r>
      <w:r w:rsidRPr="00CF1E43">
        <w:rPr>
          <w:rFonts w:eastAsia="Calibri"/>
        </w:rPr>
        <w:t>designer to create different modules for a framework that starts with a lower module</w:t>
      </w:r>
      <w:r>
        <w:rPr>
          <w:rFonts w:eastAsia="Calibri"/>
        </w:rPr>
        <w:t xml:space="preserve"> </w:t>
      </w:r>
      <w:r w:rsidRPr="00CF1E43">
        <w:rPr>
          <w:rFonts w:eastAsia="Calibri"/>
        </w:rPr>
        <w:t>need and going towards the highest needs. Otherwise, the client manual as</w:t>
      </w:r>
      <w:r w:rsidR="002C48A2">
        <w:rPr>
          <w:rFonts w:eastAsia="Calibri"/>
        </w:rPr>
        <w:t xml:space="preserve"> </w:t>
      </w:r>
      <w:r>
        <w:rPr>
          <w:rFonts w:eastAsia="Calibri"/>
        </w:rPr>
        <w:t xml:space="preserve"> </w:t>
      </w:r>
      <w:r w:rsidRPr="00CF1E43">
        <w:rPr>
          <w:rFonts w:eastAsia="Calibri"/>
        </w:rPr>
        <w:t>A special manual is provided that assists the client with the continuation of the framework and how</w:t>
      </w:r>
      <w:r>
        <w:rPr>
          <w:rFonts w:eastAsia="Calibri"/>
        </w:rPr>
        <w:t xml:space="preserve"> </w:t>
      </w:r>
      <w:r w:rsidRPr="00CF1E43">
        <w:rPr>
          <w:rFonts w:eastAsia="Calibri"/>
        </w:rPr>
        <w:t>using the framework and direction of the establishment separately.</w:t>
      </w:r>
    </w:p>
    <w:p w14:paraId="49249D9B" w14:textId="6A67C0B2" w:rsidR="003763EF" w:rsidRDefault="00CF1E43" w:rsidP="00F535CA">
      <w:pPr>
        <w:widowControl w:val="0"/>
        <w:spacing w:line="360" w:lineRule="auto"/>
        <w:ind w:left="720"/>
        <w:jc w:val="both"/>
        <w:rPr>
          <w:rFonts w:eastAsia="Calibri"/>
        </w:rPr>
        <w:pPrChange w:id="3719" w:author="mananarora1571@gmail.com" w:date="2021-05-30T15:12:00Z">
          <w:pPr>
            <w:spacing w:line="360" w:lineRule="auto"/>
            <w:ind w:left="720"/>
            <w:jc w:val="both"/>
          </w:pPr>
        </w:pPrChange>
      </w:pPr>
      <w:r w:rsidRPr="00CF1E43">
        <w:rPr>
          <w:rFonts w:eastAsia="Calibri"/>
        </w:rPr>
        <w:t xml:space="preserve">Finally, the final task is assessed to determine the decision, how the framework can benefit </w:t>
      </w:r>
      <w:r w:rsidRPr="00CF1E43">
        <w:rPr>
          <w:rFonts w:eastAsia="Calibri"/>
        </w:rPr>
        <w:lastRenderedPageBreak/>
        <w:t>its end clients and how the work benefits the client's perspective.</w:t>
      </w:r>
      <w:r w:rsidR="00FC5BBE" w:rsidRPr="00DE39BA">
        <w:rPr>
          <w:rFonts w:eastAsia="Calibri"/>
        </w:rPr>
        <w:t>Finally</w:t>
      </w:r>
      <w:r w:rsidR="003763EF" w:rsidRPr="00DE39BA">
        <w:rPr>
          <w:rFonts w:eastAsia="Calibri"/>
        </w:rPr>
        <w:t>,</w:t>
      </w:r>
      <w:r w:rsidR="00FC5BBE" w:rsidRPr="00DE39BA">
        <w:rPr>
          <w:rFonts w:eastAsia="Calibri"/>
        </w:rPr>
        <w:t xml:space="preserve"> the last task is assessed to arrive at a resolution, how the framework can profit its end-clients and how much the undertaking is fruitful from the client's perspective.</w:t>
      </w:r>
    </w:p>
    <w:p w14:paraId="29584CB9" w14:textId="486ED08E" w:rsidR="00E57EA5" w:rsidRDefault="00E57EA5" w:rsidP="00F535CA">
      <w:pPr>
        <w:widowControl w:val="0"/>
        <w:spacing w:line="360" w:lineRule="auto"/>
        <w:ind w:left="720"/>
        <w:jc w:val="both"/>
        <w:rPr>
          <w:rFonts w:eastAsia="Calibri"/>
        </w:rPr>
        <w:pPrChange w:id="3720" w:author="mananarora1571@gmail.com" w:date="2021-05-30T15:12:00Z">
          <w:pPr>
            <w:spacing w:line="360" w:lineRule="auto"/>
            <w:ind w:left="720"/>
            <w:jc w:val="both"/>
          </w:pPr>
        </w:pPrChange>
      </w:pPr>
    </w:p>
    <w:p w14:paraId="5E43A61C" w14:textId="364E131D" w:rsidR="00E57EA5" w:rsidRDefault="00E57EA5" w:rsidP="00F535CA">
      <w:pPr>
        <w:widowControl w:val="0"/>
        <w:spacing w:line="360" w:lineRule="auto"/>
        <w:ind w:left="720"/>
        <w:jc w:val="both"/>
        <w:rPr>
          <w:rFonts w:eastAsia="Calibri"/>
        </w:rPr>
        <w:pPrChange w:id="3721" w:author="mananarora1571@gmail.com" w:date="2021-05-30T15:12:00Z">
          <w:pPr>
            <w:spacing w:line="360" w:lineRule="auto"/>
            <w:ind w:left="720"/>
            <w:jc w:val="both"/>
          </w:pPr>
        </w:pPrChange>
      </w:pPr>
    </w:p>
    <w:p w14:paraId="6C40079D" w14:textId="2E902929" w:rsidR="00E57EA5" w:rsidRDefault="00E57EA5" w:rsidP="00F535CA">
      <w:pPr>
        <w:widowControl w:val="0"/>
        <w:spacing w:line="360" w:lineRule="auto"/>
        <w:ind w:left="720"/>
        <w:jc w:val="both"/>
        <w:rPr>
          <w:rFonts w:eastAsia="Calibri"/>
        </w:rPr>
        <w:pPrChange w:id="3722" w:author="mananarora1571@gmail.com" w:date="2021-05-30T15:12:00Z">
          <w:pPr>
            <w:spacing w:line="360" w:lineRule="auto"/>
            <w:ind w:left="720"/>
            <w:jc w:val="both"/>
          </w:pPr>
        </w:pPrChange>
      </w:pPr>
    </w:p>
    <w:p w14:paraId="6B87D6D8" w14:textId="4F361F8C" w:rsidR="00E57EA5" w:rsidRDefault="00E57EA5" w:rsidP="00F535CA">
      <w:pPr>
        <w:widowControl w:val="0"/>
        <w:spacing w:line="360" w:lineRule="auto"/>
        <w:ind w:left="720"/>
        <w:jc w:val="both"/>
        <w:rPr>
          <w:rFonts w:eastAsia="Calibri"/>
        </w:rPr>
        <w:pPrChange w:id="3723" w:author="mananarora1571@gmail.com" w:date="2021-05-30T15:12:00Z">
          <w:pPr>
            <w:spacing w:line="360" w:lineRule="auto"/>
            <w:ind w:left="720"/>
            <w:jc w:val="both"/>
          </w:pPr>
        </w:pPrChange>
      </w:pPr>
    </w:p>
    <w:p w14:paraId="6A65257C" w14:textId="32847081" w:rsidR="00E57EA5" w:rsidRDefault="00E57EA5" w:rsidP="00F535CA">
      <w:pPr>
        <w:widowControl w:val="0"/>
        <w:spacing w:line="360" w:lineRule="auto"/>
        <w:ind w:left="720"/>
        <w:jc w:val="both"/>
        <w:rPr>
          <w:rFonts w:eastAsia="Calibri"/>
        </w:rPr>
        <w:pPrChange w:id="3724" w:author="mananarora1571@gmail.com" w:date="2021-05-30T15:12:00Z">
          <w:pPr>
            <w:spacing w:line="360" w:lineRule="auto"/>
            <w:ind w:left="720"/>
            <w:jc w:val="both"/>
          </w:pPr>
        </w:pPrChange>
      </w:pPr>
    </w:p>
    <w:p w14:paraId="1DDCE526" w14:textId="1FC4A374" w:rsidR="00E57EA5" w:rsidRDefault="00E57EA5" w:rsidP="00F535CA">
      <w:pPr>
        <w:widowControl w:val="0"/>
        <w:spacing w:line="360" w:lineRule="auto"/>
        <w:ind w:left="720"/>
        <w:jc w:val="both"/>
        <w:rPr>
          <w:rFonts w:eastAsia="Calibri"/>
        </w:rPr>
        <w:pPrChange w:id="3725" w:author="mananarora1571@gmail.com" w:date="2021-05-30T15:12:00Z">
          <w:pPr>
            <w:spacing w:line="360" w:lineRule="auto"/>
            <w:ind w:left="720"/>
            <w:jc w:val="both"/>
          </w:pPr>
        </w:pPrChange>
      </w:pPr>
    </w:p>
    <w:p w14:paraId="55BF6531" w14:textId="3023A498" w:rsidR="00E57EA5" w:rsidRDefault="00E57EA5" w:rsidP="00F535CA">
      <w:pPr>
        <w:widowControl w:val="0"/>
        <w:spacing w:line="360" w:lineRule="auto"/>
        <w:ind w:left="720"/>
        <w:jc w:val="both"/>
        <w:rPr>
          <w:rFonts w:eastAsia="Calibri"/>
        </w:rPr>
        <w:pPrChange w:id="3726" w:author="mananarora1571@gmail.com" w:date="2021-05-30T15:12:00Z">
          <w:pPr>
            <w:spacing w:line="360" w:lineRule="auto"/>
            <w:ind w:left="720"/>
            <w:jc w:val="both"/>
          </w:pPr>
        </w:pPrChange>
      </w:pPr>
    </w:p>
    <w:p w14:paraId="626E1656" w14:textId="3D438146" w:rsidR="00E57EA5" w:rsidRDefault="00E57EA5" w:rsidP="00F535CA">
      <w:pPr>
        <w:widowControl w:val="0"/>
        <w:spacing w:line="360" w:lineRule="auto"/>
        <w:ind w:left="720"/>
        <w:jc w:val="both"/>
        <w:rPr>
          <w:rFonts w:eastAsia="Calibri"/>
        </w:rPr>
        <w:pPrChange w:id="3727" w:author="mananarora1571@gmail.com" w:date="2021-05-30T15:12:00Z">
          <w:pPr>
            <w:spacing w:line="360" w:lineRule="auto"/>
            <w:ind w:left="720"/>
            <w:jc w:val="both"/>
          </w:pPr>
        </w:pPrChange>
      </w:pPr>
    </w:p>
    <w:p w14:paraId="61C33338" w14:textId="1FDC750D" w:rsidR="00E57EA5" w:rsidRDefault="00E57EA5" w:rsidP="00F535CA">
      <w:pPr>
        <w:widowControl w:val="0"/>
        <w:spacing w:line="360" w:lineRule="auto"/>
        <w:ind w:left="720"/>
        <w:jc w:val="both"/>
        <w:rPr>
          <w:rFonts w:eastAsia="Calibri"/>
        </w:rPr>
        <w:pPrChange w:id="3728" w:author="mananarora1571@gmail.com" w:date="2021-05-30T15:12:00Z">
          <w:pPr>
            <w:spacing w:line="360" w:lineRule="auto"/>
            <w:ind w:left="720"/>
            <w:jc w:val="both"/>
          </w:pPr>
        </w:pPrChange>
      </w:pPr>
    </w:p>
    <w:p w14:paraId="67832AF1" w14:textId="51BF1510" w:rsidR="00E57EA5" w:rsidRDefault="00E57EA5" w:rsidP="00F535CA">
      <w:pPr>
        <w:widowControl w:val="0"/>
        <w:spacing w:line="360" w:lineRule="auto"/>
        <w:ind w:left="720"/>
        <w:jc w:val="both"/>
        <w:rPr>
          <w:rFonts w:eastAsia="Calibri"/>
        </w:rPr>
        <w:pPrChange w:id="3729" w:author="mananarora1571@gmail.com" w:date="2021-05-30T15:12:00Z">
          <w:pPr>
            <w:spacing w:line="360" w:lineRule="auto"/>
            <w:ind w:left="720"/>
            <w:jc w:val="both"/>
          </w:pPr>
        </w:pPrChange>
      </w:pPr>
    </w:p>
    <w:p w14:paraId="2A97F795" w14:textId="10CFF1ED" w:rsidR="00E57EA5" w:rsidRDefault="00E57EA5" w:rsidP="00F535CA">
      <w:pPr>
        <w:widowControl w:val="0"/>
        <w:spacing w:line="360" w:lineRule="auto"/>
        <w:ind w:left="720"/>
        <w:jc w:val="both"/>
        <w:rPr>
          <w:rFonts w:eastAsia="Calibri"/>
        </w:rPr>
        <w:pPrChange w:id="3730" w:author="mananarora1571@gmail.com" w:date="2021-05-30T15:12:00Z">
          <w:pPr>
            <w:spacing w:line="360" w:lineRule="auto"/>
            <w:ind w:left="720"/>
            <w:jc w:val="both"/>
          </w:pPr>
        </w:pPrChange>
      </w:pPr>
    </w:p>
    <w:p w14:paraId="1480C4E0" w14:textId="7E9AAC8B" w:rsidR="00E57EA5" w:rsidRDefault="00E57EA5" w:rsidP="00F535CA">
      <w:pPr>
        <w:widowControl w:val="0"/>
        <w:spacing w:line="360" w:lineRule="auto"/>
        <w:ind w:left="720"/>
        <w:jc w:val="both"/>
        <w:rPr>
          <w:rFonts w:eastAsia="Calibri"/>
        </w:rPr>
        <w:pPrChange w:id="3731" w:author="mananarora1571@gmail.com" w:date="2021-05-30T15:12:00Z">
          <w:pPr>
            <w:spacing w:line="360" w:lineRule="auto"/>
            <w:ind w:left="720"/>
            <w:jc w:val="both"/>
          </w:pPr>
        </w:pPrChange>
      </w:pPr>
    </w:p>
    <w:p w14:paraId="0EDA592B" w14:textId="71D9CBB1" w:rsidR="00E57EA5" w:rsidRDefault="00E57EA5" w:rsidP="00F535CA">
      <w:pPr>
        <w:widowControl w:val="0"/>
        <w:spacing w:line="360" w:lineRule="auto"/>
        <w:ind w:left="720"/>
        <w:jc w:val="both"/>
        <w:rPr>
          <w:rFonts w:eastAsia="Calibri"/>
        </w:rPr>
        <w:pPrChange w:id="3732" w:author="mananarora1571@gmail.com" w:date="2021-05-30T15:12:00Z">
          <w:pPr>
            <w:spacing w:line="360" w:lineRule="auto"/>
            <w:ind w:left="720"/>
            <w:jc w:val="both"/>
          </w:pPr>
        </w:pPrChange>
      </w:pPr>
    </w:p>
    <w:p w14:paraId="4B683911" w14:textId="2423541E" w:rsidR="00E57EA5" w:rsidRDefault="00E57EA5" w:rsidP="00F535CA">
      <w:pPr>
        <w:widowControl w:val="0"/>
        <w:spacing w:line="360" w:lineRule="auto"/>
        <w:ind w:left="720"/>
        <w:jc w:val="both"/>
        <w:rPr>
          <w:rFonts w:eastAsia="Calibri"/>
        </w:rPr>
        <w:pPrChange w:id="3733" w:author="mananarora1571@gmail.com" w:date="2021-05-30T15:12:00Z">
          <w:pPr>
            <w:spacing w:line="360" w:lineRule="auto"/>
            <w:ind w:left="720"/>
            <w:jc w:val="both"/>
          </w:pPr>
        </w:pPrChange>
      </w:pPr>
    </w:p>
    <w:p w14:paraId="7A5ED265" w14:textId="1605F09F" w:rsidR="00E57EA5" w:rsidRDefault="00E57EA5" w:rsidP="00F535CA">
      <w:pPr>
        <w:widowControl w:val="0"/>
        <w:spacing w:line="360" w:lineRule="auto"/>
        <w:ind w:left="720"/>
        <w:jc w:val="both"/>
        <w:rPr>
          <w:ins w:id="3734" w:author="mananarora1571@gmail.com" w:date="2021-05-30T15:21:00Z"/>
          <w:rFonts w:eastAsia="Times New Roman"/>
        </w:rPr>
        <w:pPrChange w:id="3735" w:author="mananarora1571@gmail.com" w:date="2021-05-30T15:12:00Z">
          <w:pPr>
            <w:spacing w:line="360" w:lineRule="auto"/>
            <w:ind w:left="720"/>
            <w:jc w:val="both"/>
          </w:pPr>
        </w:pPrChange>
      </w:pPr>
    </w:p>
    <w:p w14:paraId="7CECB7D5" w14:textId="01D930B0" w:rsidR="00EB6EFA" w:rsidRDefault="00EB6EFA" w:rsidP="00F535CA">
      <w:pPr>
        <w:widowControl w:val="0"/>
        <w:spacing w:line="360" w:lineRule="auto"/>
        <w:ind w:left="720"/>
        <w:jc w:val="both"/>
        <w:rPr>
          <w:ins w:id="3736" w:author="mananarora1571@gmail.com" w:date="2021-05-30T15:21:00Z"/>
          <w:rFonts w:eastAsia="Times New Roman"/>
        </w:rPr>
        <w:pPrChange w:id="3737" w:author="mananarora1571@gmail.com" w:date="2021-05-30T15:12:00Z">
          <w:pPr>
            <w:spacing w:line="360" w:lineRule="auto"/>
            <w:ind w:left="720"/>
            <w:jc w:val="both"/>
          </w:pPr>
        </w:pPrChange>
      </w:pPr>
    </w:p>
    <w:p w14:paraId="042D897D" w14:textId="055D2683" w:rsidR="00EB6EFA" w:rsidRDefault="00EB6EFA" w:rsidP="00F535CA">
      <w:pPr>
        <w:widowControl w:val="0"/>
        <w:spacing w:line="360" w:lineRule="auto"/>
        <w:ind w:left="720"/>
        <w:jc w:val="both"/>
        <w:rPr>
          <w:ins w:id="3738" w:author="mananarora1571@gmail.com" w:date="2021-05-30T15:21:00Z"/>
          <w:rFonts w:eastAsia="Times New Roman"/>
        </w:rPr>
        <w:pPrChange w:id="3739" w:author="mananarora1571@gmail.com" w:date="2021-05-30T15:12:00Z">
          <w:pPr>
            <w:spacing w:line="360" w:lineRule="auto"/>
            <w:ind w:left="720"/>
            <w:jc w:val="both"/>
          </w:pPr>
        </w:pPrChange>
      </w:pPr>
    </w:p>
    <w:p w14:paraId="619B2277" w14:textId="41B5207F" w:rsidR="00EB6EFA" w:rsidRDefault="00EB6EFA" w:rsidP="00F535CA">
      <w:pPr>
        <w:widowControl w:val="0"/>
        <w:spacing w:line="360" w:lineRule="auto"/>
        <w:ind w:left="720"/>
        <w:jc w:val="both"/>
        <w:rPr>
          <w:ins w:id="3740" w:author="mananarora1571@gmail.com" w:date="2021-05-30T15:21:00Z"/>
          <w:rFonts w:eastAsia="Times New Roman"/>
        </w:rPr>
        <w:pPrChange w:id="3741" w:author="mananarora1571@gmail.com" w:date="2021-05-30T15:12:00Z">
          <w:pPr>
            <w:spacing w:line="360" w:lineRule="auto"/>
            <w:ind w:left="720"/>
            <w:jc w:val="both"/>
          </w:pPr>
        </w:pPrChange>
      </w:pPr>
    </w:p>
    <w:p w14:paraId="5CAC7BAE" w14:textId="77777777" w:rsidR="00EB6EFA" w:rsidRPr="002C48A2" w:rsidRDefault="00EB6EFA" w:rsidP="00F535CA">
      <w:pPr>
        <w:widowControl w:val="0"/>
        <w:spacing w:line="360" w:lineRule="auto"/>
        <w:ind w:left="720"/>
        <w:jc w:val="both"/>
        <w:rPr>
          <w:rFonts w:eastAsia="Times New Roman"/>
        </w:rPr>
        <w:pPrChange w:id="3742" w:author="mananarora1571@gmail.com" w:date="2021-05-30T15:12:00Z">
          <w:pPr>
            <w:spacing w:line="360" w:lineRule="auto"/>
            <w:ind w:left="720"/>
            <w:jc w:val="both"/>
          </w:pPr>
        </w:pPrChange>
      </w:pPr>
    </w:p>
    <w:p w14:paraId="39ED8E40" w14:textId="77777777" w:rsidR="00A504B6" w:rsidRPr="00DE39BA" w:rsidRDefault="00A504B6" w:rsidP="00F535CA">
      <w:pPr>
        <w:pStyle w:val="Heading1"/>
        <w:keepNext w:val="0"/>
        <w:keepLines w:val="0"/>
        <w:widowControl w:val="0"/>
        <w:jc w:val="center"/>
        <w:rPr>
          <w:rFonts w:cs="Times New Roman"/>
          <w:b w:val="0"/>
          <w:color w:val="auto"/>
          <w:u w:val="single"/>
        </w:rPr>
        <w:pPrChange w:id="3743" w:author="mananarora1571@gmail.com" w:date="2021-05-30T15:12:00Z">
          <w:pPr>
            <w:pStyle w:val="Heading1"/>
            <w:jc w:val="center"/>
          </w:pPr>
        </w:pPrChange>
      </w:pPr>
      <w:r w:rsidRPr="00DE39BA">
        <w:rPr>
          <w:rFonts w:cs="Times New Roman"/>
          <w:color w:val="auto"/>
          <w:u w:val="single"/>
        </w:rPr>
        <w:lastRenderedPageBreak/>
        <w:t>CHAPTER 11: REFERENCES</w:t>
      </w:r>
    </w:p>
    <w:p w14:paraId="6976F075" w14:textId="77777777" w:rsidR="00A504B6" w:rsidRPr="00DE39BA" w:rsidRDefault="00A504B6" w:rsidP="00F535CA">
      <w:pPr>
        <w:widowControl w:val="0"/>
        <w:spacing w:before="40" w:after="0" w:line="360" w:lineRule="auto"/>
        <w:outlineLvl w:val="1"/>
        <w:rPr>
          <w:rFonts w:eastAsia="Times New Roman"/>
          <w:b/>
          <w:szCs w:val="26"/>
        </w:rPr>
        <w:pPrChange w:id="3744" w:author="mananarora1571@gmail.com" w:date="2021-05-30T15:12:00Z">
          <w:pPr>
            <w:keepNext/>
            <w:keepLines/>
            <w:spacing w:before="40" w:after="0" w:line="360" w:lineRule="auto"/>
            <w:outlineLvl w:val="1"/>
          </w:pPr>
        </w:pPrChange>
      </w:pPr>
    </w:p>
    <w:p w14:paraId="12F3B616" w14:textId="1555A100" w:rsidR="00A504B6" w:rsidRPr="00DE39BA" w:rsidRDefault="00A504B6" w:rsidP="00F535CA">
      <w:pPr>
        <w:widowControl w:val="0"/>
        <w:spacing w:before="40" w:after="0" w:line="360" w:lineRule="auto"/>
        <w:outlineLvl w:val="1"/>
        <w:rPr>
          <w:rFonts w:eastAsia="Times New Roman"/>
          <w:szCs w:val="26"/>
        </w:rPr>
        <w:pPrChange w:id="3745" w:author="mananarora1571@gmail.com" w:date="2021-05-30T15:12:00Z">
          <w:pPr>
            <w:keepNext/>
            <w:keepLines/>
            <w:spacing w:before="40" w:after="0" w:line="360" w:lineRule="auto"/>
            <w:outlineLvl w:val="1"/>
          </w:pPr>
        </w:pPrChange>
      </w:pPr>
      <w:r w:rsidRPr="00DE39BA">
        <w:rPr>
          <w:rFonts w:eastAsia="Times New Roman"/>
          <w:b/>
          <w:szCs w:val="26"/>
        </w:rPr>
        <w:t>11.1</w:t>
      </w:r>
      <w:r w:rsidRPr="00DE39BA">
        <w:rPr>
          <w:rFonts w:eastAsia="Times New Roman"/>
          <w:b/>
          <w:szCs w:val="26"/>
        </w:rPr>
        <w:tab/>
      </w:r>
      <w:r w:rsidR="003763EF" w:rsidRPr="00DE39BA">
        <w:rPr>
          <w:rFonts w:eastAsia="Times New Roman"/>
          <w:b/>
          <w:szCs w:val="26"/>
        </w:rPr>
        <w:t>Research Papers</w:t>
      </w:r>
    </w:p>
    <w:p w14:paraId="285690E5" w14:textId="110E4AEE" w:rsidR="003763EF" w:rsidRPr="00DE39BA" w:rsidRDefault="003763EF" w:rsidP="00F535CA">
      <w:pPr>
        <w:widowControl w:val="0"/>
        <w:numPr>
          <w:ilvl w:val="0"/>
          <w:numId w:val="36"/>
        </w:numPr>
        <w:spacing w:line="360" w:lineRule="auto"/>
        <w:contextualSpacing/>
        <w:rPr>
          <w:rFonts w:eastAsia="Times New Roman"/>
          <w:lang w:bidi="en-US"/>
        </w:rPr>
        <w:pPrChange w:id="3746" w:author="mananarora1571@gmail.com" w:date="2021-05-30T15:12:00Z">
          <w:pPr>
            <w:numPr>
              <w:numId w:val="36"/>
            </w:numPr>
            <w:spacing w:line="360" w:lineRule="auto"/>
            <w:ind w:left="810" w:hanging="360"/>
            <w:contextualSpacing/>
          </w:pPr>
        </w:pPrChange>
      </w:pPr>
      <w:r w:rsidRPr="00DE39BA">
        <w:rPr>
          <w:rFonts w:eastAsia="Times New Roman"/>
          <w:lang w:bidi="en-US"/>
        </w:rPr>
        <w:t xml:space="preserve">R. Lovreglio, E. Ronchi, and M. J. Kinsey. "An Online Survey of Pedestrian Evacuation Model Usage and Users," Fire Technology, November 2019, DOI: 10.1007/s10694-019-00923-8. </w:t>
      </w:r>
    </w:p>
    <w:p w14:paraId="1C017A5C" w14:textId="55F82593" w:rsidR="003763EF" w:rsidRPr="00DE39BA" w:rsidRDefault="003763EF" w:rsidP="00F535CA">
      <w:pPr>
        <w:widowControl w:val="0"/>
        <w:numPr>
          <w:ilvl w:val="0"/>
          <w:numId w:val="36"/>
        </w:numPr>
        <w:spacing w:line="360" w:lineRule="auto"/>
        <w:contextualSpacing/>
        <w:jc w:val="both"/>
        <w:rPr>
          <w:rFonts w:eastAsia="Times New Roman"/>
          <w:szCs w:val="24"/>
          <w:lang w:bidi="en-US"/>
        </w:rPr>
        <w:pPrChange w:id="3747" w:author="mananarora1571@gmail.com" w:date="2021-05-30T15:12:00Z">
          <w:pPr>
            <w:numPr>
              <w:numId w:val="36"/>
            </w:numPr>
            <w:spacing w:line="360" w:lineRule="auto"/>
            <w:ind w:left="810" w:hanging="360"/>
            <w:contextualSpacing/>
            <w:jc w:val="both"/>
          </w:pPr>
        </w:pPrChange>
      </w:pPr>
      <w:r w:rsidRPr="00DE39BA">
        <w:rPr>
          <w:rFonts w:eastAsia="Times New Roman"/>
          <w:szCs w:val="24"/>
          <w:lang w:bidi="en-US"/>
        </w:rPr>
        <w:t>I. T. Yu et al. "Evidence of airborne transmission of the severe acute respiratory syndrome virus," New England Journal of Medicine, Vol. 350, No. 17, pp. 1731–1739, 2004. [3] D. Lewis. "Is the coronavirus airborne? Experts can’t agree," Nature, Vol. 580, No. 7802, pp. 175–175, April 2020, DOI: 10.1038/d41586-020-00974-w.</w:t>
      </w:r>
    </w:p>
    <w:p w14:paraId="2A9D2DF4" w14:textId="03363AD5" w:rsidR="00A504B6" w:rsidRPr="00DE39BA" w:rsidRDefault="00A504B6" w:rsidP="00F535CA">
      <w:pPr>
        <w:widowControl w:val="0"/>
        <w:spacing w:line="360" w:lineRule="auto"/>
        <w:ind w:left="450"/>
        <w:contextualSpacing/>
        <w:jc w:val="both"/>
        <w:rPr>
          <w:rFonts w:eastAsia="Times New Roman"/>
          <w:szCs w:val="24"/>
        </w:rPr>
        <w:pPrChange w:id="3748" w:author="mananarora1571@gmail.com" w:date="2021-05-30T15:12:00Z">
          <w:pPr>
            <w:spacing w:line="360" w:lineRule="auto"/>
            <w:ind w:left="450"/>
            <w:contextualSpacing/>
            <w:jc w:val="both"/>
          </w:pPr>
        </w:pPrChange>
      </w:pPr>
    </w:p>
    <w:p w14:paraId="59ADA08E" w14:textId="0FCB28EF" w:rsidR="003763EF" w:rsidRPr="00DE39BA" w:rsidRDefault="003763EF" w:rsidP="00F535CA">
      <w:pPr>
        <w:widowControl w:val="0"/>
        <w:spacing w:before="40" w:after="0" w:line="360" w:lineRule="auto"/>
        <w:outlineLvl w:val="1"/>
        <w:rPr>
          <w:rFonts w:eastAsia="Times New Roman"/>
          <w:szCs w:val="26"/>
        </w:rPr>
        <w:pPrChange w:id="3749" w:author="mananarora1571@gmail.com" w:date="2021-05-30T15:12:00Z">
          <w:pPr>
            <w:keepNext/>
            <w:keepLines/>
            <w:spacing w:before="40" w:after="0" w:line="360" w:lineRule="auto"/>
            <w:outlineLvl w:val="1"/>
          </w:pPr>
        </w:pPrChange>
      </w:pPr>
      <w:r w:rsidRPr="00DE39BA">
        <w:rPr>
          <w:rFonts w:eastAsia="Times New Roman"/>
          <w:b/>
          <w:szCs w:val="26"/>
        </w:rPr>
        <w:t>11.2</w:t>
      </w:r>
      <w:r w:rsidRPr="00DE39BA">
        <w:rPr>
          <w:rFonts w:eastAsia="Times New Roman"/>
          <w:b/>
          <w:szCs w:val="26"/>
        </w:rPr>
        <w:tab/>
        <w:t>Books</w:t>
      </w:r>
    </w:p>
    <w:p w14:paraId="74F53ECD" w14:textId="6E38B895" w:rsidR="003763EF" w:rsidRPr="00DE39BA" w:rsidRDefault="003763EF" w:rsidP="00F535CA">
      <w:pPr>
        <w:widowControl w:val="0"/>
        <w:numPr>
          <w:ilvl w:val="0"/>
          <w:numId w:val="36"/>
        </w:numPr>
        <w:spacing w:line="360" w:lineRule="auto"/>
        <w:contextualSpacing/>
        <w:rPr>
          <w:rFonts w:eastAsia="Times New Roman"/>
          <w:lang w:bidi="en-US"/>
        </w:rPr>
        <w:pPrChange w:id="3750" w:author="mananarora1571@gmail.com" w:date="2021-05-30T15:12:00Z">
          <w:pPr>
            <w:numPr>
              <w:numId w:val="36"/>
            </w:numPr>
            <w:spacing w:line="360" w:lineRule="auto"/>
            <w:ind w:left="810" w:hanging="360"/>
            <w:contextualSpacing/>
          </w:pPr>
        </w:pPrChange>
      </w:pPr>
      <w:r w:rsidRPr="00DE39BA">
        <w:rPr>
          <w:rFonts w:eastAsia="Times New Roman"/>
          <w:lang w:bidi="en-US"/>
        </w:rPr>
        <w:t>Marco L. Napoli (Author) 2020 Beginning Flutter: A Hands-On Guide to App Development 1st Edition</w:t>
      </w:r>
    </w:p>
    <w:p w14:paraId="2BC1C138" w14:textId="77777777" w:rsidR="003D1233" w:rsidRPr="00DE39BA" w:rsidRDefault="003D1233" w:rsidP="00F535CA">
      <w:pPr>
        <w:widowControl w:val="0"/>
        <w:rPr>
          <w:rFonts w:eastAsia="Calibri"/>
          <w:szCs w:val="24"/>
          <w:lang w:val="en-IN"/>
        </w:rPr>
        <w:pPrChange w:id="3751" w:author="mananarora1571@gmail.com" w:date="2021-05-30T15:12:00Z">
          <w:pPr/>
        </w:pPrChange>
      </w:pPr>
    </w:p>
    <w:sectPr w:rsidR="003D1233" w:rsidRPr="00DE39BA" w:rsidSect="00AA4C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860663" w14:textId="77777777" w:rsidR="009341BE" w:rsidRDefault="009341BE" w:rsidP="00043128">
      <w:pPr>
        <w:spacing w:after="0" w:line="240" w:lineRule="auto"/>
      </w:pPr>
      <w:r>
        <w:separator/>
      </w:r>
    </w:p>
  </w:endnote>
  <w:endnote w:type="continuationSeparator" w:id="0">
    <w:p w14:paraId="726A8135" w14:textId="77777777" w:rsidR="009341BE" w:rsidRDefault="009341BE" w:rsidP="00043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plified Arabic Fixed">
    <w:altName w:val="Courier New"/>
    <w:charset w:val="B2"/>
    <w:family w:val="modern"/>
    <w:pitch w:val="fixed"/>
    <w:sig w:usb0="00002003" w:usb1="00000000" w:usb2="00000008" w:usb3="00000000" w:csb0="0000004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0CF51" w14:textId="7053C97D" w:rsidR="00CA1AAF" w:rsidRDefault="00CA1AAF" w:rsidP="0030152D">
    <w:pPr>
      <w:pStyle w:val="Footer"/>
    </w:pPr>
  </w:p>
  <w:p w14:paraId="36C03EC0" w14:textId="1D8C6196" w:rsidR="00CA1AAF" w:rsidRPr="004343F7" w:rsidRDefault="00CA1AAF" w:rsidP="0030152D">
    <w:pPr>
      <w:pStyle w:val="Footer"/>
      <w:pBdr>
        <w:top w:val="single" w:sz="4" w:space="1" w:color="44546A"/>
      </w:pBdr>
      <w:rPr>
        <w:sz w:val="20"/>
      </w:rPr>
    </w:pPr>
    <w:r>
      <w:rPr>
        <w:sz w:val="20"/>
      </w:rPr>
      <w:t xml:space="preserve">Group no: G21 </w:t>
    </w:r>
    <w:r w:rsidRPr="00B92546">
      <w:rPr>
        <w:sz w:val="20"/>
      </w:rPr>
      <w:tab/>
    </w:r>
    <w:r>
      <w:rPr>
        <w:sz w:val="20"/>
      </w:rPr>
      <w:t>Panipat Institute of Engineering and Technology</w:t>
    </w:r>
    <w:r w:rsidRPr="00B92546">
      <w:rPr>
        <w:sz w:val="20"/>
      </w:rPr>
      <w:t xml:space="preserve"> </w:t>
    </w:r>
    <w:r w:rsidRPr="00B92546">
      <w:rPr>
        <w:sz w:val="20"/>
      </w:rPr>
      <w:tab/>
    </w:r>
    <w:r w:rsidRPr="006D5E24">
      <w:rPr>
        <w:sz w:val="20"/>
      </w:rPr>
      <w:t xml:space="preserve">Page </w:t>
    </w:r>
    <w:r w:rsidRPr="006D5E24">
      <w:rPr>
        <w:sz w:val="20"/>
      </w:rPr>
      <w:fldChar w:fldCharType="begin"/>
    </w:r>
    <w:r w:rsidRPr="006D5E24">
      <w:rPr>
        <w:sz w:val="20"/>
      </w:rPr>
      <w:instrText xml:space="preserve"> PAGE   \* MERGEFORMAT </w:instrText>
    </w:r>
    <w:r w:rsidRPr="006D5E24">
      <w:rPr>
        <w:sz w:val="20"/>
      </w:rPr>
      <w:fldChar w:fldCharType="separate"/>
    </w:r>
    <w:r w:rsidR="00C75AB6">
      <w:rPr>
        <w:noProof/>
        <w:sz w:val="20"/>
      </w:rPr>
      <w:t>7</w:t>
    </w:r>
    <w:r w:rsidRPr="006D5E24">
      <w:rPr>
        <w:sz w:val="20"/>
      </w:rPr>
      <w:fldChar w:fldCharType="end"/>
    </w:r>
  </w:p>
  <w:p w14:paraId="33DE3FDA" w14:textId="77777777" w:rsidR="00CA1AAF" w:rsidRDefault="00CA1AAF" w:rsidP="003015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750E57" w14:textId="77777777" w:rsidR="009341BE" w:rsidRDefault="009341BE" w:rsidP="00043128">
      <w:pPr>
        <w:spacing w:after="0" w:line="240" w:lineRule="auto"/>
      </w:pPr>
      <w:r>
        <w:separator/>
      </w:r>
    </w:p>
  </w:footnote>
  <w:footnote w:type="continuationSeparator" w:id="0">
    <w:p w14:paraId="0B1934B8" w14:textId="77777777" w:rsidR="009341BE" w:rsidRDefault="009341BE" w:rsidP="00043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605A4" w14:textId="77777777" w:rsidR="00CA1AAF" w:rsidRDefault="00CA1AAF" w:rsidP="0030152D">
    <w:pPr>
      <w:pStyle w:val="Header"/>
      <w:pBdr>
        <w:bottom w:val="single" w:sz="4" w:space="1" w:color="44546A"/>
      </w:pBdr>
    </w:pPr>
    <w:r>
      <w:rPr>
        <w:sz w:val="20"/>
        <w:szCs w:val="24"/>
      </w:rPr>
      <w:t xml:space="preserve">                                                                    </w:t>
    </w:r>
    <w:bookmarkStart w:id="1645" w:name="_Hlk480356082"/>
    <w:r>
      <w:rPr>
        <w:sz w:val="20"/>
        <w:szCs w:val="24"/>
      </w:rPr>
      <w:t xml:space="preserve">Post Pandemic Crowd Safety                                                      </w:t>
    </w:r>
    <w:r w:rsidRPr="004010DE">
      <w:rPr>
        <w:noProof/>
        <w:lang w:val="en-IN" w:eastAsia="en-IN"/>
      </w:rPr>
      <w:drawing>
        <wp:inline distT="0" distB="0" distL="0" distR="0" wp14:anchorId="69431FEB" wp14:editId="4F2C752E">
          <wp:extent cx="561975" cy="470989"/>
          <wp:effectExtent l="19050" t="0" r="0" b="0"/>
          <wp:docPr id="64" name="Picture 1"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jpg"/>
                  <pic:cNvPicPr>
                    <a:picLocks noChangeAspect="1" noChangeArrowheads="1"/>
                  </pic:cNvPicPr>
                </pic:nvPicPr>
                <pic:blipFill>
                  <a:blip r:embed="rId1"/>
                  <a:srcRect/>
                  <a:stretch>
                    <a:fillRect/>
                  </a:stretch>
                </pic:blipFill>
                <pic:spPr bwMode="auto">
                  <a:xfrm>
                    <a:off x="0" y="0"/>
                    <a:ext cx="562374" cy="471324"/>
                  </a:xfrm>
                  <a:prstGeom prst="rect">
                    <a:avLst/>
                  </a:prstGeom>
                  <a:noFill/>
                  <a:ln w="9525">
                    <a:noFill/>
                    <a:miter lim="800000"/>
                    <a:headEnd/>
                    <a:tailEnd/>
                  </a:ln>
                </pic:spPr>
              </pic:pic>
            </a:graphicData>
          </a:graphic>
        </wp:inline>
      </w:drawing>
    </w:r>
    <w:bookmarkEnd w:id="1645"/>
  </w:p>
  <w:p w14:paraId="3D042DB6" w14:textId="77777777" w:rsidR="00CA1AAF" w:rsidRDefault="00CA1A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7893"/>
    <w:multiLevelType w:val="hybridMultilevel"/>
    <w:tmpl w:val="E0468ACC"/>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6CC"/>
    <w:multiLevelType w:val="hybridMultilevel"/>
    <w:tmpl w:val="069623E0"/>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2" w15:restartNumberingAfterBreak="0">
    <w:nsid w:val="04D7696F"/>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E1C0DB4"/>
    <w:multiLevelType w:val="hybridMultilevel"/>
    <w:tmpl w:val="D786E63E"/>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DB0991"/>
    <w:multiLevelType w:val="hybridMultilevel"/>
    <w:tmpl w:val="798C5C4E"/>
    <w:lvl w:ilvl="0" w:tplc="BE08D8C6">
      <w:start w:val="1"/>
      <w:numFmt w:val="bullet"/>
      <w:lvlText w:val="»"/>
      <w:lvlJc w:val="left"/>
      <w:pPr>
        <w:ind w:left="2940" w:hanging="360"/>
      </w:pPr>
      <w:rPr>
        <w:rFonts w:ascii="Simplified Arabic Fixed" w:cs="Times New Roman" w:hint="cs"/>
      </w:rPr>
    </w:lvl>
    <w:lvl w:ilvl="1" w:tplc="04090003">
      <w:start w:val="1"/>
      <w:numFmt w:val="bullet"/>
      <w:lvlText w:val="o"/>
      <w:lvlJc w:val="left"/>
      <w:pPr>
        <w:ind w:left="3660" w:hanging="360"/>
      </w:pPr>
      <w:rPr>
        <w:rFonts w:ascii="Courier New" w:hAnsi="Courier New" w:cs="Courier New" w:hint="default"/>
      </w:rPr>
    </w:lvl>
    <w:lvl w:ilvl="2" w:tplc="04090005">
      <w:start w:val="1"/>
      <w:numFmt w:val="bullet"/>
      <w:lvlText w:val=""/>
      <w:lvlJc w:val="left"/>
      <w:pPr>
        <w:ind w:left="4380" w:hanging="360"/>
      </w:pPr>
      <w:rPr>
        <w:rFonts w:ascii="Wingdings" w:hAnsi="Wingdings" w:hint="default"/>
      </w:rPr>
    </w:lvl>
    <w:lvl w:ilvl="3" w:tplc="04090001">
      <w:start w:val="1"/>
      <w:numFmt w:val="bullet"/>
      <w:lvlText w:val=""/>
      <w:lvlJc w:val="left"/>
      <w:pPr>
        <w:ind w:left="5100" w:hanging="360"/>
      </w:pPr>
      <w:rPr>
        <w:rFonts w:ascii="Symbol" w:hAnsi="Symbol" w:hint="default"/>
      </w:rPr>
    </w:lvl>
    <w:lvl w:ilvl="4" w:tplc="04090003">
      <w:start w:val="1"/>
      <w:numFmt w:val="bullet"/>
      <w:lvlText w:val="o"/>
      <w:lvlJc w:val="left"/>
      <w:pPr>
        <w:ind w:left="5820" w:hanging="360"/>
      </w:pPr>
      <w:rPr>
        <w:rFonts w:ascii="Courier New" w:hAnsi="Courier New" w:cs="Courier New" w:hint="default"/>
      </w:rPr>
    </w:lvl>
    <w:lvl w:ilvl="5" w:tplc="04090005">
      <w:start w:val="1"/>
      <w:numFmt w:val="bullet"/>
      <w:lvlText w:val=""/>
      <w:lvlJc w:val="left"/>
      <w:pPr>
        <w:ind w:left="6540" w:hanging="360"/>
      </w:pPr>
      <w:rPr>
        <w:rFonts w:ascii="Wingdings" w:hAnsi="Wingdings" w:hint="default"/>
      </w:rPr>
    </w:lvl>
    <w:lvl w:ilvl="6" w:tplc="04090001">
      <w:start w:val="1"/>
      <w:numFmt w:val="bullet"/>
      <w:lvlText w:val=""/>
      <w:lvlJc w:val="left"/>
      <w:pPr>
        <w:ind w:left="7260" w:hanging="360"/>
      </w:pPr>
      <w:rPr>
        <w:rFonts w:ascii="Symbol" w:hAnsi="Symbol" w:hint="default"/>
      </w:rPr>
    </w:lvl>
    <w:lvl w:ilvl="7" w:tplc="04090003">
      <w:start w:val="1"/>
      <w:numFmt w:val="bullet"/>
      <w:lvlText w:val="o"/>
      <w:lvlJc w:val="left"/>
      <w:pPr>
        <w:ind w:left="7980" w:hanging="360"/>
      </w:pPr>
      <w:rPr>
        <w:rFonts w:ascii="Courier New" w:hAnsi="Courier New" w:cs="Courier New" w:hint="default"/>
      </w:rPr>
    </w:lvl>
    <w:lvl w:ilvl="8" w:tplc="04090005">
      <w:start w:val="1"/>
      <w:numFmt w:val="bullet"/>
      <w:lvlText w:val=""/>
      <w:lvlJc w:val="left"/>
      <w:pPr>
        <w:ind w:left="8700" w:hanging="360"/>
      </w:pPr>
      <w:rPr>
        <w:rFonts w:ascii="Wingdings" w:hAnsi="Wingdings" w:hint="default"/>
      </w:rPr>
    </w:lvl>
  </w:abstractNum>
  <w:abstractNum w:abstractNumId="5" w15:restartNumberingAfterBreak="0">
    <w:nsid w:val="0FA7215D"/>
    <w:multiLevelType w:val="hybridMultilevel"/>
    <w:tmpl w:val="8160C4A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0DA1FC9"/>
    <w:multiLevelType w:val="hybridMultilevel"/>
    <w:tmpl w:val="7DE65B66"/>
    <w:lvl w:ilvl="0" w:tplc="D61C7B80">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1AE7768"/>
    <w:multiLevelType w:val="hybridMultilevel"/>
    <w:tmpl w:val="26F6F72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8" w15:restartNumberingAfterBreak="0">
    <w:nsid w:val="12713529"/>
    <w:multiLevelType w:val="hybridMultilevel"/>
    <w:tmpl w:val="6A4408C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2089F"/>
    <w:multiLevelType w:val="hybridMultilevel"/>
    <w:tmpl w:val="D21C079C"/>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10" w15:restartNumberingAfterBreak="0">
    <w:nsid w:val="17571BF1"/>
    <w:multiLevelType w:val="hybridMultilevel"/>
    <w:tmpl w:val="3B26B188"/>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1C2C0C64"/>
    <w:multiLevelType w:val="hybridMultilevel"/>
    <w:tmpl w:val="100857E8"/>
    <w:lvl w:ilvl="0" w:tplc="D61C7B80">
      <w:start w:val="1"/>
      <w:numFmt w:val="bullet"/>
      <w:lvlText w:val=""/>
      <w:lvlJc w:val="left"/>
      <w:pPr>
        <w:ind w:left="648" w:hanging="360"/>
      </w:pPr>
      <w:rPr>
        <w:rFonts w:ascii="Wingdings" w:hAnsi="Wingdings" w:hint="default"/>
      </w:rPr>
    </w:lvl>
    <w:lvl w:ilvl="1" w:tplc="D61C7B80">
      <w:start w:val="1"/>
      <w:numFmt w:val="bullet"/>
      <w:lvlText w:val=""/>
      <w:lvlJc w:val="left"/>
      <w:pPr>
        <w:ind w:left="1368" w:hanging="360"/>
      </w:pPr>
      <w:rPr>
        <w:rFonts w:ascii="Wingdings" w:hAnsi="Wingdings" w:hint="default"/>
        <w:sz w:val="24"/>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12" w15:restartNumberingAfterBreak="0">
    <w:nsid w:val="1C4D78B8"/>
    <w:multiLevelType w:val="hybridMultilevel"/>
    <w:tmpl w:val="3E56E420"/>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10327C6"/>
    <w:multiLevelType w:val="multilevel"/>
    <w:tmpl w:val="D476560A"/>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EE70CF"/>
    <w:multiLevelType w:val="hybridMultilevel"/>
    <w:tmpl w:val="FD7ADB70"/>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9461022"/>
    <w:multiLevelType w:val="hybridMultilevel"/>
    <w:tmpl w:val="C758155A"/>
    <w:lvl w:ilvl="0" w:tplc="D61C7B8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A257B5B"/>
    <w:multiLevelType w:val="hybridMultilevel"/>
    <w:tmpl w:val="ABB4A86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2FC36B2"/>
    <w:multiLevelType w:val="multilevel"/>
    <w:tmpl w:val="3C62EEA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38B0F68"/>
    <w:multiLevelType w:val="hybridMultilevel"/>
    <w:tmpl w:val="3E4AE842"/>
    <w:lvl w:ilvl="0" w:tplc="D61C7B80">
      <w:start w:val="1"/>
      <w:numFmt w:val="bullet"/>
      <w:lvlText w:val=""/>
      <w:lvlJc w:val="left"/>
      <w:pPr>
        <w:ind w:left="810" w:hanging="360"/>
      </w:pPr>
      <w:rPr>
        <w:rFonts w:ascii="Wingdings" w:hAnsi="Wingdings" w:hint="default"/>
      </w:rPr>
    </w:lvl>
    <w:lvl w:ilvl="1" w:tplc="40090003">
      <w:start w:val="1"/>
      <w:numFmt w:val="bullet"/>
      <w:lvlText w:val="o"/>
      <w:lvlJc w:val="left"/>
      <w:pPr>
        <w:ind w:left="2039" w:hanging="360"/>
      </w:pPr>
      <w:rPr>
        <w:rFonts w:ascii="Courier New" w:hAnsi="Courier New" w:cs="Courier New" w:hint="default"/>
      </w:rPr>
    </w:lvl>
    <w:lvl w:ilvl="2" w:tplc="40090005">
      <w:start w:val="1"/>
      <w:numFmt w:val="bullet"/>
      <w:lvlText w:val=""/>
      <w:lvlJc w:val="left"/>
      <w:pPr>
        <w:ind w:left="2759" w:hanging="360"/>
      </w:pPr>
      <w:rPr>
        <w:rFonts w:ascii="Wingdings" w:hAnsi="Wingdings" w:hint="default"/>
      </w:rPr>
    </w:lvl>
    <w:lvl w:ilvl="3" w:tplc="40090001">
      <w:start w:val="1"/>
      <w:numFmt w:val="bullet"/>
      <w:lvlText w:val=""/>
      <w:lvlJc w:val="left"/>
      <w:pPr>
        <w:ind w:left="3479" w:hanging="360"/>
      </w:pPr>
      <w:rPr>
        <w:rFonts w:ascii="Symbol" w:hAnsi="Symbol" w:hint="default"/>
      </w:rPr>
    </w:lvl>
    <w:lvl w:ilvl="4" w:tplc="40090003">
      <w:start w:val="1"/>
      <w:numFmt w:val="bullet"/>
      <w:lvlText w:val="o"/>
      <w:lvlJc w:val="left"/>
      <w:pPr>
        <w:ind w:left="4199" w:hanging="360"/>
      </w:pPr>
      <w:rPr>
        <w:rFonts w:ascii="Courier New" w:hAnsi="Courier New" w:cs="Courier New" w:hint="default"/>
      </w:rPr>
    </w:lvl>
    <w:lvl w:ilvl="5" w:tplc="40090005">
      <w:start w:val="1"/>
      <w:numFmt w:val="bullet"/>
      <w:lvlText w:val=""/>
      <w:lvlJc w:val="left"/>
      <w:pPr>
        <w:ind w:left="4919" w:hanging="360"/>
      </w:pPr>
      <w:rPr>
        <w:rFonts w:ascii="Wingdings" w:hAnsi="Wingdings" w:hint="default"/>
      </w:rPr>
    </w:lvl>
    <w:lvl w:ilvl="6" w:tplc="40090001">
      <w:start w:val="1"/>
      <w:numFmt w:val="bullet"/>
      <w:lvlText w:val=""/>
      <w:lvlJc w:val="left"/>
      <w:pPr>
        <w:ind w:left="5639" w:hanging="360"/>
      </w:pPr>
      <w:rPr>
        <w:rFonts w:ascii="Symbol" w:hAnsi="Symbol" w:hint="default"/>
      </w:rPr>
    </w:lvl>
    <w:lvl w:ilvl="7" w:tplc="40090003">
      <w:start w:val="1"/>
      <w:numFmt w:val="bullet"/>
      <w:lvlText w:val="o"/>
      <w:lvlJc w:val="left"/>
      <w:pPr>
        <w:ind w:left="6359" w:hanging="360"/>
      </w:pPr>
      <w:rPr>
        <w:rFonts w:ascii="Courier New" w:hAnsi="Courier New" w:cs="Courier New" w:hint="default"/>
      </w:rPr>
    </w:lvl>
    <w:lvl w:ilvl="8" w:tplc="40090005">
      <w:start w:val="1"/>
      <w:numFmt w:val="bullet"/>
      <w:lvlText w:val=""/>
      <w:lvlJc w:val="left"/>
      <w:pPr>
        <w:ind w:left="7079" w:hanging="360"/>
      </w:pPr>
      <w:rPr>
        <w:rFonts w:ascii="Wingdings" w:hAnsi="Wingdings" w:hint="default"/>
      </w:rPr>
    </w:lvl>
  </w:abstractNum>
  <w:abstractNum w:abstractNumId="19" w15:restartNumberingAfterBreak="0">
    <w:nsid w:val="347C3544"/>
    <w:multiLevelType w:val="hybridMultilevel"/>
    <w:tmpl w:val="AD1489B4"/>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85C5D31"/>
    <w:multiLevelType w:val="hybridMultilevel"/>
    <w:tmpl w:val="35A8D822"/>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B2F3DF6"/>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C1630D"/>
    <w:multiLevelType w:val="hybridMultilevel"/>
    <w:tmpl w:val="4A983DF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F69C9"/>
    <w:multiLevelType w:val="hybridMultilevel"/>
    <w:tmpl w:val="46AED128"/>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0A2555C"/>
    <w:multiLevelType w:val="hybridMultilevel"/>
    <w:tmpl w:val="F88CADD2"/>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774128"/>
    <w:multiLevelType w:val="hybridMultilevel"/>
    <w:tmpl w:val="B3323D44"/>
    <w:lvl w:ilvl="0" w:tplc="4009000D">
      <w:start w:val="1"/>
      <w:numFmt w:val="bullet"/>
      <w:lvlText w:val=""/>
      <w:lvlJc w:val="left"/>
      <w:pPr>
        <w:ind w:left="3660" w:hanging="360"/>
      </w:pPr>
      <w:rPr>
        <w:rFonts w:ascii="Wingdings" w:hAnsi="Wingdings" w:hint="default"/>
      </w:rPr>
    </w:lvl>
    <w:lvl w:ilvl="1" w:tplc="04090003">
      <w:start w:val="1"/>
      <w:numFmt w:val="bullet"/>
      <w:lvlText w:val="o"/>
      <w:lvlJc w:val="left"/>
      <w:pPr>
        <w:ind w:left="4380" w:hanging="360"/>
      </w:pPr>
      <w:rPr>
        <w:rFonts w:ascii="Courier New" w:hAnsi="Courier New" w:cs="Courier New" w:hint="default"/>
      </w:rPr>
    </w:lvl>
    <w:lvl w:ilvl="2" w:tplc="04090005">
      <w:start w:val="1"/>
      <w:numFmt w:val="bullet"/>
      <w:lvlText w:val=""/>
      <w:lvlJc w:val="left"/>
      <w:pPr>
        <w:ind w:left="5100" w:hanging="360"/>
      </w:pPr>
      <w:rPr>
        <w:rFonts w:ascii="Wingdings" w:hAnsi="Wingdings" w:hint="default"/>
      </w:rPr>
    </w:lvl>
    <w:lvl w:ilvl="3" w:tplc="04090001">
      <w:start w:val="1"/>
      <w:numFmt w:val="bullet"/>
      <w:lvlText w:val=""/>
      <w:lvlJc w:val="left"/>
      <w:pPr>
        <w:ind w:left="5820" w:hanging="360"/>
      </w:pPr>
      <w:rPr>
        <w:rFonts w:ascii="Symbol" w:hAnsi="Symbol" w:hint="default"/>
      </w:rPr>
    </w:lvl>
    <w:lvl w:ilvl="4" w:tplc="04090003">
      <w:start w:val="1"/>
      <w:numFmt w:val="bullet"/>
      <w:lvlText w:val="o"/>
      <w:lvlJc w:val="left"/>
      <w:pPr>
        <w:ind w:left="6540" w:hanging="360"/>
      </w:pPr>
      <w:rPr>
        <w:rFonts w:ascii="Courier New" w:hAnsi="Courier New" w:cs="Courier New" w:hint="default"/>
      </w:rPr>
    </w:lvl>
    <w:lvl w:ilvl="5" w:tplc="04090005">
      <w:start w:val="1"/>
      <w:numFmt w:val="bullet"/>
      <w:lvlText w:val=""/>
      <w:lvlJc w:val="left"/>
      <w:pPr>
        <w:ind w:left="7260" w:hanging="360"/>
      </w:pPr>
      <w:rPr>
        <w:rFonts w:ascii="Wingdings" w:hAnsi="Wingdings" w:hint="default"/>
      </w:rPr>
    </w:lvl>
    <w:lvl w:ilvl="6" w:tplc="04090001">
      <w:start w:val="1"/>
      <w:numFmt w:val="bullet"/>
      <w:lvlText w:val=""/>
      <w:lvlJc w:val="left"/>
      <w:pPr>
        <w:ind w:left="7980" w:hanging="360"/>
      </w:pPr>
      <w:rPr>
        <w:rFonts w:ascii="Symbol" w:hAnsi="Symbol" w:hint="default"/>
      </w:rPr>
    </w:lvl>
    <w:lvl w:ilvl="7" w:tplc="04090003">
      <w:start w:val="1"/>
      <w:numFmt w:val="bullet"/>
      <w:lvlText w:val="o"/>
      <w:lvlJc w:val="left"/>
      <w:pPr>
        <w:ind w:left="8700" w:hanging="360"/>
      </w:pPr>
      <w:rPr>
        <w:rFonts w:ascii="Courier New" w:hAnsi="Courier New" w:cs="Courier New" w:hint="default"/>
      </w:rPr>
    </w:lvl>
    <w:lvl w:ilvl="8" w:tplc="04090005">
      <w:start w:val="1"/>
      <w:numFmt w:val="bullet"/>
      <w:lvlText w:val=""/>
      <w:lvlJc w:val="left"/>
      <w:pPr>
        <w:ind w:left="9420" w:hanging="360"/>
      </w:pPr>
      <w:rPr>
        <w:rFonts w:ascii="Wingdings" w:hAnsi="Wingdings" w:hint="default"/>
      </w:rPr>
    </w:lvl>
  </w:abstractNum>
  <w:abstractNum w:abstractNumId="26" w15:restartNumberingAfterBreak="0">
    <w:nsid w:val="421A1C33"/>
    <w:multiLevelType w:val="hybridMultilevel"/>
    <w:tmpl w:val="21CCE584"/>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F4F04"/>
    <w:multiLevelType w:val="hybridMultilevel"/>
    <w:tmpl w:val="22DA52BA"/>
    <w:lvl w:ilvl="0" w:tplc="D61C7B80">
      <w:start w:val="1"/>
      <w:numFmt w:val="bullet"/>
      <w:lvlText w:val=""/>
      <w:lvlJc w:val="left"/>
      <w:pPr>
        <w:ind w:left="648" w:hanging="360"/>
      </w:pPr>
      <w:rPr>
        <w:rFonts w:ascii="Wingdings" w:hAnsi="Wingdings" w:hint="default"/>
      </w:rPr>
    </w:lvl>
    <w:lvl w:ilvl="1" w:tplc="40090003">
      <w:start w:val="1"/>
      <w:numFmt w:val="bullet"/>
      <w:lvlText w:val="o"/>
      <w:lvlJc w:val="left"/>
      <w:pPr>
        <w:ind w:left="1368" w:hanging="360"/>
      </w:pPr>
      <w:rPr>
        <w:rFonts w:ascii="Courier New" w:hAnsi="Courier New" w:cs="Courier New" w:hint="default"/>
      </w:rPr>
    </w:lvl>
    <w:lvl w:ilvl="2" w:tplc="40090005">
      <w:start w:val="1"/>
      <w:numFmt w:val="bullet"/>
      <w:lvlText w:val=""/>
      <w:lvlJc w:val="left"/>
      <w:pPr>
        <w:ind w:left="2088" w:hanging="360"/>
      </w:pPr>
      <w:rPr>
        <w:rFonts w:ascii="Wingdings" w:hAnsi="Wingdings" w:hint="default"/>
      </w:rPr>
    </w:lvl>
    <w:lvl w:ilvl="3" w:tplc="40090001">
      <w:start w:val="1"/>
      <w:numFmt w:val="bullet"/>
      <w:lvlText w:val=""/>
      <w:lvlJc w:val="left"/>
      <w:pPr>
        <w:ind w:left="2808" w:hanging="360"/>
      </w:pPr>
      <w:rPr>
        <w:rFonts w:ascii="Symbol" w:hAnsi="Symbol" w:hint="default"/>
      </w:rPr>
    </w:lvl>
    <w:lvl w:ilvl="4" w:tplc="40090003">
      <w:start w:val="1"/>
      <w:numFmt w:val="bullet"/>
      <w:lvlText w:val="o"/>
      <w:lvlJc w:val="left"/>
      <w:pPr>
        <w:ind w:left="3528" w:hanging="360"/>
      </w:pPr>
      <w:rPr>
        <w:rFonts w:ascii="Courier New" w:hAnsi="Courier New" w:cs="Courier New" w:hint="default"/>
      </w:rPr>
    </w:lvl>
    <w:lvl w:ilvl="5" w:tplc="40090005">
      <w:start w:val="1"/>
      <w:numFmt w:val="bullet"/>
      <w:lvlText w:val=""/>
      <w:lvlJc w:val="left"/>
      <w:pPr>
        <w:ind w:left="4248" w:hanging="360"/>
      </w:pPr>
      <w:rPr>
        <w:rFonts w:ascii="Wingdings" w:hAnsi="Wingdings" w:hint="default"/>
      </w:rPr>
    </w:lvl>
    <w:lvl w:ilvl="6" w:tplc="40090001">
      <w:start w:val="1"/>
      <w:numFmt w:val="bullet"/>
      <w:lvlText w:val=""/>
      <w:lvlJc w:val="left"/>
      <w:pPr>
        <w:ind w:left="4968" w:hanging="360"/>
      </w:pPr>
      <w:rPr>
        <w:rFonts w:ascii="Symbol" w:hAnsi="Symbol" w:hint="default"/>
      </w:rPr>
    </w:lvl>
    <w:lvl w:ilvl="7" w:tplc="40090003">
      <w:start w:val="1"/>
      <w:numFmt w:val="bullet"/>
      <w:lvlText w:val="o"/>
      <w:lvlJc w:val="left"/>
      <w:pPr>
        <w:ind w:left="5688" w:hanging="360"/>
      </w:pPr>
      <w:rPr>
        <w:rFonts w:ascii="Courier New" w:hAnsi="Courier New" w:cs="Courier New" w:hint="default"/>
      </w:rPr>
    </w:lvl>
    <w:lvl w:ilvl="8" w:tplc="40090005">
      <w:start w:val="1"/>
      <w:numFmt w:val="bullet"/>
      <w:lvlText w:val=""/>
      <w:lvlJc w:val="left"/>
      <w:pPr>
        <w:ind w:left="6408" w:hanging="360"/>
      </w:pPr>
      <w:rPr>
        <w:rFonts w:ascii="Wingdings" w:hAnsi="Wingdings" w:hint="default"/>
      </w:rPr>
    </w:lvl>
  </w:abstractNum>
  <w:abstractNum w:abstractNumId="28" w15:restartNumberingAfterBreak="0">
    <w:nsid w:val="497540BD"/>
    <w:multiLevelType w:val="hybridMultilevel"/>
    <w:tmpl w:val="98847E36"/>
    <w:lvl w:ilvl="0" w:tplc="CE44899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8240CD"/>
    <w:multiLevelType w:val="hybridMultilevel"/>
    <w:tmpl w:val="675CD11A"/>
    <w:lvl w:ilvl="0" w:tplc="57BAEB36">
      <w:start w:val="1"/>
      <w:numFmt w:val="bullet"/>
      <w:pStyle w:val="NoSpacing"/>
      <w:lvlText w:val=""/>
      <w:lvlJc w:val="left"/>
      <w:pPr>
        <w:ind w:left="810" w:hanging="360"/>
      </w:pPr>
      <w:rPr>
        <w:rFonts w:ascii="Wingdings" w:hAnsi="Wingdings" w:hint="default"/>
        <w:b w:val="0"/>
        <w:sz w:val="24"/>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4BC9138E"/>
    <w:multiLevelType w:val="hybridMultilevel"/>
    <w:tmpl w:val="C6FE73C0"/>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C75E1"/>
    <w:multiLevelType w:val="hybridMultilevel"/>
    <w:tmpl w:val="66761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F163FF"/>
    <w:multiLevelType w:val="hybridMultilevel"/>
    <w:tmpl w:val="CD5CC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72F98"/>
    <w:multiLevelType w:val="hybridMultilevel"/>
    <w:tmpl w:val="FEC2E83E"/>
    <w:lvl w:ilvl="0" w:tplc="18D89DE8">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155BAC"/>
    <w:multiLevelType w:val="multilevel"/>
    <w:tmpl w:val="85D83C7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5" w15:restartNumberingAfterBreak="0">
    <w:nsid w:val="5D391577"/>
    <w:multiLevelType w:val="multilevel"/>
    <w:tmpl w:val="00680622"/>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619E2EBB"/>
    <w:multiLevelType w:val="multilevel"/>
    <w:tmpl w:val="4B78B740"/>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602291"/>
    <w:multiLevelType w:val="hybridMultilevel"/>
    <w:tmpl w:val="71D8F50A"/>
    <w:lvl w:ilvl="0" w:tplc="D61C7B8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BB8383B"/>
    <w:multiLevelType w:val="hybridMultilevel"/>
    <w:tmpl w:val="085E56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9" w15:restartNumberingAfterBreak="0">
    <w:nsid w:val="75BC1056"/>
    <w:multiLevelType w:val="hybridMultilevel"/>
    <w:tmpl w:val="58288424"/>
    <w:lvl w:ilvl="0" w:tplc="C7DAAFD0">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8720964"/>
    <w:multiLevelType w:val="hybridMultilevel"/>
    <w:tmpl w:val="72F6E622"/>
    <w:lvl w:ilvl="0" w:tplc="D61C7B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3D3BDB"/>
    <w:multiLevelType w:val="hybridMultilevel"/>
    <w:tmpl w:val="455AF5C2"/>
    <w:lvl w:ilvl="0" w:tplc="CE448990">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35"/>
  </w:num>
  <w:num w:numId="4">
    <w:abstractNumId w:val="36"/>
  </w:num>
  <w:num w:numId="5">
    <w:abstractNumId w:val="8"/>
  </w:num>
  <w:num w:numId="6">
    <w:abstractNumId w:val="29"/>
  </w:num>
  <w:num w:numId="7">
    <w:abstractNumId w:val="30"/>
  </w:num>
  <w:num w:numId="8">
    <w:abstractNumId w:val="0"/>
  </w:num>
  <w:num w:numId="9">
    <w:abstractNumId w:val="6"/>
  </w:num>
  <w:num w:numId="10">
    <w:abstractNumId w:val="26"/>
  </w:num>
  <w:num w:numId="11">
    <w:abstractNumId w:val="22"/>
  </w:num>
  <w:num w:numId="12">
    <w:abstractNumId w:val="33"/>
  </w:num>
  <w:num w:numId="13">
    <w:abstractNumId w:val="21"/>
  </w:num>
  <w:num w:numId="14">
    <w:abstractNumId w:val="17"/>
  </w:num>
  <w:num w:numId="15">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19"/>
  </w:num>
  <w:num w:numId="18">
    <w:abstractNumId w:val="20"/>
  </w:num>
  <w:num w:numId="19">
    <w:abstractNumId w:val="37"/>
  </w:num>
  <w:num w:numId="20">
    <w:abstractNumId w:val="38"/>
  </w:num>
  <w:num w:numId="21">
    <w:abstractNumId w:val="11"/>
  </w:num>
  <w:num w:numId="22">
    <w:abstractNumId w:val="27"/>
  </w:num>
  <w:num w:numId="23">
    <w:abstractNumId w:val="15"/>
  </w:num>
  <w:num w:numId="24">
    <w:abstractNumId w:val="4"/>
  </w:num>
  <w:num w:numId="25">
    <w:abstractNumId w:val="1"/>
  </w:num>
  <w:num w:numId="26">
    <w:abstractNumId w:val="9"/>
  </w:num>
  <w:num w:numId="27">
    <w:abstractNumId w:val="25"/>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4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30"/>
  </w:num>
  <w:num w:numId="34">
    <w:abstractNumId w:val="12"/>
  </w:num>
  <w:num w:numId="35">
    <w:abstractNumId w:val="10"/>
  </w:num>
  <w:num w:numId="36">
    <w:abstractNumId w:val="18"/>
  </w:num>
  <w:num w:numId="37">
    <w:abstractNumId w:val="32"/>
  </w:num>
  <w:num w:numId="38">
    <w:abstractNumId w:val="28"/>
  </w:num>
  <w:num w:numId="39">
    <w:abstractNumId w:val="24"/>
  </w:num>
  <w:num w:numId="40">
    <w:abstractNumId w:val="16"/>
  </w:num>
  <w:num w:numId="41">
    <w:abstractNumId w:val="14"/>
  </w:num>
  <w:num w:numId="42">
    <w:abstractNumId w:val="23"/>
  </w:num>
  <w:num w:numId="43">
    <w:abstractNumId w:val="31"/>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nanarora1571@gmail.com">
    <w15:presenceInfo w15:providerId="Windows Live" w15:userId="9ca9a554fa4d3178"/>
  </w15:person>
  <w15:person w15:author="abhay mendiratta">
    <w15:presenceInfo w15:providerId="Windows Live" w15:userId="123312e3c9badcc7"/>
  </w15:person>
  <w15:person w15:author="Pranav Taneja">
    <w15:presenceInfo w15:providerId="Windows Live" w15:userId="984fb2f12b6d21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hideSpellingErrors/>
  <w:hideGrammatical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xNDIxNTE0tTA1NTNX0lEKTi0uzszPAykwrwUAfqtjASwAAAA="/>
  </w:docVars>
  <w:rsids>
    <w:rsidRoot w:val="00E45622"/>
    <w:rsid w:val="00022A7C"/>
    <w:rsid w:val="00022AE2"/>
    <w:rsid w:val="00024085"/>
    <w:rsid w:val="00024252"/>
    <w:rsid w:val="00025102"/>
    <w:rsid w:val="000255EB"/>
    <w:rsid w:val="00027A02"/>
    <w:rsid w:val="000300D1"/>
    <w:rsid w:val="0003203F"/>
    <w:rsid w:val="000334CE"/>
    <w:rsid w:val="00043128"/>
    <w:rsid w:val="00052309"/>
    <w:rsid w:val="000547FC"/>
    <w:rsid w:val="00055FF2"/>
    <w:rsid w:val="000619D5"/>
    <w:rsid w:val="000868AA"/>
    <w:rsid w:val="000970F2"/>
    <w:rsid w:val="00097A8A"/>
    <w:rsid w:val="000A1EDB"/>
    <w:rsid w:val="000A3B8B"/>
    <w:rsid w:val="000A4BD0"/>
    <w:rsid w:val="000B1467"/>
    <w:rsid w:val="000B23DE"/>
    <w:rsid w:val="000B34C7"/>
    <w:rsid w:val="000B3FC0"/>
    <w:rsid w:val="000C22FF"/>
    <w:rsid w:val="000C3079"/>
    <w:rsid w:val="000C5F15"/>
    <w:rsid w:val="000D5C54"/>
    <w:rsid w:val="000D6DD6"/>
    <w:rsid w:val="000D70BA"/>
    <w:rsid w:val="000E2A02"/>
    <w:rsid w:val="000F2DE3"/>
    <w:rsid w:val="00104AD6"/>
    <w:rsid w:val="0011642B"/>
    <w:rsid w:val="00140BF3"/>
    <w:rsid w:val="00142884"/>
    <w:rsid w:val="001450B9"/>
    <w:rsid w:val="001518A0"/>
    <w:rsid w:val="00174074"/>
    <w:rsid w:val="001868B0"/>
    <w:rsid w:val="00186BE1"/>
    <w:rsid w:val="00194856"/>
    <w:rsid w:val="001A066D"/>
    <w:rsid w:val="001A5DD0"/>
    <w:rsid w:val="001A74FA"/>
    <w:rsid w:val="001B79B7"/>
    <w:rsid w:val="001C3C5A"/>
    <w:rsid w:val="001D082F"/>
    <w:rsid w:val="001D2111"/>
    <w:rsid w:val="001E2AF3"/>
    <w:rsid w:val="001E5CC8"/>
    <w:rsid w:val="001E7F85"/>
    <w:rsid w:val="001F12BE"/>
    <w:rsid w:val="001F1EED"/>
    <w:rsid w:val="001F6D2B"/>
    <w:rsid w:val="0020059A"/>
    <w:rsid w:val="00207D4B"/>
    <w:rsid w:val="00214BA4"/>
    <w:rsid w:val="002310F8"/>
    <w:rsid w:val="002404E7"/>
    <w:rsid w:val="00244420"/>
    <w:rsid w:val="0024732F"/>
    <w:rsid w:val="002505C9"/>
    <w:rsid w:val="00260879"/>
    <w:rsid w:val="00265B41"/>
    <w:rsid w:val="00265E18"/>
    <w:rsid w:val="0027038B"/>
    <w:rsid w:val="002715F1"/>
    <w:rsid w:val="00271C5F"/>
    <w:rsid w:val="00287373"/>
    <w:rsid w:val="00287DA9"/>
    <w:rsid w:val="002A3E1F"/>
    <w:rsid w:val="002C48A2"/>
    <w:rsid w:val="002C5326"/>
    <w:rsid w:val="002C611F"/>
    <w:rsid w:val="002D37BA"/>
    <w:rsid w:val="002E2AE9"/>
    <w:rsid w:val="002E3AC4"/>
    <w:rsid w:val="002F5F7F"/>
    <w:rsid w:val="002F6FFB"/>
    <w:rsid w:val="0030152D"/>
    <w:rsid w:val="00302B47"/>
    <w:rsid w:val="00303D31"/>
    <w:rsid w:val="003426F2"/>
    <w:rsid w:val="00343530"/>
    <w:rsid w:val="003440E3"/>
    <w:rsid w:val="00355C78"/>
    <w:rsid w:val="00356A75"/>
    <w:rsid w:val="00365D4E"/>
    <w:rsid w:val="003670F2"/>
    <w:rsid w:val="003763EF"/>
    <w:rsid w:val="00381DFF"/>
    <w:rsid w:val="0039116A"/>
    <w:rsid w:val="003A5456"/>
    <w:rsid w:val="003B4989"/>
    <w:rsid w:val="003B5F0C"/>
    <w:rsid w:val="003D1230"/>
    <w:rsid w:val="003D1233"/>
    <w:rsid w:val="003E073A"/>
    <w:rsid w:val="003E2A89"/>
    <w:rsid w:val="003E6EAD"/>
    <w:rsid w:val="003F3B51"/>
    <w:rsid w:val="00400D19"/>
    <w:rsid w:val="00406427"/>
    <w:rsid w:val="00414A6A"/>
    <w:rsid w:val="0042311F"/>
    <w:rsid w:val="004236CE"/>
    <w:rsid w:val="00430217"/>
    <w:rsid w:val="004437EF"/>
    <w:rsid w:val="0044540A"/>
    <w:rsid w:val="004568CF"/>
    <w:rsid w:val="00465BFE"/>
    <w:rsid w:val="004664F4"/>
    <w:rsid w:val="00484FB9"/>
    <w:rsid w:val="004A02B8"/>
    <w:rsid w:val="004A3751"/>
    <w:rsid w:val="004A70F7"/>
    <w:rsid w:val="004B52DB"/>
    <w:rsid w:val="004C34C7"/>
    <w:rsid w:val="004C3ECC"/>
    <w:rsid w:val="004C444B"/>
    <w:rsid w:val="004D55D9"/>
    <w:rsid w:val="004D69A9"/>
    <w:rsid w:val="004E0CEA"/>
    <w:rsid w:val="004F68C8"/>
    <w:rsid w:val="004F7138"/>
    <w:rsid w:val="00505B9B"/>
    <w:rsid w:val="00513C76"/>
    <w:rsid w:val="00524CD3"/>
    <w:rsid w:val="005314D5"/>
    <w:rsid w:val="00554123"/>
    <w:rsid w:val="00560F13"/>
    <w:rsid w:val="005616EF"/>
    <w:rsid w:val="00561C8C"/>
    <w:rsid w:val="0056445B"/>
    <w:rsid w:val="0058203D"/>
    <w:rsid w:val="0058563F"/>
    <w:rsid w:val="005900A0"/>
    <w:rsid w:val="00590E77"/>
    <w:rsid w:val="00591378"/>
    <w:rsid w:val="005922A4"/>
    <w:rsid w:val="00592992"/>
    <w:rsid w:val="005A59A2"/>
    <w:rsid w:val="005A7FC0"/>
    <w:rsid w:val="005B2D4B"/>
    <w:rsid w:val="005B638E"/>
    <w:rsid w:val="005C1EE7"/>
    <w:rsid w:val="005C325A"/>
    <w:rsid w:val="005D5FF4"/>
    <w:rsid w:val="005E1C91"/>
    <w:rsid w:val="005E4025"/>
    <w:rsid w:val="005F176A"/>
    <w:rsid w:val="005F2CDB"/>
    <w:rsid w:val="005F6557"/>
    <w:rsid w:val="00604644"/>
    <w:rsid w:val="00615D44"/>
    <w:rsid w:val="00617B01"/>
    <w:rsid w:val="0063146F"/>
    <w:rsid w:val="00635D6A"/>
    <w:rsid w:val="0063667C"/>
    <w:rsid w:val="00652383"/>
    <w:rsid w:val="00656325"/>
    <w:rsid w:val="006662A5"/>
    <w:rsid w:val="00671653"/>
    <w:rsid w:val="006840BC"/>
    <w:rsid w:val="00687519"/>
    <w:rsid w:val="00687CE5"/>
    <w:rsid w:val="0069309F"/>
    <w:rsid w:val="0069551A"/>
    <w:rsid w:val="00695AB2"/>
    <w:rsid w:val="006A119A"/>
    <w:rsid w:val="006A5647"/>
    <w:rsid w:val="006A6D33"/>
    <w:rsid w:val="006B2C2F"/>
    <w:rsid w:val="006C4C02"/>
    <w:rsid w:val="006C673E"/>
    <w:rsid w:val="006D47EC"/>
    <w:rsid w:val="006E0A7B"/>
    <w:rsid w:val="006E54C9"/>
    <w:rsid w:val="006E7236"/>
    <w:rsid w:val="006F31FE"/>
    <w:rsid w:val="00701A9F"/>
    <w:rsid w:val="00704955"/>
    <w:rsid w:val="00706C01"/>
    <w:rsid w:val="00722670"/>
    <w:rsid w:val="007321D0"/>
    <w:rsid w:val="00734157"/>
    <w:rsid w:val="0074181E"/>
    <w:rsid w:val="00744464"/>
    <w:rsid w:val="00753DF6"/>
    <w:rsid w:val="00755771"/>
    <w:rsid w:val="00765600"/>
    <w:rsid w:val="00765ACF"/>
    <w:rsid w:val="00775AB2"/>
    <w:rsid w:val="007925A8"/>
    <w:rsid w:val="00796770"/>
    <w:rsid w:val="007A3802"/>
    <w:rsid w:val="007B55F4"/>
    <w:rsid w:val="007C2AC6"/>
    <w:rsid w:val="007D3E13"/>
    <w:rsid w:val="007D683C"/>
    <w:rsid w:val="007F492A"/>
    <w:rsid w:val="007F7EF5"/>
    <w:rsid w:val="00800B34"/>
    <w:rsid w:val="00815022"/>
    <w:rsid w:val="008161C4"/>
    <w:rsid w:val="00830FE4"/>
    <w:rsid w:val="00836669"/>
    <w:rsid w:val="00845CB4"/>
    <w:rsid w:val="008513D3"/>
    <w:rsid w:val="00852A24"/>
    <w:rsid w:val="00857217"/>
    <w:rsid w:val="0087141C"/>
    <w:rsid w:val="008718CE"/>
    <w:rsid w:val="00872638"/>
    <w:rsid w:val="0088596C"/>
    <w:rsid w:val="00886AC8"/>
    <w:rsid w:val="0089280D"/>
    <w:rsid w:val="008A2430"/>
    <w:rsid w:val="008B3EE3"/>
    <w:rsid w:val="008C28FE"/>
    <w:rsid w:val="008C4224"/>
    <w:rsid w:val="008C5A34"/>
    <w:rsid w:val="008D275D"/>
    <w:rsid w:val="008D2869"/>
    <w:rsid w:val="008E0676"/>
    <w:rsid w:val="008E3C63"/>
    <w:rsid w:val="008E5B39"/>
    <w:rsid w:val="008E638E"/>
    <w:rsid w:val="008F5977"/>
    <w:rsid w:val="0090479D"/>
    <w:rsid w:val="00916F84"/>
    <w:rsid w:val="0092441A"/>
    <w:rsid w:val="0093207D"/>
    <w:rsid w:val="009341BE"/>
    <w:rsid w:val="00936430"/>
    <w:rsid w:val="00945F82"/>
    <w:rsid w:val="00947DCB"/>
    <w:rsid w:val="00957FDF"/>
    <w:rsid w:val="00963516"/>
    <w:rsid w:val="00973725"/>
    <w:rsid w:val="009872E1"/>
    <w:rsid w:val="00994846"/>
    <w:rsid w:val="009A3D80"/>
    <w:rsid w:val="009A7CFF"/>
    <w:rsid w:val="009B3A96"/>
    <w:rsid w:val="009B464D"/>
    <w:rsid w:val="009C4778"/>
    <w:rsid w:val="009C584F"/>
    <w:rsid w:val="009D01D9"/>
    <w:rsid w:val="009D48B8"/>
    <w:rsid w:val="009E3B4A"/>
    <w:rsid w:val="009E5C5A"/>
    <w:rsid w:val="00A013E3"/>
    <w:rsid w:val="00A028FF"/>
    <w:rsid w:val="00A05C59"/>
    <w:rsid w:val="00A10342"/>
    <w:rsid w:val="00A317B4"/>
    <w:rsid w:val="00A41FF0"/>
    <w:rsid w:val="00A46C35"/>
    <w:rsid w:val="00A504B6"/>
    <w:rsid w:val="00A65439"/>
    <w:rsid w:val="00A7484F"/>
    <w:rsid w:val="00A748F7"/>
    <w:rsid w:val="00A7798F"/>
    <w:rsid w:val="00A87CD2"/>
    <w:rsid w:val="00A92576"/>
    <w:rsid w:val="00AA4CB4"/>
    <w:rsid w:val="00AB7ADF"/>
    <w:rsid w:val="00AC1096"/>
    <w:rsid w:val="00AC2383"/>
    <w:rsid w:val="00AC497F"/>
    <w:rsid w:val="00AC7F63"/>
    <w:rsid w:val="00AD0926"/>
    <w:rsid w:val="00AD576A"/>
    <w:rsid w:val="00AE0A22"/>
    <w:rsid w:val="00AE43E9"/>
    <w:rsid w:val="00AE651E"/>
    <w:rsid w:val="00AF13A6"/>
    <w:rsid w:val="00AF5B73"/>
    <w:rsid w:val="00B14D31"/>
    <w:rsid w:val="00B17C0C"/>
    <w:rsid w:val="00B21307"/>
    <w:rsid w:val="00B419EF"/>
    <w:rsid w:val="00B50133"/>
    <w:rsid w:val="00B5144B"/>
    <w:rsid w:val="00B53806"/>
    <w:rsid w:val="00B53F99"/>
    <w:rsid w:val="00B56035"/>
    <w:rsid w:val="00B57794"/>
    <w:rsid w:val="00B57944"/>
    <w:rsid w:val="00B6335E"/>
    <w:rsid w:val="00B65858"/>
    <w:rsid w:val="00B669F8"/>
    <w:rsid w:val="00B74880"/>
    <w:rsid w:val="00B773FE"/>
    <w:rsid w:val="00B80184"/>
    <w:rsid w:val="00B9246E"/>
    <w:rsid w:val="00B96460"/>
    <w:rsid w:val="00BA0EC2"/>
    <w:rsid w:val="00BD3E0B"/>
    <w:rsid w:val="00BD6ADD"/>
    <w:rsid w:val="00BE1D11"/>
    <w:rsid w:val="00BE7C01"/>
    <w:rsid w:val="00BF0B32"/>
    <w:rsid w:val="00BF7C57"/>
    <w:rsid w:val="00C14D1E"/>
    <w:rsid w:val="00C14D82"/>
    <w:rsid w:val="00C17B52"/>
    <w:rsid w:val="00C27AB6"/>
    <w:rsid w:val="00C30CFF"/>
    <w:rsid w:val="00C334AE"/>
    <w:rsid w:val="00C33887"/>
    <w:rsid w:val="00C3497A"/>
    <w:rsid w:val="00C34BEE"/>
    <w:rsid w:val="00C35543"/>
    <w:rsid w:val="00C42834"/>
    <w:rsid w:val="00C43CB4"/>
    <w:rsid w:val="00C5080B"/>
    <w:rsid w:val="00C54B2A"/>
    <w:rsid w:val="00C571A0"/>
    <w:rsid w:val="00C61161"/>
    <w:rsid w:val="00C71D56"/>
    <w:rsid w:val="00C7275E"/>
    <w:rsid w:val="00C75AB6"/>
    <w:rsid w:val="00C855DC"/>
    <w:rsid w:val="00C860CF"/>
    <w:rsid w:val="00CA1AAF"/>
    <w:rsid w:val="00CC4A49"/>
    <w:rsid w:val="00CC7A46"/>
    <w:rsid w:val="00CE1A09"/>
    <w:rsid w:val="00CF1E43"/>
    <w:rsid w:val="00D03147"/>
    <w:rsid w:val="00D04068"/>
    <w:rsid w:val="00D30441"/>
    <w:rsid w:val="00D32439"/>
    <w:rsid w:val="00D44E62"/>
    <w:rsid w:val="00D74884"/>
    <w:rsid w:val="00D86652"/>
    <w:rsid w:val="00D87DD4"/>
    <w:rsid w:val="00D96E75"/>
    <w:rsid w:val="00DC15C0"/>
    <w:rsid w:val="00DC2049"/>
    <w:rsid w:val="00DC449F"/>
    <w:rsid w:val="00DC5152"/>
    <w:rsid w:val="00DD1A39"/>
    <w:rsid w:val="00DD2244"/>
    <w:rsid w:val="00DD5B9D"/>
    <w:rsid w:val="00DE39BA"/>
    <w:rsid w:val="00DE4707"/>
    <w:rsid w:val="00DE67BB"/>
    <w:rsid w:val="00E02261"/>
    <w:rsid w:val="00E1072B"/>
    <w:rsid w:val="00E266FE"/>
    <w:rsid w:val="00E324D1"/>
    <w:rsid w:val="00E33ADB"/>
    <w:rsid w:val="00E35AA8"/>
    <w:rsid w:val="00E37794"/>
    <w:rsid w:val="00E42906"/>
    <w:rsid w:val="00E45622"/>
    <w:rsid w:val="00E57EA5"/>
    <w:rsid w:val="00E845E6"/>
    <w:rsid w:val="00E90E7F"/>
    <w:rsid w:val="00E940F0"/>
    <w:rsid w:val="00EA212F"/>
    <w:rsid w:val="00EB0244"/>
    <w:rsid w:val="00EB6B5E"/>
    <w:rsid w:val="00EB6EFA"/>
    <w:rsid w:val="00EE16BA"/>
    <w:rsid w:val="00EF63EB"/>
    <w:rsid w:val="00F12BBB"/>
    <w:rsid w:val="00F1798F"/>
    <w:rsid w:val="00F23A94"/>
    <w:rsid w:val="00F429E2"/>
    <w:rsid w:val="00F4580C"/>
    <w:rsid w:val="00F503DE"/>
    <w:rsid w:val="00F52539"/>
    <w:rsid w:val="00F535CA"/>
    <w:rsid w:val="00F55FB5"/>
    <w:rsid w:val="00F644C6"/>
    <w:rsid w:val="00F65473"/>
    <w:rsid w:val="00F76FFD"/>
    <w:rsid w:val="00F81868"/>
    <w:rsid w:val="00F84B12"/>
    <w:rsid w:val="00F85CD0"/>
    <w:rsid w:val="00FA3A68"/>
    <w:rsid w:val="00FA4994"/>
    <w:rsid w:val="00FB1059"/>
    <w:rsid w:val="00FB37BB"/>
    <w:rsid w:val="00FB4C99"/>
    <w:rsid w:val="00FC5BBE"/>
    <w:rsid w:val="00FD369E"/>
    <w:rsid w:val="00FF0B28"/>
    <w:rsid w:val="00FF3D51"/>
    <w:rsid w:val="00FF4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20CA"/>
  <w15:docId w15:val="{D119CD2B-F421-4025-ADCF-3C7038B66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28FF"/>
    <w:pPr>
      <w:spacing w:after="160" w:line="259" w:lineRule="auto"/>
    </w:pPr>
    <w:rPr>
      <w:rFonts w:ascii="Times New Roman" w:eastAsiaTheme="minorEastAsia" w:hAnsi="Times New Roman" w:cs="Times New Roman"/>
      <w:sz w:val="24"/>
    </w:rPr>
  </w:style>
  <w:style w:type="paragraph" w:styleId="Heading1">
    <w:name w:val="heading 1"/>
    <w:basedOn w:val="Normal"/>
    <w:next w:val="Normal"/>
    <w:link w:val="Heading1Char"/>
    <w:uiPriority w:val="9"/>
    <w:qFormat/>
    <w:rsid w:val="00E45622"/>
    <w:pPr>
      <w:keepNext/>
      <w:keepLines/>
      <w:spacing w:before="240" w:after="0"/>
      <w:outlineLvl w:val="0"/>
    </w:pPr>
    <w:rPr>
      <w:rFonts w:eastAsiaTheme="majorEastAsia" w:cstheme="majorBidi"/>
      <w:b/>
      <w:color w:val="365F91" w:themeColor="accent1" w:themeShade="BF"/>
      <w:sz w:val="32"/>
      <w:szCs w:val="32"/>
    </w:rPr>
  </w:style>
  <w:style w:type="paragraph" w:styleId="Heading2">
    <w:name w:val="heading 2"/>
    <w:basedOn w:val="Normal"/>
    <w:next w:val="Normal"/>
    <w:link w:val="Heading2Char"/>
    <w:uiPriority w:val="9"/>
    <w:unhideWhenUsed/>
    <w:qFormat/>
    <w:rsid w:val="00E45622"/>
    <w:pPr>
      <w:keepNext/>
      <w:keepLines/>
      <w:spacing w:before="40" w:after="0"/>
      <w:outlineLvl w:val="1"/>
    </w:pPr>
    <w:rPr>
      <w:rFonts w:eastAsiaTheme="majorEastAsia" w:cstheme="majorBidi"/>
      <w:b/>
      <w:color w:val="365F91" w:themeColor="accent1" w:themeShade="BF"/>
      <w:szCs w:val="26"/>
    </w:rPr>
  </w:style>
  <w:style w:type="paragraph" w:styleId="Heading3">
    <w:name w:val="heading 3"/>
    <w:basedOn w:val="Normal"/>
    <w:next w:val="Normal"/>
    <w:link w:val="Heading3Char"/>
    <w:uiPriority w:val="9"/>
    <w:unhideWhenUsed/>
    <w:qFormat/>
    <w:rsid w:val="00CC7A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3CB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43CB4"/>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nhideWhenUsed/>
    <w:qFormat/>
    <w:rsid w:val="00916F84"/>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622"/>
    <w:rPr>
      <w:rFonts w:ascii="Times New Roman" w:eastAsiaTheme="majorEastAsia" w:hAnsi="Times New Roman" w:cstheme="majorBidi"/>
      <w:b/>
      <w:color w:val="365F91" w:themeColor="accent1" w:themeShade="BF"/>
      <w:sz w:val="32"/>
      <w:szCs w:val="32"/>
    </w:rPr>
  </w:style>
  <w:style w:type="character" w:customStyle="1" w:styleId="Heading2Char">
    <w:name w:val="Heading 2 Char"/>
    <w:basedOn w:val="DefaultParagraphFont"/>
    <w:link w:val="Heading2"/>
    <w:uiPriority w:val="9"/>
    <w:rsid w:val="00E45622"/>
    <w:rPr>
      <w:rFonts w:ascii="Times New Roman" w:eastAsiaTheme="majorEastAsia" w:hAnsi="Times New Roman" w:cstheme="majorBidi"/>
      <w:b/>
      <w:color w:val="365F91" w:themeColor="accent1" w:themeShade="BF"/>
      <w:sz w:val="24"/>
      <w:szCs w:val="26"/>
    </w:rPr>
  </w:style>
  <w:style w:type="paragraph" w:styleId="ListParagraph">
    <w:name w:val="List Paragraph"/>
    <w:aliases w:val="Normal Sentence,b1,Number_1,new,SGLText List Paragraph,List Paragraph11"/>
    <w:basedOn w:val="Normal"/>
    <w:link w:val="ListParagraphChar"/>
    <w:uiPriority w:val="34"/>
    <w:qFormat/>
    <w:rsid w:val="002404E7"/>
    <w:pPr>
      <w:ind w:left="720"/>
      <w:contextualSpacing/>
    </w:pPr>
  </w:style>
  <w:style w:type="character" w:customStyle="1" w:styleId="ListParagraphChar">
    <w:name w:val="List Paragraph Char"/>
    <w:aliases w:val="Normal Sentence Char,b1 Char,Number_1 Char,new Char,SGLText List Paragraph Char,List Paragraph11 Char"/>
    <w:basedOn w:val="DefaultParagraphFont"/>
    <w:link w:val="ListParagraph"/>
    <w:uiPriority w:val="34"/>
    <w:rsid w:val="002404E7"/>
    <w:rPr>
      <w:rFonts w:ascii="Times New Roman" w:eastAsiaTheme="minorEastAsia" w:hAnsi="Times New Roman" w:cs="Times New Roman"/>
      <w:sz w:val="24"/>
    </w:rPr>
  </w:style>
  <w:style w:type="character" w:customStyle="1" w:styleId="Heading3Char">
    <w:name w:val="Heading 3 Char"/>
    <w:basedOn w:val="DefaultParagraphFont"/>
    <w:link w:val="Heading3"/>
    <w:uiPriority w:val="9"/>
    <w:rsid w:val="00CC7A46"/>
    <w:rPr>
      <w:rFonts w:asciiTheme="majorHAnsi" w:eastAsiaTheme="majorEastAsia" w:hAnsiTheme="majorHAnsi" w:cstheme="majorBidi"/>
      <w:b/>
      <w:bCs/>
      <w:color w:val="4F81BD" w:themeColor="accent1"/>
      <w:sz w:val="24"/>
    </w:rPr>
  </w:style>
  <w:style w:type="table" w:customStyle="1" w:styleId="LightGrid1">
    <w:name w:val="Light Grid1"/>
    <w:basedOn w:val="TableNormal"/>
    <w:uiPriority w:val="62"/>
    <w:rsid w:val="00CC7A46"/>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CC7A46"/>
    <w:pPr>
      <w:spacing w:after="200" w:line="240" w:lineRule="auto"/>
    </w:pPr>
    <w:rPr>
      <w:i/>
      <w:iCs/>
      <w:color w:val="1F497D" w:themeColor="text2"/>
      <w:sz w:val="18"/>
      <w:szCs w:val="18"/>
    </w:rPr>
  </w:style>
  <w:style w:type="paragraph" w:styleId="NoSpacing">
    <w:name w:val="No Spacing"/>
    <w:uiPriority w:val="1"/>
    <w:qFormat/>
    <w:rsid w:val="004A3751"/>
    <w:pPr>
      <w:numPr>
        <w:numId w:val="6"/>
      </w:numPr>
      <w:spacing w:after="0" w:line="360" w:lineRule="auto"/>
      <w:ind w:left="0" w:firstLine="0"/>
      <w:jc w:val="both"/>
    </w:pPr>
    <w:rPr>
      <w:rFonts w:ascii="Times New Roman" w:hAnsi="Times New Roman"/>
      <w:sz w:val="24"/>
      <w:lang w:val="en-IN"/>
    </w:rPr>
  </w:style>
  <w:style w:type="table" w:customStyle="1" w:styleId="LightGrid2">
    <w:name w:val="Light Grid2"/>
    <w:basedOn w:val="TableNormal"/>
    <w:uiPriority w:val="62"/>
    <w:rsid w:val="00C54B2A"/>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TableParagraph">
    <w:name w:val="Table Paragraph"/>
    <w:basedOn w:val="Normal"/>
    <w:uiPriority w:val="1"/>
    <w:qFormat/>
    <w:rsid w:val="0087141C"/>
    <w:pPr>
      <w:widowControl w:val="0"/>
      <w:autoSpaceDE w:val="0"/>
      <w:autoSpaceDN w:val="0"/>
      <w:spacing w:after="0" w:line="240" w:lineRule="auto"/>
      <w:ind w:left="117"/>
    </w:pPr>
    <w:rPr>
      <w:rFonts w:eastAsia="Times New Roman"/>
      <w:sz w:val="22"/>
    </w:rPr>
  </w:style>
  <w:style w:type="table" w:styleId="TableGrid">
    <w:name w:val="Table Grid"/>
    <w:basedOn w:val="TableNormal"/>
    <w:uiPriority w:val="59"/>
    <w:rsid w:val="0087141C"/>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C71D56"/>
  </w:style>
  <w:style w:type="paragraph" w:styleId="Title">
    <w:name w:val="Title"/>
    <w:basedOn w:val="Normal"/>
    <w:next w:val="Normal"/>
    <w:link w:val="TitleChar"/>
    <w:uiPriority w:val="10"/>
    <w:qFormat/>
    <w:rsid w:val="00B514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144B"/>
    <w:rPr>
      <w:rFonts w:asciiTheme="majorHAnsi" w:eastAsiaTheme="majorEastAsia" w:hAnsiTheme="majorHAnsi" w:cstheme="majorBidi"/>
      <w:spacing w:val="-10"/>
      <w:kern w:val="28"/>
      <w:sz w:val="56"/>
      <w:szCs w:val="56"/>
    </w:rPr>
  </w:style>
  <w:style w:type="character" w:customStyle="1" w:styleId="bodyChar">
    <w:name w:val="body Char"/>
    <w:basedOn w:val="DefaultParagraphFont"/>
    <w:link w:val="body"/>
    <w:locked/>
    <w:rsid w:val="00753DF6"/>
    <w:rPr>
      <w:rFonts w:ascii="Times New Roman" w:hAnsi="Times New Roman" w:cs="Times New Roman"/>
      <w:sz w:val="24"/>
      <w:szCs w:val="24"/>
    </w:rPr>
  </w:style>
  <w:style w:type="paragraph" w:customStyle="1" w:styleId="body">
    <w:name w:val="body"/>
    <w:basedOn w:val="Normal"/>
    <w:link w:val="bodyChar"/>
    <w:qFormat/>
    <w:rsid w:val="00753DF6"/>
    <w:pPr>
      <w:spacing w:after="0" w:line="360" w:lineRule="auto"/>
      <w:jc w:val="both"/>
    </w:pPr>
    <w:rPr>
      <w:rFonts w:eastAsiaTheme="minorHAnsi"/>
      <w:szCs w:val="24"/>
    </w:rPr>
  </w:style>
  <w:style w:type="character" w:customStyle="1" w:styleId="apple-style-span">
    <w:name w:val="apple-style-span"/>
    <w:rsid w:val="00753DF6"/>
  </w:style>
  <w:style w:type="character" w:customStyle="1" w:styleId="Heading7Char">
    <w:name w:val="Heading 7 Char"/>
    <w:basedOn w:val="DefaultParagraphFont"/>
    <w:link w:val="Heading7"/>
    <w:rsid w:val="00916F84"/>
    <w:rPr>
      <w:rFonts w:asciiTheme="majorHAnsi" w:eastAsiaTheme="majorEastAsia" w:hAnsiTheme="majorHAnsi" w:cstheme="majorBidi"/>
      <w:i/>
      <w:iCs/>
      <w:color w:val="243F60" w:themeColor="accent1" w:themeShade="7F"/>
      <w:sz w:val="24"/>
    </w:rPr>
  </w:style>
  <w:style w:type="paragraph" w:styleId="Header">
    <w:name w:val="header"/>
    <w:basedOn w:val="Normal"/>
    <w:link w:val="HeaderChar"/>
    <w:unhideWhenUsed/>
    <w:rsid w:val="00043128"/>
    <w:pPr>
      <w:tabs>
        <w:tab w:val="center" w:pos="4513"/>
        <w:tab w:val="right" w:pos="9026"/>
      </w:tabs>
      <w:spacing w:after="0" w:line="240" w:lineRule="auto"/>
    </w:pPr>
  </w:style>
  <w:style w:type="character" w:customStyle="1" w:styleId="HeaderChar">
    <w:name w:val="Header Char"/>
    <w:basedOn w:val="DefaultParagraphFont"/>
    <w:link w:val="Header"/>
    <w:rsid w:val="00043128"/>
    <w:rPr>
      <w:rFonts w:ascii="Times New Roman" w:eastAsiaTheme="minorEastAsia" w:hAnsi="Times New Roman" w:cs="Times New Roman"/>
      <w:sz w:val="24"/>
    </w:rPr>
  </w:style>
  <w:style w:type="paragraph" w:styleId="Footer">
    <w:name w:val="footer"/>
    <w:basedOn w:val="Normal"/>
    <w:link w:val="FooterChar"/>
    <w:uiPriority w:val="99"/>
    <w:unhideWhenUsed/>
    <w:rsid w:val="000431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128"/>
    <w:rPr>
      <w:rFonts w:ascii="Times New Roman" w:eastAsiaTheme="minorEastAsia" w:hAnsi="Times New Roman" w:cs="Times New Roman"/>
      <w:sz w:val="24"/>
    </w:rPr>
  </w:style>
  <w:style w:type="table" w:customStyle="1" w:styleId="LightGrid4">
    <w:name w:val="Light Grid4"/>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5">
    <w:name w:val="Light Grid5"/>
    <w:basedOn w:val="TableNormal"/>
    <w:uiPriority w:val="62"/>
    <w:rsid w:val="008E3C63"/>
    <w:pPr>
      <w:spacing w:after="0" w:line="240" w:lineRule="auto"/>
    </w:pPr>
    <w:rPr>
      <w:lang w:val="en-IN"/>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Heading4Char">
    <w:name w:val="Heading 4 Char"/>
    <w:basedOn w:val="DefaultParagraphFont"/>
    <w:link w:val="Heading4"/>
    <w:uiPriority w:val="9"/>
    <w:rsid w:val="00C43CB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C43CB4"/>
    <w:rPr>
      <w:rFonts w:asciiTheme="majorHAnsi" w:eastAsiaTheme="majorEastAsia" w:hAnsiTheme="majorHAnsi" w:cstheme="majorBidi"/>
      <w:color w:val="365F91" w:themeColor="accent1" w:themeShade="BF"/>
      <w:sz w:val="24"/>
    </w:rPr>
  </w:style>
  <w:style w:type="paragraph" w:styleId="BodyText">
    <w:name w:val="Body Text"/>
    <w:basedOn w:val="Normal"/>
    <w:link w:val="BodyTextChar"/>
    <w:uiPriority w:val="1"/>
    <w:qFormat/>
    <w:rsid w:val="00C43CB4"/>
    <w:pPr>
      <w:widowControl w:val="0"/>
      <w:autoSpaceDE w:val="0"/>
      <w:autoSpaceDN w:val="0"/>
      <w:spacing w:after="0" w:line="240" w:lineRule="auto"/>
    </w:pPr>
    <w:rPr>
      <w:rFonts w:ascii="Arial" w:eastAsia="Arial" w:hAnsi="Arial" w:cs="Arial"/>
      <w:i/>
      <w:szCs w:val="24"/>
      <w:lang w:bidi="en-US"/>
    </w:rPr>
  </w:style>
  <w:style w:type="character" w:customStyle="1" w:styleId="BodyTextChar">
    <w:name w:val="Body Text Char"/>
    <w:basedOn w:val="DefaultParagraphFont"/>
    <w:link w:val="BodyText"/>
    <w:uiPriority w:val="1"/>
    <w:rsid w:val="00C43CB4"/>
    <w:rPr>
      <w:rFonts w:ascii="Arial" w:eastAsia="Arial" w:hAnsi="Arial" w:cs="Arial"/>
      <w:i/>
      <w:sz w:val="24"/>
      <w:szCs w:val="24"/>
      <w:lang w:bidi="en-US"/>
    </w:rPr>
  </w:style>
  <w:style w:type="paragraph" w:customStyle="1" w:styleId="IEEEAbstractheading">
    <w:name w:val="IEEE Abstract heading"/>
    <w:basedOn w:val="Normal"/>
    <w:next w:val="Normal"/>
    <w:autoRedefine/>
    <w:rsid w:val="00B74880"/>
    <w:pPr>
      <w:spacing w:after="0" w:line="240" w:lineRule="auto"/>
      <w:jc w:val="center"/>
    </w:pPr>
    <w:rPr>
      <w:rFonts w:eastAsia="MS Mincho"/>
      <w:b/>
      <w:sz w:val="32"/>
      <w:szCs w:val="32"/>
      <w:u w:val="single"/>
    </w:rPr>
  </w:style>
  <w:style w:type="paragraph" w:customStyle="1" w:styleId="IEEEAbstract">
    <w:name w:val="IEEE Abstract"/>
    <w:basedOn w:val="Normal"/>
    <w:next w:val="Normal"/>
    <w:autoRedefine/>
    <w:rsid w:val="00C43CB4"/>
    <w:pPr>
      <w:spacing w:after="0" w:line="240" w:lineRule="auto"/>
      <w:jc w:val="both"/>
    </w:pPr>
    <w:rPr>
      <w:rFonts w:eastAsia="MS Mincho"/>
      <w:i/>
      <w:sz w:val="20"/>
      <w:szCs w:val="20"/>
    </w:rPr>
  </w:style>
  <w:style w:type="paragraph" w:styleId="TOCHeading">
    <w:name w:val="TOC Heading"/>
    <w:basedOn w:val="Heading1"/>
    <w:next w:val="Normal"/>
    <w:uiPriority w:val="39"/>
    <w:unhideWhenUsed/>
    <w:qFormat/>
    <w:rsid w:val="00C43CB4"/>
    <w:pPr>
      <w:spacing w:before="480" w:line="276" w:lineRule="auto"/>
      <w:outlineLvl w:val="9"/>
    </w:pPr>
    <w:rPr>
      <w:rFonts w:cs="Times New Roman"/>
      <w:b w:val="0"/>
      <w:bCs/>
      <w:color w:val="365F91"/>
      <w:sz w:val="28"/>
      <w:szCs w:val="28"/>
      <w:lang w:eastAsia="ja-JP"/>
    </w:rPr>
  </w:style>
  <w:style w:type="paragraph" w:styleId="TOC1">
    <w:name w:val="toc 1"/>
    <w:basedOn w:val="Normal"/>
    <w:next w:val="Normal"/>
    <w:autoRedefine/>
    <w:uiPriority w:val="39"/>
    <w:unhideWhenUsed/>
    <w:rsid w:val="00A317B4"/>
    <w:pPr>
      <w:tabs>
        <w:tab w:val="right" w:leader="dot" w:pos="9350"/>
      </w:tabs>
      <w:spacing w:after="100" w:line="360" w:lineRule="auto"/>
    </w:pPr>
    <w:rPr>
      <w:b/>
      <w:noProof/>
      <w:szCs w:val="24"/>
    </w:rPr>
  </w:style>
  <w:style w:type="paragraph" w:styleId="TOC2">
    <w:name w:val="toc 2"/>
    <w:basedOn w:val="Normal"/>
    <w:next w:val="Normal"/>
    <w:autoRedefine/>
    <w:uiPriority w:val="39"/>
    <w:unhideWhenUsed/>
    <w:rsid w:val="00C43CB4"/>
    <w:pPr>
      <w:spacing w:after="100"/>
      <w:ind w:left="220"/>
    </w:pPr>
  </w:style>
  <w:style w:type="character" w:styleId="Hyperlink">
    <w:name w:val="Hyperlink"/>
    <w:basedOn w:val="DefaultParagraphFont"/>
    <w:uiPriority w:val="99"/>
    <w:unhideWhenUsed/>
    <w:rsid w:val="00C43CB4"/>
    <w:rPr>
      <w:color w:val="0000FF" w:themeColor="hyperlink"/>
      <w:u w:val="single"/>
    </w:rPr>
  </w:style>
  <w:style w:type="paragraph" w:styleId="TOC3">
    <w:name w:val="toc 3"/>
    <w:basedOn w:val="Normal"/>
    <w:next w:val="Normal"/>
    <w:autoRedefine/>
    <w:uiPriority w:val="39"/>
    <w:unhideWhenUsed/>
    <w:rsid w:val="00C43CB4"/>
    <w:pPr>
      <w:spacing w:after="100"/>
      <w:ind w:left="440"/>
    </w:pPr>
  </w:style>
  <w:style w:type="table" w:styleId="LightGrid">
    <w:name w:val="Light Grid"/>
    <w:basedOn w:val="TableNormal"/>
    <w:uiPriority w:val="62"/>
    <w:rsid w:val="00C43CB4"/>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C43CB4"/>
    <w:rPr>
      <w:sz w:val="16"/>
      <w:szCs w:val="16"/>
    </w:rPr>
  </w:style>
  <w:style w:type="paragraph" w:styleId="CommentText">
    <w:name w:val="annotation text"/>
    <w:basedOn w:val="Normal"/>
    <w:link w:val="CommentTextChar"/>
    <w:uiPriority w:val="99"/>
    <w:semiHidden/>
    <w:unhideWhenUsed/>
    <w:rsid w:val="00C43CB4"/>
    <w:pPr>
      <w:spacing w:line="240" w:lineRule="auto"/>
    </w:pPr>
    <w:rPr>
      <w:sz w:val="20"/>
      <w:szCs w:val="20"/>
    </w:rPr>
  </w:style>
  <w:style w:type="character" w:customStyle="1" w:styleId="CommentTextChar">
    <w:name w:val="Comment Text Char"/>
    <w:basedOn w:val="DefaultParagraphFont"/>
    <w:link w:val="CommentText"/>
    <w:uiPriority w:val="99"/>
    <w:semiHidden/>
    <w:rsid w:val="00C43CB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3CB4"/>
    <w:rPr>
      <w:b/>
      <w:bCs/>
    </w:rPr>
  </w:style>
  <w:style w:type="character" w:customStyle="1" w:styleId="CommentSubjectChar">
    <w:name w:val="Comment Subject Char"/>
    <w:basedOn w:val="CommentTextChar"/>
    <w:link w:val="CommentSubject"/>
    <w:uiPriority w:val="99"/>
    <w:semiHidden/>
    <w:rsid w:val="00C43CB4"/>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C43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CB4"/>
    <w:rPr>
      <w:rFonts w:ascii="Segoe UI" w:eastAsiaTheme="minorEastAsia" w:hAnsi="Segoe UI" w:cs="Segoe UI"/>
      <w:sz w:val="18"/>
      <w:szCs w:val="18"/>
    </w:rPr>
  </w:style>
  <w:style w:type="paragraph" w:styleId="TableofFigures">
    <w:name w:val="table of figures"/>
    <w:basedOn w:val="Normal"/>
    <w:next w:val="Normal"/>
    <w:uiPriority w:val="99"/>
    <w:unhideWhenUsed/>
    <w:rsid w:val="00C43CB4"/>
    <w:pPr>
      <w:spacing w:after="0"/>
    </w:pPr>
  </w:style>
  <w:style w:type="character" w:customStyle="1" w:styleId="selectable">
    <w:name w:val="selectable"/>
    <w:basedOn w:val="DefaultParagraphFont"/>
    <w:rsid w:val="00C43CB4"/>
  </w:style>
  <w:style w:type="paragraph" w:customStyle="1" w:styleId="Default">
    <w:name w:val="Default"/>
    <w:rsid w:val="00C43CB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z-TopofForm">
    <w:name w:val="HTML Top of Form"/>
    <w:basedOn w:val="Normal"/>
    <w:next w:val="Normal"/>
    <w:link w:val="z-TopofFormChar"/>
    <w:hidden/>
    <w:uiPriority w:val="99"/>
    <w:semiHidden/>
    <w:unhideWhenUsed/>
    <w:rsid w:val="00C43CB4"/>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3CB4"/>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C43CB4"/>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3CB4"/>
    <w:rPr>
      <w:rFonts w:ascii="Arial" w:eastAsiaTheme="minorEastAsia" w:hAnsi="Arial" w:cs="Arial"/>
      <w:vanish/>
      <w:sz w:val="16"/>
      <w:szCs w:val="16"/>
    </w:rPr>
  </w:style>
  <w:style w:type="table" w:customStyle="1" w:styleId="TableGrid1">
    <w:name w:val="Table Grid1"/>
    <w:basedOn w:val="TableNormal"/>
    <w:next w:val="TableGrid"/>
    <w:uiPriority w:val="59"/>
    <w:rsid w:val="00C43CB4"/>
    <w:pPr>
      <w:spacing w:after="0" w:line="240" w:lineRule="auto"/>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51">
    <w:name w:val="Grid Table 1 Light - Accent 51"/>
    <w:basedOn w:val="TableNormal"/>
    <w:uiPriority w:val="46"/>
    <w:rsid w:val="00C43CB4"/>
    <w:pPr>
      <w:spacing w:after="0" w:line="240" w:lineRule="auto"/>
    </w:pPr>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C43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43CB4"/>
    <w:rPr>
      <w:rFonts w:ascii="Courier New" w:eastAsia="Times New Roman" w:hAnsi="Courier New" w:cs="Courier New"/>
      <w:sz w:val="20"/>
      <w:szCs w:val="20"/>
      <w:lang w:val="en-IN" w:eastAsia="en-IN"/>
    </w:rPr>
  </w:style>
  <w:style w:type="paragraph" w:styleId="TOC4">
    <w:name w:val="toc 4"/>
    <w:basedOn w:val="Normal"/>
    <w:next w:val="Normal"/>
    <w:autoRedefine/>
    <w:uiPriority w:val="39"/>
    <w:unhideWhenUsed/>
    <w:rsid w:val="00C43CB4"/>
    <w:pPr>
      <w:spacing w:after="100"/>
      <w:ind w:left="660"/>
    </w:pPr>
    <w:rPr>
      <w:rFonts w:asciiTheme="minorHAnsi" w:hAnsiTheme="minorHAnsi" w:cstheme="minorBidi"/>
      <w:sz w:val="22"/>
      <w:lang w:val="en-IN" w:eastAsia="en-IN"/>
    </w:rPr>
  </w:style>
  <w:style w:type="paragraph" w:styleId="TOC5">
    <w:name w:val="toc 5"/>
    <w:basedOn w:val="Normal"/>
    <w:next w:val="Normal"/>
    <w:autoRedefine/>
    <w:uiPriority w:val="39"/>
    <w:unhideWhenUsed/>
    <w:rsid w:val="00C43CB4"/>
    <w:pPr>
      <w:spacing w:after="100"/>
      <w:ind w:left="880"/>
    </w:pPr>
    <w:rPr>
      <w:rFonts w:asciiTheme="minorHAnsi" w:hAnsiTheme="minorHAnsi" w:cstheme="minorBidi"/>
      <w:sz w:val="22"/>
      <w:lang w:val="en-IN" w:eastAsia="en-IN"/>
    </w:rPr>
  </w:style>
  <w:style w:type="paragraph" w:styleId="TOC6">
    <w:name w:val="toc 6"/>
    <w:basedOn w:val="Normal"/>
    <w:next w:val="Normal"/>
    <w:autoRedefine/>
    <w:uiPriority w:val="39"/>
    <w:unhideWhenUsed/>
    <w:rsid w:val="00C43CB4"/>
    <w:pPr>
      <w:spacing w:after="100"/>
      <w:ind w:left="1100"/>
    </w:pPr>
    <w:rPr>
      <w:rFonts w:asciiTheme="minorHAnsi" w:hAnsiTheme="minorHAnsi" w:cstheme="minorBidi"/>
      <w:sz w:val="22"/>
      <w:lang w:val="en-IN" w:eastAsia="en-IN"/>
    </w:rPr>
  </w:style>
  <w:style w:type="paragraph" w:styleId="TOC7">
    <w:name w:val="toc 7"/>
    <w:basedOn w:val="Normal"/>
    <w:next w:val="Normal"/>
    <w:autoRedefine/>
    <w:uiPriority w:val="39"/>
    <w:unhideWhenUsed/>
    <w:rsid w:val="00C43CB4"/>
    <w:pPr>
      <w:spacing w:after="100"/>
      <w:ind w:left="1320"/>
    </w:pPr>
    <w:rPr>
      <w:rFonts w:asciiTheme="minorHAnsi" w:hAnsiTheme="minorHAnsi" w:cstheme="minorBidi"/>
      <w:sz w:val="22"/>
      <w:lang w:val="en-IN" w:eastAsia="en-IN"/>
    </w:rPr>
  </w:style>
  <w:style w:type="paragraph" w:styleId="TOC8">
    <w:name w:val="toc 8"/>
    <w:basedOn w:val="Normal"/>
    <w:next w:val="Normal"/>
    <w:autoRedefine/>
    <w:uiPriority w:val="39"/>
    <w:unhideWhenUsed/>
    <w:rsid w:val="00C43CB4"/>
    <w:pPr>
      <w:spacing w:after="100"/>
      <w:ind w:left="1540"/>
    </w:pPr>
    <w:rPr>
      <w:rFonts w:asciiTheme="minorHAnsi" w:hAnsiTheme="minorHAnsi" w:cstheme="minorBidi"/>
      <w:sz w:val="22"/>
      <w:lang w:val="en-IN" w:eastAsia="en-IN"/>
    </w:rPr>
  </w:style>
  <w:style w:type="paragraph" w:styleId="TOC9">
    <w:name w:val="toc 9"/>
    <w:basedOn w:val="Normal"/>
    <w:next w:val="Normal"/>
    <w:autoRedefine/>
    <w:uiPriority w:val="39"/>
    <w:unhideWhenUsed/>
    <w:rsid w:val="00C43CB4"/>
    <w:pPr>
      <w:spacing w:after="100"/>
      <w:ind w:left="1760"/>
    </w:pPr>
    <w:rPr>
      <w:rFonts w:asciiTheme="minorHAnsi" w:hAnsiTheme="minorHAnsi" w:cstheme="minorBidi"/>
      <w:sz w:val="22"/>
      <w:lang w:val="en-IN" w:eastAsia="en-IN"/>
    </w:rPr>
  </w:style>
  <w:style w:type="character" w:customStyle="1" w:styleId="Mention1">
    <w:name w:val="Mention1"/>
    <w:basedOn w:val="DefaultParagraphFont"/>
    <w:uiPriority w:val="99"/>
    <w:semiHidden/>
    <w:unhideWhenUsed/>
    <w:rsid w:val="00C43CB4"/>
    <w:rPr>
      <w:color w:val="2B579A"/>
      <w:shd w:val="clear" w:color="auto" w:fill="E6E6E6"/>
    </w:rPr>
  </w:style>
  <w:style w:type="table" w:styleId="TableSubtle1">
    <w:name w:val="Table Subtle 1"/>
    <w:basedOn w:val="TableNormal"/>
    <w:uiPriority w:val="99"/>
    <w:rsid w:val="005F176A"/>
    <w:pPr>
      <w:spacing w:after="160" w:line="259"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freebirdformviewercomponentsquestionbaserequiredasterisk">
    <w:name w:val="freebirdformviewercomponentsquestionbaserequiredasterisk"/>
    <w:basedOn w:val="DefaultParagraphFont"/>
    <w:rsid w:val="006A6D33"/>
  </w:style>
  <w:style w:type="character" w:customStyle="1" w:styleId="UnresolvedMention1">
    <w:name w:val="Unresolved Mention1"/>
    <w:basedOn w:val="DefaultParagraphFont"/>
    <w:uiPriority w:val="99"/>
    <w:semiHidden/>
    <w:unhideWhenUsed/>
    <w:rsid w:val="004E0CEA"/>
    <w:rPr>
      <w:color w:val="605E5C"/>
      <w:shd w:val="clear" w:color="auto" w:fill="E1DFDD"/>
    </w:rPr>
  </w:style>
  <w:style w:type="table" w:styleId="GridTable4">
    <w:name w:val="Grid Table 4"/>
    <w:basedOn w:val="TableNormal"/>
    <w:uiPriority w:val="49"/>
    <w:rsid w:val="00244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947490">
      <w:bodyDiv w:val="1"/>
      <w:marLeft w:val="0"/>
      <w:marRight w:val="0"/>
      <w:marTop w:val="0"/>
      <w:marBottom w:val="0"/>
      <w:divBdr>
        <w:top w:val="none" w:sz="0" w:space="0" w:color="auto"/>
        <w:left w:val="none" w:sz="0" w:space="0" w:color="auto"/>
        <w:bottom w:val="none" w:sz="0" w:space="0" w:color="auto"/>
        <w:right w:val="none" w:sz="0" w:space="0" w:color="auto"/>
      </w:divBdr>
    </w:div>
    <w:div w:id="118841946">
      <w:bodyDiv w:val="1"/>
      <w:marLeft w:val="0"/>
      <w:marRight w:val="0"/>
      <w:marTop w:val="0"/>
      <w:marBottom w:val="0"/>
      <w:divBdr>
        <w:top w:val="none" w:sz="0" w:space="0" w:color="auto"/>
        <w:left w:val="none" w:sz="0" w:space="0" w:color="auto"/>
        <w:bottom w:val="none" w:sz="0" w:space="0" w:color="auto"/>
        <w:right w:val="none" w:sz="0" w:space="0" w:color="auto"/>
      </w:divBdr>
    </w:div>
    <w:div w:id="170798800">
      <w:bodyDiv w:val="1"/>
      <w:marLeft w:val="0"/>
      <w:marRight w:val="0"/>
      <w:marTop w:val="0"/>
      <w:marBottom w:val="0"/>
      <w:divBdr>
        <w:top w:val="none" w:sz="0" w:space="0" w:color="auto"/>
        <w:left w:val="none" w:sz="0" w:space="0" w:color="auto"/>
        <w:bottom w:val="none" w:sz="0" w:space="0" w:color="auto"/>
        <w:right w:val="none" w:sz="0" w:space="0" w:color="auto"/>
      </w:divBdr>
      <w:divsChild>
        <w:div w:id="1915122269">
          <w:marLeft w:val="0"/>
          <w:marRight w:val="0"/>
          <w:marTop w:val="0"/>
          <w:marBottom w:val="0"/>
          <w:divBdr>
            <w:top w:val="none" w:sz="0" w:space="0" w:color="auto"/>
            <w:left w:val="none" w:sz="0" w:space="0" w:color="auto"/>
            <w:bottom w:val="none" w:sz="0" w:space="0" w:color="auto"/>
            <w:right w:val="none" w:sz="0" w:space="0" w:color="auto"/>
          </w:divBdr>
          <w:divsChild>
            <w:div w:id="441343509">
              <w:marLeft w:val="0"/>
              <w:marRight w:val="0"/>
              <w:marTop w:val="0"/>
              <w:marBottom w:val="0"/>
              <w:divBdr>
                <w:top w:val="none" w:sz="0" w:space="0" w:color="auto"/>
                <w:left w:val="none" w:sz="0" w:space="0" w:color="auto"/>
                <w:bottom w:val="none" w:sz="0" w:space="0" w:color="auto"/>
                <w:right w:val="none" w:sz="0" w:space="0" w:color="auto"/>
              </w:divBdr>
            </w:div>
            <w:div w:id="1909069064">
              <w:marLeft w:val="0"/>
              <w:marRight w:val="0"/>
              <w:marTop w:val="0"/>
              <w:marBottom w:val="0"/>
              <w:divBdr>
                <w:top w:val="none" w:sz="0" w:space="0" w:color="auto"/>
                <w:left w:val="none" w:sz="0" w:space="0" w:color="auto"/>
                <w:bottom w:val="none" w:sz="0" w:space="0" w:color="auto"/>
                <w:right w:val="none" w:sz="0" w:space="0" w:color="auto"/>
              </w:divBdr>
            </w:div>
            <w:div w:id="1363239878">
              <w:marLeft w:val="0"/>
              <w:marRight w:val="0"/>
              <w:marTop w:val="0"/>
              <w:marBottom w:val="0"/>
              <w:divBdr>
                <w:top w:val="none" w:sz="0" w:space="0" w:color="auto"/>
                <w:left w:val="none" w:sz="0" w:space="0" w:color="auto"/>
                <w:bottom w:val="none" w:sz="0" w:space="0" w:color="auto"/>
                <w:right w:val="none" w:sz="0" w:space="0" w:color="auto"/>
              </w:divBdr>
            </w:div>
            <w:div w:id="1346518224">
              <w:marLeft w:val="0"/>
              <w:marRight w:val="0"/>
              <w:marTop w:val="0"/>
              <w:marBottom w:val="0"/>
              <w:divBdr>
                <w:top w:val="none" w:sz="0" w:space="0" w:color="auto"/>
                <w:left w:val="none" w:sz="0" w:space="0" w:color="auto"/>
                <w:bottom w:val="none" w:sz="0" w:space="0" w:color="auto"/>
                <w:right w:val="none" w:sz="0" w:space="0" w:color="auto"/>
              </w:divBdr>
            </w:div>
            <w:div w:id="390009498">
              <w:marLeft w:val="0"/>
              <w:marRight w:val="0"/>
              <w:marTop w:val="0"/>
              <w:marBottom w:val="0"/>
              <w:divBdr>
                <w:top w:val="none" w:sz="0" w:space="0" w:color="auto"/>
                <w:left w:val="none" w:sz="0" w:space="0" w:color="auto"/>
                <w:bottom w:val="none" w:sz="0" w:space="0" w:color="auto"/>
                <w:right w:val="none" w:sz="0" w:space="0" w:color="auto"/>
              </w:divBdr>
            </w:div>
            <w:div w:id="871260475">
              <w:marLeft w:val="0"/>
              <w:marRight w:val="0"/>
              <w:marTop w:val="0"/>
              <w:marBottom w:val="0"/>
              <w:divBdr>
                <w:top w:val="none" w:sz="0" w:space="0" w:color="auto"/>
                <w:left w:val="none" w:sz="0" w:space="0" w:color="auto"/>
                <w:bottom w:val="none" w:sz="0" w:space="0" w:color="auto"/>
                <w:right w:val="none" w:sz="0" w:space="0" w:color="auto"/>
              </w:divBdr>
            </w:div>
            <w:div w:id="987516193">
              <w:marLeft w:val="0"/>
              <w:marRight w:val="0"/>
              <w:marTop w:val="0"/>
              <w:marBottom w:val="0"/>
              <w:divBdr>
                <w:top w:val="none" w:sz="0" w:space="0" w:color="auto"/>
                <w:left w:val="none" w:sz="0" w:space="0" w:color="auto"/>
                <w:bottom w:val="none" w:sz="0" w:space="0" w:color="auto"/>
                <w:right w:val="none" w:sz="0" w:space="0" w:color="auto"/>
              </w:divBdr>
            </w:div>
            <w:div w:id="395905201">
              <w:marLeft w:val="0"/>
              <w:marRight w:val="0"/>
              <w:marTop w:val="0"/>
              <w:marBottom w:val="0"/>
              <w:divBdr>
                <w:top w:val="none" w:sz="0" w:space="0" w:color="auto"/>
                <w:left w:val="none" w:sz="0" w:space="0" w:color="auto"/>
                <w:bottom w:val="none" w:sz="0" w:space="0" w:color="auto"/>
                <w:right w:val="none" w:sz="0" w:space="0" w:color="auto"/>
              </w:divBdr>
            </w:div>
            <w:div w:id="1722948089">
              <w:marLeft w:val="0"/>
              <w:marRight w:val="0"/>
              <w:marTop w:val="0"/>
              <w:marBottom w:val="0"/>
              <w:divBdr>
                <w:top w:val="none" w:sz="0" w:space="0" w:color="auto"/>
                <w:left w:val="none" w:sz="0" w:space="0" w:color="auto"/>
                <w:bottom w:val="none" w:sz="0" w:space="0" w:color="auto"/>
                <w:right w:val="none" w:sz="0" w:space="0" w:color="auto"/>
              </w:divBdr>
            </w:div>
            <w:div w:id="2041590582">
              <w:marLeft w:val="0"/>
              <w:marRight w:val="0"/>
              <w:marTop w:val="0"/>
              <w:marBottom w:val="0"/>
              <w:divBdr>
                <w:top w:val="none" w:sz="0" w:space="0" w:color="auto"/>
                <w:left w:val="none" w:sz="0" w:space="0" w:color="auto"/>
                <w:bottom w:val="none" w:sz="0" w:space="0" w:color="auto"/>
                <w:right w:val="none" w:sz="0" w:space="0" w:color="auto"/>
              </w:divBdr>
            </w:div>
            <w:div w:id="1080910281">
              <w:marLeft w:val="0"/>
              <w:marRight w:val="0"/>
              <w:marTop w:val="0"/>
              <w:marBottom w:val="0"/>
              <w:divBdr>
                <w:top w:val="none" w:sz="0" w:space="0" w:color="auto"/>
                <w:left w:val="none" w:sz="0" w:space="0" w:color="auto"/>
                <w:bottom w:val="none" w:sz="0" w:space="0" w:color="auto"/>
                <w:right w:val="none" w:sz="0" w:space="0" w:color="auto"/>
              </w:divBdr>
            </w:div>
            <w:div w:id="1952741208">
              <w:marLeft w:val="0"/>
              <w:marRight w:val="0"/>
              <w:marTop w:val="0"/>
              <w:marBottom w:val="0"/>
              <w:divBdr>
                <w:top w:val="none" w:sz="0" w:space="0" w:color="auto"/>
                <w:left w:val="none" w:sz="0" w:space="0" w:color="auto"/>
                <w:bottom w:val="none" w:sz="0" w:space="0" w:color="auto"/>
                <w:right w:val="none" w:sz="0" w:space="0" w:color="auto"/>
              </w:divBdr>
            </w:div>
            <w:div w:id="228269418">
              <w:marLeft w:val="0"/>
              <w:marRight w:val="0"/>
              <w:marTop w:val="0"/>
              <w:marBottom w:val="0"/>
              <w:divBdr>
                <w:top w:val="none" w:sz="0" w:space="0" w:color="auto"/>
                <w:left w:val="none" w:sz="0" w:space="0" w:color="auto"/>
                <w:bottom w:val="none" w:sz="0" w:space="0" w:color="auto"/>
                <w:right w:val="none" w:sz="0" w:space="0" w:color="auto"/>
              </w:divBdr>
            </w:div>
            <w:div w:id="144057669">
              <w:marLeft w:val="0"/>
              <w:marRight w:val="0"/>
              <w:marTop w:val="0"/>
              <w:marBottom w:val="0"/>
              <w:divBdr>
                <w:top w:val="none" w:sz="0" w:space="0" w:color="auto"/>
                <w:left w:val="none" w:sz="0" w:space="0" w:color="auto"/>
                <w:bottom w:val="none" w:sz="0" w:space="0" w:color="auto"/>
                <w:right w:val="none" w:sz="0" w:space="0" w:color="auto"/>
              </w:divBdr>
            </w:div>
            <w:div w:id="1765148243">
              <w:marLeft w:val="0"/>
              <w:marRight w:val="0"/>
              <w:marTop w:val="0"/>
              <w:marBottom w:val="0"/>
              <w:divBdr>
                <w:top w:val="none" w:sz="0" w:space="0" w:color="auto"/>
                <w:left w:val="none" w:sz="0" w:space="0" w:color="auto"/>
                <w:bottom w:val="none" w:sz="0" w:space="0" w:color="auto"/>
                <w:right w:val="none" w:sz="0" w:space="0" w:color="auto"/>
              </w:divBdr>
            </w:div>
            <w:div w:id="8542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4995">
      <w:bodyDiv w:val="1"/>
      <w:marLeft w:val="0"/>
      <w:marRight w:val="0"/>
      <w:marTop w:val="0"/>
      <w:marBottom w:val="0"/>
      <w:divBdr>
        <w:top w:val="none" w:sz="0" w:space="0" w:color="auto"/>
        <w:left w:val="none" w:sz="0" w:space="0" w:color="auto"/>
        <w:bottom w:val="none" w:sz="0" w:space="0" w:color="auto"/>
        <w:right w:val="none" w:sz="0" w:space="0" w:color="auto"/>
      </w:divBdr>
      <w:divsChild>
        <w:div w:id="542331273">
          <w:marLeft w:val="0"/>
          <w:marRight w:val="0"/>
          <w:marTop w:val="0"/>
          <w:marBottom w:val="0"/>
          <w:divBdr>
            <w:top w:val="none" w:sz="0" w:space="0" w:color="auto"/>
            <w:left w:val="none" w:sz="0" w:space="0" w:color="auto"/>
            <w:bottom w:val="none" w:sz="0" w:space="0" w:color="auto"/>
            <w:right w:val="none" w:sz="0" w:space="0" w:color="auto"/>
          </w:divBdr>
          <w:divsChild>
            <w:div w:id="414018434">
              <w:marLeft w:val="0"/>
              <w:marRight w:val="0"/>
              <w:marTop w:val="0"/>
              <w:marBottom w:val="0"/>
              <w:divBdr>
                <w:top w:val="none" w:sz="0" w:space="0" w:color="auto"/>
                <w:left w:val="none" w:sz="0" w:space="0" w:color="auto"/>
                <w:bottom w:val="none" w:sz="0" w:space="0" w:color="auto"/>
                <w:right w:val="none" w:sz="0" w:space="0" w:color="auto"/>
              </w:divBdr>
            </w:div>
            <w:div w:id="1954942376">
              <w:marLeft w:val="0"/>
              <w:marRight w:val="0"/>
              <w:marTop w:val="0"/>
              <w:marBottom w:val="0"/>
              <w:divBdr>
                <w:top w:val="none" w:sz="0" w:space="0" w:color="auto"/>
                <w:left w:val="none" w:sz="0" w:space="0" w:color="auto"/>
                <w:bottom w:val="none" w:sz="0" w:space="0" w:color="auto"/>
                <w:right w:val="none" w:sz="0" w:space="0" w:color="auto"/>
              </w:divBdr>
            </w:div>
            <w:div w:id="1601983315">
              <w:marLeft w:val="0"/>
              <w:marRight w:val="0"/>
              <w:marTop w:val="0"/>
              <w:marBottom w:val="0"/>
              <w:divBdr>
                <w:top w:val="none" w:sz="0" w:space="0" w:color="auto"/>
                <w:left w:val="none" w:sz="0" w:space="0" w:color="auto"/>
                <w:bottom w:val="none" w:sz="0" w:space="0" w:color="auto"/>
                <w:right w:val="none" w:sz="0" w:space="0" w:color="auto"/>
              </w:divBdr>
            </w:div>
            <w:div w:id="1130976420">
              <w:marLeft w:val="0"/>
              <w:marRight w:val="0"/>
              <w:marTop w:val="0"/>
              <w:marBottom w:val="0"/>
              <w:divBdr>
                <w:top w:val="none" w:sz="0" w:space="0" w:color="auto"/>
                <w:left w:val="none" w:sz="0" w:space="0" w:color="auto"/>
                <w:bottom w:val="none" w:sz="0" w:space="0" w:color="auto"/>
                <w:right w:val="none" w:sz="0" w:space="0" w:color="auto"/>
              </w:divBdr>
            </w:div>
            <w:div w:id="1250844202">
              <w:marLeft w:val="0"/>
              <w:marRight w:val="0"/>
              <w:marTop w:val="0"/>
              <w:marBottom w:val="0"/>
              <w:divBdr>
                <w:top w:val="none" w:sz="0" w:space="0" w:color="auto"/>
                <w:left w:val="none" w:sz="0" w:space="0" w:color="auto"/>
                <w:bottom w:val="none" w:sz="0" w:space="0" w:color="auto"/>
                <w:right w:val="none" w:sz="0" w:space="0" w:color="auto"/>
              </w:divBdr>
            </w:div>
            <w:div w:id="362872977">
              <w:marLeft w:val="0"/>
              <w:marRight w:val="0"/>
              <w:marTop w:val="0"/>
              <w:marBottom w:val="0"/>
              <w:divBdr>
                <w:top w:val="none" w:sz="0" w:space="0" w:color="auto"/>
                <w:left w:val="none" w:sz="0" w:space="0" w:color="auto"/>
                <w:bottom w:val="none" w:sz="0" w:space="0" w:color="auto"/>
                <w:right w:val="none" w:sz="0" w:space="0" w:color="auto"/>
              </w:divBdr>
            </w:div>
            <w:div w:id="805708857">
              <w:marLeft w:val="0"/>
              <w:marRight w:val="0"/>
              <w:marTop w:val="0"/>
              <w:marBottom w:val="0"/>
              <w:divBdr>
                <w:top w:val="none" w:sz="0" w:space="0" w:color="auto"/>
                <w:left w:val="none" w:sz="0" w:space="0" w:color="auto"/>
                <w:bottom w:val="none" w:sz="0" w:space="0" w:color="auto"/>
                <w:right w:val="none" w:sz="0" w:space="0" w:color="auto"/>
              </w:divBdr>
            </w:div>
            <w:div w:id="727995530">
              <w:marLeft w:val="0"/>
              <w:marRight w:val="0"/>
              <w:marTop w:val="0"/>
              <w:marBottom w:val="0"/>
              <w:divBdr>
                <w:top w:val="none" w:sz="0" w:space="0" w:color="auto"/>
                <w:left w:val="none" w:sz="0" w:space="0" w:color="auto"/>
                <w:bottom w:val="none" w:sz="0" w:space="0" w:color="auto"/>
                <w:right w:val="none" w:sz="0" w:space="0" w:color="auto"/>
              </w:divBdr>
            </w:div>
            <w:div w:id="1635410594">
              <w:marLeft w:val="0"/>
              <w:marRight w:val="0"/>
              <w:marTop w:val="0"/>
              <w:marBottom w:val="0"/>
              <w:divBdr>
                <w:top w:val="none" w:sz="0" w:space="0" w:color="auto"/>
                <w:left w:val="none" w:sz="0" w:space="0" w:color="auto"/>
                <w:bottom w:val="none" w:sz="0" w:space="0" w:color="auto"/>
                <w:right w:val="none" w:sz="0" w:space="0" w:color="auto"/>
              </w:divBdr>
            </w:div>
            <w:div w:id="187766754">
              <w:marLeft w:val="0"/>
              <w:marRight w:val="0"/>
              <w:marTop w:val="0"/>
              <w:marBottom w:val="0"/>
              <w:divBdr>
                <w:top w:val="none" w:sz="0" w:space="0" w:color="auto"/>
                <w:left w:val="none" w:sz="0" w:space="0" w:color="auto"/>
                <w:bottom w:val="none" w:sz="0" w:space="0" w:color="auto"/>
                <w:right w:val="none" w:sz="0" w:space="0" w:color="auto"/>
              </w:divBdr>
            </w:div>
            <w:div w:id="1158378418">
              <w:marLeft w:val="0"/>
              <w:marRight w:val="0"/>
              <w:marTop w:val="0"/>
              <w:marBottom w:val="0"/>
              <w:divBdr>
                <w:top w:val="none" w:sz="0" w:space="0" w:color="auto"/>
                <w:left w:val="none" w:sz="0" w:space="0" w:color="auto"/>
                <w:bottom w:val="none" w:sz="0" w:space="0" w:color="auto"/>
                <w:right w:val="none" w:sz="0" w:space="0" w:color="auto"/>
              </w:divBdr>
            </w:div>
            <w:div w:id="407003300">
              <w:marLeft w:val="0"/>
              <w:marRight w:val="0"/>
              <w:marTop w:val="0"/>
              <w:marBottom w:val="0"/>
              <w:divBdr>
                <w:top w:val="none" w:sz="0" w:space="0" w:color="auto"/>
                <w:left w:val="none" w:sz="0" w:space="0" w:color="auto"/>
                <w:bottom w:val="none" w:sz="0" w:space="0" w:color="auto"/>
                <w:right w:val="none" w:sz="0" w:space="0" w:color="auto"/>
              </w:divBdr>
            </w:div>
            <w:div w:id="170998919">
              <w:marLeft w:val="0"/>
              <w:marRight w:val="0"/>
              <w:marTop w:val="0"/>
              <w:marBottom w:val="0"/>
              <w:divBdr>
                <w:top w:val="none" w:sz="0" w:space="0" w:color="auto"/>
                <w:left w:val="none" w:sz="0" w:space="0" w:color="auto"/>
                <w:bottom w:val="none" w:sz="0" w:space="0" w:color="auto"/>
                <w:right w:val="none" w:sz="0" w:space="0" w:color="auto"/>
              </w:divBdr>
            </w:div>
            <w:div w:id="850951061">
              <w:marLeft w:val="0"/>
              <w:marRight w:val="0"/>
              <w:marTop w:val="0"/>
              <w:marBottom w:val="0"/>
              <w:divBdr>
                <w:top w:val="none" w:sz="0" w:space="0" w:color="auto"/>
                <w:left w:val="none" w:sz="0" w:space="0" w:color="auto"/>
                <w:bottom w:val="none" w:sz="0" w:space="0" w:color="auto"/>
                <w:right w:val="none" w:sz="0" w:space="0" w:color="auto"/>
              </w:divBdr>
            </w:div>
            <w:div w:id="1018627389">
              <w:marLeft w:val="0"/>
              <w:marRight w:val="0"/>
              <w:marTop w:val="0"/>
              <w:marBottom w:val="0"/>
              <w:divBdr>
                <w:top w:val="none" w:sz="0" w:space="0" w:color="auto"/>
                <w:left w:val="none" w:sz="0" w:space="0" w:color="auto"/>
                <w:bottom w:val="none" w:sz="0" w:space="0" w:color="auto"/>
                <w:right w:val="none" w:sz="0" w:space="0" w:color="auto"/>
              </w:divBdr>
            </w:div>
            <w:div w:id="44258018">
              <w:marLeft w:val="0"/>
              <w:marRight w:val="0"/>
              <w:marTop w:val="0"/>
              <w:marBottom w:val="0"/>
              <w:divBdr>
                <w:top w:val="none" w:sz="0" w:space="0" w:color="auto"/>
                <w:left w:val="none" w:sz="0" w:space="0" w:color="auto"/>
                <w:bottom w:val="none" w:sz="0" w:space="0" w:color="auto"/>
                <w:right w:val="none" w:sz="0" w:space="0" w:color="auto"/>
              </w:divBdr>
            </w:div>
            <w:div w:id="1013337632">
              <w:marLeft w:val="0"/>
              <w:marRight w:val="0"/>
              <w:marTop w:val="0"/>
              <w:marBottom w:val="0"/>
              <w:divBdr>
                <w:top w:val="none" w:sz="0" w:space="0" w:color="auto"/>
                <w:left w:val="none" w:sz="0" w:space="0" w:color="auto"/>
                <w:bottom w:val="none" w:sz="0" w:space="0" w:color="auto"/>
                <w:right w:val="none" w:sz="0" w:space="0" w:color="auto"/>
              </w:divBdr>
            </w:div>
            <w:div w:id="1322348287">
              <w:marLeft w:val="0"/>
              <w:marRight w:val="0"/>
              <w:marTop w:val="0"/>
              <w:marBottom w:val="0"/>
              <w:divBdr>
                <w:top w:val="none" w:sz="0" w:space="0" w:color="auto"/>
                <w:left w:val="none" w:sz="0" w:space="0" w:color="auto"/>
                <w:bottom w:val="none" w:sz="0" w:space="0" w:color="auto"/>
                <w:right w:val="none" w:sz="0" w:space="0" w:color="auto"/>
              </w:divBdr>
            </w:div>
            <w:div w:id="1756168275">
              <w:marLeft w:val="0"/>
              <w:marRight w:val="0"/>
              <w:marTop w:val="0"/>
              <w:marBottom w:val="0"/>
              <w:divBdr>
                <w:top w:val="none" w:sz="0" w:space="0" w:color="auto"/>
                <w:left w:val="none" w:sz="0" w:space="0" w:color="auto"/>
                <w:bottom w:val="none" w:sz="0" w:space="0" w:color="auto"/>
                <w:right w:val="none" w:sz="0" w:space="0" w:color="auto"/>
              </w:divBdr>
            </w:div>
            <w:div w:id="126168050">
              <w:marLeft w:val="0"/>
              <w:marRight w:val="0"/>
              <w:marTop w:val="0"/>
              <w:marBottom w:val="0"/>
              <w:divBdr>
                <w:top w:val="none" w:sz="0" w:space="0" w:color="auto"/>
                <w:left w:val="none" w:sz="0" w:space="0" w:color="auto"/>
                <w:bottom w:val="none" w:sz="0" w:space="0" w:color="auto"/>
                <w:right w:val="none" w:sz="0" w:space="0" w:color="auto"/>
              </w:divBdr>
            </w:div>
            <w:div w:id="1978533550">
              <w:marLeft w:val="0"/>
              <w:marRight w:val="0"/>
              <w:marTop w:val="0"/>
              <w:marBottom w:val="0"/>
              <w:divBdr>
                <w:top w:val="none" w:sz="0" w:space="0" w:color="auto"/>
                <w:left w:val="none" w:sz="0" w:space="0" w:color="auto"/>
                <w:bottom w:val="none" w:sz="0" w:space="0" w:color="auto"/>
                <w:right w:val="none" w:sz="0" w:space="0" w:color="auto"/>
              </w:divBdr>
            </w:div>
            <w:div w:id="977683351">
              <w:marLeft w:val="0"/>
              <w:marRight w:val="0"/>
              <w:marTop w:val="0"/>
              <w:marBottom w:val="0"/>
              <w:divBdr>
                <w:top w:val="none" w:sz="0" w:space="0" w:color="auto"/>
                <w:left w:val="none" w:sz="0" w:space="0" w:color="auto"/>
                <w:bottom w:val="none" w:sz="0" w:space="0" w:color="auto"/>
                <w:right w:val="none" w:sz="0" w:space="0" w:color="auto"/>
              </w:divBdr>
            </w:div>
            <w:div w:id="393360669">
              <w:marLeft w:val="0"/>
              <w:marRight w:val="0"/>
              <w:marTop w:val="0"/>
              <w:marBottom w:val="0"/>
              <w:divBdr>
                <w:top w:val="none" w:sz="0" w:space="0" w:color="auto"/>
                <w:left w:val="none" w:sz="0" w:space="0" w:color="auto"/>
                <w:bottom w:val="none" w:sz="0" w:space="0" w:color="auto"/>
                <w:right w:val="none" w:sz="0" w:space="0" w:color="auto"/>
              </w:divBdr>
            </w:div>
            <w:div w:id="645743497">
              <w:marLeft w:val="0"/>
              <w:marRight w:val="0"/>
              <w:marTop w:val="0"/>
              <w:marBottom w:val="0"/>
              <w:divBdr>
                <w:top w:val="none" w:sz="0" w:space="0" w:color="auto"/>
                <w:left w:val="none" w:sz="0" w:space="0" w:color="auto"/>
                <w:bottom w:val="none" w:sz="0" w:space="0" w:color="auto"/>
                <w:right w:val="none" w:sz="0" w:space="0" w:color="auto"/>
              </w:divBdr>
            </w:div>
            <w:div w:id="1774738399">
              <w:marLeft w:val="0"/>
              <w:marRight w:val="0"/>
              <w:marTop w:val="0"/>
              <w:marBottom w:val="0"/>
              <w:divBdr>
                <w:top w:val="none" w:sz="0" w:space="0" w:color="auto"/>
                <w:left w:val="none" w:sz="0" w:space="0" w:color="auto"/>
                <w:bottom w:val="none" w:sz="0" w:space="0" w:color="auto"/>
                <w:right w:val="none" w:sz="0" w:space="0" w:color="auto"/>
              </w:divBdr>
            </w:div>
            <w:div w:id="332494307">
              <w:marLeft w:val="0"/>
              <w:marRight w:val="0"/>
              <w:marTop w:val="0"/>
              <w:marBottom w:val="0"/>
              <w:divBdr>
                <w:top w:val="none" w:sz="0" w:space="0" w:color="auto"/>
                <w:left w:val="none" w:sz="0" w:space="0" w:color="auto"/>
                <w:bottom w:val="none" w:sz="0" w:space="0" w:color="auto"/>
                <w:right w:val="none" w:sz="0" w:space="0" w:color="auto"/>
              </w:divBdr>
            </w:div>
            <w:div w:id="822043515">
              <w:marLeft w:val="0"/>
              <w:marRight w:val="0"/>
              <w:marTop w:val="0"/>
              <w:marBottom w:val="0"/>
              <w:divBdr>
                <w:top w:val="none" w:sz="0" w:space="0" w:color="auto"/>
                <w:left w:val="none" w:sz="0" w:space="0" w:color="auto"/>
                <w:bottom w:val="none" w:sz="0" w:space="0" w:color="auto"/>
                <w:right w:val="none" w:sz="0" w:space="0" w:color="auto"/>
              </w:divBdr>
            </w:div>
            <w:div w:id="410320994">
              <w:marLeft w:val="0"/>
              <w:marRight w:val="0"/>
              <w:marTop w:val="0"/>
              <w:marBottom w:val="0"/>
              <w:divBdr>
                <w:top w:val="none" w:sz="0" w:space="0" w:color="auto"/>
                <w:left w:val="none" w:sz="0" w:space="0" w:color="auto"/>
                <w:bottom w:val="none" w:sz="0" w:space="0" w:color="auto"/>
                <w:right w:val="none" w:sz="0" w:space="0" w:color="auto"/>
              </w:divBdr>
            </w:div>
            <w:div w:id="1002321626">
              <w:marLeft w:val="0"/>
              <w:marRight w:val="0"/>
              <w:marTop w:val="0"/>
              <w:marBottom w:val="0"/>
              <w:divBdr>
                <w:top w:val="none" w:sz="0" w:space="0" w:color="auto"/>
                <w:left w:val="none" w:sz="0" w:space="0" w:color="auto"/>
                <w:bottom w:val="none" w:sz="0" w:space="0" w:color="auto"/>
                <w:right w:val="none" w:sz="0" w:space="0" w:color="auto"/>
              </w:divBdr>
            </w:div>
            <w:div w:id="1541823039">
              <w:marLeft w:val="0"/>
              <w:marRight w:val="0"/>
              <w:marTop w:val="0"/>
              <w:marBottom w:val="0"/>
              <w:divBdr>
                <w:top w:val="none" w:sz="0" w:space="0" w:color="auto"/>
                <w:left w:val="none" w:sz="0" w:space="0" w:color="auto"/>
                <w:bottom w:val="none" w:sz="0" w:space="0" w:color="auto"/>
                <w:right w:val="none" w:sz="0" w:space="0" w:color="auto"/>
              </w:divBdr>
            </w:div>
            <w:div w:id="14519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2520">
      <w:bodyDiv w:val="1"/>
      <w:marLeft w:val="0"/>
      <w:marRight w:val="0"/>
      <w:marTop w:val="0"/>
      <w:marBottom w:val="0"/>
      <w:divBdr>
        <w:top w:val="none" w:sz="0" w:space="0" w:color="auto"/>
        <w:left w:val="none" w:sz="0" w:space="0" w:color="auto"/>
        <w:bottom w:val="none" w:sz="0" w:space="0" w:color="auto"/>
        <w:right w:val="none" w:sz="0" w:space="0" w:color="auto"/>
      </w:divBdr>
    </w:div>
    <w:div w:id="267276270">
      <w:bodyDiv w:val="1"/>
      <w:marLeft w:val="0"/>
      <w:marRight w:val="0"/>
      <w:marTop w:val="0"/>
      <w:marBottom w:val="0"/>
      <w:divBdr>
        <w:top w:val="none" w:sz="0" w:space="0" w:color="auto"/>
        <w:left w:val="none" w:sz="0" w:space="0" w:color="auto"/>
        <w:bottom w:val="none" w:sz="0" w:space="0" w:color="auto"/>
        <w:right w:val="none" w:sz="0" w:space="0" w:color="auto"/>
      </w:divBdr>
    </w:div>
    <w:div w:id="322591773">
      <w:bodyDiv w:val="1"/>
      <w:marLeft w:val="0"/>
      <w:marRight w:val="0"/>
      <w:marTop w:val="0"/>
      <w:marBottom w:val="0"/>
      <w:divBdr>
        <w:top w:val="none" w:sz="0" w:space="0" w:color="auto"/>
        <w:left w:val="none" w:sz="0" w:space="0" w:color="auto"/>
        <w:bottom w:val="none" w:sz="0" w:space="0" w:color="auto"/>
        <w:right w:val="none" w:sz="0" w:space="0" w:color="auto"/>
      </w:divBdr>
    </w:div>
    <w:div w:id="466631955">
      <w:bodyDiv w:val="1"/>
      <w:marLeft w:val="0"/>
      <w:marRight w:val="0"/>
      <w:marTop w:val="0"/>
      <w:marBottom w:val="0"/>
      <w:divBdr>
        <w:top w:val="none" w:sz="0" w:space="0" w:color="auto"/>
        <w:left w:val="none" w:sz="0" w:space="0" w:color="auto"/>
        <w:bottom w:val="none" w:sz="0" w:space="0" w:color="auto"/>
        <w:right w:val="none" w:sz="0" w:space="0" w:color="auto"/>
      </w:divBdr>
      <w:divsChild>
        <w:div w:id="1725518457">
          <w:marLeft w:val="0"/>
          <w:marRight w:val="0"/>
          <w:marTop w:val="0"/>
          <w:marBottom w:val="0"/>
          <w:divBdr>
            <w:top w:val="none" w:sz="0" w:space="0" w:color="auto"/>
            <w:left w:val="none" w:sz="0" w:space="0" w:color="auto"/>
            <w:bottom w:val="none" w:sz="0" w:space="0" w:color="auto"/>
            <w:right w:val="none" w:sz="0" w:space="0" w:color="auto"/>
          </w:divBdr>
          <w:divsChild>
            <w:div w:id="472333210">
              <w:marLeft w:val="0"/>
              <w:marRight w:val="0"/>
              <w:marTop w:val="0"/>
              <w:marBottom w:val="0"/>
              <w:divBdr>
                <w:top w:val="none" w:sz="0" w:space="0" w:color="auto"/>
                <w:left w:val="none" w:sz="0" w:space="0" w:color="auto"/>
                <w:bottom w:val="none" w:sz="0" w:space="0" w:color="auto"/>
                <w:right w:val="none" w:sz="0" w:space="0" w:color="auto"/>
              </w:divBdr>
            </w:div>
            <w:div w:id="329673679">
              <w:marLeft w:val="0"/>
              <w:marRight w:val="0"/>
              <w:marTop w:val="0"/>
              <w:marBottom w:val="0"/>
              <w:divBdr>
                <w:top w:val="none" w:sz="0" w:space="0" w:color="auto"/>
                <w:left w:val="none" w:sz="0" w:space="0" w:color="auto"/>
                <w:bottom w:val="none" w:sz="0" w:space="0" w:color="auto"/>
                <w:right w:val="none" w:sz="0" w:space="0" w:color="auto"/>
              </w:divBdr>
            </w:div>
            <w:div w:id="131675919">
              <w:marLeft w:val="0"/>
              <w:marRight w:val="0"/>
              <w:marTop w:val="0"/>
              <w:marBottom w:val="0"/>
              <w:divBdr>
                <w:top w:val="none" w:sz="0" w:space="0" w:color="auto"/>
                <w:left w:val="none" w:sz="0" w:space="0" w:color="auto"/>
                <w:bottom w:val="none" w:sz="0" w:space="0" w:color="auto"/>
                <w:right w:val="none" w:sz="0" w:space="0" w:color="auto"/>
              </w:divBdr>
            </w:div>
            <w:div w:id="1289556407">
              <w:marLeft w:val="0"/>
              <w:marRight w:val="0"/>
              <w:marTop w:val="0"/>
              <w:marBottom w:val="0"/>
              <w:divBdr>
                <w:top w:val="none" w:sz="0" w:space="0" w:color="auto"/>
                <w:left w:val="none" w:sz="0" w:space="0" w:color="auto"/>
                <w:bottom w:val="none" w:sz="0" w:space="0" w:color="auto"/>
                <w:right w:val="none" w:sz="0" w:space="0" w:color="auto"/>
              </w:divBdr>
            </w:div>
            <w:div w:id="364598953">
              <w:marLeft w:val="0"/>
              <w:marRight w:val="0"/>
              <w:marTop w:val="0"/>
              <w:marBottom w:val="0"/>
              <w:divBdr>
                <w:top w:val="none" w:sz="0" w:space="0" w:color="auto"/>
                <w:left w:val="none" w:sz="0" w:space="0" w:color="auto"/>
                <w:bottom w:val="none" w:sz="0" w:space="0" w:color="auto"/>
                <w:right w:val="none" w:sz="0" w:space="0" w:color="auto"/>
              </w:divBdr>
            </w:div>
            <w:div w:id="765421839">
              <w:marLeft w:val="0"/>
              <w:marRight w:val="0"/>
              <w:marTop w:val="0"/>
              <w:marBottom w:val="0"/>
              <w:divBdr>
                <w:top w:val="none" w:sz="0" w:space="0" w:color="auto"/>
                <w:left w:val="none" w:sz="0" w:space="0" w:color="auto"/>
                <w:bottom w:val="none" w:sz="0" w:space="0" w:color="auto"/>
                <w:right w:val="none" w:sz="0" w:space="0" w:color="auto"/>
              </w:divBdr>
            </w:div>
            <w:div w:id="131532316">
              <w:marLeft w:val="0"/>
              <w:marRight w:val="0"/>
              <w:marTop w:val="0"/>
              <w:marBottom w:val="0"/>
              <w:divBdr>
                <w:top w:val="none" w:sz="0" w:space="0" w:color="auto"/>
                <w:left w:val="none" w:sz="0" w:space="0" w:color="auto"/>
                <w:bottom w:val="none" w:sz="0" w:space="0" w:color="auto"/>
                <w:right w:val="none" w:sz="0" w:space="0" w:color="auto"/>
              </w:divBdr>
            </w:div>
            <w:div w:id="1546287570">
              <w:marLeft w:val="0"/>
              <w:marRight w:val="0"/>
              <w:marTop w:val="0"/>
              <w:marBottom w:val="0"/>
              <w:divBdr>
                <w:top w:val="none" w:sz="0" w:space="0" w:color="auto"/>
                <w:left w:val="none" w:sz="0" w:space="0" w:color="auto"/>
                <w:bottom w:val="none" w:sz="0" w:space="0" w:color="auto"/>
                <w:right w:val="none" w:sz="0" w:space="0" w:color="auto"/>
              </w:divBdr>
            </w:div>
            <w:div w:id="364450980">
              <w:marLeft w:val="0"/>
              <w:marRight w:val="0"/>
              <w:marTop w:val="0"/>
              <w:marBottom w:val="0"/>
              <w:divBdr>
                <w:top w:val="none" w:sz="0" w:space="0" w:color="auto"/>
                <w:left w:val="none" w:sz="0" w:space="0" w:color="auto"/>
                <w:bottom w:val="none" w:sz="0" w:space="0" w:color="auto"/>
                <w:right w:val="none" w:sz="0" w:space="0" w:color="auto"/>
              </w:divBdr>
            </w:div>
            <w:div w:id="1804690940">
              <w:marLeft w:val="0"/>
              <w:marRight w:val="0"/>
              <w:marTop w:val="0"/>
              <w:marBottom w:val="0"/>
              <w:divBdr>
                <w:top w:val="none" w:sz="0" w:space="0" w:color="auto"/>
                <w:left w:val="none" w:sz="0" w:space="0" w:color="auto"/>
                <w:bottom w:val="none" w:sz="0" w:space="0" w:color="auto"/>
                <w:right w:val="none" w:sz="0" w:space="0" w:color="auto"/>
              </w:divBdr>
            </w:div>
            <w:div w:id="661466740">
              <w:marLeft w:val="0"/>
              <w:marRight w:val="0"/>
              <w:marTop w:val="0"/>
              <w:marBottom w:val="0"/>
              <w:divBdr>
                <w:top w:val="none" w:sz="0" w:space="0" w:color="auto"/>
                <w:left w:val="none" w:sz="0" w:space="0" w:color="auto"/>
                <w:bottom w:val="none" w:sz="0" w:space="0" w:color="auto"/>
                <w:right w:val="none" w:sz="0" w:space="0" w:color="auto"/>
              </w:divBdr>
            </w:div>
            <w:div w:id="501968572">
              <w:marLeft w:val="0"/>
              <w:marRight w:val="0"/>
              <w:marTop w:val="0"/>
              <w:marBottom w:val="0"/>
              <w:divBdr>
                <w:top w:val="none" w:sz="0" w:space="0" w:color="auto"/>
                <w:left w:val="none" w:sz="0" w:space="0" w:color="auto"/>
                <w:bottom w:val="none" w:sz="0" w:space="0" w:color="auto"/>
                <w:right w:val="none" w:sz="0" w:space="0" w:color="auto"/>
              </w:divBdr>
            </w:div>
            <w:div w:id="1360277197">
              <w:marLeft w:val="0"/>
              <w:marRight w:val="0"/>
              <w:marTop w:val="0"/>
              <w:marBottom w:val="0"/>
              <w:divBdr>
                <w:top w:val="none" w:sz="0" w:space="0" w:color="auto"/>
                <w:left w:val="none" w:sz="0" w:space="0" w:color="auto"/>
                <w:bottom w:val="none" w:sz="0" w:space="0" w:color="auto"/>
                <w:right w:val="none" w:sz="0" w:space="0" w:color="auto"/>
              </w:divBdr>
            </w:div>
            <w:div w:id="2039770265">
              <w:marLeft w:val="0"/>
              <w:marRight w:val="0"/>
              <w:marTop w:val="0"/>
              <w:marBottom w:val="0"/>
              <w:divBdr>
                <w:top w:val="none" w:sz="0" w:space="0" w:color="auto"/>
                <w:left w:val="none" w:sz="0" w:space="0" w:color="auto"/>
                <w:bottom w:val="none" w:sz="0" w:space="0" w:color="auto"/>
                <w:right w:val="none" w:sz="0" w:space="0" w:color="auto"/>
              </w:divBdr>
            </w:div>
            <w:div w:id="1084497780">
              <w:marLeft w:val="0"/>
              <w:marRight w:val="0"/>
              <w:marTop w:val="0"/>
              <w:marBottom w:val="0"/>
              <w:divBdr>
                <w:top w:val="none" w:sz="0" w:space="0" w:color="auto"/>
                <w:left w:val="none" w:sz="0" w:space="0" w:color="auto"/>
                <w:bottom w:val="none" w:sz="0" w:space="0" w:color="auto"/>
                <w:right w:val="none" w:sz="0" w:space="0" w:color="auto"/>
              </w:divBdr>
            </w:div>
            <w:div w:id="1002120941">
              <w:marLeft w:val="0"/>
              <w:marRight w:val="0"/>
              <w:marTop w:val="0"/>
              <w:marBottom w:val="0"/>
              <w:divBdr>
                <w:top w:val="none" w:sz="0" w:space="0" w:color="auto"/>
                <w:left w:val="none" w:sz="0" w:space="0" w:color="auto"/>
                <w:bottom w:val="none" w:sz="0" w:space="0" w:color="auto"/>
                <w:right w:val="none" w:sz="0" w:space="0" w:color="auto"/>
              </w:divBdr>
            </w:div>
            <w:div w:id="2019305013">
              <w:marLeft w:val="0"/>
              <w:marRight w:val="0"/>
              <w:marTop w:val="0"/>
              <w:marBottom w:val="0"/>
              <w:divBdr>
                <w:top w:val="none" w:sz="0" w:space="0" w:color="auto"/>
                <w:left w:val="none" w:sz="0" w:space="0" w:color="auto"/>
                <w:bottom w:val="none" w:sz="0" w:space="0" w:color="auto"/>
                <w:right w:val="none" w:sz="0" w:space="0" w:color="auto"/>
              </w:divBdr>
            </w:div>
            <w:div w:id="1195583353">
              <w:marLeft w:val="0"/>
              <w:marRight w:val="0"/>
              <w:marTop w:val="0"/>
              <w:marBottom w:val="0"/>
              <w:divBdr>
                <w:top w:val="none" w:sz="0" w:space="0" w:color="auto"/>
                <w:left w:val="none" w:sz="0" w:space="0" w:color="auto"/>
                <w:bottom w:val="none" w:sz="0" w:space="0" w:color="auto"/>
                <w:right w:val="none" w:sz="0" w:space="0" w:color="auto"/>
              </w:divBdr>
            </w:div>
            <w:div w:id="1334260350">
              <w:marLeft w:val="0"/>
              <w:marRight w:val="0"/>
              <w:marTop w:val="0"/>
              <w:marBottom w:val="0"/>
              <w:divBdr>
                <w:top w:val="none" w:sz="0" w:space="0" w:color="auto"/>
                <w:left w:val="none" w:sz="0" w:space="0" w:color="auto"/>
                <w:bottom w:val="none" w:sz="0" w:space="0" w:color="auto"/>
                <w:right w:val="none" w:sz="0" w:space="0" w:color="auto"/>
              </w:divBdr>
            </w:div>
            <w:div w:id="852694905">
              <w:marLeft w:val="0"/>
              <w:marRight w:val="0"/>
              <w:marTop w:val="0"/>
              <w:marBottom w:val="0"/>
              <w:divBdr>
                <w:top w:val="none" w:sz="0" w:space="0" w:color="auto"/>
                <w:left w:val="none" w:sz="0" w:space="0" w:color="auto"/>
                <w:bottom w:val="none" w:sz="0" w:space="0" w:color="auto"/>
                <w:right w:val="none" w:sz="0" w:space="0" w:color="auto"/>
              </w:divBdr>
            </w:div>
            <w:div w:id="97801502">
              <w:marLeft w:val="0"/>
              <w:marRight w:val="0"/>
              <w:marTop w:val="0"/>
              <w:marBottom w:val="0"/>
              <w:divBdr>
                <w:top w:val="none" w:sz="0" w:space="0" w:color="auto"/>
                <w:left w:val="none" w:sz="0" w:space="0" w:color="auto"/>
                <w:bottom w:val="none" w:sz="0" w:space="0" w:color="auto"/>
                <w:right w:val="none" w:sz="0" w:space="0" w:color="auto"/>
              </w:divBdr>
            </w:div>
            <w:div w:id="2077582564">
              <w:marLeft w:val="0"/>
              <w:marRight w:val="0"/>
              <w:marTop w:val="0"/>
              <w:marBottom w:val="0"/>
              <w:divBdr>
                <w:top w:val="none" w:sz="0" w:space="0" w:color="auto"/>
                <w:left w:val="none" w:sz="0" w:space="0" w:color="auto"/>
                <w:bottom w:val="none" w:sz="0" w:space="0" w:color="auto"/>
                <w:right w:val="none" w:sz="0" w:space="0" w:color="auto"/>
              </w:divBdr>
            </w:div>
            <w:div w:id="693265591">
              <w:marLeft w:val="0"/>
              <w:marRight w:val="0"/>
              <w:marTop w:val="0"/>
              <w:marBottom w:val="0"/>
              <w:divBdr>
                <w:top w:val="none" w:sz="0" w:space="0" w:color="auto"/>
                <w:left w:val="none" w:sz="0" w:space="0" w:color="auto"/>
                <w:bottom w:val="none" w:sz="0" w:space="0" w:color="auto"/>
                <w:right w:val="none" w:sz="0" w:space="0" w:color="auto"/>
              </w:divBdr>
            </w:div>
            <w:div w:id="1564095574">
              <w:marLeft w:val="0"/>
              <w:marRight w:val="0"/>
              <w:marTop w:val="0"/>
              <w:marBottom w:val="0"/>
              <w:divBdr>
                <w:top w:val="none" w:sz="0" w:space="0" w:color="auto"/>
                <w:left w:val="none" w:sz="0" w:space="0" w:color="auto"/>
                <w:bottom w:val="none" w:sz="0" w:space="0" w:color="auto"/>
                <w:right w:val="none" w:sz="0" w:space="0" w:color="auto"/>
              </w:divBdr>
            </w:div>
            <w:div w:id="1891305231">
              <w:marLeft w:val="0"/>
              <w:marRight w:val="0"/>
              <w:marTop w:val="0"/>
              <w:marBottom w:val="0"/>
              <w:divBdr>
                <w:top w:val="none" w:sz="0" w:space="0" w:color="auto"/>
                <w:left w:val="none" w:sz="0" w:space="0" w:color="auto"/>
                <w:bottom w:val="none" w:sz="0" w:space="0" w:color="auto"/>
                <w:right w:val="none" w:sz="0" w:space="0" w:color="auto"/>
              </w:divBdr>
            </w:div>
            <w:div w:id="1639339522">
              <w:marLeft w:val="0"/>
              <w:marRight w:val="0"/>
              <w:marTop w:val="0"/>
              <w:marBottom w:val="0"/>
              <w:divBdr>
                <w:top w:val="none" w:sz="0" w:space="0" w:color="auto"/>
                <w:left w:val="none" w:sz="0" w:space="0" w:color="auto"/>
                <w:bottom w:val="none" w:sz="0" w:space="0" w:color="auto"/>
                <w:right w:val="none" w:sz="0" w:space="0" w:color="auto"/>
              </w:divBdr>
            </w:div>
            <w:div w:id="515389549">
              <w:marLeft w:val="0"/>
              <w:marRight w:val="0"/>
              <w:marTop w:val="0"/>
              <w:marBottom w:val="0"/>
              <w:divBdr>
                <w:top w:val="none" w:sz="0" w:space="0" w:color="auto"/>
                <w:left w:val="none" w:sz="0" w:space="0" w:color="auto"/>
                <w:bottom w:val="none" w:sz="0" w:space="0" w:color="auto"/>
                <w:right w:val="none" w:sz="0" w:space="0" w:color="auto"/>
              </w:divBdr>
            </w:div>
            <w:div w:id="1278560190">
              <w:marLeft w:val="0"/>
              <w:marRight w:val="0"/>
              <w:marTop w:val="0"/>
              <w:marBottom w:val="0"/>
              <w:divBdr>
                <w:top w:val="none" w:sz="0" w:space="0" w:color="auto"/>
                <w:left w:val="none" w:sz="0" w:space="0" w:color="auto"/>
                <w:bottom w:val="none" w:sz="0" w:space="0" w:color="auto"/>
                <w:right w:val="none" w:sz="0" w:space="0" w:color="auto"/>
              </w:divBdr>
            </w:div>
            <w:div w:id="1477137813">
              <w:marLeft w:val="0"/>
              <w:marRight w:val="0"/>
              <w:marTop w:val="0"/>
              <w:marBottom w:val="0"/>
              <w:divBdr>
                <w:top w:val="none" w:sz="0" w:space="0" w:color="auto"/>
                <w:left w:val="none" w:sz="0" w:space="0" w:color="auto"/>
                <w:bottom w:val="none" w:sz="0" w:space="0" w:color="auto"/>
                <w:right w:val="none" w:sz="0" w:space="0" w:color="auto"/>
              </w:divBdr>
            </w:div>
            <w:div w:id="1261909840">
              <w:marLeft w:val="0"/>
              <w:marRight w:val="0"/>
              <w:marTop w:val="0"/>
              <w:marBottom w:val="0"/>
              <w:divBdr>
                <w:top w:val="none" w:sz="0" w:space="0" w:color="auto"/>
                <w:left w:val="none" w:sz="0" w:space="0" w:color="auto"/>
                <w:bottom w:val="none" w:sz="0" w:space="0" w:color="auto"/>
                <w:right w:val="none" w:sz="0" w:space="0" w:color="auto"/>
              </w:divBdr>
            </w:div>
            <w:div w:id="2111243770">
              <w:marLeft w:val="0"/>
              <w:marRight w:val="0"/>
              <w:marTop w:val="0"/>
              <w:marBottom w:val="0"/>
              <w:divBdr>
                <w:top w:val="none" w:sz="0" w:space="0" w:color="auto"/>
                <w:left w:val="none" w:sz="0" w:space="0" w:color="auto"/>
                <w:bottom w:val="none" w:sz="0" w:space="0" w:color="auto"/>
                <w:right w:val="none" w:sz="0" w:space="0" w:color="auto"/>
              </w:divBdr>
            </w:div>
            <w:div w:id="1216116577">
              <w:marLeft w:val="0"/>
              <w:marRight w:val="0"/>
              <w:marTop w:val="0"/>
              <w:marBottom w:val="0"/>
              <w:divBdr>
                <w:top w:val="none" w:sz="0" w:space="0" w:color="auto"/>
                <w:left w:val="none" w:sz="0" w:space="0" w:color="auto"/>
                <w:bottom w:val="none" w:sz="0" w:space="0" w:color="auto"/>
                <w:right w:val="none" w:sz="0" w:space="0" w:color="auto"/>
              </w:divBdr>
            </w:div>
            <w:div w:id="1794203335">
              <w:marLeft w:val="0"/>
              <w:marRight w:val="0"/>
              <w:marTop w:val="0"/>
              <w:marBottom w:val="0"/>
              <w:divBdr>
                <w:top w:val="none" w:sz="0" w:space="0" w:color="auto"/>
                <w:left w:val="none" w:sz="0" w:space="0" w:color="auto"/>
                <w:bottom w:val="none" w:sz="0" w:space="0" w:color="auto"/>
                <w:right w:val="none" w:sz="0" w:space="0" w:color="auto"/>
              </w:divBdr>
            </w:div>
            <w:div w:id="383481006">
              <w:marLeft w:val="0"/>
              <w:marRight w:val="0"/>
              <w:marTop w:val="0"/>
              <w:marBottom w:val="0"/>
              <w:divBdr>
                <w:top w:val="none" w:sz="0" w:space="0" w:color="auto"/>
                <w:left w:val="none" w:sz="0" w:space="0" w:color="auto"/>
                <w:bottom w:val="none" w:sz="0" w:space="0" w:color="auto"/>
                <w:right w:val="none" w:sz="0" w:space="0" w:color="auto"/>
              </w:divBdr>
            </w:div>
            <w:div w:id="1534534662">
              <w:marLeft w:val="0"/>
              <w:marRight w:val="0"/>
              <w:marTop w:val="0"/>
              <w:marBottom w:val="0"/>
              <w:divBdr>
                <w:top w:val="none" w:sz="0" w:space="0" w:color="auto"/>
                <w:left w:val="none" w:sz="0" w:space="0" w:color="auto"/>
                <w:bottom w:val="none" w:sz="0" w:space="0" w:color="auto"/>
                <w:right w:val="none" w:sz="0" w:space="0" w:color="auto"/>
              </w:divBdr>
            </w:div>
            <w:div w:id="365912783">
              <w:marLeft w:val="0"/>
              <w:marRight w:val="0"/>
              <w:marTop w:val="0"/>
              <w:marBottom w:val="0"/>
              <w:divBdr>
                <w:top w:val="none" w:sz="0" w:space="0" w:color="auto"/>
                <w:left w:val="none" w:sz="0" w:space="0" w:color="auto"/>
                <w:bottom w:val="none" w:sz="0" w:space="0" w:color="auto"/>
                <w:right w:val="none" w:sz="0" w:space="0" w:color="auto"/>
              </w:divBdr>
            </w:div>
            <w:div w:id="1157916214">
              <w:marLeft w:val="0"/>
              <w:marRight w:val="0"/>
              <w:marTop w:val="0"/>
              <w:marBottom w:val="0"/>
              <w:divBdr>
                <w:top w:val="none" w:sz="0" w:space="0" w:color="auto"/>
                <w:left w:val="none" w:sz="0" w:space="0" w:color="auto"/>
                <w:bottom w:val="none" w:sz="0" w:space="0" w:color="auto"/>
                <w:right w:val="none" w:sz="0" w:space="0" w:color="auto"/>
              </w:divBdr>
            </w:div>
            <w:div w:id="1518155315">
              <w:marLeft w:val="0"/>
              <w:marRight w:val="0"/>
              <w:marTop w:val="0"/>
              <w:marBottom w:val="0"/>
              <w:divBdr>
                <w:top w:val="none" w:sz="0" w:space="0" w:color="auto"/>
                <w:left w:val="none" w:sz="0" w:space="0" w:color="auto"/>
                <w:bottom w:val="none" w:sz="0" w:space="0" w:color="auto"/>
                <w:right w:val="none" w:sz="0" w:space="0" w:color="auto"/>
              </w:divBdr>
            </w:div>
            <w:div w:id="1474061631">
              <w:marLeft w:val="0"/>
              <w:marRight w:val="0"/>
              <w:marTop w:val="0"/>
              <w:marBottom w:val="0"/>
              <w:divBdr>
                <w:top w:val="none" w:sz="0" w:space="0" w:color="auto"/>
                <w:left w:val="none" w:sz="0" w:space="0" w:color="auto"/>
                <w:bottom w:val="none" w:sz="0" w:space="0" w:color="auto"/>
                <w:right w:val="none" w:sz="0" w:space="0" w:color="auto"/>
              </w:divBdr>
            </w:div>
            <w:div w:id="931087735">
              <w:marLeft w:val="0"/>
              <w:marRight w:val="0"/>
              <w:marTop w:val="0"/>
              <w:marBottom w:val="0"/>
              <w:divBdr>
                <w:top w:val="none" w:sz="0" w:space="0" w:color="auto"/>
                <w:left w:val="none" w:sz="0" w:space="0" w:color="auto"/>
                <w:bottom w:val="none" w:sz="0" w:space="0" w:color="auto"/>
                <w:right w:val="none" w:sz="0" w:space="0" w:color="auto"/>
              </w:divBdr>
            </w:div>
            <w:div w:id="2028754938">
              <w:marLeft w:val="0"/>
              <w:marRight w:val="0"/>
              <w:marTop w:val="0"/>
              <w:marBottom w:val="0"/>
              <w:divBdr>
                <w:top w:val="none" w:sz="0" w:space="0" w:color="auto"/>
                <w:left w:val="none" w:sz="0" w:space="0" w:color="auto"/>
                <w:bottom w:val="none" w:sz="0" w:space="0" w:color="auto"/>
                <w:right w:val="none" w:sz="0" w:space="0" w:color="auto"/>
              </w:divBdr>
            </w:div>
            <w:div w:id="1019743016">
              <w:marLeft w:val="0"/>
              <w:marRight w:val="0"/>
              <w:marTop w:val="0"/>
              <w:marBottom w:val="0"/>
              <w:divBdr>
                <w:top w:val="none" w:sz="0" w:space="0" w:color="auto"/>
                <w:left w:val="none" w:sz="0" w:space="0" w:color="auto"/>
                <w:bottom w:val="none" w:sz="0" w:space="0" w:color="auto"/>
                <w:right w:val="none" w:sz="0" w:space="0" w:color="auto"/>
              </w:divBdr>
            </w:div>
            <w:div w:id="205916522">
              <w:marLeft w:val="0"/>
              <w:marRight w:val="0"/>
              <w:marTop w:val="0"/>
              <w:marBottom w:val="0"/>
              <w:divBdr>
                <w:top w:val="none" w:sz="0" w:space="0" w:color="auto"/>
                <w:left w:val="none" w:sz="0" w:space="0" w:color="auto"/>
                <w:bottom w:val="none" w:sz="0" w:space="0" w:color="auto"/>
                <w:right w:val="none" w:sz="0" w:space="0" w:color="auto"/>
              </w:divBdr>
            </w:div>
            <w:div w:id="1137381520">
              <w:marLeft w:val="0"/>
              <w:marRight w:val="0"/>
              <w:marTop w:val="0"/>
              <w:marBottom w:val="0"/>
              <w:divBdr>
                <w:top w:val="none" w:sz="0" w:space="0" w:color="auto"/>
                <w:left w:val="none" w:sz="0" w:space="0" w:color="auto"/>
                <w:bottom w:val="none" w:sz="0" w:space="0" w:color="auto"/>
                <w:right w:val="none" w:sz="0" w:space="0" w:color="auto"/>
              </w:divBdr>
            </w:div>
            <w:div w:id="1759868408">
              <w:marLeft w:val="0"/>
              <w:marRight w:val="0"/>
              <w:marTop w:val="0"/>
              <w:marBottom w:val="0"/>
              <w:divBdr>
                <w:top w:val="none" w:sz="0" w:space="0" w:color="auto"/>
                <w:left w:val="none" w:sz="0" w:space="0" w:color="auto"/>
                <w:bottom w:val="none" w:sz="0" w:space="0" w:color="auto"/>
                <w:right w:val="none" w:sz="0" w:space="0" w:color="auto"/>
              </w:divBdr>
            </w:div>
            <w:div w:id="1711418795">
              <w:marLeft w:val="0"/>
              <w:marRight w:val="0"/>
              <w:marTop w:val="0"/>
              <w:marBottom w:val="0"/>
              <w:divBdr>
                <w:top w:val="none" w:sz="0" w:space="0" w:color="auto"/>
                <w:left w:val="none" w:sz="0" w:space="0" w:color="auto"/>
                <w:bottom w:val="none" w:sz="0" w:space="0" w:color="auto"/>
                <w:right w:val="none" w:sz="0" w:space="0" w:color="auto"/>
              </w:divBdr>
            </w:div>
            <w:div w:id="438061802">
              <w:marLeft w:val="0"/>
              <w:marRight w:val="0"/>
              <w:marTop w:val="0"/>
              <w:marBottom w:val="0"/>
              <w:divBdr>
                <w:top w:val="none" w:sz="0" w:space="0" w:color="auto"/>
                <w:left w:val="none" w:sz="0" w:space="0" w:color="auto"/>
                <w:bottom w:val="none" w:sz="0" w:space="0" w:color="auto"/>
                <w:right w:val="none" w:sz="0" w:space="0" w:color="auto"/>
              </w:divBdr>
            </w:div>
            <w:div w:id="42141950">
              <w:marLeft w:val="0"/>
              <w:marRight w:val="0"/>
              <w:marTop w:val="0"/>
              <w:marBottom w:val="0"/>
              <w:divBdr>
                <w:top w:val="none" w:sz="0" w:space="0" w:color="auto"/>
                <w:left w:val="none" w:sz="0" w:space="0" w:color="auto"/>
                <w:bottom w:val="none" w:sz="0" w:space="0" w:color="auto"/>
                <w:right w:val="none" w:sz="0" w:space="0" w:color="auto"/>
              </w:divBdr>
            </w:div>
            <w:div w:id="133986516">
              <w:marLeft w:val="0"/>
              <w:marRight w:val="0"/>
              <w:marTop w:val="0"/>
              <w:marBottom w:val="0"/>
              <w:divBdr>
                <w:top w:val="none" w:sz="0" w:space="0" w:color="auto"/>
                <w:left w:val="none" w:sz="0" w:space="0" w:color="auto"/>
                <w:bottom w:val="none" w:sz="0" w:space="0" w:color="auto"/>
                <w:right w:val="none" w:sz="0" w:space="0" w:color="auto"/>
              </w:divBdr>
            </w:div>
            <w:div w:id="12972">
              <w:marLeft w:val="0"/>
              <w:marRight w:val="0"/>
              <w:marTop w:val="0"/>
              <w:marBottom w:val="0"/>
              <w:divBdr>
                <w:top w:val="none" w:sz="0" w:space="0" w:color="auto"/>
                <w:left w:val="none" w:sz="0" w:space="0" w:color="auto"/>
                <w:bottom w:val="none" w:sz="0" w:space="0" w:color="auto"/>
                <w:right w:val="none" w:sz="0" w:space="0" w:color="auto"/>
              </w:divBdr>
            </w:div>
            <w:div w:id="278339760">
              <w:marLeft w:val="0"/>
              <w:marRight w:val="0"/>
              <w:marTop w:val="0"/>
              <w:marBottom w:val="0"/>
              <w:divBdr>
                <w:top w:val="none" w:sz="0" w:space="0" w:color="auto"/>
                <w:left w:val="none" w:sz="0" w:space="0" w:color="auto"/>
                <w:bottom w:val="none" w:sz="0" w:space="0" w:color="auto"/>
                <w:right w:val="none" w:sz="0" w:space="0" w:color="auto"/>
              </w:divBdr>
            </w:div>
            <w:div w:id="561409611">
              <w:marLeft w:val="0"/>
              <w:marRight w:val="0"/>
              <w:marTop w:val="0"/>
              <w:marBottom w:val="0"/>
              <w:divBdr>
                <w:top w:val="none" w:sz="0" w:space="0" w:color="auto"/>
                <w:left w:val="none" w:sz="0" w:space="0" w:color="auto"/>
                <w:bottom w:val="none" w:sz="0" w:space="0" w:color="auto"/>
                <w:right w:val="none" w:sz="0" w:space="0" w:color="auto"/>
              </w:divBdr>
            </w:div>
            <w:div w:id="1630208636">
              <w:marLeft w:val="0"/>
              <w:marRight w:val="0"/>
              <w:marTop w:val="0"/>
              <w:marBottom w:val="0"/>
              <w:divBdr>
                <w:top w:val="none" w:sz="0" w:space="0" w:color="auto"/>
                <w:left w:val="none" w:sz="0" w:space="0" w:color="auto"/>
                <w:bottom w:val="none" w:sz="0" w:space="0" w:color="auto"/>
                <w:right w:val="none" w:sz="0" w:space="0" w:color="auto"/>
              </w:divBdr>
            </w:div>
            <w:div w:id="1232035194">
              <w:marLeft w:val="0"/>
              <w:marRight w:val="0"/>
              <w:marTop w:val="0"/>
              <w:marBottom w:val="0"/>
              <w:divBdr>
                <w:top w:val="none" w:sz="0" w:space="0" w:color="auto"/>
                <w:left w:val="none" w:sz="0" w:space="0" w:color="auto"/>
                <w:bottom w:val="none" w:sz="0" w:space="0" w:color="auto"/>
                <w:right w:val="none" w:sz="0" w:space="0" w:color="auto"/>
              </w:divBdr>
            </w:div>
            <w:div w:id="931931104">
              <w:marLeft w:val="0"/>
              <w:marRight w:val="0"/>
              <w:marTop w:val="0"/>
              <w:marBottom w:val="0"/>
              <w:divBdr>
                <w:top w:val="none" w:sz="0" w:space="0" w:color="auto"/>
                <w:left w:val="none" w:sz="0" w:space="0" w:color="auto"/>
                <w:bottom w:val="none" w:sz="0" w:space="0" w:color="auto"/>
                <w:right w:val="none" w:sz="0" w:space="0" w:color="auto"/>
              </w:divBdr>
            </w:div>
            <w:div w:id="1788356042">
              <w:marLeft w:val="0"/>
              <w:marRight w:val="0"/>
              <w:marTop w:val="0"/>
              <w:marBottom w:val="0"/>
              <w:divBdr>
                <w:top w:val="none" w:sz="0" w:space="0" w:color="auto"/>
                <w:left w:val="none" w:sz="0" w:space="0" w:color="auto"/>
                <w:bottom w:val="none" w:sz="0" w:space="0" w:color="auto"/>
                <w:right w:val="none" w:sz="0" w:space="0" w:color="auto"/>
              </w:divBdr>
            </w:div>
            <w:div w:id="1181967850">
              <w:marLeft w:val="0"/>
              <w:marRight w:val="0"/>
              <w:marTop w:val="0"/>
              <w:marBottom w:val="0"/>
              <w:divBdr>
                <w:top w:val="none" w:sz="0" w:space="0" w:color="auto"/>
                <w:left w:val="none" w:sz="0" w:space="0" w:color="auto"/>
                <w:bottom w:val="none" w:sz="0" w:space="0" w:color="auto"/>
                <w:right w:val="none" w:sz="0" w:space="0" w:color="auto"/>
              </w:divBdr>
            </w:div>
            <w:div w:id="1962220476">
              <w:marLeft w:val="0"/>
              <w:marRight w:val="0"/>
              <w:marTop w:val="0"/>
              <w:marBottom w:val="0"/>
              <w:divBdr>
                <w:top w:val="none" w:sz="0" w:space="0" w:color="auto"/>
                <w:left w:val="none" w:sz="0" w:space="0" w:color="auto"/>
                <w:bottom w:val="none" w:sz="0" w:space="0" w:color="auto"/>
                <w:right w:val="none" w:sz="0" w:space="0" w:color="auto"/>
              </w:divBdr>
            </w:div>
            <w:div w:id="393091053">
              <w:marLeft w:val="0"/>
              <w:marRight w:val="0"/>
              <w:marTop w:val="0"/>
              <w:marBottom w:val="0"/>
              <w:divBdr>
                <w:top w:val="none" w:sz="0" w:space="0" w:color="auto"/>
                <w:left w:val="none" w:sz="0" w:space="0" w:color="auto"/>
                <w:bottom w:val="none" w:sz="0" w:space="0" w:color="auto"/>
                <w:right w:val="none" w:sz="0" w:space="0" w:color="auto"/>
              </w:divBdr>
            </w:div>
            <w:div w:id="1602880211">
              <w:marLeft w:val="0"/>
              <w:marRight w:val="0"/>
              <w:marTop w:val="0"/>
              <w:marBottom w:val="0"/>
              <w:divBdr>
                <w:top w:val="none" w:sz="0" w:space="0" w:color="auto"/>
                <w:left w:val="none" w:sz="0" w:space="0" w:color="auto"/>
                <w:bottom w:val="none" w:sz="0" w:space="0" w:color="auto"/>
                <w:right w:val="none" w:sz="0" w:space="0" w:color="auto"/>
              </w:divBdr>
            </w:div>
            <w:div w:id="1866867626">
              <w:marLeft w:val="0"/>
              <w:marRight w:val="0"/>
              <w:marTop w:val="0"/>
              <w:marBottom w:val="0"/>
              <w:divBdr>
                <w:top w:val="none" w:sz="0" w:space="0" w:color="auto"/>
                <w:left w:val="none" w:sz="0" w:space="0" w:color="auto"/>
                <w:bottom w:val="none" w:sz="0" w:space="0" w:color="auto"/>
                <w:right w:val="none" w:sz="0" w:space="0" w:color="auto"/>
              </w:divBdr>
            </w:div>
            <w:div w:id="862472327">
              <w:marLeft w:val="0"/>
              <w:marRight w:val="0"/>
              <w:marTop w:val="0"/>
              <w:marBottom w:val="0"/>
              <w:divBdr>
                <w:top w:val="none" w:sz="0" w:space="0" w:color="auto"/>
                <w:left w:val="none" w:sz="0" w:space="0" w:color="auto"/>
                <w:bottom w:val="none" w:sz="0" w:space="0" w:color="auto"/>
                <w:right w:val="none" w:sz="0" w:space="0" w:color="auto"/>
              </w:divBdr>
            </w:div>
            <w:div w:id="228274264">
              <w:marLeft w:val="0"/>
              <w:marRight w:val="0"/>
              <w:marTop w:val="0"/>
              <w:marBottom w:val="0"/>
              <w:divBdr>
                <w:top w:val="none" w:sz="0" w:space="0" w:color="auto"/>
                <w:left w:val="none" w:sz="0" w:space="0" w:color="auto"/>
                <w:bottom w:val="none" w:sz="0" w:space="0" w:color="auto"/>
                <w:right w:val="none" w:sz="0" w:space="0" w:color="auto"/>
              </w:divBdr>
            </w:div>
            <w:div w:id="1090852579">
              <w:marLeft w:val="0"/>
              <w:marRight w:val="0"/>
              <w:marTop w:val="0"/>
              <w:marBottom w:val="0"/>
              <w:divBdr>
                <w:top w:val="none" w:sz="0" w:space="0" w:color="auto"/>
                <w:left w:val="none" w:sz="0" w:space="0" w:color="auto"/>
                <w:bottom w:val="none" w:sz="0" w:space="0" w:color="auto"/>
                <w:right w:val="none" w:sz="0" w:space="0" w:color="auto"/>
              </w:divBdr>
            </w:div>
            <w:div w:id="391202080">
              <w:marLeft w:val="0"/>
              <w:marRight w:val="0"/>
              <w:marTop w:val="0"/>
              <w:marBottom w:val="0"/>
              <w:divBdr>
                <w:top w:val="none" w:sz="0" w:space="0" w:color="auto"/>
                <w:left w:val="none" w:sz="0" w:space="0" w:color="auto"/>
                <w:bottom w:val="none" w:sz="0" w:space="0" w:color="auto"/>
                <w:right w:val="none" w:sz="0" w:space="0" w:color="auto"/>
              </w:divBdr>
            </w:div>
            <w:div w:id="55713788">
              <w:marLeft w:val="0"/>
              <w:marRight w:val="0"/>
              <w:marTop w:val="0"/>
              <w:marBottom w:val="0"/>
              <w:divBdr>
                <w:top w:val="none" w:sz="0" w:space="0" w:color="auto"/>
                <w:left w:val="none" w:sz="0" w:space="0" w:color="auto"/>
                <w:bottom w:val="none" w:sz="0" w:space="0" w:color="auto"/>
                <w:right w:val="none" w:sz="0" w:space="0" w:color="auto"/>
              </w:divBdr>
            </w:div>
            <w:div w:id="592397958">
              <w:marLeft w:val="0"/>
              <w:marRight w:val="0"/>
              <w:marTop w:val="0"/>
              <w:marBottom w:val="0"/>
              <w:divBdr>
                <w:top w:val="none" w:sz="0" w:space="0" w:color="auto"/>
                <w:left w:val="none" w:sz="0" w:space="0" w:color="auto"/>
                <w:bottom w:val="none" w:sz="0" w:space="0" w:color="auto"/>
                <w:right w:val="none" w:sz="0" w:space="0" w:color="auto"/>
              </w:divBdr>
            </w:div>
            <w:div w:id="741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9188">
      <w:bodyDiv w:val="1"/>
      <w:marLeft w:val="0"/>
      <w:marRight w:val="0"/>
      <w:marTop w:val="0"/>
      <w:marBottom w:val="0"/>
      <w:divBdr>
        <w:top w:val="none" w:sz="0" w:space="0" w:color="auto"/>
        <w:left w:val="none" w:sz="0" w:space="0" w:color="auto"/>
        <w:bottom w:val="none" w:sz="0" w:space="0" w:color="auto"/>
        <w:right w:val="none" w:sz="0" w:space="0" w:color="auto"/>
      </w:divBdr>
    </w:div>
    <w:div w:id="861087977">
      <w:bodyDiv w:val="1"/>
      <w:marLeft w:val="0"/>
      <w:marRight w:val="0"/>
      <w:marTop w:val="0"/>
      <w:marBottom w:val="0"/>
      <w:divBdr>
        <w:top w:val="none" w:sz="0" w:space="0" w:color="auto"/>
        <w:left w:val="none" w:sz="0" w:space="0" w:color="auto"/>
        <w:bottom w:val="none" w:sz="0" w:space="0" w:color="auto"/>
        <w:right w:val="none" w:sz="0" w:space="0" w:color="auto"/>
      </w:divBdr>
    </w:div>
    <w:div w:id="996492382">
      <w:bodyDiv w:val="1"/>
      <w:marLeft w:val="0"/>
      <w:marRight w:val="0"/>
      <w:marTop w:val="0"/>
      <w:marBottom w:val="0"/>
      <w:divBdr>
        <w:top w:val="none" w:sz="0" w:space="0" w:color="auto"/>
        <w:left w:val="none" w:sz="0" w:space="0" w:color="auto"/>
        <w:bottom w:val="none" w:sz="0" w:space="0" w:color="auto"/>
        <w:right w:val="none" w:sz="0" w:space="0" w:color="auto"/>
      </w:divBdr>
    </w:div>
    <w:div w:id="1144932556">
      <w:bodyDiv w:val="1"/>
      <w:marLeft w:val="0"/>
      <w:marRight w:val="0"/>
      <w:marTop w:val="0"/>
      <w:marBottom w:val="0"/>
      <w:divBdr>
        <w:top w:val="none" w:sz="0" w:space="0" w:color="auto"/>
        <w:left w:val="none" w:sz="0" w:space="0" w:color="auto"/>
        <w:bottom w:val="none" w:sz="0" w:space="0" w:color="auto"/>
        <w:right w:val="none" w:sz="0" w:space="0" w:color="auto"/>
      </w:divBdr>
    </w:div>
    <w:div w:id="1162432592">
      <w:bodyDiv w:val="1"/>
      <w:marLeft w:val="0"/>
      <w:marRight w:val="0"/>
      <w:marTop w:val="0"/>
      <w:marBottom w:val="0"/>
      <w:divBdr>
        <w:top w:val="none" w:sz="0" w:space="0" w:color="auto"/>
        <w:left w:val="none" w:sz="0" w:space="0" w:color="auto"/>
        <w:bottom w:val="none" w:sz="0" w:space="0" w:color="auto"/>
        <w:right w:val="none" w:sz="0" w:space="0" w:color="auto"/>
      </w:divBdr>
    </w:div>
    <w:div w:id="1169518316">
      <w:bodyDiv w:val="1"/>
      <w:marLeft w:val="0"/>
      <w:marRight w:val="0"/>
      <w:marTop w:val="0"/>
      <w:marBottom w:val="0"/>
      <w:divBdr>
        <w:top w:val="none" w:sz="0" w:space="0" w:color="auto"/>
        <w:left w:val="none" w:sz="0" w:space="0" w:color="auto"/>
        <w:bottom w:val="none" w:sz="0" w:space="0" w:color="auto"/>
        <w:right w:val="none" w:sz="0" w:space="0" w:color="auto"/>
      </w:divBdr>
    </w:div>
    <w:div w:id="1291207340">
      <w:bodyDiv w:val="1"/>
      <w:marLeft w:val="0"/>
      <w:marRight w:val="0"/>
      <w:marTop w:val="0"/>
      <w:marBottom w:val="0"/>
      <w:divBdr>
        <w:top w:val="none" w:sz="0" w:space="0" w:color="auto"/>
        <w:left w:val="none" w:sz="0" w:space="0" w:color="auto"/>
        <w:bottom w:val="none" w:sz="0" w:space="0" w:color="auto"/>
        <w:right w:val="none" w:sz="0" w:space="0" w:color="auto"/>
      </w:divBdr>
    </w:div>
    <w:div w:id="1299267112">
      <w:bodyDiv w:val="1"/>
      <w:marLeft w:val="0"/>
      <w:marRight w:val="0"/>
      <w:marTop w:val="0"/>
      <w:marBottom w:val="0"/>
      <w:divBdr>
        <w:top w:val="none" w:sz="0" w:space="0" w:color="auto"/>
        <w:left w:val="none" w:sz="0" w:space="0" w:color="auto"/>
        <w:bottom w:val="none" w:sz="0" w:space="0" w:color="auto"/>
        <w:right w:val="none" w:sz="0" w:space="0" w:color="auto"/>
      </w:divBdr>
      <w:divsChild>
        <w:div w:id="340936644">
          <w:marLeft w:val="0"/>
          <w:marRight w:val="0"/>
          <w:marTop w:val="0"/>
          <w:marBottom w:val="0"/>
          <w:divBdr>
            <w:top w:val="none" w:sz="0" w:space="0" w:color="auto"/>
            <w:left w:val="none" w:sz="0" w:space="0" w:color="auto"/>
            <w:bottom w:val="none" w:sz="0" w:space="0" w:color="auto"/>
            <w:right w:val="none" w:sz="0" w:space="0" w:color="auto"/>
          </w:divBdr>
          <w:divsChild>
            <w:div w:id="1346201723">
              <w:marLeft w:val="0"/>
              <w:marRight w:val="0"/>
              <w:marTop w:val="0"/>
              <w:marBottom w:val="0"/>
              <w:divBdr>
                <w:top w:val="none" w:sz="0" w:space="0" w:color="auto"/>
                <w:left w:val="none" w:sz="0" w:space="0" w:color="auto"/>
                <w:bottom w:val="none" w:sz="0" w:space="0" w:color="auto"/>
                <w:right w:val="none" w:sz="0" w:space="0" w:color="auto"/>
              </w:divBdr>
            </w:div>
            <w:div w:id="1387797883">
              <w:marLeft w:val="0"/>
              <w:marRight w:val="0"/>
              <w:marTop w:val="0"/>
              <w:marBottom w:val="0"/>
              <w:divBdr>
                <w:top w:val="none" w:sz="0" w:space="0" w:color="auto"/>
                <w:left w:val="none" w:sz="0" w:space="0" w:color="auto"/>
                <w:bottom w:val="none" w:sz="0" w:space="0" w:color="auto"/>
                <w:right w:val="none" w:sz="0" w:space="0" w:color="auto"/>
              </w:divBdr>
            </w:div>
            <w:div w:id="295647489">
              <w:marLeft w:val="0"/>
              <w:marRight w:val="0"/>
              <w:marTop w:val="0"/>
              <w:marBottom w:val="0"/>
              <w:divBdr>
                <w:top w:val="none" w:sz="0" w:space="0" w:color="auto"/>
                <w:left w:val="none" w:sz="0" w:space="0" w:color="auto"/>
                <w:bottom w:val="none" w:sz="0" w:space="0" w:color="auto"/>
                <w:right w:val="none" w:sz="0" w:space="0" w:color="auto"/>
              </w:divBdr>
            </w:div>
            <w:div w:id="1959681789">
              <w:marLeft w:val="0"/>
              <w:marRight w:val="0"/>
              <w:marTop w:val="0"/>
              <w:marBottom w:val="0"/>
              <w:divBdr>
                <w:top w:val="none" w:sz="0" w:space="0" w:color="auto"/>
                <w:left w:val="none" w:sz="0" w:space="0" w:color="auto"/>
                <w:bottom w:val="none" w:sz="0" w:space="0" w:color="auto"/>
                <w:right w:val="none" w:sz="0" w:space="0" w:color="auto"/>
              </w:divBdr>
            </w:div>
            <w:div w:id="909923655">
              <w:marLeft w:val="0"/>
              <w:marRight w:val="0"/>
              <w:marTop w:val="0"/>
              <w:marBottom w:val="0"/>
              <w:divBdr>
                <w:top w:val="none" w:sz="0" w:space="0" w:color="auto"/>
                <w:left w:val="none" w:sz="0" w:space="0" w:color="auto"/>
                <w:bottom w:val="none" w:sz="0" w:space="0" w:color="auto"/>
                <w:right w:val="none" w:sz="0" w:space="0" w:color="auto"/>
              </w:divBdr>
            </w:div>
            <w:div w:id="547957045">
              <w:marLeft w:val="0"/>
              <w:marRight w:val="0"/>
              <w:marTop w:val="0"/>
              <w:marBottom w:val="0"/>
              <w:divBdr>
                <w:top w:val="none" w:sz="0" w:space="0" w:color="auto"/>
                <w:left w:val="none" w:sz="0" w:space="0" w:color="auto"/>
                <w:bottom w:val="none" w:sz="0" w:space="0" w:color="auto"/>
                <w:right w:val="none" w:sz="0" w:space="0" w:color="auto"/>
              </w:divBdr>
            </w:div>
            <w:div w:id="1531411275">
              <w:marLeft w:val="0"/>
              <w:marRight w:val="0"/>
              <w:marTop w:val="0"/>
              <w:marBottom w:val="0"/>
              <w:divBdr>
                <w:top w:val="none" w:sz="0" w:space="0" w:color="auto"/>
                <w:left w:val="none" w:sz="0" w:space="0" w:color="auto"/>
                <w:bottom w:val="none" w:sz="0" w:space="0" w:color="auto"/>
                <w:right w:val="none" w:sz="0" w:space="0" w:color="auto"/>
              </w:divBdr>
            </w:div>
            <w:div w:id="737365965">
              <w:marLeft w:val="0"/>
              <w:marRight w:val="0"/>
              <w:marTop w:val="0"/>
              <w:marBottom w:val="0"/>
              <w:divBdr>
                <w:top w:val="none" w:sz="0" w:space="0" w:color="auto"/>
                <w:left w:val="none" w:sz="0" w:space="0" w:color="auto"/>
                <w:bottom w:val="none" w:sz="0" w:space="0" w:color="auto"/>
                <w:right w:val="none" w:sz="0" w:space="0" w:color="auto"/>
              </w:divBdr>
            </w:div>
            <w:div w:id="40718057">
              <w:marLeft w:val="0"/>
              <w:marRight w:val="0"/>
              <w:marTop w:val="0"/>
              <w:marBottom w:val="0"/>
              <w:divBdr>
                <w:top w:val="none" w:sz="0" w:space="0" w:color="auto"/>
                <w:left w:val="none" w:sz="0" w:space="0" w:color="auto"/>
                <w:bottom w:val="none" w:sz="0" w:space="0" w:color="auto"/>
                <w:right w:val="none" w:sz="0" w:space="0" w:color="auto"/>
              </w:divBdr>
            </w:div>
            <w:div w:id="1490437252">
              <w:marLeft w:val="0"/>
              <w:marRight w:val="0"/>
              <w:marTop w:val="0"/>
              <w:marBottom w:val="0"/>
              <w:divBdr>
                <w:top w:val="none" w:sz="0" w:space="0" w:color="auto"/>
                <w:left w:val="none" w:sz="0" w:space="0" w:color="auto"/>
                <w:bottom w:val="none" w:sz="0" w:space="0" w:color="auto"/>
                <w:right w:val="none" w:sz="0" w:space="0" w:color="auto"/>
              </w:divBdr>
            </w:div>
            <w:div w:id="275916253">
              <w:marLeft w:val="0"/>
              <w:marRight w:val="0"/>
              <w:marTop w:val="0"/>
              <w:marBottom w:val="0"/>
              <w:divBdr>
                <w:top w:val="none" w:sz="0" w:space="0" w:color="auto"/>
                <w:left w:val="none" w:sz="0" w:space="0" w:color="auto"/>
                <w:bottom w:val="none" w:sz="0" w:space="0" w:color="auto"/>
                <w:right w:val="none" w:sz="0" w:space="0" w:color="auto"/>
              </w:divBdr>
            </w:div>
            <w:div w:id="630747362">
              <w:marLeft w:val="0"/>
              <w:marRight w:val="0"/>
              <w:marTop w:val="0"/>
              <w:marBottom w:val="0"/>
              <w:divBdr>
                <w:top w:val="none" w:sz="0" w:space="0" w:color="auto"/>
                <w:left w:val="none" w:sz="0" w:space="0" w:color="auto"/>
                <w:bottom w:val="none" w:sz="0" w:space="0" w:color="auto"/>
                <w:right w:val="none" w:sz="0" w:space="0" w:color="auto"/>
              </w:divBdr>
            </w:div>
            <w:div w:id="940643376">
              <w:marLeft w:val="0"/>
              <w:marRight w:val="0"/>
              <w:marTop w:val="0"/>
              <w:marBottom w:val="0"/>
              <w:divBdr>
                <w:top w:val="none" w:sz="0" w:space="0" w:color="auto"/>
                <w:left w:val="none" w:sz="0" w:space="0" w:color="auto"/>
                <w:bottom w:val="none" w:sz="0" w:space="0" w:color="auto"/>
                <w:right w:val="none" w:sz="0" w:space="0" w:color="auto"/>
              </w:divBdr>
            </w:div>
            <w:div w:id="1986466431">
              <w:marLeft w:val="0"/>
              <w:marRight w:val="0"/>
              <w:marTop w:val="0"/>
              <w:marBottom w:val="0"/>
              <w:divBdr>
                <w:top w:val="none" w:sz="0" w:space="0" w:color="auto"/>
                <w:left w:val="none" w:sz="0" w:space="0" w:color="auto"/>
                <w:bottom w:val="none" w:sz="0" w:space="0" w:color="auto"/>
                <w:right w:val="none" w:sz="0" w:space="0" w:color="auto"/>
              </w:divBdr>
            </w:div>
            <w:div w:id="464474212">
              <w:marLeft w:val="0"/>
              <w:marRight w:val="0"/>
              <w:marTop w:val="0"/>
              <w:marBottom w:val="0"/>
              <w:divBdr>
                <w:top w:val="none" w:sz="0" w:space="0" w:color="auto"/>
                <w:left w:val="none" w:sz="0" w:space="0" w:color="auto"/>
                <w:bottom w:val="none" w:sz="0" w:space="0" w:color="auto"/>
                <w:right w:val="none" w:sz="0" w:space="0" w:color="auto"/>
              </w:divBdr>
            </w:div>
            <w:div w:id="682435576">
              <w:marLeft w:val="0"/>
              <w:marRight w:val="0"/>
              <w:marTop w:val="0"/>
              <w:marBottom w:val="0"/>
              <w:divBdr>
                <w:top w:val="none" w:sz="0" w:space="0" w:color="auto"/>
                <w:left w:val="none" w:sz="0" w:space="0" w:color="auto"/>
                <w:bottom w:val="none" w:sz="0" w:space="0" w:color="auto"/>
                <w:right w:val="none" w:sz="0" w:space="0" w:color="auto"/>
              </w:divBdr>
            </w:div>
            <w:div w:id="1876429553">
              <w:marLeft w:val="0"/>
              <w:marRight w:val="0"/>
              <w:marTop w:val="0"/>
              <w:marBottom w:val="0"/>
              <w:divBdr>
                <w:top w:val="none" w:sz="0" w:space="0" w:color="auto"/>
                <w:left w:val="none" w:sz="0" w:space="0" w:color="auto"/>
                <w:bottom w:val="none" w:sz="0" w:space="0" w:color="auto"/>
                <w:right w:val="none" w:sz="0" w:space="0" w:color="auto"/>
              </w:divBdr>
            </w:div>
            <w:div w:id="1335764162">
              <w:marLeft w:val="0"/>
              <w:marRight w:val="0"/>
              <w:marTop w:val="0"/>
              <w:marBottom w:val="0"/>
              <w:divBdr>
                <w:top w:val="none" w:sz="0" w:space="0" w:color="auto"/>
                <w:left w:val="none" w:sz="0" w:space="0" w:color="auto"/>
                <w:bottom w:val="none" w:sz="0" w:space="0" w:color="auto"/>
                <w:right w:val="none" w:sz="0" w:space="0" w:color="auto"/>
              </w:divBdr>
            </w:div>
            <w:div w:id="940527560">
              <w:marLeft w:val="0"/>
              <w:marRight w:val="0"/>
              <w:marTop w:val="0"/>
              <w:marBottom w:val="0"/>
              <w:divBdr>
                <w:top w:val="none" w:sz="0" w:space="0" w:color="auto"/>
                <w:left w:val="none" w:sz="0" w:space="0" w:color="auto"/>
                <w:bottom w:val="none" w:sz="0" w:space="0" w:color="auto"/>
                <w:right w:val="none" w:sz="0" w:space="0" w:color="auto"/>
              </w:divBdr>
            </w:div>
            <w:div w:id="1416703267">
              <w:marLeft w:val="0"/>
              <w:marRight w:val="0"/>
              <w:marTop w:val="0"/>
              <w:marBottom w:val="0"/>
              <w:divBdr>
                <w:top w:val="none" w:sz="0" w:space="0" w:color="auto"/>
                <w:left w:val="none" w:sz="0" w:space="0" w:color="auto"/>
                <w:bottom w:val="none" w:sz="0" w:space="0" w:color="auto"/>
                <w:right w:val="none" w:sz="0" w:space="0" w:color="auto"/>
              </w:divBdr>
            </w:div>
            <w:div w:id="605235501">
              <w:marLeft w:val="0"/>
              <w:marRight w:val="0"/>
              <w:marTop w:val="0"/>
              <w:marBottom w:val="0"/>
              <w:divBdr>
                <w:top w:val="none" w:sz="0" w:space="0" w:color="auto"/>
                <w:left w:val="none" w:sz="0" w:space="0" w:color="auto"/>
                <w:bottom w:val="none" w:sz="0" w:space="0" w:color="auto"/>
                <w:right w:val="none" w:sz="0" w:space="0" w:color="auto"/>
              </w:divBdr>
            </w:div>
            <w:div w:id="619916837">
              <w:marLeft w:val="0"/>
              <w:marRight w:val="0"/>
              <w:marTop w:val="0"/>
              <w:marBottom w:val="0"/>
              <w:divBdr>
                <w:top w:val="none" w:sz="0" w:space="0" w:color="auto"/>
                <w:left w:val="none" w:sz="0" w:space="0" w:color="auto"/>
                <w:bottom w:val="none" w:sz="0" w:space="0" w:color="auto"/>
                <w:right w:val="none" w:sz="0" w:space="0" w:color="auto"/>
              </w:divBdr>
            </w:div>
            <w:div w:id="1574773461">
              <w:marLeft w:val="0"/>
              <w:marRight w:val="0"/>
              <w:marTop w:val="0"/>
              <w:marBottom w:val="0"/>
              <w:divBdr>
                <w:top w:val="none" w:sz="0" w:space="0" w:color="auto"/>
                <w:left w:val="none" w:sz="0" w:space="0" w:color="auto"/>
                <w:bottom w:val="none" w:sz="0" w:space="0" w:color="auto"/>
                <w:right w:val="none" w:sz="0" w:space="0" w:color="auto"/>
              </w:divBdr>
            </w:div>
            <w:div w:id="1345277846">
              <w:marLeft w:val="0"/>
              <w:marRight w:val="0"/>
              <w:marTop w:val="0"/>
              <w:marBottom w:val="0"/>
              <w:divBdr>
                <w:top w:val="none" w:sz="0" w:space="0" w:color="auto"/>
                <w:left w:val="none" w:sz="0" w:space="0" w:color="auto"/>
                <w:bottom w:val="none" w:sz="0" w:space="0" w:color="auto"/>
                <w:right w:val="none" w:sz="0" w:space="0" w:color="auto"/>
              </w:divBdr>
            </w:div>
            <w:div w:id="1141002662">
              <w:marLeft w:val="0"/>
              <w:marRight w:val="0"/>
              <w:marTop w:val="0"/>
              <w:marBottom w:val="0"/>
              <w:divBdr>
                <w:top w:val="none" w:sz="0" w:space="0" w:color="auto"/>
                <w:left w:val="none" w:sz="0" w:space="0" w:color="auto"/>
                <w:bottom w:val="none" w:sz="0" w:space="0" w:color="auto"/>
                <w:right w:val="none" w:sz="0" w:space="0" w:color="auto"/>
              </w:divBdr>
            </w:div>
            <w:div w:id="1634749144">
              <w:marLeft w:val="0"/>
              <w:marRight w:val="0"/>
              <w:marTop w:val="0"/>
              <w:marBottom w:val="0"/>
              <w:divBdr>
                <w:top w:val="none" w:sz="0" w:space="0" w:color="auto"/>
                <w:left w:val="none" w:sz="0" w:space="0" w:color="auto"/>
                <w:bottom w:val="none" w:sz="0" w:space="0" w:color="auto"/>
                <w:right w:val="none" w:sz="0" w:space="0" w:color="auto"/>
              </w:divBdr>
            </w:div>
            <w:div w:id="1507210252">
              <w:marLeft w:val="0"/>
              <w:marRight w:val="0"/>
              <w:marTop w:val="0"/>
              <w:marBottom w:val="0"/>
              <w:divBdr>
                <w:top w:val="none" w:sz="0" w:space="0" w:color="auto"/>
                <w:left w:val="none" w:sz="0" w:space="0" w:color="auto"/>
                <w:bottom w:val="none" w:sz="0" w:space="0" w:color="auto"/>
                <w:right w:val="none" w:sz="0" w:space="0" w:color="auto"/>
              </w:divBdr>
            </w:div>
            <w:div w:id="947129169">
              <w:marLeft w:val="0"/>
              <w:marRight w:val="0"/>
              <w:marTop w:val="0"/>
              <w:marBottom w:val="0"/>
              <w:divBdr>
                <w:top w:val="none" w:sz="0" w:space="0" w:color="auto"/>
                <w:left w:val="none" w:sz="0" w:space="0" w:color="auto"/>
                <w:bottom w:val="none" w:sz="0" w:space="0" w:color="auto"/>
                <w:right w:val="none" w:sz="0" w:space="0" w:color="auto"/>
              </w:divBdr>
            </w:div>
            <w:div w:id="666518855">
              <w:marLeft w:val="0"/>
              <w:marRight w:val="0"/>
              <w:marTop w:val="0"/>
              <w:marBottom w:val="0"/>
              <w:divBdr>
                <w:top w:val="none" w:sz="0" w:space="0" w:color="auto"/>
                <w:left w:val="none" w:sz="0" w:space="0" w:color="auto"/>
                <w:bottom w:val="none" w:sz="0" w:space="0" w:color="auto"/>
                <w:right w:val="none" w:sz="0" w:space="0" w:color="auto"/>
              </w:divBdr>
            </w:div>
            <w:div w:id="1520044238">
              <w:marLeft w:val="0"/>
              <w:marRight w:val="0"/>
              <w:marTop w:val="0"/>
              <w:marBottom w:val="0"/>
              <w:divBdr>
                <w:top w:val="none" w:sz="0" w:space="0" w:color="auto"/>
                <w:left w:val="none" w:sz="0" w:space="0" w:color="auto"/>
                <w:bottom w:val="none" w:sz="0" w:space="0" w:color="auto"/>
                <w:right w:val="none" w:sz="0" w:space="0" w:color="auto"/>
              </w:divBdr>
            </w:div>
            <w:div w:id="1597669032">
              <w:marLeft w:val="0"/>
              <w:marRight w:val="0"/>
              <w:marTop w:val="0"/>
              <w:marBottom w:val="0"/>
              <w:divBdr>
                <w:top w:val="none" w:sz="0" w:space="0" w:color="auto"/>
                <w:left w:val="none" w:sz="0" w:space="0" w:color="auto"/>
                <w:bottom w:val="none" w:sz="0" w:space="0" w:color="auto"/>
                <w:right w:val="none" w:sz="0" w:space="0" w:color="auto"/>
              </w:divBdr>
            </w:div>
            <w:div w:id="318000620">
              <w:marLeft w:val="0"/>
              <w:marRight w:val="0"/>
              <w:marTop w:val="0"/>
              <w:marBottom w:val="0"/>
              <w:divBdr>
                <w:top w:val="none" w:sz="0" w:space="0" w:color="auto"/>
                <w:left w:val="none" w:sz="0" w:space="0" w:color="auto"/>
                <w:bottom w:val="none" w:sz="0" w:space="0" w:color="auto"/>
                <w:right w:val="none" w:sz="0" w:space="0" w:color="auto"/>
              </w:divBdr>
            </w:div>
            <w:div w:id="2042049154">
              <w:marLeft w:val="0"/>
              <w:marRight w:val="0"/>
              <w:marTop w:val="0"/>
              <w:marBottom w:val="0"/>
              <w:divBdr>
                <w:top w:val="none" w:sz="0" w:space="0" w:color="auto"/>
                <w:left w:val="none" w:sz="0" w:space="0" w:color="auto"/>
                <w:bottom w:val="none" w:sz="0" w:space="0" w:color="auto"/>
                <w:right w:val="none" w:sz="0" w:space="0" w:color="auto"/>
              </w:divBdr>
            </w:div>
            <w:div w:id="781652667">
              <w:marLeft w:val="0"/>
              <w:marRight w:val="0"/>
              <w:marTop w:val="0"/>
              <w:marBottom w:val="0"/>
              <w:divBdr>
                <w:top w:val="none" w:sz="0" w:space="0" w:color="auto"/>
                <w:left w:val="none" w:sz="0" w:space="0" w:color="auto"/>
                <w:bottom w:val="none" w:sz="0" w:space="0" w:color="auto"/>
                <w:right w:val="none" w:sz="0" w:space="0" w:color="auto"/>
              </w:divBdr>
            </w:div>
            <w:div w:id="201751944">
              <w:marLeft w:val="0"/>
              <w:marRight w:val="0"/>
              <w:marTop w:val="0"/>
              <w:marBottom w:val="0"/>
              <w:divBdr>
                <w:top w:val="none" w:sz="0" w:space="0" w:color="auto"/>
                <w:left w:val="none" w:sz="0" w:space="0" w:color="auto"/>
                <w:bottom w:val="none" w:sz="0" w:space="0" w:color="auto"/>
                <w:right w:val="none" w:sz="0" w:space="0" w:color="auto"/>
              </w:divBdr>
            </w:div>
            <w:div w:id="132841774">
              <w:marLeft w:val="0"/>
              <w:marRight w:val="0"/>
              <w:marTop w:val="0"/>
              <w:marBottom w:val="0"/>
              <w:divBdr>
                <w:top w:val="none" w:sz="0" w:space="0" w:color="auto"/>
                <w:left w:val="none" w:sz="0" w:space="0" w:color="auto"/>
                <w:bottom w:val="none" w:sz="0" w:space="0" w:color="auto"/>
                <w:right w:val="none" w:sz="0" w:space="0" w:color="auto"/>
              </w:divBdr>
            </w:div>
            <w:div w:id="1249734419">
              <w:marLeft w:val="0"/>
              <w:marRight w:val="0"/>
              <w:marTop w:val="0"/>
              <w:marBottom w:val="0"/>
              <w:divBdr>
                <w:top w:val="none" w:sz="0" w:space="0" w:color="auto"/>
                <w:left w:val="none" w:sz="0" w:space="0" w:color="auto"/>
                <w:bottom w:val="none" w:sz="0" w:space="0" w:color="auto"/>
                <w:right w:val="none" w:sz="0" w:space="0" w:color="auto"/>
              </w:divBdr>
            </w:div>
            <w:div w:id="16645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3425">
      <w:bodyDiv w:val="1"/>
      <w:marLeft w:val="0"/>
      <w:marRight w:val="0"/>
      <w:marTop w:val="0"/>
      <w:marBottom w:val="0"/>
      <w:divBdr>
        <w:top w:val="none" w:sz="0" w:space="0" w:color="auto"/>
        <w:left w:val="none" w:sz="0" w:space="0" w:color="auto"/>
        <w:bottom w:val="none" w:sz="0" w:space="0" w:color="auto"/>
        <w:right w:val="none" w:sz="0" w:space="0" w:color="auto"/>
      </w:divBdr>
    </w:div>
    <w:div w:id="1359311444">
      <w:bodyDiv w:val="1"/>
      <w:marLeft w:val="0"/>
      <w:marRight w:val="0"/>
      <w:marTop w:val="0"/>
      <w:marBottom w:val="0"/>
      <w:divBdr>
        <w:top w:val="none" w:sz="0" w:space="0" w:color="auto"/>
        <w:left w:val="none" w:sz="0" w:space="0" w:color="auto"/>
        <w:bottom w:val="none" w:sz="0" w:space="0" w:color="auto"/>
        <w:right w:val="none" w:sz="0" w:space="0" w:color="auto"/>
      </w:divBdr>
    </w:div>
    <w:div w:id="1420828936">
      <w:bodyDiv w:val="1"/>
      <w:marLeft w:val="0"/>
      <w:marRight w:val="0"/>
      <w:marTop w:val="0"/>
      <w:marBottom w:val="0"/>
      <w:divBdr>
        <w:top w:val="none" w:sz="0" w:space="0" w:color="auto"/>
        <w:left w:val="none" w:sz="0" w:space="0" w:color="auto"/>
        <w:bottom w:val="none" w:sz="0" w:space="0" w:color="auto"/>
        <w:right w:val="none" w:sz="0" w:space="0" w:color="auto"/>
      </w:divBdr>
    </w:div>
    <w:div w:id="1478761320">
      <w:bodyDiv w:val="1"/>
      <w:marLeft w:val="0"/>
      <w:marRight w:val="0"/>
      <w:marTop w:val="0"/>
      <w:marBottom w:val="0"/>
      <w:divBdr>
        <w:top w:val="none" w:sz="0" w:space="0" w:color="auto"/>
        <w:left w:val="none" w:sz="0" w:space="0" w:color="auto"/>
        <w:bottom w:val="none" w:sz="0" w:space="0" w:color="auto"/>
        <w:right w:val="none" w:sz="0" w:space="0" w:color="auto"/>
      </w:divBdr>
      <w:divsChild>
        <w:div w:id="1805582899">
          <w:marLeft w:val="0"/>
          <w:marRight w:val="0"/>
          <w:marTop w:val="0"/>
          <w:marBottom w:val="0"/>
          <w:divBdr>
            <w:top w:val="none" w:sz="0" w:space="0" w:color="auto"/>
            <w:left w:val="none" w:sz="0" w:space="0" w:color="auto"/>
            <w:bottom w:val="none" w:sz="0" w:space="0" w:color="auto"/>
            <w:right w:val="none" w:sz="0" w:space="0" w:color="auto"/>
          </w:divBdr>
          <w:divsChild>
            <w:div w:id="538471269">
              <w:marLeft w:val="0"/>
              <w:marRight w:val="0"/>
              <w:marTop w:val="0"/>
              <w:marBottom w:val="0"/>
              <w:divBdr>
                <w:top w:val="none" w:sz="0" w:space="0" w:color="auto"/>
                <w:left w:val="none" w:sz="0" w:space="0" w:color="auto"/>
                <w:bottom w:val="none" w:sz="0" w:space="0" w:color="auto"/>
                <w:right w:val="none" w:sz="0" w:space="0" w:color="auto"/>
              </w:divBdr>
            </w:div>
            <w:div w:id="976643322">
              <w:marLeft w:val="0"/>
              <w:marRight w:val="0"/>
              <w:marTop w:val="0"/>
              <w:marBottom w:val="0"/>
              <w:divBdr>
                <w:top w:val="none" w:sz="0" w:space="0" w:color="auto"/>
                <w:left w:val="none" w:sz="0" w:space="0" w:color="auto"/>
                <w:bottom w:val="none" w:sz="0" w:space="0" w:color="auto"/>
                <w:right w:val="none" w:sz="0" w:space="0" w:color="auto"/>
              </w:divBdr>
            </w:div>
            <w:div w:id="44839662">
              <w:marLeft w:val="0"/>
              <w:marRight w:val="0"/>
              <w:marTop w:val="0"/>
              <w:marBottom w:val="0"/>
              <w:divBdr>
                <w:top w:val="none" w:sz="0" w:space="0" w:color="auto"/>
                <w:left w:val="none" w:sz="0" w:space="0" w:color="auto"/>
                <w:bottom w:val="none" w:sz="0" w:space="0" w:color="auto"/>
                <w:right w:val="none" w:sz="0" w:space="0" w:color="auto"/>
              </w:divBdr>
            </w:div>
            <w:div w:id="1498767786">
              <w:marLeft w:val="0"/>
              <w:marRight w:val="0"/>
              <w:marTop w:val="0"/>
              <w:marBottom w:val="0"/>
              <w:divBdr>
                <w:top w:val="none" w:sz="0" w:space="0" w:color="auto"/>
                <w:left w:val="none" w:sz="0" w:space="0" w:color="auto"/>
                <w:bottom w:val="none" w:sz="0" w:space="0" w:color="auto"/>
                <w:right w:val="none" w:sz="0" w:space="0" w:color="auto"/>
              </w:divBdr>
            </w:div>
            <w:div w:id="1312366765">
              <w:marLeft w:val="0"/>
              <w:marRight w:val="0"/>
              <w:marTop w:val="0"/>
              <w:marBottom w:val="0"/>
              <w:divBdr>
                <w:top w:val="none" w:sz="0" w:space="0" w:color="auto"/>
                <w:left w:val="none" w:sz="0" w:space="0" w:color="auto"/>
                <w:bottom w:val="none" w:sz="0" w:space="0" w:color="auto"/>
                <w:right w:val="none" w:sz="0" w:space="0" w:color="auto"/>
              </w:divBdr>
            </w:div>
            <w:div w:id="454178509">
              <w:marLeft w:val="0"/>
              <w:marRight w:val="0"/>
              <w:marTop w:val="0"/>
              <w:marBottom w:val="0"/>
              <w:divBdr>
                <w:top w:val="none" w:sz="0" w:space="0" w:color="auto"/>
                <w:left w:val="none" w:sz="0" w:space="0" w:color="auto"/>
                <w:bottom w:val="none" w:sz="0" w:space="0" w:color="auto"/>
                <w:right w:val="none" w:sz="0" w:space="0" w:color="auto"/>
              </w:divBdr>
            </w:div>
            <w:div w:id="1648588997">
              <w:marLeft w:val="0"/>
              <w:marRight w:val="0"/>
              <w:marTop w:val="0"/>
              <w:marBottom w:val="0"/>
              <w:divBdr>
                <w:top w:val="none" w:sz="0" w:space="0" w:color="auto"/>
                <w:left w:val="none" w:sz="0" w:space="0" w:color="auto"/>
                <w:bottom w:val="none" w:sz="0" w:space="0" w:color="auto"/>
                <w:right w:val="none" w:sz="0" w:space="0" w:color="auto"/>
              </w:divBdr>
            </w:div>
            <w:div w:id="1107508892">
              <w:marLeft w:val="0"/>
              <w:marRight w:val="0"/>
              <w:marTop w:val="0"/>
              <w:marBottom w:val="0"/>
              <w:divBdr>
                <w:top w:val="none" w:sz="0" w:space="0" w:color="auto"/>
                <w:left w:val="none" w:sz="0" w:space="0" w:color="auto"/>
                <w:bottom w:val="none" w:sz="0" w:space="0" w:color="auto"/>
                <w:right w:val="none" w:sz="0" w:space="0" w:color="auto"/>
              </w:divBdr>
            </w:div>
            <w:div w:id="1947149030">
              <w:marLeft w:val="0"/>
              <w:marRight w:val="0"/>
              <w:marTop w:val="0"/>
              <w:marBottom w:val="0"/>
              <w:divBdr>
                <w:top w:val="none" w:sz="0" w:space="0" w:color="auto"/>
                <w:left w:val="none" w:sz="0" w:space="0" w:color="auto"/>
                <w:bottom w:val="none" w:sz="0" w:space="0" w:color="auto"/>
                <w:right w:val="none" w:sz="0" w:space="0" w:color="auto"/>
              </w:divBdr>
            </w:div>
            <w:div w:id="1906912703">
              <w:marLeft w:val="0"/>
              <w:marRight w:val="0"/>
              <w:marTop w:val="0"/>
              <w:marBottom w:val="0"/>
              <w:divBdr>
                <w:top w:val="none" w:sz="0" w:space="0" w:color="auto"/>
                <w:left w:val="none" w:sz="0" w:space="0" w:color="auto"/>
                <w:bottom w:val="none" w:sz="0" w:space="0" w:color="auto"/>
                <w:right w:val="none" w:sz="0" w:space="0" w:color="auto"/>
              </w:divBdr>
            </w:div>
            <w:div w:id="430276541">
              <w:marLeft w:val="0"/>
              <w:marRight w:val="0"/>
              <w:marTop w:val="0"/>
              <w:marBottom w:val="0"/>
              <w:divBdr>
                <w:top w:val="none" w:sz="0" w:space="0" w:color="auto"/>
                <w:left w:val="none" w:sz="0" w:space="0" w:color="auto"/>
                <w:bottom w:val="none" w:sz="0" w:space="0" w:color="auto"/>
                <w:right w:val="none" w:sz="0" w:space="0" w:color="auto"/>
              </w:divBdr>
            </w:div>
            <w:div w:id="298342071">
              <w:marLeft w:val="0"/>
              <w:marRight w:val="0"/>
              <w:marTop w:val="0"/>
              <w:marBottom w:val="0"/>
              <w:divBdr>
                <w:top w:val="none" w:sz="0" w:space="0" w:color="auto"/>
                <w:left w:val="none" w:sz="0" w:space="0" w:color="auto"/>
                <w:bottom w:val="none" w:sz="0" w:space="0" w:color="auto"/>
                <w:right w:val="none" w:sz="0" w:space="0" w:color="auto"/>
              </w:divBdr>
            </w:div>
            <w:div w:id="1456288076">
              <w:marLeft w:val="0"/>
              <w:marRight w:val="0"/>
              <w:marTop w:val="0"/>
              <w:marBottom w:val="0"/>
              <w:divBdr>
                <w:top w:val="none" w:sz="0" w:space="0" w:color="auto"/>
                <w:left w:val="none" w:sz="0" w:space="0" w:color="auto"/>
                <w:bottom w:val="none" w:sz="0" w:space="0" w:color="auto"/>
                <w:right w:val="none" w:sz="0" w:space="0" w:color="auto"/>
              </w:divBdr>
            </w:div>
            <w:div w:id="904493646">
              <w:marLeft w:val="0"/>
              <w:marRight w:val="0"/>
              <w:marTop w:val="0"/>
              <w:marBottom w:val="0"/>
              <w:divBdr>
                <w:top w:val="none" w:sz="0" w:space="0" w:color="auto"/>
                <w:left w:val="none" w:sz="0" w:space="0" w:color="auto"/>
                <w:bottom w:val="none" w:sz="0" w:space="0" w:color="auto"/>
                <w:right w:val="none" w:sz="0" w:space="0" w:color="auto"/>
              </w:divBdr>
            </w:div>
            <w:div w:id="658926705">
              <w:marLeft w:val="0"/>
              <w:marRight w:val="0"/>
              <w:marTop w:val="0"/>
              <w:marBottom w:val="0"/>
              <w:divBdr>
                <w:top w:val="none" w:sz="0" w:space="0" w:color="auto"/>
                <w:left w:val="none" w:sz="0" w:space="0" w:color="auto"/>
                <w:bottom w:val="none" w:sz="0" w:space="0" w:color="auto"/>
                <w:right w:val="none" w:sz="0" w:space="0" w:color="auto"/>
              </w:divBdr>
            </w:div>
            <w:div w:id="1594896898">
              <w:marLeft w:val="0"/>
              <w:marRight w:val="0"/>
              <w:marTop w:val="0"/>
              <w:marBottom w:val="0"/>
              <w:divBdr>
                <w:top w:val="none" w:sz="0" w:space="0" w:color="auto"/>
                <w:left w:val="none" w:sz="0" w:space="0" w:color="auto"/>
                <w:bottom w:val="none" w:sz="0" w:space="0" w:color="auto"/>
                <w:right w:val="none" w:sz="0" w:space="0" w:color="auto"/>
              </w:divBdr>
            </w:div>
            <w:div w:id="10181923">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26524958">
              <w:marLeft w:val="0"/>
              <w:marRight w:val="0"/>
              <w:marTop w:val="0"/>
              <w:marBottom w:val="0"/>
              <w:divBdr>
                <w:top w:val="none" w:sz="0" w:space="0" w:color="auto"/>
                <w:left w:val="none" w:sz="0" w:space="0" w:color="auto"/>
                <w:bottom w:val="none" w:sz="0" w:space="0" w:color="auto"/>
                <w:right w:val="none" w:sz="0" w:space="0" w:color="auto"/>
              </w:divBdr>
            </w:div>
            <w:div w:id="1569808219">
              <w:marLeft w:val="0"/>
              <w:marRight w:val="0"/>
              <w:marTop w:val="0"/>
              <w:marBottom w:val="0"/>
              <w:divBdr>
                <w:top w:val="none" w:sz="0" w:space="0" w:color="auto"/>
                <w:left w:val="none" w:sz="0" w:space="0" w:color="auto"/>
                <w:bottom w:val="none" w:sz="0" w:space="0" w:color="auto"/>
                <w:right w:val="none" w:sz="0" w:space="0" w:color="auto"/>
              </w:divBdr>
            </w:div>
            <w:div w:id="935942431">
              <w:marLeft w:val="0"/>
              <w:marRight w:val="0"/>
              <w:marTop w:val="0"/>
              <w:marBottom w:val="0"/>
              <w:divBdr>
                <w:top w:val="none" w:sz="0" w:space="0" w:color="auto"/>
                <w:left w:val="none" w:sz="0" w:space="0" w:color="auto"/>
                <w:bottom w:val="none" w:sz="0" w:space="0" w:color="auto"/>
                <w:right w:val="none" w:sz="0" w:space="0" w:color="auto"/>
              </w:divBdr>
            </w:div>
            <w:div w:id="400520617">
              <w:marLeft w:val="0"/>
              <w:marRight w:val="0"/>
              <w:marTop w:val="0"/>
              <w:marBottom w:val="0"/>
              <w:divBdr>
                <w:top w:val="none" w:sz="0" w:space="0" w:color="auto"/>
                <w:left w:val="none" w:sz="0" w:space="0" w:color="auto"/>
                <w:bottom w:val="none" w:sz="0" w:space="0" w:color="auto"/>
                <w:right w:val="none" w:sz="0" w:space="0" w:color="auto"/>
              </w:divBdr>
            </w:div>
            <w:div w:id="1891724319">
              <w:marLeft w:val="0"/>
              <w:marRight w:val="0"/>
              <w:marTop w:val="0"/>
              <w:marBottom w:val="0"/>
              <w:divBdr>
                <w:top w:val="none" w:sz="0" w:space="0" w:color="auto"/>
                <w:left w:val="none" w:sz="0" w:space="0" w:color="auto"/>
                <w:bottom w:val="none" w:sz="0" w:space="0" w:color="auto"/>
                <w:right w:val="none" w:sz="0" w:space="0" w:color="auto"/>
              </w:divBdr>
            </w:div>
            <w:div w:id="354771322">
              <w:marLeft w:val="0"/>
              <w:marRight w:val="0"/>
              <w:marTop w:val="0"/>
              <w:marBottom w:val="0"/>
              <w:divBdr>
                <w:top w:val="none" w:sz="0" w:space="0" w:color="auto"/>
                <w:left w:val="none" w:sz="0" w:space="0" w:color="auto"/>
                <w:bottom w:val="none" w:sz="0" w:space="0" w:color="auto"/>
                <w:right w:val="none" w:sz="0" w:space="0" w:color="auto"/>
              </w:divBdr>
            </w:div>
            <w:div w:id="730890185">
              <w:marLeft w:val="0"/>
              <w:marRight w:val="0"/>
              <w:marTop w:val="0"/>
              <w:marBottom w:val="0"/>
              <w:divBdr>
                <w:top w:val="none" w:sz="0" w:space="0" w:color="auto"/>
                <w:left w:val="none" w:sz="0" w:space="0" w:color="auto"/>
                <w:bottom w:val="none" w:sz="0" w:space="0" w:color="auto"/>
                <w:right w:val="none" w:sz="0" w:space="0" w:color="auto"/>
              </w:divBdr>
            </w:div>
            <w:div w:id="1907453273">
              <w:marLeft w:val="0"/>
              <w:marRight w:val="0"/>
              <w:marTop w:val="0"/>
              <w:marBottom w:val="0"/>
              <w:divBdr>
                <w:top w:val="none" w:sz="0" w:space="0" w:color="auto"/>
                <w:left w:val="none" w:sz="0" w:space="0" w:color="auto"/>
                <w:bottom w:val="none" w:sz="0" w:space="0" w:color="auto"/>
                <w:right w:val="none" w:sz="0" w:space="0" w:color="auto"/>
              </w:divBdr>
            </w:div>
            <w:div w:id="254242984">
              <w:marLeft w:val="0"/>
              <w:marRight w:val="0"/>
              <w:marTop w:val="0"/>
              <w:marBottom w:val="0"/>
              <w:divBdr>
                <w:top w:val="none" w:sz="0" w:space="0" w:color="auto"/>
                <w:left w:val="none" w:sz="0" w:space="0" w:color="auto"/>
                <w:bottom w:val="none" w:sz="0" w:space="0" w:color="auto"/>
                <w:right w:val="none" w:sz="0" w:space="0" w:color="auto"/>
              </w:divBdr>
            </w:div>
            <w:div w:id="2145387836">
              <w:marLeft w:val="0"/>
              <w:marRight w:val="0"/>
              <w:marTop w:val="0"/>
              <w:marBottom w:val="0"/>
              <w:divBdr>
                <w:top w:val="none" w:sz="0" w:space="0" w:color="auto"/>
                <w:left w:val="none" w:sz="0" w:space="0" w:color="auto"/>
                <w:bottom w:val="none" w:sz="0" w:space="0" w:color="auto"/>
                <w:right w:val="none" w:sz="0" w:space="0" w:color="auto"/>
              </w:divBdr>
            </w:div>
            <w:div w:id="1426270039">
              <w:marLeft w:val="0"/>
              <w:marRight w:val="0"/>
              <w:marTop w:val="0"/>
              <w:marBottom w:val="0"/>
              <w:divBdr>
                <w:top w:val="none" w:sz="0" w:space="0" w:color="auto"/>
                <w:left w:val="none" w:sz="0" w:space="0" w:color="auto"/>
                <w:bottom w:val="none" w:sz="0" w:space="0" w:color="auto"/>
                <w:right w:val="none" w:sz="0" w:space="0" w:color="auto"/>
              </w:divBdr>
            </w:div>
            <w:div w:id="1042559366">
              <w:marLeft w:val="0"/>
              <w:marRight w:val="0"/>
              <w:marTop w:val="0"/>
              <w:marBottom w:val="0"/>
              <w:divBdr>
                <w:top w:val="none" w:sz="0" w:space="0" w:color="auto"/>
                <w:left w:val="none" w:sz="0" w:space="0" w:color="auto"/>
                <w:bottom w:val="none" w:sz="0" w:space="0" w:color="auto"/>
                <w:right w:val="none" w:sz="0" w:space="0" w:color="auto"/>
              </w:divBdr>
            </w:div>
            <w:div w:id="1946841198">
              <w:marLeft w:val="0"/>
              <w:marRight w:val="0"/>
              <w:marTop w:val="0"/>
              <w:marBottom w:val="0"/>
              <w:divBdr>
                <w:top w:val="none" w:sz="0" w:space="0" w:color="auto"/>
                <w:left w:val="none" w:sz="0" w:space="0" w:color="auto"/>
                <w:bottom w:val="none" w:sz="0" w:space="0" w:color="auto"/>
                <w:right w:val="none" w:sz="0" w:space="0" w:color="auto"/>
              </w:divBdr>
            </w:div>
            <w:div w:id="1329284320">
              <w:marLeft w:val="0"/>
              <w:marRight w:val="0"/>
              <w:marTop w:val="0"/>
              <w:marBottom w:val="0"/>
              <w:divBdr>
                <w:top w:val="none" w:sz="0" w:space="0" w:color="auto"/>
                <w:left w:val="none" w:sz="0" w:space="0" w:color="auto"/>
                <w:bottom w:val="none" w:sz="0" w:space="0" w:color="auto"/>
                <w:right w:val="none" w:sz="0" w:space="0" w:color="auto"/>
              </w:divBdr>
            </w:div>
            <w:div w:id="1428967007">
              <w:marLeft w:val="0"/>
              <w:marRight w:val="0"/>
              <w:marTop w:val="0"/>
              <w:marBottom w:val="0"/>
              <w:divBdr>
                <w:top w:val="none" w:sz="0" w:space="0" w:color="auto"/>
                <w:left w:val="none" w:sz="0" w:space="0" w:color="auto"/>
                <w:bottom w:val="none" w:sz="0" w:space="0" w:color="auto"/>
                <w:right w:val="none" w:sz="0" w:space="0" w:color="auto"/>
              </w:divBdr>
            </w:div>
            <w:div w:id="575088261">
              <w:marLeft w:val="0"/>
              <w:marRight w:val="0"/>
              <w:marTop w:val="0"/>
              <w:marBottom w:val="0"/>
              <w:divBdr>
                <w:top w:val="none" w:sz="0" w:space="0" w:color="auto"/>
                <w:left w:val="none" w:sz="0" w:space="0" w:color="auto"/>
                <w:bottom w:val="none" w:sz="0" w:space="0" w:color="auto"/>
                <w:right w:val="none" w:sz="0" w:space="0" w:color="auto"/>
              </w:divBdr>
            </w:div>
            <w:div w:id="1641423035">
              <w:marLeft w:val="0"/>
              <w:marRight w:val="0"/>
              <w:marTop w:val="0"/>
              <w:marBottom w:val="0"/>
              <w:divBdr>
                <w:top w:val="none" w:sz="0" w:space="0" w:color="auto"/>
                <w:left w:val="none" w:sz="0" w:space="0" w:color="auto"/>
                <w:bottom w:val="none" w:sz="0" w:space="0" w:color="auto"/>
                <w:right w:val="none" w:sz="0" w:space="0" w:color="auto"/>
              </w:divBdr>
            </w:div>
            <w:div w:id="1153790743">
              <w:marLeft w:val="0"/>
              <w:marRight w:val="0"/>
              <w:marTop w:val="0"/>
              <w:marBottom w:val="0"/>
              <w:divBdr>
                <w:top w:val="none" w:sz="0" w:space="0" w:color="auto"/>
                <w:left w:val="none" w:sz="0" w:space="0" w:color="auto"/>
                <w:bottom w:val="none" w:sz="0" w:space="0" w:color="auto"/>
                <w:right w:val="none" w:sz="0" w:space="0" w:color="auto"/>
              </w:divBdr>
            </w:div>
            <w:div w:id="1498037447">
              <w:marLeft w:val="0"/>
              <w:marRight w:val="0"/>
              <w:marTop w:val="0"/>
              <w:marBottom w:val="0"/>
              <w:divBdr>
                <w:top w:val="none" w:sz="0" w:space="0" w:color="auto"/>
                <w:left w:val="none" w:sz="0" w:space="0" w:color="auto"/>
                <w:bottom w:val="none" w:sz="0" w:space="0" w:color="auto"/>
                <w:right w:val="none" w:sz="0" w:space="0" w:color="auto"/>
              </w:divBdr>
            </w:div>
            <w:div w:id="847404800">
              <w:marLeft w:val="0"/>
              <w:marRight w:val="0"/>
              <w:marTop w:val="0"/>
              <w:marBottom w:val="0"/>
              <w:divBdr>
                <w:top w:val="none" w:sz="0" w:space="0" w:color="auto"/>
                <w:left w:val="none" w:sz="0" w:space="0" w:color="auto"/>
                <w:bottom w:val="none" w:sz="0" w:space="0" w:color="auto"/>
                <w:right w:val="none" w:sz="0" w:space="0" w:color="auto"/>
              </w:divBdr>
            </w:div>
            <w:div w:id="727727105">
              <w:marLeft w:val="0"/>
              <w:marRight w:val="0"/>
              <w:marTop w:val="0"/>
              <w:marBottom w:val="0"/>
              <w:divBdr>
                <w:top w:val="none" w:sz="0" w:space="0" w:color="auto"/>
                <w:left w:val="none" w:sz="0" w:space="0" w:color="auto"/>
                <w:bottom w:val="none" w:sz="0" w:space="0" w:color="auto"/>
                <w:right w:val="none" w:sz="0" w:space="0" w:color="auto"/>
              </w:divBdr>
            </w:div>
            <w:div w:id="366373178">
              <w:marLeft w:val="0"/>
              <w:marRight w:val="0"/>
              <w:marTop w:val="0"/>
              <w:marBottom w:val="0"/>
              <w:divBdr>
                <w:top w:val="none" w:sz="0" w:space="0" w:color="auto"/>
                <w:left w:val="none" w:sz="0" w:space="0" w:color="auto"/>
                <w:bottom w:val="none" w:sz="0" w:space="0" w:color="auto"/>
                <w:right w:val="none" w:sz="0" w:space="0" w:color="auto"/>
              </w:divBdr>
            </w:div>
            <w:div w:id="2063600974">
              <w:marLeft w:val="0"/>
              <w:marRight w:val="0"/>
              <w:marTop w:val="0"/>
              <w:marBottom w:val="0"/>
              <w:divBdr>
                <w:top w:val="none" w:sz="0" w:space="0" w:color="auto"/>
                <w:left w:val="none" w:sz="0" w:space="0" w:color="auto"/>
                <w:bottom w:val="none" w:sz="0" w:space="0" w:color="auto"/>
                <w:right w:val="none" w:sz="0" w:space="0" w:color="auto"/>
              </w:divBdr>
            </w:div>
            <w:div w:id="1847743905">
              <w:marLeft w:val="0"/>
              <w:marRight w:val="0"/>
              <w:marTop w:val="0"/>
              <w:marBottom w:val="0"/>
              <w:divBdr>
                <w:top w:val="none" w:sz="0" w:space="0" w:color="auto"/>
                <w:left w:val="none" w:sz="0" w:space="0" w:color="auto"/>
                <w:bottom w:val="none" w:sz="0" w:space="0" w:color="auto"/>
                <w:right w:val="none" w:sz="0" w:space="0" w:color="auto"/>
              </w:divBdr>
            </w:div>
            <w:div w:id="554972823">
              <w:marLeft w:val="0"/>
              <w:marRight w:val="0"/>
              <w:marTop w:val="0"/>
              <w:marBottom w:val="0"/>
              <w:divBdr>
                <w:top w:val="none" w:sz="0" w:space="0" w:color="auto"/>
                <w:left w:val="none" w:sz="0" w:space="0" w:color="auto"/>
                <w:bottom w:val="none" w:sz="0" w:space="0" w:color="auto"/>
                <w:right w:val="none" w:sz="0" w:space="0" w:color="auto"/>
              </w:divBdr>
            </w:div>
            <w:div w:id="1250499649">
              <w:marLeft w:val="0"/>
              <w:marRight w:val="0"/>
              <w:marTop w:val="0"/>
              <w:marBottom w:val="0"/>
              <w:divBdr>
                <w:top w:val="none" w:sz="0" w:space="0" w:color="auto"/>
                <w:left w:val="none" w:sz="0" w:space="0" w:color="auto"/>
                <w:bottom w:val="none" w:sz="0" w:space="0" w:color="auto"/>
                <w:right w:val="none" w:sz="0" w:space="0" w:color="auto"/>
              </w:divBdr>
            </w:div>
            <w:div w:id="142699967">
              <w:marLeft w:val="0"/>
              <w:marRight w:val="0"/>
              <w:marTop w:val="0"/>
              <w:marBottom w:val="0"/>
              <w:divBdr>
                <w:top w:val="none" w:sz="0" w:space="0" w:color="auto"/>
                <w:left w:val="none" w:sz="0" w:space="0" w:color="auto"/>
                <w:bottom w:val="none" w:sz="0" w:space="0" w:color="auto"/>
                <w:right w:val="none" w:sz="0" w:space="0" w:color="auto"/>
              </w:divBdr>
            </w:div>
            <w:div w:id="1706906009">
              <w:marLeft w:val="0"/>
              <w:marRight w:val="0"/>
              <w:marTop w:val="0"/>
              <w:marBottom w:val="0"/>
              <w:divBdr>
                <w:top w:val="none" w:sz="0" w:space="0" w:color="auto"/>
                <w:left w:val="none" w:sz="0" w:space="0" w:color="auto"/>
                <w:bottom w:val="none" w:sz="0" w:space="0" w:color="auto"/>
                <w:right w:val="none" w:sz="0" w:space="0" w:color="auto"/>
              </w:divBdr>
            </w:div>
            <w:div w:id="9914502">
              <w:marLeft w:val="0"/>
              <w:marRight w:val="0"/>
              <w:marTop w:val="0"/>
              <w:marBottom w:val="0"/>
              <w:divBdr>
                <w:top w:val="none" w:sz="0" w:space="0" w:color="auto"/>
                <w:left w:val="none" w:sz="0" w:space="0" w:color="auto"/>
                <w:bottom w:val="none" w:sz="0" w:space="0" w:color="auto"/>
                <w:right w:val="none" w:sz="0" w:space="0" w:color="auto"/>
              </w:divBdr>
            </w:div>
            <w:div w:id="1473983342">
              <w:marLeft w:val="0"/>
              <w:marRight w:val="0"/>
              <w:marTop w:val="0"/>
              <w:marBottom w:val="0"/>
              <w:divBdr>
                <w:top w:val="none" w:sz="0" w:space="0" w:color="auto"/>
                <w:left w:val="none" w:sz="0" w:space="0" w:color="auto"/>
                <w:bottom w:val="none" w:sz="0" w:space="0" w:color="auto"/>
                <w:right w:val="none" w:sz="0" w:space="0" w:color="auto"/>
              </w:divBdr>
            </w:div>
            <w:div w:id="232812276">
              <w:marLeft w:val="0"/>
              <w:marRight w:val="0"/>
              <w:marTop w:val="0"/>
              <w:marBottom w:val="0"/>
              <w:divBdr>
                <w:top w:val="none" w:sz="0" w:space="0" w:color="auto"/>
                <w:left w:val="none" w:sz="0" w:space="0" w:color="auto"/>
                <w:bottom w:val="none" w:sz="0" w:space="0" w:color="auto"/>
                <w:right w:val="none" w:sz="0" w:space="0" w:color="auto"/>
              </w:divBdr>
            </w:div>
            <w:div w:id="900406830">
              <w:marLeft w:val="0"/>
              <w:marRight w:val="0"/>
              <w:marTop w:val="0"/>
              <w:marBottom w:val="0"/>
              <w:divBdr>
                <w:top w:val="none" w:sz="0" w:space="0" w:color="auto"/>
                <w:left w:val="none" w:sz="0" w:space="0" w:color="auto"/>
                <w:bottom w:val="none" w:sz="0" w:space="0" w:color="auto"/>
                <w:right w:val="none" w:sz="0" w:space="0" w:color="auto"/>
              </w:divBdr>
            </w:div>
            <w:div w:id="1284532075">
              <w:marLeft w:val="0"/>
              <w:marRight w:val="0"/>
              <w:marTop w:val="0"/>
              <w:marBottom w:val="0"/>
              <w:divBdr>
                <w:top w:val="none" w:sz="0" w:space="0" w:color="auto"/>
                <w:left w:val="none" w:sz="0" w:space="0" w:color="auto"/>
                <w:bottom w:val="none" w:sz="0" w:space="0" w:color="auto"/>
                <w:right w:val="none" w:sz="0" w:space="0" w:color="auto"/>
              </w:divBdr>
            </w:div>
            <w:div w:id="167604172">
              <w:marLeft w:val="0"/>
              <w:marRight w:val="0"/>
              <w:marTop w:val="0"/>
              <w:marBottom w:val="0"/>
              <w:divBdr>
                <w:top w:val="none" w:sz="0" w:space="0" w:color="auto"/>
                <w:left w:val="none" w:sz="0" w:space="0" w:color="auto"/>
                <w:bottom w:val="none" w:sz="0" w:space="0" w:color="auto"/>
                <w:right w:val="none" w:sz="0" w:space="0" w:color="auto"/>
              </w:divBdr>
            </w:div>
            <w:div w:id="464541877">
              <w:marLeft w:val="0"/>
              <w:marRight w:val="0"/>
              <w:marTop w:val="0"/>
              <w:marBottom w:val="0"/>
              <w:divBdr>
                <w:top w:val="none" w:sz="0" w:space="0" w:color="auto"/>
                <w:left w:val="none" w:sz="0" w:space="0" w:color="auto"/>
                <w:bottom w:val="none" w:sz="0" w:space="0" w:color="auto"/>
                <w:right w:val="none" w:sz="0" w:space="0" w:color="auto"/>
              </w:divBdr>
            </w:div>
            <w:div w:id="1165896067">
              <w:marLeft w:val="0"/>
              <w:marRight w:val="0"/>
              <w:marTop w:val="0"/>
              <w:marBottom w:val="0"/>
              <w:divBdr>
                <w:top w:val="none" w:sz="0" w:space="0" w:color="auto"/>
                <w:left w:val="none" w:sz="0" w:space="0" w:color="auto"/>
                <w:bottom w:val="none" w:sz="0" w:space="0" w:color="auto"/>
                <w:right w:val="none" w:sz="0" w:space="0" w:color="auto"/>
              </w:divBdr>
            </w:div>
            <w:div w:id="133640203">
              <w:marLeft w:val="0"/>
              <w:marRight w:val="0"/>
              <w:marTop w:val="0"/>
              <w:marBottom w:val="0"/>
              <w:divBdr>
                <w:top w:val="none" w:sz="0" w:space="0" w:color="auto"/>
                <w:left w:val="none" w:sz="0" w:space="0" w:color="auto"/>
                <w:bottom w:val="none" w:sz="0" w:space="0" w:color="auto"/>
                <w:right w:val="none" w:sz="0" w:space="0" w:color="auto"/>
              </w:divBdr>
            </w:div>
            <w:div w:id="934434701">
              <w:marLeft w:val="0"/>
              <w:marRight w:val="0"/>
              <w:marTop w:val="0"/>
              <w:marBottom w:val="0"/>
              <w:divBdr>
                <w:top w:val="none" w:sz="0" w:space="0" w:color="auto"/>
                <w:left w:val="none" w:sz="0" w:space="0" w:color="auto"/>
                <w:bottom w:val="none" w:sz="0" w:space="0" w:color="auto"/>
                <w:right w:val="none" w:sz="0" w:space="0" w:color="auto"/>
              </w:divBdr>
            </w:div>
            <w:div w:id="1886528617">
              <w:marLeft w:val="0"/>
              <w:marRight w:val="0"/>
              <w:marTop w:val="0"/>
              <w:marBottom w:val="0"/>
              <w:divBdr>
                <w:top w:val="none" w:sz="0" w:space="0" w:color="auto"/>
                <w:left w:val="none" w:sz="0" w:space="0" w:color="auto"/>
                <w:bottom w:val="none" w:sz="0" w:space="0" w:color="auto"/>
                <w:right w:val="none" w:sz="0" w:space="0" w:color="auto"/>
              </w:divBdr>
            </w:div>
            <w:div w:id="1552032103">
              <w:marLeft w:val="0"/>
              <w:marRight w:val="0"/>
              <w:marTop w:val="0"/>
              <w:marBottom w:val="0"/>
              <w:divBdr>
                <w:top w:val="none" w:sz="0" w:space="0" w:color="auto"/>
                <w:left w:val="none" w:sz="0" w:space="0" w:color="auto"/>
                <w:bottom w:val="none" w:sz="0" w:space="0" w:color="auto"/>
                <w:right w:val="none" w:sz="0" w:space="0" w:color="auto"/>
              </w:divBdr>
            </w:div>
            <w:div w:id="96294183">
              <w:marLeft w:val="0"/>
              <w:marRight w:val="0"/>
              <w:marTop w:val="0"/>
              <w:marBottom w:val="0"/>
              <w:divBdr>
                <w:top w:val="none" w:sz="0" w:space="0" w:color="auto"/>
                <w:left w:val="none" w:sz="0" w:space="0" w:color="auto"/>
                <w:bottom w:val="none" w:sz="0" w:space="0" w:color="auto"/>
                <w:right w:val="none" w:sz="0" w:space="0" w:color="auto"/>
              </w:divBdr>
            </w:div>
            <w:div w:id="1393042155">
              <w:marLeft w:val="0"/>
              <w:marRight w:val="0"/>
              <w:marTop w:val="0"/>
              <w:marBottom w:val="0"/>
              <w:divBdr>
                <w:top w:val="none" w:sz="0" w:space="0" w:color="auto"/>
                <w:left w:val="none" w:sz="0" w:space="0" w:color="auto"/>
                <w:bottom w:val="none" w:sz="0" w:space="0" w:color="auto"/>
                <w:right w:val="none" w:sz="0" w:space="0" w:color="auto"/>
              </w:divBdr>
            </w:div>
            <w:div w:id="582840931">
              <w:marLeft w:val="0"/>
              <w:marRight w:val="0"/>
              <w:marTop w:val="0"/>
              <w:marBottom w:val="0"/>
              <w:divBdr>
                <w:top w:val="none" w:sz="0" w:space="0" w:color="auto"/>
                <w:left w:val="none" w:sz="0" w:space="0" w:color="auto"/>
                <w:bottom w:val="none" w:sz="0" w:space="0" w:color="auto"/>
                <w:right w:val="none" w:sz="0" w:space="0" w:color="auto"/>
              </w:divBdr>
            </w:div>
            <w:div w:id="1967857306">
              <w:marLeft w:val="0"/>
              <w:marRight w:val="0"/>
              <w:marTop w:val="0"/>
              <w:marBottom w:val="0"/>
              <w:divBdr>
                <w:top w:val="none" w:sz="0" w:space="0" w:color="auto"/>
                <w:left w:val="none" w:sz="0" w:space="0" w:color="auto"/>
                <w:bottom w:val="none" w:sz="0" w:space="0" w:color="auto"/>
                <w:right w:val="none" w:sz="0" w:space="0" w:color="auto"/>
              </w:divBdr>
            </w:div>
            <w:div w:id="175005335">
              <w:marLeft w:val="0"/>
              <w:marRight w:val="0"/>
              <w:marTop w:val="0"/>
              <w:marBottom w:val="0"/>
              <w:divBdr>
                <w:top w:val="none" w:sz="0" w:space="0" w:color="auto"/>
                <w:left w:val="none" w:sz="0" w:space="0" w:color="auto"/>
                <w:bottom w:val="none" w:sz="0" w:space="0" w:color="auto"/>
                <w:right w:val="none" w:sz="0" w:space="0" w:color="auto"/>
              </w:divBdr>
            </w:div>
            <w:div w:id="1474911885">
              <w:marLeft w:val="0"/>
              <w:marRight w:val="0"/>
              <w:marTop w:val="0"/>
              <w:marBottom w:val="0"/>
              <w:divBdr>
                <w:top w:val="none" w:sz="0" w:space="0" w:color="auto"/>
                <w:left w:val="none" w:sz="0" w:space="0" w:color="auto"/>
                <w:bottom w:val="none" w:sz="0" w:space="0" w:color="auto"/>
                <w:right w:val="none" w:sz="0" w:space="0" w:color="auto"/>
              </w:divBdr>
            </w:div>
            <w:div w:id="1907373165">
              <w:marLeft w:val="0"/>
              <w:marRight w:val="0"/>
              <w:marTop w:val="0"/>
              <w:marBottom w:val="0"/>
              <w:divBdr>
                <w:top w:val="none" w:sz="0" w:space="0" w:color="auto"/>
                <w:left w:val="none" w:sz="0" w:space="0" w:color="auto"/>
                <w:bottom w:val="none" w:sz="0" w:space="0" w:color="auto"/>
                <w:right w:val="none" w:sz="0" w:space="0" w:color="auto"/>
              </w:divBdr>
            </w:div>
            <w:div w:id="1636372283">
              <w:marLeft w:val="0"/>
              <w:marRight w:val="0"/>
              <w:marTop w:val="0"/>
              <w:marBottom w:val="0"/>
              <w:divBdr>
                <w:top w:val="none" w:sz="0" w:space="0" w:color="auto"/>
                <w:left w:val="none" w:sz="0" w:space="0" w:color="auto"/>
                <w:bottom w:val="none" w:sz="0" w:space="0" w:color="auto"/>
                <w:right w:val="none" w:sz="0" w:space="0" w:color="auto"/>
              </w:divBdr>
            </w:div>
            <w:div w:id="1330208375">
              <w:marLeft w:val="0"/>
              <w:marRight w:val="0"/>
              <w:marTop w:val="0"/>
              <w:marBottom w:val="0"/>
              <w:divBdr>
                <w:top w:val="none" w:sz="0" w:space="0" w:color="auto"/>
                <w:left w:val="none" w:sz="0" w:space="0" w:color="auto"/>
                <w:bottom w:val="none" w:sz="0" w:space="0" w:color="auto"/>
                <w:right w:val="none" w:sz="0" w:space="0" w:color="auto"/>
              </w:divBdr>
            </w:div>
            <w:div w:id="218904935">
              <w:marLeft w:val="0"/>
              <w:marRight w:val="0"/>
              <w:marTop w:val="0"/>
              <w:marBottom w:val="0"/>
              <w:divBdr>
                <w:top w:val="none" w:sz="0" w:space="0" w:color="auto"/>
                <w:left w:val="none" w:sz="0" w:space="0" w:color="auto"/>
                <w:bottom w:val="none" w:sz="0" w:space="0" w:color="auto"/>
                <w:right w:val="none" w:sz="0" w:space="0" w:color="auto"/>
              </w:divBdr>
            </w:div>
            <w:div w:id="1220096536">
              <w:marLeft w:val="0"/>
              <w:marRight w:val="0"/>
              <w:marTop w:val="0"/>
              <w:marBottom w:val="0"/>
              <w:divBdr>
                <w:top w:val="none" w:sz="0" w:space="0" w:color="auto"/>
                <w:left w:val="none" w:sz="0" w:space="0" w:color="auto"/>
                <w:bottom w:val="none" w:sz="0" w:space="0" w:color="auto"/>
                <w:right w:val="none" w:sz="0" w:space="0" w:color="auto"/>
              </w:divBdr>
            </w:div>
            <w:div w:id="1288589986">
              <w:marLeft w:val="0"/>
              <w:marRight w:val="0"/>
              <w:marTop w:val="0"/>
              <w:marBottom w:val="0"/>
              <w:divBdr>
                <w:top w:val="none" w:sz="0" w:space="0" w:color="auto"/>
                <w:left w:val="none" w:sz="0" w:space="0" w:color="auto"/>
                <w:bottom w:val="none" w:sz="0" w:space="0" w:color="auto"/>
                <w:right w:val="none" w:sz="0" w:space="0" w:color="auto"/>
              </w:divBdr>
            </w:div>
            <w:div w:id="657728505">
              <w:marLeft w:val="0"/>
              <w:marRight w:val="0"/>
              <w:marTop w:val="0"/>
              <w:marBottom w:val="0"/>
              <w:divBdr>
                <w:top w:val="none" w:sz="0" w:space="0" w:color="auto"/>
                <w:left w:val="none" w:sz="0" w:space="0" w:color="auto"/>
                <w:bottom w:val="none" w:sz="0" w:space="0" w:color="auto"/>
                <w:right w:val="none" w:sz="0" w:space="0" w:color="auto"/>
              </w:divBdr>
            </w:div>
            <w:div w:id="501050971">
              <w:marLeft w:val="0"/>
              <w:marRight w:val="0"/>
              <w:marTop w:val="0"/>
              <w:marBottom w:val="0"/>
              <w:divBdr>
                <w:top w:val="none" w:sz="0" w:space="0" w:color="auto"/>
                <w:left w:val="none" w:sz="0" w:space="0" w:color="auto"/>
                <w:bottom w:val="none" w:sz="0" w:space="0" w:color="auto"/>
                <w:right w:val="none" w:sz="0" w:space="0" w:color="auto"/>
              </w:divBdr>
            </w:div>
            <w:div w:id="1093549981">
              <w:marLeft w:val="0"/>
              <w:marRight w:val="0"/>
              <w:marTop w:val="0"/>
              <w:marBottom w:val="0"/>
              <w:divBdr>
                <w:top w:val="none" w:sz="0" w:space="0" w:color="auto"/>
                <w:left w:val="none" w:sz="0" w:space="0" w:color="auto"/>
                <w:bottom w:val="none" w:sz="0" w:space="0" w:color="auto"/>
                <w:right w:val="none" w:sz="0" w:space="0" w:color="auto"/>
              </w:divBdr>
            </w:div>
            <w:div w:id="159202169">
              <w:marLeft w:val="0"/>
              <w:marRight w:val="0"/>
              <w:marTop w:val="0"/>
              <w:marBottom w:val="0"/>
              <w:divBdr>
                <w:top w:val="none" w:sz="0" w:space="0" w:color="auto"/>
                <w:left w:val="none" w:sz="0" w:space="0" w:color="auto"/>
                <w:bottom w:val="none" w:sz="0" w:space="0" w:color="auto"/>
                <w:right w:val="none" w:sz="0" w:space="0" w:color="auto"/>
              </w:divBdr>
            </w:div>
            <w:div w:id="964119222">
              <w:marLeft w:val="0"/>
              <w:marRight w:val="0"/>
              <w:marTop w:val="0"/>
              <w:marBottom w:val="0"/>
              <w:divBdr>
                <w:top w:val="none" w:sz="0" w:space="0" w:color="auto"/>
                <w:left w:val="none" w:sz="0" w:space="0" w:color="auto"/>
                <w:bottom w:val="none" w:sz="0" w:space="0" w:color="auto"/>
                <w:right w:val="none" w:sz="0" w:space="0" w:color="auto"/>
              </w:divBdr>
            </w:div>
            <w:div w:id="1126855189">
              <w:marLeft w:val="0"/>
              <w:marRight w:val="0"/>
              <w:marTop w:val="0"/>
              <w:marBottom w:val="0"/>
              <w:divBdr>
                <w:top w:val="none" w:sz="0" w:space="0" w:color="auto"/>
                <w:left w:val="none" w:sz="0" w:space="0" w:color="auto"/>
                <w:bottom w:val="none" w:sz="0" w:space="0" w:color="auto"/>
                <w:right w:val="none" w:sz="0" w:space="0" w:color="auto"/>
              </w:divBdr>
            </w:div>
            <w:div w:id="1256282598">
              <w:marLeft w:val="0"/>
              <w:marRight w:val="0"/>
              <w:marTop w:val="0"/>
              <w:marBottom w:val="0"/>
              <w:divBdr>
                <w:top w:val="none" w:sz="0" w:space="0" w:color="auto"/>
                <w:left w:val="none" w:sz="0" w:space="0" w:color="auto"/>
                <w:bottom w:val="none" w:sz="0" w:space="0" w:color="auto"/>
                <w:right w:val="none" w:sz="0" w:space="0" w:color="auto"/>
              </w:divBdr>
            </w:div>
            <w:div w:id="1860049899">
              <w:marLeft w:val="0"/>
              <w:marRight w:val="0"/>
              <w:marTop w:val="0"/>
              <w:marBottom w:val="0"/>
              <w:divBdr>
                <w:top w:val="none" w:sz="0" w:space="0" w:color="auto"/>
                <w:left w:val="none" w:sz="0" w:space="0" w:color="auto"/>
                <w:bottom w:val="none" w:sz="0" w:space="0" w:color="auto"/>
                <w:right w:val="none" w:sz="0" w:space="0" w:color="auto"/>
              </w:divBdr>
            </w:div>
            <w:div w:id="530724412">
              <w:marLeft w:val="0"/>
              <w:marRight w:val="0"/>
              <w:marTop w:val="0"/>
              <w:marBottom w:val="0"/>
              <w:divBdr>
                <w:top w:val="none" w:sz="0" w:space="0" w:color="auto"/>
                <w:left w:val="none" w:sz="0" w:space="0" w:color="auto"/>
                <w:bottom w:val="none" w:sz="0" w:space="0" w:color="auto"/>
                <w:right w:val="none" w:sz="0" w:space="0" w:color="auto"/>
              </w:divBdr>
            </w:div>
            <w:div w:id="977414088">
              <w:marLeft w:val="0"/>
              <w:marRight w:val="0"/>
              <w:marTop w:val="0"/>
              <w:marBottom w:val="0"/>
              <w:divBdr>
                <w:top w:val="none" w:sz="0" w:space="0" w:color="auto"/>
                <w:left w:val="none" w:sz="0" w:space="0" w:color="auto"/>
                <w:bottom w:val="none" w:sz="0" w:space="0" w:color="auto"/>
                <w:right w:val="none" w:sz="0" w:space="0" w:color="auto"/>
              </w:divBdr>
            </w:div>
            <w:div w:id="1241988015">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0"/>
              <w:divBdr>
                <w:top w:val="none" w:sz="0" w:space="0" w:color="auto"/>
                <w:left w:val="none" w:sz="0" w:space="0" w:color="auto"/>
                <w:bottom w:val="none" w:sz="0" w:space="0" w:color="auto"/>
                <w:right w:val="none" w:sz="0" w:space="0" w:color="auto"/>
              </w:divBdr>
            </w:div>
            <w:div w:id="846408696">
              <w:marLeft w:val="0"/>
              <w:marRight w:val="0"/>
              <w:marTop w:val="0"/>
              <w:marBottom w:val="0"/>
              <w:divBdr>
                <w:top w:val="none" w:sz="0" w:space="0" w:color="auto"/>
                <w:left w:val="none" w:sz="0" w:space="0" w:color="auto"/>
                <w:bottom w:val="none" w:sz="0" w:space="0" w:color="auto"/>
                <w:right w:val="none" w:sz="0" w:space="0" w:color="auto"/>
              </w:divBdr>
            </w:div>
            <w:div w:id="1556742951">
              <w:marLeft w:val="0"/>
              <w:marRight w:val="0"/>
              <w:marTop w:val="0"/>
              <w:marBottom w:val="0"/>
              <w:divBdr>
                <w:top w:val="none" w:sz="0" w:space="0" w:color="auto"/>
                <w:left w:val="none" w:sz="0" w:space="0" w:color="auto"/>
                <w:bottom w:val="none" w:sz="0" w:space="0" w:color="auto"/>
                <w:right w:val="none" w:sz="0" w:space="0" w:color="auto"/>
              </w:divBdr>
            </w:div>
            <w:div w:id="2125924242">
              <w:marLeft w:val="0"/>
              <w:marRight w:val="0"/>
              <w:marTop w:val="0"/>
              <w:marBottom w:val="0"/>
              <w:divBdr>
                <w:top w:val="none" w:sz="0" w:space="0" w:color="auto"/>
                <w:left w:val="none" w:sz="0" w:space="0" w:color="auto"/>
                <w:bottom w:val="none" w:sz="0" w:space="0" w:color="auto"/>
                <w:right w:val="none" w:sz="0" w:space="0" w:color="auto"/>
              </w:divBdr>
            </w:div>
            <w:div w:id="1820993796">
              <w:marLeft w:val="0"/>
              <w:marRight w:val="0"/>
              <w:marTop w:val="0"/>
              <w:marBottom w:val="0"/>
              <w:divBdr>
                <w:top w:val="none" w:sz="0" w:space="0" w:color="auto"/>
                <w:left w:val="none" w:sz="0" w:space="0" w:color="auto"/>
                <w:bottom w:val="none" w:sz="0" w:space="0" w:color="auto"/>
                <w:right w:val="none" w:sz="0" w:space="0" w:color="auto"/>
              </w:divBdr>
            </w:div>
            <w:div w:id="486365271">
              <w:marLeft w:val="0"/>
              <w:marRight w:val="0"/>
              <w:marTop w:val="0"/>
              <w:marBottom w:val="0"/>
              <w:divBdr>
                <w:top w:val="none" w:sz="0" w:space="0" w:color="auto"/>
                <w:left w:val="none" w:sz="0" w:space="0" w:color="auto"/>
                <w:bottom w:val="none" w:sz="0" w:space="0" w:color="auto"/>
                <w:right w:val="none" w:sz="0" w:space="0" w:color="auto"/>
              </w:divBdr>
            </w:div>
            <w:div w:id="643779976">
              <w:marLeft w:val="0"/>
              <w:marRight w:val="0"/>
              <w:marTop w:val="0"/>
              <w:marBottom w:val="0"/>
              <w:divBdr>
                <w:top w:val="none" w:sz="0" w:space="0" w:color="auto"/>
                <w:left w:val="none" w:sz="0" w:space="0" w:color="auto"/>
                <w:bottom w:val="none" w:sz="0" w:space="0" w:color="auto"/>
                <w:right w:val="none" w:sz="0" w:space="0" w:color="auto"/>
              </w:divBdr>
            </w:div>
            <w:div w:id="1979725218">
              <w:marLeft w:val="0"/>
              <w:marRight w:val="0"/>
              <w:marTop w:val="0"/>
              <w:marBottom w:val="0"/>
              <w:divBdr>
                <w:top w:val="none" w:sz="0" w:space="0" w:color="auto"/>
                <w:left w:val="none" w:sz="0" w:space="0" w:color="auto"/>
                <w:bottom w:val="none" w:sz="0" w:space="0" w:color="auto"/>
                <w:right w:val="none" w:sz="0" w:space="0" w:color="auto"/>
              </w:divBdr>
            </w:div>
            <w:div w:id="247034202">
              <w:marLeft w:val="0"/>
              <w:marRight w:val="0"/>
              <w:marTop w:val="0"/>
              <w:marBottom w:val="0"/>
              <w:divBdr>
                <w:top w:val="none" w:sz="0" w:space="0" w:color="auto"/>
                <w:left w:val="none" w:sz="0" w:space="0" w:color="auto"/>
                <w:bottom w:val="none" w:sz="0" w:space="0" w:color="auto"/>
                <w:right w:val="none" w:sz="0" w:space="0" w:color="auto"/>
              </w:divBdr>
            </w:div>
            <w:div w:id="1121925284">
              <w:marLeft w:val="0"/>
              <w:marRight w:val="0"/>
              <w:marTop w:val="0"/>
              <w:marBottom w:val="0"/>
              <w:divBdr>
                <w:top w:val="none" w:sz="0" w:space="0" w:color="auto"/>
                <w:left w:val="none" w:sz="0" w:space="0" w:color="auto"/>
                <w:bottom w:val="none" w:sz="0" w:space="0" w:color="auto"/>
                <w:right w:val="none" w:sz="0" w:space="0" w:color="auto"/>
              </w:divBdr>
            </w:div>
            <w:div w:id="73747090">
              <w:marLeft w:val="0"/>
              <w:marRight w:val="0"/>
              <w:marTop w:val="0"/>
              <w:marBottom w:val="0"/>
              <w:divBdr>
                <w:top w:val="none" w:sz="0" w:space="0" w:color="auto"/>
                <w:left w:val="none" w:sz="0" w:space="0" w:color="auto"/>
                <w:bottom w:val="none" w:sz="0" w:space="0" w:color="auto"/>
                <w:right w:val="none" w:sz="0" w:space="0" w:color="auto"/>
              </w:divBdr>
            </w:div>
            <w:div w:id="1346976398">
              <w:marLeft w:val="0"/>
              <w:marRight w:val="0"/>
              <w:marTop w:val="0"/>
              <w:marBottom w:val="0"/>
              <w:divBdr>
                <w:top w:val="none" w:sz="0" w:space="0" w:color="auto"/>
                <w:left w:val="none" w:sz="0" w:space="0" w:color="auto"/>
                <w:bottom w:val="none" w:sz="0" w:space="0" w:color="auto"/>
                <w:right w:val="none" w:sz="0" w:space="0" w:color="auto"/>
              </w:divBdr>
            </w:div>
            <w:div w:id="1642273365">
              <w:marLeft w:val="0"/>
              <w:marRight w:val="0"/>
              <w:marTop w:val="0"/>
              <w:marBottom w:val="0"/>
              <w:divBdr>
                <w:top w:val="none" w:sz="0" w:space="0" w:color="auto"/>
                <w:left w:val="none" w:sz="0" w:space="0" w:color="auto"/>
                <w:bottom w:val="none" w:sz="0" w:space="0" w:color="auto"/>
                <w:right w:val="none" w:sz="0" w:space="0" w:color="auto"/>
              </w:divBdr>
            </w:div>
            <w:div w:id="1230117463">
              <w:marLeft w:val="0"/>
              <w:marRight w:val="0"/>
              <w:marTop w:val="0"/>
              <w:marBottom w:val="0"/>
              <w:divBdr>
                <w:top w:val="none" w:sz="0" w:space="0" w:color="auto"/>
                <w:left w:val="none" w:sz="0" w:space="0" w:color="auto"/>
                <w:bottom w:val="none" w:sz="0" w:space="0" w:color="auto"/>
                <w:right w:val="none" w:sz="0" w:space="0" w:color="auto"/>
              </w:divBdr>
            </w:div>
            <w:div w:id="258560783">
              <w:marLeft w:val="0"/>
              <w:marRight w:val="0"/>
              <w:marTop w:val="0"/>
              <w:marBottom w:val="0"/>
              <w:divBdr>
                <w:top w:val="none" w:sz="0" w:space="0" w:color="auto"/>
                <w:left w:val="none" w:sz="0" w:space="0" w:color="auto"/>
                <w:bottom w:val="none" w:sz="0" w:space="0" w:color="auto"/>
                <w:right w:val="none" w:sz="0" w:space="0" w:color="auto"/>
              </w:divBdr>
            </w:div>
            <w:div w:id="2050570064">
              <w:marLeft w:val="0"/>
              <w:marRight w:val="0"/>
              <w:marTop w:val="0"/>
              <w:marBottom w:val="0"/>
              <w:divBdr>
                <w:top w:val="none" w:sz="0" w:space="0" w:color="auto"/>
                <w:left w:val="none" w:sz="0" w:space="0" w:color="auto"/>
                <w:bottom w:val="none" w:sz="0" w:space="0" w:color="auto"/>
                <w:right w:val="none" w:sz="0" w:space="0" w:color="auto"/>
              </w:divBdr>
            </w:div>
            <w:div w:id="261303206">
              <w:marLeft w:val="0"/>
              <w:marRight w:val="0"/>
              <w:marTop w:val="0"/>
              <w:marBottom w:val="0"/>
              <w:divBdr>
                <w:top w:val="none" w:sz="0" w:space="0" w:color="auto"/>
                <w:left w:val="none" w:sz="0" w:space="0" w:color="auto"/>
                <w:bottom w:val="none" w:sz="0" w:space="0" w:color="auto"/>
                <w:right w:val="none" w:sz="0" w:space="0" w:color="auto"/>
              </w:divBdr>
            </w:div>
            <w:div w:id="195050565">
              <w:marLeft w:val="0"/>
              <w:marRight w:val="0"/>
              <w:marTop w:val="0"/>
              <w:marBottom w:val="0"/>
              <w:divBdr>
                <w:top w:val="none" w:sz="0" w:space="0" w:color="auto"/>
                <w:left w:val="none" w:sz="0" w:space="0" w:color="auto"/>
                <w:bottom w:val="none" w:sz="0" w:space="0" w:color="auto"/>
                <w:right w:val="none" w:sz="0" w:space="0" w:color="auto"/>
              </w:divBdr>
            </w:div>
            <w:div w:id="7444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301">
      <w:bodyDiv w:val="1"/>
      <w:marLeft w:val="0"/>
      <w:marRight w:val="0"/>
      <w:marTop w:val="0"/>
      <w:marBottom w:val="0"/>
      <w:divBdr>
        <w:top w:val="none" w:sz="0" w:space="0" w:color="auto"/>
        <w:left w:val="none" w:sz="0" w:space="0" w:color="auto"/>
        <w:bottom w:val="none" w:sz="0" w:space="0" w:color="auto"/>
        <w:right w:val="none" w:sz="0" w:space="0" w:color="auto"/>
      </w:divBdr>
    </w:div>
    <w:div w:id="1513255604">
      <w:bodyDiv w:val="1"/>
      <w:marLeft w:val="0"/>
      <w:marRight w:val="0"/>
      <w:marTop w:val="0"/>
      <w:marBottom w:val="0"/>
      <w:divBdr>
        <w:top w:val="none" w:sz="0" w:space="0" w:color="auto"/>
        <w:left w:val="none" w:sz="0" w:space="0" w:color="auto"/>
        <w:bottom w:val="none" w:sz="0" w:space="0" w:color="auto"/>
        <w:right w:val="none" w:sz="0" w:space="0" w:color="auto"/>
      </w:divBdr>
    </w:div>
    <w:div w:id="1514222070">
      <w:bodyDiv w:val="1"/>
      <w:marLeft w:val="0"/>
      <w:marRight w:val="0"/>
      <w:marTop w:val="0"/>
      <w:marBottom w:val="0"/>
      <w:divBdr>
        <w:top w:val="none" w:sz="0" w:space="0" w:color="auto"/>
        <w:left w:val="none" w:sz="0" w:space="0" w:color="auto"/>
        <w:bottom w:val="none" w:sz="0" w:space="0" w:color="auto"/>
        <w:right w:val="none" w:sz="0" w:space="0" w:color="auto"/>
      </w:divBdr>
    </w:div>
    <w:div w:id="1516726807">
      <w:bodyDiv w:val="1"/>
      <w:marLeft w:val="0"/>
      <w:marRight w:val="0"/>
      <w:marTop w:val="0"/>
      <w:marBottom w:val="0"/>
      <w:divBdr>
        <w:top w:val="none" w:sz="0" w:space="0" w:color="auto"/>
        <w:left w:val="none" w:sz="0" w:space="0" w:color="auto"/>
        <w:bottom w:val="none" w:sz="0" w:space="0" w:color="auto"/>
        <w:right w:val="none" w:sz="0" w:space="0" w:color="auto"/>
      </w:divBdr>
    </w:div>
    <w:div w:id="1574463921">
      <w:bodyDiv w:val="1"/>
      <w:marLeft w:val="0"/>
      <w:marRight w:val="0"/>
      <w:marTop w:val="0"/>
      <w:marBottom w:val="0"/>
      <w:divBdr>
        <w:top w:val="none" w:sz="0" w:space="0" w:color="auto"/>
        <w:left w:val="none" w:sz="0" w:space="0" w:color="auto"/>
        <w:bottom w:val="none" w:sz="0" w:space="0" w:color="auto"/>
        <w:right w:val="none" w:sz="0" w:space="0" w:color="auto"/>
      </w:divBdr>
    </w:div>
    <w:div w:id="1726685237">
      <w:bodyDiv w:val="1"/>
      <w:marLeft w:val="0"/>
      <w:marRight w:val="0"/>
      <w:marTop w:val="0"/>
      <w:marBottom w:val="0"/>
      <w:divBdr>
        <w:top w:val="none" w:sz="0" w:space="0" w:color="auto"/>
        <w:left w:val="none" w:sz="0" w:space="0" w:color="auto"/>
        <w:bottom w:val="none" w:sz="0" w:space="0" w:color="auto"/>
        <w:right w:val="none" w:sz="0" w:space="0" w:color="auto"/>
      </w:divBdr>
    </w:div>
    <w:div w:id="1783647481">
      <w:bodyDiv w:val="1"/>
      <w:marLeft w:val="0"/>
      <w:marRight w:val="0"/>
      <w:marTop w:val="0"/>
      <w:marBottom w:val="0"/>
      <w:divBdr>
        <w:top w:val="none" w:sz="0" w:space="0" w:color="auto"/>
        <w:left w:val="none" w:sz="0" w:space="0" w:color="auto"/>
        <w:bottom w:val="none" w:sz="0" w:space="0" w:color="auto"/>
        <w:right w:val="none" w:sz="0" w:space="0" w:color="auto"/>
      </w:divBdr>
    </w:div>
    <w:div w:id="1810246889">
      <w:bodyDiv w:val="1"/>
      <w:marLeft w:val="0"/>
      <w:marRight w:val="0"/>
      <w:marTop w:val="0"/>
      <w:marBottom w:val="0"/>
      <w:divBdr>
        <w:top w:val="none" w:sz="0" w:space="0" w:color="auto"/>
        <w:left w:val="none" w:sz="0" w:space="0" w:color="auto"/>
        <w:bottom w:val="none" w:sz="0" w:space="0" w:color="auto"/>
        <w:right w:val="none" w:sz="0" w:space="0" w:color="auto"/>
      </w:divBdr>
    </w:div>
    <w:div w:id="1813670372">
      <w:bodyDiv w:val="1"/>
      <w:marLeft w:val="0"/>
      <w:marRight w:val="0"/>
      <w:marTop w:val="0"/>
      <w:marBottom w:val="0"/>
      <w:divBdr>
        <w:top w:val="none" w:sz="0" w:space="0" w:color="auto"/>
        <w:left w:val="none" w:sz="0" w:space="0" w:color="auto"/>
        <w:bottom w:val="none" w:sz="0" w:space="0" w:color="auto"/>
        <w:right w:val="none" w:sz="0" w:space="0" w:color="auto"/>
      </w:divBdr>
    </w:div>
    <w:div w:id="1869878571">
      <w:bodyDiv w:val="1"/>
      <w:marLeft w:val="0"/>
      <w:marRight w:val="0"/>
      <w:marTop w:val="0"/>
      <w:marBottom w:val="0"/>
      <w:divBdr>
        <w:top w:val="none" w:sz="0" w:space="0" w:color="auto"/>
        <w:left w:val="none" w:sz="0" w:space="0" w:color="auto"/>
        <w:bottom w:val="none" w:sz="0" w:space="0" w:color="auto"/>
        <w:right w:val="none" w:sz="0" w:space="0" w:color="auto"/>
      </w:divBdr>
      <w:divsChild>
        <w:div w:id="1535343234">
          <w:marLeft w:val="0"/>
          <w:marRight w:val="0"/>
          <w:marTop w:val="0"/>
          <w:marBottom w:val="0"/>
          <w:divBdr>
            <w:top w:val="none" w:sz="0" w:space="0" w:color="auto"/>
            <w:left w:val="none" w:sz="0" w:space="0" w:color="auto"/>
            <w:bottom w:val="none" w:sz="0" w:space="0" w:color="auto"/>
            <w:right w:val="none" w:sz="0" w:space="0" w:color="auto"/>
          </w:divBdr>
          <w:divsChild>
            <w:div w:id="1532373837">
              <w:marLeft w:val="0"/>
              <w:marRight w:val="0"/>
              <w:marTop w:val="0"/>
              <w:marBottom w:val="0"/>
              <w:divBdr>
                <w:top w:val="none" w:sz="0" w:space="0" w:color="auto"/>
                <w:left w:val="none" w:sz="0" w:space="0" w:color="auto"/>
                <w:bottom w:val="none" w:sz="0" w:space="0" w:color="auto"/>
                <w:right w:val="none" w:sz="0" w:space="0" w:color="auto"/>
              </w:divBdr>
            </w:div>
            <w:div w:id="948049402">
              <w:marLeft w:val="0"/>
              <w:marRight w:val="0"/>
              <w:marTop w:val="0"/>
              <w:marBottom w:val="0"/>
              <w:divBdr>
                <w:top w:val="none" w:sz="0" w:space="0" w:color="auto"/>
                <w:left w:val="none" w:sz="0" w:space="0" w:color="auto"/>
                <w:bottom w:val="none" w:sz="0" w:space="0" w:color="auto"/>
                <w:right w:val="none" w:sz="0" w:space="0" w:color="auto"/>
              </w:divBdr>
            </w:div>
            <w:div w:id="651370310">
              <w:marLeft w:val="0"/>
              <w:marRight w:val="0"/>
              <w:marTop w:val="0"/>
              <w:marBottom w:val="0"/>
              <w:divBdr>
                <w:top w:val="none" w:sz="0" w:space="0" w:color="auto"/>
                <w:left w:val="none" w:sz="0" w:space="0" w:color="auto"/>
                <w:bottom w:val="none" w:sz="0" w:space="0" w:color="auto"/>
                <w:right w:val="none" w:sz="0" w:space="0" w:color="auto"/>
              </w:divBdr>
            </w:div>
            <w:div w:id="1468402036">
              <w:marLeft w:val="0"/>
              <w:marRight w:val="0"/>
              <w:marTop w:val="0"/>
              <w:marBottom w:val="0"/>
              <w:divBdr>
                <w:top w:val="none" w:sz="0" w:space="0" w:color="auto"/>
                <w:left w:val="none" w:sz="0" w:space="0" w:color="auto"/>
                <w:bottom w:val="none" w:sz="0" w:space="0" w:color="auto"/>
                <w:right w:val="none" w:sz="0" w:space="0" w:color="auto"/>
              </w:divBdr>
            </w:div>
            <w:div w:id="691686189">
              <w:marLeft w:val="0"/>
              <w:marRight w:val="0"/>
              <w:marTop w:val="0"/>
              <w:marBottom w:val="0"/>
              <w:divBdr>
                <w:top w:val="none" w:sz="0" w:space="0" w:color="auto"/>
                <w:left w:val="none" w:sz="0" w:space="0" w:color="auto"/>
                <w:bottom w:val="none" w:sz="0" w:space="0" w:color="auto"/>
                <w:right w:val="none" w:sz="0" w:space="0" w:color="auto"/>
              </w:divBdr>
            </w:div>
            <w:div w:id="506946546">
              <w:marLeft w:val="0"/>
              <w:marRight w:val="0"/>
              <w:marTop w:val="0"/>
              <w:marBottom w:val="0"/>
              <w:divBdr>
                <w:top w:val="none" w:sz="0" w:space="0" w:color="auto"/>
                <w:left w:val="none" w:sz="0" w:space="0" w:color="auto"/>
                <w:bottom w:val="none" w:sz="0" w:space="0" w:color="auto"/>
                <w:right w:val="none" w:sz="0" w:space="0" w:color="auto"/>
              </w:divBdr>
            </w:div>
            <w:div w:id="1809013457">
              <w:marLeft w:val="0"/>
              <w:marRight w:val="0"/>
              <w:marTop w:val="0"/>
              <w:marBottom w:val="0"/>
              <w:divBdr>
                <w:top w:val="none" w:sz="0" w:space="0" w:color="auto"/>
                <w:left w:val="none" w:sz="0" w:space="0" w:color="auto"/>
                <w:bottom w:val="none" w:sz="0" w:space="0" w:color="auto"/>
                <w:right w:val="none" w:sz="0" w:space="0" w:color="auto"/>
              </w:divBdr>
            </w:div>
            <w:div w:id="740759419">
              <w:marLeft w:val="0"/>
              <w:marRight w:val="0"/>
              <w:marTop w:val="0"/>
              <w:marBottom w:val="0"/>
              <w:divBdr>
                <w:top w:val="none" w:sz="0" w:space="0" w:color="auto"/>
                <w:left w:val="none" w:sz="0" w:space="0" w:color="auto"/>
                <w:bottom w:val="none" w:sz="0" w:space="0" w:color="auto"/>
                <w:right w:val="none" w:sz="0" w:space="0" w:color="auto"/>
              </w:divBdr>
            </w:div>
            <w:div w:id="1702394940">
              <w:marLeft w:val="0"/>
              <w:marRight w:val="0"/>
              <w:marTop w:val="0"/>
              <w:marBottom w:val="0"/>
              <w:divBdr>
                <w:top w:val="none" w:sz="0" w:space="0" w:color="auto"/>
                <w:left w:val="none" w:sz="0" w:space="0" w:color="auto"/>
                <w:bottom w:val="none" w:sz="0" w:space="0" w:color="auto"/>
                <w:right w:val="none" w:sz="0" w:space="0" w:color="auto"/>
              </w:divBdr>
            </w:div>
            <w:div w:id="946158946">
              <w:marLeft w:val="0"/>
              <w:marRight w:val="0"/>
              <w:marTop w:val="0"/>
              <w:marBottom w:val="0"/>
              <w:divBdr>
                <w:top w:val="none" w:sz="0" w:space="0" w:color="auto"/>
                <w:left w:val="none" w:sz="0" w:space="0" w:color="auto"/>
                <w:bottom w:val="none" w:sz="0" w:space="0" w:color="auto"/>
                <w:right w:val="none" w:sz="0" w:space="0" w:color="auto"/>
              </w:divBdr>
            </w:div>
            <w:div w:id="81876881">
              <w:marLeft w:val="0"/>
              <w:marRight w:val="0"/>
              <w:marTop w:val="0"/>
              <w:marBottom w:val="0"/>
              <w:divBdr>
                <w:top w:val="none" w:sz="0" w:space="0" w:color="auto"/>
                <w:left w:val="none" w:sz="0" w:space="0" w:color="auto"/>
                <w:bottom w:val="none" w:sz="0" w:space="0" w:color="auto"/>
                <w:right w:val="none" w:sz="0" w:space="0" w:color="auto"/>
              </w:divBdr>
            </w:div>
            <w:div w:id="1790588289">
              <w:marLeft w:val="0"/>
              <w:marRight w:val="0"/>
              <w:marTop w:val="0"/>
              <w:marBottom w:val="0"/>
              <w:divBdr>
                <w:top w:val="none" w:sz="0" w:space="0" w:color="auto"/>
                <w:left w:val="none" w:sz="0" w:space="0" w:color="auto"/>
                <w:bottom w:val="none" w:sz="0" w:space="0" w:color="auto"/>
                <w:right w:val="none" w:sz="0" w:space="0" w:color="auto"/>
              </w:divBdr>
            </w:div>
            <w:div w:id="5358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47331">
      <w:bodyDiv w:val="1"/>
      <w:marLeft w:val="0"/>
      <w:marRight w:val="0"/>
      <w:marTop w:val="0"/>
      <w:marBottom w:val="0"/>
      <w:divBdr>
        <w:top w:val="none" w:sz="0" w:space="0" w:color="auto"/>
        <w:left w:val="none" w:sz="0" w:space="0" w:color="auto"/>
        <w:bottom w:val="none" w:sz="0" w:space="0" w:color="auto"/>
        <w:right w:val="none" w:sz="0" w:space="0" w:color="auto"/>
      </w:divBdr>
      <w:divsChild>
        <w:div w:id="1566837727">
          <w:marLeft w:val="0"/>
          <w:marRight w:val="0"/>
          <w:marTop w:val="0"/>
          <w:marBottom w:val="0"/>
          <w:divBdr>
            <w:top w:val="none" w:sz="0" w:space="0" w:color="auto"/>
            <w:left w:val="none" w:sz="0" w:space="0" w:color="auto"/>
            <w:bottom w:val="none" w:sz="0" w:space="0" w:color="auto"/>
            <w:right w:val="none" w:sz="0" w:space="0" w:color="auto"/>
          </w:divBdr>
          <w:divsChild>
            <w:div w:id="779569663">
              <w:marLeft w:val="0"/>
              <w:marRight w:val="0"/>
              <w:marTop w:val="0"/>
              <w:marBottom w:val="0"/>
              <w:divBdr>
                <w:top w:val="none" w:sz="0" w:space="0" w:color="auto"/>
                <w:left w:val="none" w:sz="0" w:space="0" w:color="auto"/>
                <w:bottom w:val="none" w:sz="0" w:space="0" w:color="auto"/>
                <w:right w:val="none" w:sz="0" w:space="0" w:color="auto"/>
              </w:divBdr>
            </w:div>
            <w:div w:id="1251162493">
              <w:marLeft w:val="0"/>
              <w:marRight w:val="0"/>
              <w:marTop w:val="0"/>
              <w:marBottom w:val="0"/>
              <w:divBdr>
                <w:top w:val="none" w:sz="0" w:space="0" w:color="auto"/>
                <w:left w:val="none" w:sz="0" w:space="0" w:color="auto"/>
                <w:bottom w:val="none" w:sz="0" w:space="0" w:color="auto"/>
                <w:right w:val="none" w:sz="0" w:space="0" w:color="auto"/>
              </w:divBdr>
            </w:div>
            <w:div w:id="297339538">
              <w:marLeft w:val="0"/>
              <w:marRight w:val="0"/>
              <w:marTop w:val="0"/>
              <w:marBottom w:val="0"/>
              <w:divBdr>
                <w:top w:val="none" w:sz="0" w:space="0" w:color="auto"/>
                <w:left w:val="none" w:sz="0" w:space="0" w:color="auto"/>
                <w:bottom w:val="none" w:sz="0" w:space="0" w:color="auto"/>
                <w:right w:val="none" w:sz="0" w:space="0" w:color="auto"/>
              </w:divBdr>
            </w:div>
            <w:div w:id="375084672">
              <w:marLeft w:val="0"/>
              <w:marRight w:val="0"/>
              <w:marTop w:val="0"/>
              <w:marBottom w:val="0"/>
              <w:divBdr>
                <w:top w:val="none" w:sz="0" w:space="0" w:color="auto"/>
                <w:left w:val="none" w:sz="0" w:space="0" w:color="auto"/>
                <w:bottom w:val="none" w:sz="0" w:space="0" w:color="auto"/>
                <w:right w:val="none" w:sz="0" w:space="0" w:color="auto"/>
              </w:divBdr>
            </w:div>
            <w:div w:id="140319045">
              <w:marLeft w:val="0"/>
              <w:marRight w:val="0"/>
              <w:marTop w:val="0"/>
              <w:marBottom w:val="0"/>
              <w:divBdr>
                <w:top w:val="none" w:sz="0" w:space="0" w:color="auto"/>
                <w:left w:val="none" w:sz="0" w:space="0" w:color="auto"/>
                <w:bottom w:val="none" w:sz="0" w:space="0" w:color="auto"/>
                <w:right w:val="none" w:sz="0" w:space="0" w:color="auto"/>
              </w:divBdr>
            </w:div>
            <w:div w:id="2107001408">
              <w:marLeft w:val="0"/>
              <w:marRight w:val="0"/>
              <w:marTop w:val="0"/>
              <w:marBottom w:val="0"/>
              <w:divBdr>
                <w:top w:val="none" w:sz="0" w:space="0" w:color="auto"/>
                <w:left w:val="none" w:sz="0" w:space="0" w:color="auto"/>
                <w:bottom w:val="none" w:sz="0" w:space="0" w:color="auto"/>
                <w:right w:val="none" w:sz="0" w:space="0" w:color="auto"/>
              </w:divBdr>
            </w:div>
            <w:div w:id="508100830">
              <w:marLeft w:val="0"/>
              <w:marRight w:val="0"/>
              <w:marTop w:val="0"/>
              <w:marBottom w:val="0"/>
              <w:divBdr>
                <w:top w:val="none" w:sz="0" w:space="0" w:color="auto"/>
                <w:left w:val="none" w:sz="0" w:space="0" w:color="auto"/>
                <w:bottom w:val="none" w:sz="0" w:space="0" w:color="auto"/>
                <w:right w:val="none" w:sz="0" w:space="0" w:color="auto"/>
              </w:divBdr>
            </w:div>
            <w:div w:id="1303465019">
              <w:marLeft w:val="0"/>
              <w:marRight w:val="0"/>
              <w:marTop w:val="0"/>
              <w:marBottom w:val="0"/>
              <w:divBdr>
                <w:top w:val="none" w:sz="0" w:space="0" w:color="auto"/>
                <w:left w:val="none" w:sz="0" w:space="0" w:color="auto"/>
                <w:bottom w:val="none" w:sz="0" w:space="0" w:color="auto"/>
                <w:right w:val="none" w:sz="0" w:space="0" w:color="auto"/>
              </w:divBdr>
            </w:div>
            <w:div w:id="376319876">
              <w:marLeft w:val="0"/>
              <w:marRight w:val="0"/>
              <w:marTop w:val="0"/>
              <w:marBottom w:val="0"/>
              <w:divBdr>
                <w:top w:val="none" w:sz="0" w:space="0" w:color="auto"/>
                <w:left w:val="none" w:sz="0" w:space="0" w:color="auto"/>
                <w:bottom w:val="none" w:sz="0" w:space="0" w:color="auto"/>
                <w:right w:val="none" w:sz="0" w:space="0" w:color="auto"/>
              </w:divBdr>
            </w:div>
            <w:div w:id="70977250">
              <w:marLeft w:val="0"/>
              <w:marRight w:val="0"/>
              <w:marTop w:val="0"/>
              <w:marBottom w:val="0"/>
              <w:divBdr>
                <w:top w:val="none" w:sz="0" w:space="0" w:color="auto"/>
                <w:left w:val="none" w:sz="0" w:space="0" w:color="auto"/>
                <w:bottom w:val="none" w:sz="0" w:space="0" w:color="auto"/>
                <w:right w:val="none" w:sz="0" w:space="0" w:color="auto"/>
              </w:divBdr>
            </w:div>
            <w:div w:id="306323936">
              <w:marLeft w:val="0"/>
              <w:marRight w:val="0"/>
              <w:marTop w:val="0"/>
              <w:marBottom w:val="0"/>
              <w:divBdr>
                <w:top w:val="none" w:sz="0" w:space="0" w:color="auto"/>
                <w:left w:val="none" w:sz="0" w:space="0" w:color="auto"/>
                <w:bottom w:val="none" w:sz="0" w:space="0" w:color="auto"/>
                <w:right w:val="none" w:sz="0" w:space="0" w:color="auto"/>
              </w:divBdr>
            </w:div>
            <w:div w:id="674962301">
              <w:marLeft w:val="0"/>
              <w:marRight w:val="0"/>
              <w:marTop w:val="0"/>
              <w:marBottom w:val="0"/>
              <w:divBdr>
                <w:top w:val="none" w:sz="0" w:space="0" w:color="auto"/>
                <w:left w:val="none" w:sz="0" w:space="0" w:color="auto"/>
                <w:bottom w:val="none" w:sz="0" w:space="0" w:color="auto"/>
                <w:right w:val="none" w:sz="0" w:space="0" w:color="auto"/>
              </w:divBdr>
            </w:div>
            <w:div w:id="729882243">
              <w:marLeft w:val="0"/>
              <w:marRight w:val="0"/>
              <w:marTop w:val="0"/>
              <w:marBottom w:val="0"/>
              <w:divBdr>
                <w:top w:val="none" w:sz="0" w:space="0" w:color="auto"/>
                <w:left w:val="none" w:sz="0" w:space="0" w:color="auto"/>
                <w:bottom w:val="none" w:sz="0" w:space="0" w:color="auto"/>
                <w:right w:val="none" w:sz="0" w:space="0" w:color="auto"/>
              </w:divBdr>
            </w:div>
            <w:div w:id="208805426">
              <w:marLeft w:val="0"/>
              <w:marRight w:val="0"/>
              <w:marTop w:val="0"/>
              <w:marBottom w:val="0"/>
              <w:divBdr>
                <w:top w:val="none" w:sz="0" w:space="0" w:color="auto"/>
                <w:left w:val="none" w:sz="0" w:space="0" w:color="auto"/>
                <w:bottom w:val="none" w:sz="0" w:space="0" w:color="auto"/>
                <w:right w:val="none" w:sz="0" w:space="0" w:color="auto"/>
              </w:divBdr>
            </w:div>
            <w:div w:id="1680961174">
              <w:marLeft w:val="0"/>
              <w:marRight w:val="0"/>
              <w:marTop w:val="0"/>
              <w:marBottom w:val="0"/>
              <w:divBdr>
                <w:top w:val="none" w:sz="0" w:space="0" w:color="auto"/>
                <w:left w:val="none" w:sz="0" w:space="0" w:color="auto"/>
                <w:bottom w:val="none" w:sz="0" w:space="0" w:color="auto"/>
                <w:right w:val="none" w:sz="0" w:space="0" w:color="auto"/>
              </w:divBdr>
            </w:div>
            <w:div w:id="44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diagramLayout" Target="diagrams/layout1.xml"/><Relationship Id="rId55" Type="http://schemas.openxmlformats.org/officeDocument/2006/relationships/diagramLayout" Target="diagrams/layout2.xml"/><Relationship Id="rId63" Type="http://schemas.microsoft.com/office/2007/relationships/diagramDrawing" Target="diagrams/drawing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07/relationships/diagramDrawing" Target="diagrams/drawing1.xml"/><Relationship Id="rId58" Type="http://schemas.microsoft.com/office/2007/relationships/diagramDrawing" Target="diagrams/drawing2.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diagramData" Target="diagrams/data1.xml"/><Relationship Id="rId57" Type="http://schemas.openxmlformats.org/officeDocument/2006/relationships/diagramColors" Target="diagrams/colors2.xml"/><Relationship Id="rId61" Type="http://schemas.openxmlformats.org/officeDocument/2006/relationships/diagramQuickStyle" Target="diagrams/quickStyle3.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diagramColors" Target="diagrams/colors1.xml"/><Relationship Id="rId60" Type="http://schemas.openxmlformats.org/officeDocument/2006/relationships/diagramLayout" Target="diagrams/layout3.xml"/><Relationship Id="rId65"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diagramQuickStyle" Target="diagrams/quickStyle2.xml"/><Relationship Id="rId64"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diagramQuickStyle" Target="diagrams/quickStyl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diagramData" Target="diagrams/data3.xml"/><Relationship Id="rId67"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diagramData" Target="diagrams/data2.xml"/><Relationship Id="rId62" Type="http://schemas.openxmlformats.org/officeDocument/2006/relationships/diagramColors" Target="diagrams/colors3.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B40AC69-B13C-46EB-847F-84FBEC22D3F1}" type="doc">
      <dgm:prSet loTypeId="urn:microsoft.com/office/officeart/2005/8/layout/hierarchy2" loCatId="hierarchy" qsTypeId="urn:microsoft.com/office/officeart/2005/8/quickstyle/simple3" qsCatId="simple" csTypeId="urn:microsoft.com/office/officeart/2005/8/colors/accent0_1" csCatId="mainScheme" phldr="1"/>
      <dgm:spPr/>
      <dgm:t>
        <a:bodyPr/>
        <a:lstStyle/>
        <a:p>
          <a:endParaRPr lang="en-US"/>
        </a:p>
      </dgm:t>
    </dgm:pt>
    <dgm:pt modelId="{51459596-91EC-4570-87AE-D66D2B316ABC}">
      <dgm:prSet phldrT="[Text]" custT="1"/>
      <dgm:spPr>
        <a:xfrm>
          <a:off x="979" y="1490806"/>
          <a:ext cx="1824242" cy="438009"/>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600" b="1">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4D931733-60FE-43AF-B9F5-0E7578274282}" type="parTrans" cxnId="{E7B4C5FF-EC4F-415A-A92B-3031BB17692C}">
      <dgm:prSet/>
      <dgm:spPr/>
      <dgm:t>
        <a:bodyPr/>
        <a:lstStyle/>
        <a:p>
          <a:pPr algn="ctr"/>
          <a:endParaRPr lang="en-US" sz="1800">
            <a:latin typeface="Times New Roman" pitchFamily="18" charset="0"/>
            <a:cs typeface="Times New Roman" pitchFamily="18" charset="0"/>
          </a:endParaRPr>
        </a:p>
      </dgm:t>
    </dgm:pt>
    <dgm:pt modelId="{3228D412-9E74-4AF8-BDE0-262936311CB5}" type="sibTrans" cxnId="{E7B4C5FF-EC4F-415A-A92B-3031BB17692C}">
      <dgm:prSet/>
      <dgm:spPr/>
      <dgm:t>
        <a:bodyPr/>
        <a:lstStyle/>
        <a:p>
          <a:pPr algn="ctr"/>
          <a:endParaRPr lang="en-US" sz="1800">
            <a:latin typeface="Times New Roman" pitchFamily="18" charset="0"/>
            <a:cs typeface="Times New Roman" pitchFamily="18" charset="0"/>
          </a:endParaRPr>
        </a:p>
      </dgm:t>
    </dgm:pt>
    <dgm:pt modelId="{7C00668B-E343-4D29-9634-B0954F5A04D7}">
      <dgm:prSet phldrT="[Text]" custT="1"/>
      <dgm:spPr>
        <a:xfrm>
          <a:off x="2309886" y="66894"/>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gm:t>
    </dgm:pt>
    <dgm:pt modelId="{FBE393CD-FC02-4ABF-9297-52CD4EBD8074}" type="parTrans" cxnId="{BA32E413-98C1-49BD-97DC-BA992DCB48F2}">
      <dgm:prSet custT="1"/>
      <dgm:spPr>
        <a:xfrm rot="17275047">
          <a:off x="1279856" y="938608"/>
          <a:ext cx="1575394" cy="43417"/>
        </a:xfrm>
        <a:noFill/>
        <a:ln w="9525" cap="flat" cmpd="sng" algn="ctr">
          <a:solidFill>
            <a:scrgbClr r="0" g="0" b="0"/>
          </a:solidFill>
          <a:prstDash val="solid"/>
          <a:miter lim="800000"/>
        </a:ln>
        <a:effectLst/>
      </dgm:spPr>
      <dgm:t>
        <a:bodyPr/>
        <a:lstStyle/>
        <a:p>
          <a:pPr algn="ctr"/>
          <a:endParaRPr lang="en-US" sz="6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C9BB43A-1BA4-4CC1-8058-6D8231999FE9}" type="sibTrans" cxnId="{BA32E413-98C1-49BD-97DC-BA992DCB48F2}">
      <dgm:prSet/>
      <dgm:spPr/>
      <dgm:t>
        <a:bodyPr/>
        <a:lstStyle/>
        <a:p>
          <a:pPr algn="ctr"/>
          <a:endParaRPr lang="en-US" sz="1800">
            <a:latin typeface="Times New Roman" pitchFamily="18" charset="0"/>
            <a:cs typeface="Times New Roman" pitchFamily="18" charset="0"/>
          </a:endParaRPr>
        </a:p>
      </dgm:t>
    </dgm:pt>
    <dgm:pt modelId="{9BF897D8-9211-4329-BDBC-628AA42FD30F}">
      <dgm:prSet phldrT="[Text]" custT="1"/>
      <dgm:spPr>
        <a:xfrm>
          <a:off x="2309886" y="1340963"/>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gm:t>
    </dgm:pt>
    <dgm:pt modelId="{212742E5-D15D-48E2-9676-16669F8AFDBB}" type="parTrans" cxnId="{9052D802-0818-4551-B465-5D7323A82AAD}">
      <dgm:prSet custT="1"/>
      <dgm:spPr>
        <a:xfrm rot="20106315">
          <a:off x="1800398" y="1575642"/>
          <a:ext cx="534311"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1A93078-BDF6-4C2E-ADBF-96F01B50368E}" type="sibTrans" cxnId="{9052D802-0818-4551-B465-5D7323A82AAD}">
      <dgm:prSet/>
      <dgm:spPr/>
      <dgm:t>
        <a:bodyPr/>
        <a:lstStyle/>
        <a:p>
          <a:pPr algn="ctr"/>
          <a:endParaRPr lang="en-US" sz="1800">
            <a:latin typeface="Times New Roman" pitchFamily="18" charset="0"/>
            <a:cs typeface="Times New Roman" pitchFamily="18" charset="0"/>
          </a:endParaRPr>
        </a:p>
      </dgm:t>
    </dgm:pt>
    <dgm:pt modelId="{71270E0A-FF4E-47F6-9750-C86FD05B4929}">
      <dgm:prSet phldrT="[Text]" custT="1"/>
      <dgm:spPr>
        <a:xfrm>
          <a:off x="2309886" y="491568"/>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gm:t>
    </dgm:pt>
    <dgm:pt modelId="{DFC5AD79-3420-42CA-8F23-FCA6E96D3CD4}" type="parTrans" cxnId="{D0FC34D9-3FBB-4F15-AF2A-52CB15A81668}">
      <dgm:prSet custT="1"/>
      <dgm:spPr>
        <a:xfrm rot="17656918">
          <a:off x="1478263" y="1150945"/>
          <a:ext cx="117858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69144D33-FBCE-480B-8ABF-A1FF08B128D6}" type="sibTrans" cxnId="{D0FC34D9-3FBB-4F15-AF2A-52CB15A81668}">
      <dgm:prSet/>
      <dgm:spPr/>
      <dgm:t>
        <a:bodyPr/>
        <a:lstStyle/>
        <a:p>
          <a:pPr algn="ctr"/>
          <a:endParaRPr lang="en-US" sz="1800">
            <a:latin typeface="Times New Roman" pitchFamily="18" charset="0"/>
            <a:cs typeface="Times New Roman" pitchFamily="18" charset="0"/>
          </a:endParaRPr>
        </a:p>
      </dgm:t>
    </dgm:pt>
    <dgm:pt modelId="{E58E3223-8CA1-44EB-939E-A15004E7D843}">
      <dgm:prSet phldrT="[Text]" custT="1"/>
      <dgm:spPr>
        <a:xfrm>
          <a:off x="2309886" y="1765637"/>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gm:t>
    </dgm:pt>
    <dgm:pt modelId="{99BFD5E3-F6C9-4D6C-B7BE-54476684886A}" type="parTrans" cxnId="{3F27E688-9A9B-462B-8C23-9F74C0BD6017}">
      <dgm:prSet custT="1"/>
      <dgm:spPr>
        <a:xfrm rot="1343940">
          <a:off x="1805446" y="1787979"/>
          <a:ext cx="524215"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813EEAC-6A15-489E-90D5-9D21609F6A3D}" type="sibTrans" cxnId="{3F27E688-9A9B-462B-8C23-9F74C0BD6017}">
      <dgm:prSet/>
      <dgm:spPr/>
      <dgm:t>
        <a:bodyPr/>
        <a:lstStyle/>
        <a:p>
          <a:pPr algn="ctr"/>
          <a:endParaRPr lang="en-US" sz="1800">
            <a:latin typeface="Times New Roman" pitchFamily="18" charset="0"/>
            <a:cs typeface="Times New Roman" pitchFamily="18" charset="0"/>
          </a:endParaRPr>
        </a:p>
      </dgm:t>
    </dgm:pt>
    <dgm:pt modelId="{A0776924-22E0-4030-B51A-64350EAE21CB}">
      <dgm:prSet phldrT="[Text]" custT="1"/>
      <dgm:spPr>
        <a:xfrm>
          <a:off x="2309886" y="2190312"/>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gm:t>
    </dgm:pt>
    <dgm:pt modelId="{31C9E886-BD5F-49B1-A8C6-C1F1C9449425}" type="parTrans" cxnId="{30501335-A777-43BF-AC3A-BD03CFA28F46}">
      <dgm:prSet custT="1"/>
      <dgm:spPr>
        <a:xfrm rot="3130942">
          <a:off x="1672328" y="2000317"/>
          <a:ext cx="790450" cy="43417"/>
        </a:xfrm>
        <a:noFill/>
        <a:ln w="9525" cap="flat" cmpd="sng" algn="ctr">
          <a:solidFill>
            <a:scrgbClr r="0" g="0" b="0"/>
          </a:solidFill>
          <a:prstDash val="solid"/>
          <a:miter lim="800000"/>
        </a:ln>
        <a:effectLst/>
      </dgm:spPr>
      <dgm:t>
        <a:bodyPr/>
        <a:lstStyle/>
        <a:p>
          <a:pPr algn="ctr"/>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B8140930-AE7C-4FED-A167-05CC4FDF7905}" type="sibTrans" cxnId="{30501335-A777-43BF-AC3A-BD03CFA28F46}">
      <dgm:prSet/>
      <dgm:spPr/>
      <dgm:t>
        <a:bodyPr/>
        <a:lstStyle/>
        <a:p>
          <a:pPr algn="ctr"/>
          <a:endParaRPr lang="en-US" sz="1800">
            <a:latin typeface="Times New Roman" pitchFamily="18" charset="0"/>
            <a:cs typeface="Times New Roman" pitchFamily="18" charset="0"/>
          </a:endParaRPr>
        </a:p>
      </dgm:t>
    </dgm:pt>
    <dgm:pt modelId="{B9028AED-8BDA-4D05-A9B8-C2BC351785B7}">
      <dgm:prSet phldrT="[Text]" custT="1"/>
      <dgm:spPr>
        <a:xfrm>
          <a:off x="2309886" y="3039661"/>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gm:t>
    </dgm:pt>
    <dgm:pt modelId="{22F76B39-3525-49A4-8371-59094BF15096}" type="parTrans" cxnId="{4BBDD225-1704-4B2B-80CF-9E5393706B71}">
      <dgm:prSet custT="1"/>
      <dgm:spPr>
        <a:xfrm rot="4307766">
          <a:off x="1291841" y="2424991"/>
          <a:ext cx="1551425"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303541B-63A5-435B-B1CE-CB97987BB4A9}" type="sibTrans" cxnId="{4BBDD225-1704-4B2B-80CF-9E5393706B71}">
      <dgm:prSet/>
      <dgm:spPr/>
      <dgm:t>
        <a:bodyPr/>
        <a:lstStyle/>
        <a:p>
          <a:endParaRPr lang="en-US" sz="1800">
            <a:latin typeface="Times New Roman" pitchFamily="18" charset="0"/>
            <a:cs typeface="Times New Roman" pitchFamily="18" charset="0"/>
          </a:endParaRPr>
        </a:p>
      </dgm:t>
    </dgm:pt>
    <dgm:pt modelId="{94798635-0D5F-40BC-A84C-EEDA3D7D9AD8}">
      <dgm:prSet phldrT="[Text]" custT="1"/>
      <dgm:spPr>
        <a:xfrm>
          <a:off x="2309886" y="2614986"/>
          <a:ext cx="3128046" cy="287856"/>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GUI Testing</a:t>
          </a:r>
        </a:p>
      </dgm:t>
    </dgm:pt>
    <dgm:pt modelId="{5CDDC3B6-6745-453B-BE4E-FC00E5AAF363}" type="parTrans" cxnId="{CC8894CC-D280-426E-983A-253D45BC411D}">
      <dgm:prSet custT="1"/>
      <dgm:spPr>
        <a:xfrm rot="3912241">
          <a:off x="1489730" y="2212654"/>
          <a:ext cx="1155646" cy="43417"/>
        </a:xfrm>
        <a:noFill/>
        <a:ln w="9525" cap="flat" cmpd="sng" algn="ctr">
          <a:solidFill>
            <a:scrgbClr r="0" g="0" b="0"/>
          </a:solidFill>
          <a:prstDash val="solid"/>
          <a:miter lim="800000"/>
        </a:ln>
        <a:effectLst/>
      </dgm:spPr>
      <dgm:t>
        <a:bodyPr/>
        <a:lstStyle/>
        <a:p>
          <a:endParaRPr lang="en-US"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CAD28225-1C62-4B9F-A908-0FC96E9D5D28}" type="sibTrans" cxnId="{CC8894CC-D280-426E-983A-253D45BC411D}">
      <dgm:prSet/>
      <dgm:spPr/>
      <dgm:t>
        <a:bodyPr/>
        <a:lstStyle/>
        <a:p>
          <a:endParaRPr lang="en-US" sz="1800">
            <a:latin typeface="Times New Roman" pitchFamily="18" charset="0"/>
            <a:cs typeface="Times New Roman" pitchFamily="18" charset="0"/>
          </a:endParaRPr>
        </a:p>
      </dgm:t>
    </dgm:pt>
    <dgm:pt modelId="{6A05EA18-5A16-476A-837B-D51F5E172234}">
      <dgm:prSet phldrT="[Text]" custT="1"/>
      <dgm:spPr>
        <a:xfrm>
          <a:off x="2337158" y="928839"/>
          <a:ext cx="3127334" cy="287901"/>
        </a:xfr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gm:spPr>
      <dgm:t>
        <a:bodyPr/>
        <a:lstStyle/>
        <a:p>
          <a:pPr algn="ctr"/>
          <a:r>
            <a:rPr lang="en-US" sz="1200">
              <a:solidFill>
                <a:sysClr val="windowText" lastClr="000000">
                  <a:hueOff val="0"/>
                  <a:satOff val="0"/>
                  <a:lumOff val="0"/>
                  <a:alphaOff val="0"/>
                </a:sysClr>
              </a:solidFill>
              <a:latin typeface="Times New Roman" pitchFamily="18" charset="0"/>
              <a:ea typeface="+mn-ea"/>
              <a:cs typeface="Times New Roman" pitchFamily="18" charset="0"/>
            </a:rPr>
            <a:t>System Testing</a:t>
          </a:r>
        </a:p>
      </dgm:t>
    </dgm:pt>
    <dgm:pt modelId="{47C1BD47-2742-443E-B6B3-969728564FD5}" type="parTrans" cxnId="{9922CBEF-E02C-4EF1-B665-BFD6AE68B846}">
      <dgm:prSet custT="1"/>
      <dgm:spPr>
        <a:xfrm rot="18527211">
          <a:off x="1672571" y="1369592"/>
          <a:ext cx="817236" cy="43417"/>
        </a:xfrm>
        <a:noFill/>
        <a:ln w="9525" cap="flat" cmpd="sng" algn="ctr">
          <a:solidFill>
            <a:scrgbClr r="0" g="0" b="0"/>
          </a:solidFill>
          <a:prstDash val="solid"/>
          <a:miter lim="800000"/>
        </a:ln>
        <a:effectLst/>
      </dgm:spPr>
      <dgm:t>
        <a:bodyPr/>
        <a:lstStyle/>
        <a:p>
          <a:endParaRPr lang="en-IN" sz="5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D2D3E19E-330A-4FEC-8B24-34852FDAC901}" type="sibTrans" cxnId="{9922CBEF-E02C-4EF1-B665-BFD6AE68B846}">
      <dgm:prSet/>
      <dgm:spPr/>
      <dgm:t>
        <a:bodyPr/>
        <a:lstStyle/>
        <a:p>
          <a:endParaRPr lang="en-IN" sz="1800">
            <a:latin typeface="Times New Roman" pitchFamily="18" charset="0"/>
            <a:cs typeface="Times New Roman" pitchFamily="18" charset="0"/>
          </a:endParaRPr>
        </a:p>
      </dgm:t>
    </dgm:pt>
    <dgm:pt modelId="{C629A1F5-5A6F-45FA-802D-DAD4F77D8ABB}" type="pres">
      <dgm:prSet presAssocID="{AB40AC69-B13C-46EB-847F-84FBEC22D3F1}" presName="diagram" presStyleCnt="0">
        <dgm:presLayoutVars>
          <dgm:chPref val="1"/>
          <dgm:dir/>
          <dgm:animOne val="branch"/>
          <dgm:animLvl val="lvl"/>
          <dgm:resizeHandles val="exact"/>
        </dgm:presLayoutVars>
      </dgm:prSet>
      <dgm:spPr/>
      <dgm:t>
        <a:bodyPr/>
        <a:lstStyle/>
        <a:p>
          <a:endParaRPr lang="en-US"/>
        </a:p>
      </dgm:t>
    </dgm:pt>
    <dgm:pt modelId="{473645C2-6056-4F6B-93D0-70383AAEA466}" type="pres">
      <dgm:prSet presAssocID="{51459596-91EC-4570-87AE-D66D2B316ABC}" presName="root1" presStyleCnt="0"/>
      <dgm:spPr/>
    </dgm:pt>
    <dgm:pt modelId="{432F36F7-7169-4792-9725-64020CE6C0A9}" type="pres">
      <dgm:prSet presAssocID="{51459596-91EC-4570-87AE-D66D2B316ABC}" presName="LevelOneTextNode" presStyleLbl="node0" presStyleIdx="0" presStyleCnt="1" custScaleY="48021" custLinFactNeighborX="-68" custLinFactNeighborY="-19833">
        <dgm:presLayoutVars>
          <dgm:chPref val="3"/>
        </dgm:presLayoutVars>
      </dgm:prSet>
      <dgm:spPr>
        <a:prstGeom prst="roundRect">
          <a:avLst>
            <a:gd name="adj" fmla="val 10000"/>
          </a:avLst>
        </a:prstGeom>
      </dgm:spPr>
      <dgm:t>
        <a:bodyPr/>
        <a:lstStyle/>
        <a:p>
          <a:endParaRPr lang="en-US"/>
        </a:p>
      </dgm:t>
    </dgm:pt>
    <dgm:pt modelId="{D3A3068E-5828-418E-92CB-CF10B6742ECF}" type="pres">
      <dgm:prSet presAssocID="{51459596-91EC-4570-87AE-D66D2B316ABC}" presName="level2hierChild" presStyleCnt="0"/>
      <dgm:spPr/>
    </dgm:pt>
    <dgm:pt modelId="{8ACBEF21-A3AA-4BC3-97C5-DE16E3C9BF7A}" type="pres">
      <dgm:prSet presAssocID="{FBE393CD-FC02-4ABF-9297-52CD4EBD8074}" presName="conn2-1" presStyleLbl="parChTrans1D2" presStyleIdx="0" presStyleCnt="8"/>
      <dgm:spPr>
        <a:custGeom>
          <a:avLst/>
          <a:gdLst/>
          <a:ahLst/>
          <a:cxnLst/>
          <a:rect l="0" t="0" r="0" b="0"/>
          <a:pathLst>
            <a:path>
              <a:moveTo>
                <a:pt x="0" y="21708"/>
              </a:moveTo>
              <a:lnTo>
                <a:pt x="1575394" y="21708"/>
              </a:lnTo>
            </a:path>
          </a:pathLst>
        </a:custGeom>
      </dgm:spPr>
      <dgm:t>
        <a:bodyPr/>
        <a:lstStyle/>
        <a:p>
          <a:endParaRPr lang="en-US"/>
        </a:p>
      </dgm:t>
    </dgm:pt>
    <dgm:pt modelId="{A1A98E33-0E08-4732-9B35-042A5057AF12}" type="pres">
      <dgm:prSet presAssocID="{FBE393CD-FC02-4ABF-9297-52CD4EBD8074}" presName="connTx" presStyleLbl="parChTrans1D2" presStyleIdx="0" presStyleCnt="8"/>
      <dgm:spPr/>
      <dgm:t>
        <a:bodyPr/>
        <a:lstStyle/>
        <a:p>
          <a:endParaRPr lang="en-US"/>
        </a:p>
      </dgm:t>
    </dgm:pt>
    <dgm:pt modelId="{9A5B2640-8D1F-4D3C-A399-FE1487A72317}" type="pres">
      <dgm:prSet presAssocID="{7C00668B-E343-4D29-9634-B0954F5A04D7}" presName="root2" presStyleCnt="0"/>
      <dgm:spPr/>
    </dgm:pt>
    <dgm:pt modelId="{A8AF12BA-8F8E-40D7-B1EF-AA53560C967C}" type="pres">
      <dgm:prSet presAssocID="{7C00668B-E343-4D29-9634-B0954F5A04D7}" presName="LevelTwoTextNode" presStyleLbl="node2" presStyleIdx="0"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21B4F3E6-B8DE-48AC-8488-3E418AA3DBCE}" type="pres">
      <dgm:prSet presAssocID="{7C00668B-E343-4D29-9634-B0954F5A04D7}" presName="level3hierChild" presStyleCnt="0"/>
      <dgm:spPr/>
    </dgm:pt>
    <dgm:pt modelId="{6B7A5034-F96E-4A55-9945-895E691A0514}" type="pres">
      <dgm:prSet presAssocID="{DFC5AD79-3420-42CA-8F23-FCA6E96D3CD4}" presName="conn2-1" presStyleLbl="parChTrans1D2" presStyleIdx="1" presStyleCnt="8"/>
      <dgm:spPr>
        <a:custGeom>
          <a:avLst/>
          <a:gdLst/>
          <a:ahLst/>
          <a:cxnLst/>
          <a:rect l="0" t="0" r="0" b="0"/>
          <a:pathLst>
            <a:path>
              <a:moveTo>
                <a:pt x="0" y="21708"/>
              </a:moveTo>
              <a:lnTo>
                <a:pt x="1178580" y="21708"/>
              </a:lnTo>
            </a:path>
          </a:pathLst>
        </a:custGeom>
      </dgm:spPr>
      <dgm:t>
        <a:bodyPr/>
        <a:lstStyle/>
        <a:p>
          <a:endParaRPr lang="en-US"/>
        </a:p>
      </dgm:t>
    </dgm:pt>
    <dgm:pt modelId="{E8C22A70-11AB-448B-A9AB-58C888EE57BA}" type="pres">
      <dgm:prSet presAssocID="{DFC5AD79-3420-42CA-8F23-FCA6E96D3CD4}" presName="connTx" presStyleLbl="parChTrans1D2" presStyleIdx="1" presStyleCnt="8"/>
      <dgm:spPr/>
      <dgm:t>
        <a:bodyPr/>
        <a:lstStyle/>
        <a:p>
          <a:endParaRPr lang="en-US"/>
        </a:p>
      </dgm:t>
    </dgm:pt>
    <dgm:pt modelId="{BCE10131-A6E1-413D-800D-600B1C06720E}" type="pres">
      <dgm:prSet presAssocID="{71270E0A-FF4E-47F6-9750-C86FD05B4929}" presName="root2" presStyleCnt="0"/>
      <dgm:spPr/>
    </dgm:pt>
    <dgm:pt modelId="{47E39F3A-AB1D-4779-A976-4A4D47DC3B58}" type="pres">
      <dgm:prSet presAssocID="{71270E0A-FF4E-47F6-9750-C86FD05B4929}" presName="LevelTwoTextNode" presStyleLbl="node2" presStyleIdx="1"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031A6BAE-7DF2-4832-9C30-E23B4EE7DCAB}" type="pres">
      <dgm:prSet presAssocID="{71270E0A-FF4E-47F6-9750-C86FD05B4929}" presName="level3hierChild" presStyleCnt="0"/>
      <dgm:spPr/>
    </dgm:pt>
    <dgm:pt modelId="{39DB92A2-B743-47C6-AABA-481E9921A3CD}" type="pres">
      <dgm:prSet presAssocID="{47C1BD47-2742-443E-B6B3-969728564FD5}" presName="conn2-1" presStyleLbl="parChTrans1D2" presStyleIdx="2" presStyleCnt="8"/>
      <dgm:spPr>
        <a:custGeom>
          <a:avLst/>
          <a:gdLst/>
          <a:ahLst/>
          <a:cxnLst/>
          <a:rect l="0" t="0" r="0" b="0"/>
          <a:pathLst>
            <a:path>
              <a:moveTo>
                <a:pt x="0" y="21708"/>
              </a:moveTo>
              <a:lnTo>
                <a:pt x="817236" y="21708"/>
              </a:lnTo>
            </a:path>
          </a:pathLst>
        </a:custGeom>
      </dgm:spPr>
      <dgm:t>
        <a:bodyPr/>
        <a:lstStyle/>
        <a:p>
          <a:endParaRPr lang="en-US"/>
        </a:p>
      </dgm:t>
    </dgm:pt>
    <dgm:pt modelId="{8F597EBF-32B3-466E-A6D2-30A64117C2B4}" type="pres">
      <dgm:prSet presAssocID="{47C1BD47-2742-443E-B6B3-969728564FD5}" presName="connTx" presStyleLbl="parChTrans1D2" presStyleIdx="2" presStyleCnt="8"/>
      <dgm:spPr/>
      <dgm:t>
        <a:bodyPr/>
        <a:lstStyle/>
        <a:p>
          <a:endParaRPr lang="en-US"/>
        </a:p>
      </dgm:t>
    </dgm:pt>
    <dgm:pt modelId="{BA5EDE78-7E6B-4F1E-A798-A7173277A994}" type="pres">
      <dgm:prSet presAssocID="{6A05EA18-5A16-476A-837B-D51F5E172234}" presName="root2" presStyleCnt="0"/>
      <dgm:spPr/>
    </dgm:pt>
    <dgm:pt modelId="{4E9B9693-FDC6-42A0-8786-8AC9BB19B18E}" type="pres">
      <dgm:prSet presAssocID="{6A05EA18-5A16-476A-837B-D51F5E172234}" presName="LevelTwoTextNode" presStyleLbl="node2" presStyleIdx="2" presStyleCnt="8" custScaleX="171432" custScaleY="31564" custLinFactNeighborX="-12005" custLinFactNeighborY="-19834">
        <dgm:presLayoutVars>
          <dgm:chPref val="3"/>
        </dgm:presLayoutVars>
      </dgm:prSet>
      <dgm:spPr>
        <a:prstGeom prst="roundRect">
          <a:avLst>
            <a:gd name="adj" fmla="val 10000"/>
          </a:avLst>
        </a:prstGeom>
      </dgm:spPr>
      <dgm:t>
        <a:bodyPr/>
        <a:lstStyle/>
        <a:p>
          <a:endParaRPr lang="en-US"/>
        </a:p>
      </dgm:t>
    </dgm:pt>
    <dgm:pt modelId="{876CC5C9-4373-42A2-A28E-4C36F1FA67DD}" type="pres">
      <dgm:prSet presAssocID="{6A05EA18-5A16-476A-837B-D51F5E172234}" presName="level3hierChild" presStyleCnt="0"/>
      <dgm:spPr/>
    </dgm:pt>
    <dgm:pt modelId="{1D935B6B-5F6A-4F6E-BB33-5C0B1159F358}" type="pres">
      <dgm:prSet presAssocID="{212742E5-D15D-48E2-9676-16669F8AFDBB}" presName="conn2-1" presStyleLbl="parChTrans1D2" presStyleIdx="3" presStyleCnt="8"/>
      <dgm:spPr>
        <a:custGeom>
          <a:avLst/>
          <a:gdLst/>
          <a:ahLst/>
          <a:cxnLst/>
          <a:rect l="0" t="0" r="0" b="0"/>
          <a:pathLst>
            <a:path>
              <a:moveTo>
                <a:pt x="0" y="21708"/>
              </a:moveTo>
              <a:lnTo>
                <a:pt x="534311" y="21708"/>
              </a:lnTo>
            </a:path>
          </a:pathLst>
        </a:custGeom>
      </dgm:spPr>
      <dgm:t>
        <a:bodyPr/>
        <a:lstStyle/>
        <a:p>
          <a:endParaRPr lang="en-US"/>
        </a:p>
      </dgm:t>
    </dgm:pt>
    <dgm:pt modelId="{A4B2EB59-F105-4EB2-A311-754EC3264FA6}" type="pres">
      <dgm:prSet presAssocID="{212742E5-D15D-48E2-9676-16669F8AFDBB}" presName="connTx" presStyleLbl="parChTrans1D2" presStyleIdx="3" presStyleCnt="8"/>
      <dgm:spPr/>
      <dgm:t>
        <a:bodyPr/>
        <a:lstStyle/>
        <a:p>
          <a:endParaRPr lang="en-US"/>
        </a:p>
      </dgm:t>
    </dgm:pt>
    <dgm:pt modelId="{C50CE75E-4C67-4812-AF61-F59FDABF65A9}" type="pres">
      <dgm:prSet presAssocID="{9BF897D8-9211-4329-BDBC-628AA42FD30F}" presName="root2" presStyleCnt="0"/>
      <dgm:spPr/>
    </dgm:pt>
    <dgm:pt modelId="{3CAF9358-3FC1-4323-9059-0D5C6DB71BDA}" type="pres">
      <dgm:prSet presAssocID="{9BF897D8-9211-4329-BDBC-628AA42FD30F}" presName="LevelTwoTextNode" presStyleLbl="node2" presStyleIdx="3"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47A7E2-91EB-4134-AD7C-294A5EFF9F05}" type="pres">
      <dgm:prSet presAssocID="{9BF897D8-9211-4329-BDBC-628AA42FD30F}" presName="level3hierChild" presStyleCnt="0"/>
      <dgm:spPr/>
    </dgm:pt>
    <dgm:pt modelId="{701C9140-62B5-4323-94DB-F02E6030069D}" type="pres">
      <dgm:prSet presAssocID="{99BFD5E3-F6C9-4D6C-B7BE-54476684886A}" presName="conn2-1" presStyleLbl="parChTrans1D2" presStyleIdx="4" presStyleCnt="8"/>
      <dgm:spPr>
        <a:custGeom>
          <a:avLst/>
          <a:gdLst/>
          <a:ahLst/>
          <a:cxnLst/>
          <a:rect l="0" t="0" r="0" b="0"/>
          <a:pathLst>
            <a:path>
              <a:moveTo>
                <a:pt x="0" y="21708"/>
              </a:moveTo>
              <a:lnTo>
                <a:pt x="524215" y="21708"/>
              </a:lnTo>
            </a:path>
          </a:pathLst>
        </a:custGeom>
      </dgm:spPr>
      <dgm:t>
        <a:bodyPr/>
        <a:lstStyle/>
        <a:p>
          <a:endParaRPr lang="en-US"/>
        </a:p>
      </dgm:t>
    </dgm:pt>
    <dgm:pt modelId="{02151427-0BC1-4873-8147-3E57FC6042CC}" type="pres">
      <dgm:prSet presAssocID="{99BFD5E3-F6C9-4D6C-B7BE-54476684886A}" presName="connTx" presStyleLbl="parChTrans1D2" presStyleIdx="4" presStyleCnt="8"/>
      <dgm:spPr/>
      <dgm:t>
        <a:bodyPr/>
        <a:lstStyle/>
        <a:p>
          <a:endParaRPr lang="en-US"/>
        </a:p>
      </dgm:t>
    </dgm:pt>
    <dgm:pt modelId="{A37F14B5-CA81-4606-9C81-1FD69B31BDCF}" type="pres">
      <dgm:prSet presAssocID="{E58E3223-8CA1-44EB-939E-A15004E7D843}" presName="root2" presStyleCnt="0"/>
      <dgm:spPr/>
    </dgm:pt>
    <dgm:pt modelId="{3222E3B7-9525-43CB-8C9A-C4EFDBC03FAE}" type="pres">
      <dgm:prSet presAssocID="{E58E3223-8CA1-44EB-939E-A15004E7D843}" presName="LevelTwoTextNode" presStyleLbl="node2" presStyleIdx="4"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C1DB80FC-948F-4BF8-A667-5EF4948CF1BF}" type="pres">
      <dgm:prSet presAssocID="{E58E3223-8CA1-44EB-939E-A15004E7D843}" presName="level3hierChild" presStyleCnt="0"/>
      <dgm:spPr/>
    </dgm:pt>
    <dgm:pt modelId="{AC26F293-8DA4-49C1-A8D7-A55CEF67CB75}" type="pres">
      <dgm:prSet presAssocID="{31C9E886-BD5F-49B1-A8C6-C1F1C9449425}" presName="conn2-1" presStyleLbl="parChTrans1D2" presStyleIdx="5" presStyleCnt="8"/>
      <dgm:spPr>
        <a:custGeom>
          <a:avLst/>
          <a:gdLst/>
          <a:ahLst/>
          <a:cxnLst/>
          <a:rect l="0" t="0" r="0" b="0"/>
          <a:pathLst>
            <a:path>
              <a:moveTo>
                <a:pt x="0" y="21708"/>
              </a:moveTo>
              <a:lnTo>
                <a:pt x="790450" y="21708"/>
              </a:lnTo>
            </a:path>
          </a:pathLst>
        </a:custGeom>
      </dgm:spPr>
      <dgm:t>
        <a:bodyPr/>
        <a:lstStyle/>
        <a:p>
          <a:endParaRPr lang="en-US"/>
        </a:p>
      </dgm:t>
    </dgm:pt>
    <dgm:pt modelId="{2D3AAABB-8086-4749-B12B-D5D423B01E11}" type="pres">
      <dgm:prSet presAssocID="{31C9E886-BD5F-49B1-A8C6-C1F1C9449425}" presName="connTx" presStyleLbl="parChTrans1D2" presStyleIdx="5" presStyleCnt="8"/>
      <dgm:spPr/>
      <dgm:t>
        <a:bodyPr/>
        <a:lstStyle/>
        <a:p>
          <a:endParaRPr lang="en-US"/>
        </a:p>
      </dgm:t>
    </dgm:pt>
    <dgm:pt modelId="{CB720C6D-FFC3-43BB-8231-89194FBA43D7}" type="pres">
      <dgm:prSet presAssocID="{A0776924-22E0-4030-B51A-64350EAE21CB}" presName="root2" presStyleCnt="0"/>
      <dgm:spPr/>
    </dgm:pt>
    <dgm:pt modelId="{BB9A54F9-FB30-4ACD-965E-E3CC0370BB66}" type="pres">
      <dgm:prSet presAssocID="{A0776924-22E0-4030-B51A-64350EAE21CB}" presName="LevelTwoTextNode" presStyleLbl="node2" presStyleIdx="5"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97B05D4D-1016-4B7B-A2E5-92BE5D190437}" type="pres">
      <dgm:prSet presAssocID="{A0776924-22E0-4030-B51A-64350EAE21CB}" presName="level3hierChild" presStyleCnt="0"/>
      <dgm:spPr/>
    </dgm:pt>
    <dgm:pt modelId="{245B605D-7598-41A3-9393-9A3DF0D55593}" type="pres">
      <dgm:prSet presAssocID="{5CDDC3B6-6745-453B-BE4E-FC00E5AAF363}" presName="conn2-1" presStyleLbl="parChTrans1D2" presStyleIdx="6" presStyleCnt="8"/>
      <dgm:spPr>
        <a:custGeom>
          <a:avLst/>
          <a:gdLst/>
          <a:ahLst/>
          <a:cxnLst/>
          <a:rect l="0" t="0" r="0" b="0"/>
          <a:pathLst>
            <a:path>
              <a:moveTo>
                <a:pt x="0" y="21708"/>
              </a:moveTo>
              <a:lnTo>
                <a:pt x="1155646" y="21708"/>
              </a:lnTo>
            </a:path>
          </a:pathLst>
        </a:custGeom>
      </dgm:spPr>
      <dgm:t>
        <a:bodyPr/>
        <a:lstStyle/>
        <a:p>
          <a:endParaRPr lang="en-US"/>
        </a:p>
      </dgm:t>
    </dgm:pt>
    <dgm:pt modelId="{36F3DD32-A7FF-486A-A864-CA63BEB5D069}" type="pres">
      <dgm:prSet presAssocID="{5CDDC3B6-6745-453B-BE4E-FC00E5AAF363}" presName="connTx" presStyleLbl="parChTrans1D2" presStyleIdx="6" presStyleCnt="8"/>
      <dgm:spPr/>
      <dgm:t>
        <a:bodyPr/>
        <a:lstStyle/>
        <a:p>
          <a:endParaRPr lang="en-US"/>
        </a:p>
      </dgm:t>
    </dgm:pt>
    <dgm:pt modelId="{2F4D2C26-F368-448D-A6DA-6BD65BACEBEF}" type="pres">
      <dgm:prSet presAssocID="{94798635-0D5F-40BC-A84C-EEDA3D7D9AD8}" presName="root2" presStyleCnt="0"/>
      <dgm:spPr/>
    </dgm:pt>
    <dgm:pt modelId="{080CC76D-0F3A-4A19-AAA7-A1BA892C09D5}" type="pres">
      <dgm:prSet presAssocID="{94798635-0D5F-40BC-A84C-EEDA3D7D9AD8}" presName="LevelTwoTextNode" presStyleLbl="node2" presStyleIdx="6"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866DE974-5A4B-49B8-A3A3-CE5049A3358D}" type="pres">
      <dgm:prSet presAssocID="{94798635-0D5F-40BC-A84C-EEDA3D7D9AD8}" presName="level3hierChild" presStyleCnt="0"/>
      <dgm:spPr/>
    </dgm:pt>
    <dgm:pt modelId="{29CF918B-CD60-4AB8-8D20-B8C44E5771CE}" type="pres">
      <dgm:prSet presAssocID="{22F76B39-3525-49A4-8371-59094BF15096}" presName="conn2-1" presStyleLbl="parChTrans1D2" presStyleIdx="7" presStyleCnt="8"/>
      <dgm:spPr>
        <a:custGeom>
          <a:avLst/>
          <a:gdLst/>
          <a:ahLst/>
          <a:cxnLst/>
          <a:rect l="0" t="0" r="0" b="0"/>
          <a:pathLst>
            <a:path>
              <a:moveTo>
                <a:pt x="0" y="21708"/>
              </a:moveTo>
              <a:lnTo>
                <a:pt x="1551425" y="21708"/>
              </a:lnTo>
            </a:path>
          </a:pathLst>
        </a:custGeom>
      </dgm:spPr>
      <dgm:t>
        <a:bodyPr/>
        <a:lstStyle/>
        <a:p>
          <a:endParaRPr lang="en-US"/>
        </a:p>
      </dgm:t>
    </dgm:pt>
    <dgm:pt modelId="{4EE69754-4471-4F86-9878-F8017B445582}" type="pres">
      <dgm:prSet presAssocID="{22F76B39-3525-49A4-8371-59094BF15096}" presName="connTx" presStyleLbl="parChTrans1D2" presStyleIdx="7" presStyleCnt="8"/>
      <dgm:spPr/>
      <dgm:t>
        <a:bodyPr/>
        <a:lstStyle/>
        <a:p>
          <a:endParaRPr lang="en-US"/>
        </a:p>
      </dgm:t>
    </dgm:pt>
    <dgm:pt modelId="{63A3EA37-086A-494D-ABC3-D6090E2CF5CA}" type="pres">
      <dgm:prSet presAssocID="{B9028AED-8BDA-4D05-A9B8-C2BC351785B7}" presName="root2" presStyleCnt="0"/>
      <dgm:spPr/>
    </dgm:pt>
    <dgm:pt modelId="{6BF40B2A-A3E6-4B29-9EE4-EC28FB5F676C}" type="pres">
      <dgm:prSet presAssocID="{B9028AED-8BDA-4D05-A9B8-C2BC351785B7}" presName="LevelTwoTextNode" presStyleLbl="node2" presStyleIdx="7" presStyleCnt="8" custScaleX="171471" custScaleY="31559" custLinFactNeighborX="-13500" custLinFactNeighborY="-21215">
        <dgm:presLayoutVars>
          <dgm:chPref val="3"/>
        </dgm:presLayoutVars>
      </dgm:prSet>
      <dgm:spPr>
        <a:prstGeom prst="roundRect">
          <a:avLst>
            <a:gd name="adj" fmla="val 10000"/>
          </a:avLst>
        </a:prstGeom>
      </dgm:spPr>
      <dgm:t>
        <a:bodyPr/>
        <a:lstStyle/>
        <a:p>
          <a:endParaRPr lang="en-US"/>
        </a:p>
      </dgm:t>
    </dgm:pt>
    <dgm:pt modelId="{D6BDFAD2-C3EF-4644-B43D-CBC94F16309A}" type="pres">
      <dgm:prSet presAssocID="{B9028AED-8BDA-4D05-A9B8-C2BC351785B7}" presName="level3hierChild" presStyleCnt="0"/>
      <dgm:spPr/>
    </dgm:pt>
  </dgm:ptLst>
  <dgm:cxnLst>
    <dgm:cxn modelId="{BF5D5DC1-448F-4A88-8006-C32FC69404AF}" type="presOf" srcId="{51459596-91EC-4570-87AE-D66D2B316ABC}" destId="{432F36F7-7169-4792-9725-64020CE6C0A9}" srcOrd="0" destOrd="0" presId="urn:microsoft.com/office/officeart/2005/8/layout/hierarchy2"/>
    <dgm:cxn modelId="{43376A11-9536-40DB-9505-F248988CFB2B}" type="presOf" srcId="{71270E0A-FF4E-47F6-9750-C86FD05B4929}" destId="{47E39F3A-AB1D-4779-A976-4A4D47DC3B58}" srcOrd="0" destOrd="0" presId="urn:microsoft.com/office/officeart/2005/8/layout/hierarchy2"/>
    <dgm:cxn modelId="{E7B4C5FF-EC4F-415A-A92B-3031BB17692C}" srcId="{AB40AC69-B13C-46EB-847F-84FBEC22D3F1}" destId="{51459596-91EC-4570-87AE-D66D2B316ABC}" srcOrd="0" destOrd="0" parTransId="{4D931733-60FE-43AF-B9F5-0E7578274282}" sibTransId="{3228D412-9E74-4AF8-BDE0-262936311CB5}"/>
    <dgm:cxn modelId="{58B95DAA-A367-4059-9A6A-0A419C01F77E}" type="presOf" srcId="{47C1BD47-2742-443E-B6B3-969728564FD5}" destId="{39DB92A2-B743-47C6-AABA-481E9921A3CD}" srcOrd="0" destOrd="0" presId="urn:microsoft.com/office/officeart/2005/8/layout/hierarchy2"/>
    <dgm:cxn modelId="{74DE881C-4647-40D0-9AB4-DFBA282F7A6D}" type="presOf" srcId="{7C00668B-E343-4D29-9634-B0954F5A04D7}" destId="{A8AF12BA-8F8E-40D7-B1EF-AA53560C967C}" srcOrd="0" destOrd="0" presId="urn:microsoft.com/office/officeart/2005/8/layout/hierarchy2"/>
    <dgm:cxn modelId="{B3685E15-DDDB-4170-B51A-CAC92EC94D87}" type="presOf" srcId="{A0776924-22E0-4030-B51A-64350EAE21CB}" destId="{BB9A54F9-FB30-4ACD-965E-E3CC0370BB66}" srcOrd="0" destOrd="0" presId="urn:microsoft.com/office/officeart/2005/8/layout/hierarchy2"/>
    <dgm:cxn modelId="{5A8C3455-7B8B-4636-B879-C64907BD83ED}" type="presOf" srcId="{212742E5-D15D-48E2-9676-16669F8AFDBB}" destId="{1D935B6B-5F6A-4F6E-BB33-5C0B1159F358}" srcOrd="0" destOrd="0" presId="urn:microsoft.com/office/officeart/2005/8/layout/hierarchy2"/>
    <dgm:cxn modelId="{CB3D772E-CF3D-4DFC-B3BB-CF99D871AFDE}" type="presOf" srcId="{99BFD5E3-F6C9-4D6C-B7BE-54476684886A}" destId="{02151427-0BC1-4873-8147-3E57FC6042CC}" srcOrd="1" destOrd="0" presId="urn:microsoft.com/office/officeart/2005/8/layout/hierarchy2"/>
    <dgm:cxn modelId="{D74D122C-5978-4331-B440-DDB66F5DF235}" type="presOf" srcId="{94798635-0D5F-40BC-A84C-EEDA3D7D9AD8}" destId="{080CC76D-0F3A-4A19-AAA7-A1BA892C09D5}" srcOrd="0" destOrd="0" presId="urn:microsoft.com/office/officeart/2005/8/layout/hierarchy2"/>
    <dgm:cxn modelId="{C8306F80-017A-4FD6-B50F-15E9B95351E3}" type="presOf" srcId="{B9028AED-8BDA-4D05-A9B8-C2BC351785B7}" destId="{6BF40B2A-A3E6-4B29-9EE4-EC28FB5F676C}" srcOrd="0" destOrd="0" presId="urn:microsoft.com/office/officeart/2005/8/layout/hierarchy2"/>
    <dgm:cxn modelId="{80BC2845-A098-4CA1-975B-ED985D7214D8}" type="presOf" srcId="{6A05EA18-5A16-476A-837B-D51F5E172234}" destId="{4E9B9693-FDC6-42A0-8786-8AC9BB19B18E}" srcOrd="0" destOrd="0" presId="urn:microsoft.com/office/officeart/2005/8/layout/hierarchy2"/>
    <dgm:cxn modelId="{9922CBEF-E02C-4EF1-B665-BFD6AE68B846}" srcId="{51459596-91EC-4570-87AE-D66D2B316ABC}" destId="{6A05EA18-5A16-476A-837B-D51F5E172234}" srcOrd="2" destOrd="0" parTransId="{47C1BD47-2742-443E-B6B3-969728564FD5}" sibTransId="{D2D3E19E-330A-4FEC-8B24-34852FDAC901}"/>
    <dgm:cxn modelId="{385D7EB4-A530-4547-B3A3-68DFD4C2FE00}" type="presOf" srcId="{5CDDC3B6-6745-453B-BE4E-FC00E5AAF363}" destId="{36F3DD32-A7FF-486A-A864-CA63BEB5D069}" srcOrd="1" destOrd="0" presId="urn:microsoft.com/office/officeart/2005/8/layout/hierarchy2"/>
    <dgm:cxn modelId="{3F27E688-9A9B-462B-8C23-9F74C0BD6017}" srcId="{51459596-91EC-4570-87AE-D66D2B316ABC}" destId="{E58E3223-8CA1-44EB-939E-A15004E7D843}" srcOrd="4" destOrd="0" parTransId="{99BFD5E3-F6C9-4D6C-B7BE-54476684886A}" sibTransId="{C813EEAC-6A15-489E-90D5-9D21609F6A3D}"/>
    <dgm:cxn modelId="{C1321D28-FD8C-44EA-9150-C502F99858D3}" type="presOf" srcId="{47C1BD47-2742-443E-B6B3-969728564FD5}" destId="{8F597EBF-32B3-466E-A6D2-30A64117C2B4}" srcOrd="1" destOrd="0" presId="urn:microsoft.com/office/officeart/2005/8/layout/hierarchy2"/>
    <dgm:cxn modelId="{48D5BBCC-8769-4321-9FE8-4335F787DA7E}" type="presOf" srcId="{31C9E886-BD5F-49B1-A8C6-C1F1C9449425}" destId="{2D3AAABB-8086-4749-B12B-D5D423B01E11}" srcOrd="1" destOrd="0" presId="urn:microsoft.com/office/officeart/2005/8/layout/hierarchy2"/>
    <dgm:cxn modelId="{D0FC34D9-3FBB-4F15-AF2A-52CB15A81668}" srcId="{51459596-91EC-4570-87AE-D66D2B316ABC}" destId="{71270E0A-FF4E-47F6-9750-C86FD05B4929}" srcOrd="1" destOrd="0" parTransId="{DFC5AD79-3420-42CA-8F23-FCA6E96D3CD4}" sibTransId="{69144D33-FBCE-480B-8ABF-A1FF08B128D6}"/>
    <dgm:cxn modelId="{D314D525-291A-4F02-8E40-63C13D3C2D7A}" type="presOf" srcId="{31C9E886-BD5F-49B1-A8C6-C1F1C9449425}" destId="{AC26F293-8DA4-49C1-A8D7-A55CEF67CB75}" srcOrd="0" destOrd="0" presId="urn:microsoft.com/office/officeart/2005/8/layout/hierarchy2"/>
    <dgm:cxn modelId="{BA32E413-98C1-49BD-97DC-BA992DCB48F2}" srcId="{51459596-91EC-4570-87AE-D66D2B316ABC}" destId="{7C00668B-E343-4D29-9634-B0954F5A04D7}" srcOrd="0" destOrd="0" parTransId="{FBE393CD-FC02-4ABF-9297-52CD4EBD8074}" sibTransId="{6C9BB43A-1BA4-4CC1-8058-6D8231999FE9}"/>
    <dgm:cxn modelId="{839EB9EB-B48F-4DFF-AFFF-45D38985EB30}" type="presOf" srcId="{E58E3223-8CA1-44EB-939E-A15004E7D843}" destId="{3222E3B7-9525-43CB-8C9A-C4EFDBC03FAE}" srcOrd="0" destOrd="0" presId="urn:microsoft.com/office/officeart/2005/8/layout/hierarchy2"/>
    <dgm:cxn modelId="{4BBDD225-1704-4B2B-80CF-9E5393706B71}" srcId="{51459596-91EC-4570-87AE-D66D2B316ABC}" destId="{B9028AED-8BDA-4D05-A9B8-C2BC351785B7}" srcOrd="7" destOrd="0" parTransId="{22F76B39-3525-49A4-8371-59094BF15096}" sibTransId="{0303541B-63A5-435B-B1CE-CB97987BB4A9}"/>
    <dgm:cxn modelId="{505A07E0-EEF9-4019-8839-778C95B6E9F1}" type="presOf" srcId="{22F76B39-3525-49A4-8371-59094BF15096}" destId="{4EE69754-4471-4F86-9878-F8017B445582}" srcOrd="1" destOrd="0" presId="urn:microsoft.com/office/officeart/2005/8/layout/hierarchy2"/>
    <dgm:cxn modelId="{1C30A421-96D6-4837-95E9-6DDADB13BD14}" type="presOf" srcId="{FBE393CD-FC02-4ABF-9297-52CD4EBD8074}" destId="{8ACBEF21-A3AA-4BC3-97C5-DE16E3C9BF7A}" srcOrd="0" destOrd="0" presId="urn:microsoft.com/office/officeart/2005/8/layout/hierarchy2"/>
    <dgm:cxn modelId="{5A4A69FD-9B6E-4F8A-840C-B421B5087F29}" type="presOf" srcId="{5CDDC3B6-6745-453B-BE4E-FC00E5AAF363}" destId="{245B605D-7598-41A3-9393-9A3DF0D55593}" srcOrd="0" destOrd="0" presId="urn:microsoft.com/office/officeart/2005/8/layout/hierarchy2"/>
    <dgm:cxn modelId="{30501335-A777-43BF-AC3A-BD03CFA28F46}" srcId="{51459596-91EC-4570-87AE-D66D2B316ABC}" destId="{A0776924-22E0-4030-B51A-64350EAE21CB}" srcOrd="5" destOrd="0" parTransId="{31C9E886-BD5F-49B1-A8C6-C1F1C9449425}" sibTransId="{B8140930-AE7C-4FED-A167-05CC4FDF7905}"/>
    <dgm:cxn modelId="{9177B438-D823-45DF-8FE4-D0698DDB169B}" type="presOf" srcId="{9BF897D8-9211-4329-BDBC-628AA42FD30F}" destId="{3CAF9358-3FC1-4323-9059-0D5C6DB71BDA}" srcOrd="0" destOrd="0" presId="urn:microsoft.com/office/officeart/2005/8/layout/hierarchy2"/>
    <dgm:cxn modelId="{27018BA6-CFDB-46E2-AB7E-8650DD5AE24D}" type="presOf" srcId="{DFC5AD79-3420-42CA-8F23-FCA6E96D3CD4}" destId="{6B7A5034-F96E-4A55-9945-895E691A0514}" srcOrd="0" destOrd="0" presId="urn:microsoft.com/office/officeart/2005/8/layout/hierarchy2"/>
    <dgm:cxn modelId="{576F5AAB-E125-4EA9-8069-1C31AB1DA4D7}" type="presOf" srcId="{FBE393CD-FC02-4ABF-9297-52CD4EBD8074}" destId="{A1A98E33-0E08-4732-9B35-042A5057AF12}" srcOrd="1" destOrd="0" presId="urn:microsoft.com/office/officeart/2005/8/layout/hierarchy2"/>
    <dgm:cxn modelId="{D9997794-001C-4E47-A3C8-CE7F4AEB134C}" type="presOf" srcId="{AB40AC69-B13C-46EB-847F-84FBEC22D3F1}" destId="{C629A1F5-5A6F-45FA-802D-DAD4F77D8ABB}" srcOrd="0" destOrd="0" presId="urn:microsoft.com/office/officeart/2005/8/layout/hierarchy2"/>
    <dgm:cxn modelId="{B41EE65A-B4A5-4886-B6A4-3E44AAEA1901}" type="presOf" srcId="{212742E5-D15D-48E2-9676-16669F8AFDBB}" destId="{A4B2EB59-F105-4EB2-A311-754EC3264FA6}" srcOrd="1" destOrd="0" presId="urn:microsoft.com/office/officeart/2005/8/layout/hierarchy2"/>
    <dgm:cxn modelId="{0BFFB01E-BD12-4112-89A6-A85DA03C54B3}" type="presOf" srcId="{DFC5AD79-3420-42CA-8F23-FCA6E96D3CD4}" destId="{E8C22A70-11AB-448B-A9AB-58C888EE57BA}" srcOrd="1" destOrd="0" presId="urn:microsoft.com/office/officeart/2005/8/layout/hierarchy2"/>
    <dgm:cxn modelId="{342C7BC1-67FF-4D9A-B55D-12937B13C413}" type="presOf" srcId="{99BFD5E3-F6C9-4D6C-B7BE-54476684886A}" destId="{701C9140-62B5-4323-94DB-F02E6030069D}" srcOrd="0" destOrd="0" presId="urn:microsoft.com/office/officeart/2005/8/layout/hierarchy2"/>
    <dgm:cxn modelId="{9052D802-0818-4551-B465-5D7323A82AAD}" srcId="{51459596-91EC-4570-87AE-D66D2B316ABC}" destId="{9BF897D8-9211-4329-BDBC-628AA42FD30F}" srcOrd="3" destOrd="0" parTransId="{212742E5-D15D-48E2-9676-16669F8AFDBB}" sibTransId="{C1A93078-BDF6-4C2E-ADBF-96F01B50368E}"/>
    <dgm:cxn modelId="{857CAFF8-3B12-4A26-A23A-209EBF46A836}" type="presOf" srcId="{22F76B39-3525-49A4-8371-59094BF15096}" destId="{29CF918B-CD60-4AB8-8D20-B8C44E5771CE}" srcOrd="0" destOrd="0" presId="urn:microsoft.com/office/officeart/2005/8/layout/hierarchy2"/>
    <dgm:cxn modelId="{CC8894CC-D280-426E-983A-253D45BC411D}" srcId="{51459596-91EC-4570-87AE-D66D2B316ABC}" destId="{94798635-0D5F-40BC-A84C-EEDA3D7D9AD8}" srcOrd="6" destOrd="0" parTransId="{5CDDC3B6-6745-453B-BE4E-FC00E5AAF363}" sibTransId="{CAD28225-1C62-4B9F-A908-0FC96E9D5D28}"/>
    <dgm:cxn modelId="{E20B0258-FEA2-4BFD-ACD3-0B5281D8C9F2}" type="presParOf" srcId="{C629A1F5-5A6F-45FA-802D-DAD4F77D8ABB}" destId="{473645C2-6056-4F6B-93D0-70383AAEA466}" srcOrd="0" destOrd="0" presId="urn:microsoft.com/office/officeart/2005/8/layout/hierarchy2"/>
    <dgm:cxn modelId="{4FF2AC5E-750A-40D0-9C13-5EA1CF177BFC}" type="presParOf" srcId="{473645C2-6056-4F6B-93D0-70383AAEA466}" destId="{432F36F7-7169-4792-9725-64020CE6C0A9}" srcOrd="0" destOrd="0" presId="urn:microsoft.com/office/officeart/2005/8/layout/hierarchy2"/>
    <dgm:cxn modelId="{F5CD78FA-F044-4AB1-9DCC-AC411274BB05}" type="presParOf" srcId="{473645C2-6056-4F6B-93D0-70383AAEA466}" destId="{D3A3068E-5828-418E-92CB-CF10B6742ECF}" srcOrd="1" destOrd="0" presId="urn:microsoft.com/office/officeart/2005/8/layout/hierarchy2"/>
    <dgm:cxn modelId="{A0C0AF6A-6B44-4E8C-9511-6BD4DC4557BB}" type="presParOf" srcId="{D3A3068E-5828-418E-92CB-CF10B6742ECF}" destId="{8ACBEF21-A3AA-4BC3-97C5-DE16E3C9BF7A}" srcOrd="0" destOrd="0" presId="urn:microsoft.com/office/officeart/2005/8/layout/hierarchy2"/>
    <dgm:cxn modelId="{3FC2E174-88DB-4AA6-B570-2568D4E923A4}" type="presParOf" srcId="{8ACBEF21-A3AA-4BC3-97C5-DE16E3C9BF7A}" destId="{A1A98E33-0E08-4732-9B35-042A5057AF12}" srcOrd="0" destOrd="0" presId="urn:microsoft.com/office/officeart/2005/8/layout/hierarchy2"/>
    <dgm:cxn modelId="{F2126449-0E49-4C9A-976D-7F50D882EA65}" type="presParOf" srcId="{D3A3068E-5828-418E-92CB-CF10B6742ECF}" destId="{9A5B2640-8D1F-4D3C-A399-FE1487A72317}" srcOrd="1" destOrd="0" presId="urn:microsoft.com/office/officeart/2005/8/layout/hierarchy2"/>
    <dgm:cxn modelId="{D8803757-17EB-48E0-AB99-BA85BBF5120E}" type="presParOf" srcId="{9A5B2640-8D1F-4D3C-A399-FE1487A72317}" destId="{A8AF12BA-8F8E-40D7-B1EF-AA53560C967C}" srcOrd="0" destOrd="0" presId="urn:microsoft.com/office/officeart/2005/8/layout/hierarchy2"/>
    <dgm:cxn modelId="{DB8D8F98-54F4-4F05-9DCA-08D5D77ED44D}" type="presParOf" srcId="{9A5B2640-8D1F-4D3C-A399-FE1487A72317}" destId="{21B4F3E6-B8DE-48AC-8488-3E418AA3DBCE}" srcOrd="1" destOrd="0" presId="urn:microsoft.com/office/officeart/2005/8/layout/hierarchy2"/>
    <dgm:cxn modelId="{573DA9C0-41D8-4B9F-B7DB-ADF1DFBC2F5B}" type="presParOf" srcId="{D3A3068E-5828-418E-92CB-CF10B6742ECF}" destId="{6B7A5034-F96E-4A55-9945-895E691A0514}" srcOrd="2" destOrd="0" presId="urn:microsoft.com/office/officeart/2005/8/layout/hierarchy2"/>
    <dgm:cxn modelId="{62C7F60A-6060-40B1-ABB0-F53BCC859292}" type="presParOf" srcId="{6B7A5034-F96E-4A55-9945-895E691A0514}" destId="{E8C22A70-11AB-448B-A9AB-58C888EE57BA}" srcOrd="0" destOrd="0" presId="urn:microsoft.com/office/officeart/2005/8/layout/hierarchy2"/>
    <dgm:cxn modelId="{600C3B44-7E8B-4978-89E0-8C106A6BC499}" type="presParOf" srcId="{D3A3068E-5828-418E-92CB-CF10B6742ECF}" destId="{BCE10131-A6E1-413D-800D-600B1C06720E}" srcOrd="3" destOrd="0" presId="urn:microsoft.com/office/officeart/2005/8/layout/hierarchy2"/>
    <dgm:cxn modelId="{8E2A4A5C-985F-4C16-8DD8-C843656E3768}" type="presParOf" srcId="{BCE10131-A6E1-413D-800D-600B1C06720E}" destId="{47E39F3A-AB1D-4779-A976-4A4D47DC3B58}" srcOrd="0" destOrd="0" presId="urn:microsoft.com/office/officeart/2005/8/layout/hierarchy2"/>
    <dgm:cxn modelId="{1262F437-331C-4A87-8C00-FC60FB12EEB5}" type="presParOf" srcId="{BCE10131-A6E1-413D-800D-600B1C06720E}" destId="{031A6BAE-7DF2-4832-9C30-E23B4EE7DCAB}" srcOrd="1" destOrd="0" presId="urn:microsoft.com/office/officeart/2005/8/layout/hierarchy2"/>
    <dgm:cxn modelId="{1A244675-F23D-4DA6-AEFC-566931939F0A}" type="presParOf" srcId="{D3A3068E-5828-418E-92CB-CF10B6742ECF}" destId="{39DB92A2-B743-47C6-AABA-481E9921A3CD}" srcOrd="4" destOrd="0" presId="urn:microsoft.com/office/officeart/2005/8/layout/hierarchy2"/>
    <dgm:cxn modelId="{0CC3DB2A-E822-49D5-9FC8-84E635926021}" type="presParOf" srcId="{39DB92A2-B743-47C6-AABA-481E9921A3CD}" destId="{8F597EBF-32B3-466E-A6D2-30A64117C2B4}" srcOrd="0" destOrd="0" presId="urn:microsoft.com/office/officeart/2005/8/layout/hierarchy2"/>
    <dgm:cxn modelId="{378F1F4F-7652-40B4-8DBE-76FF717B86AE}" type="presParOf" srcId="{D3A3068E-5828-418E-92CB-CF10B6742ECF}" destId="{BA5EDE78-7E6B-4F1E-A798-A7173277A994}" srcOrd="5" destOrd="0" presId="urn:microsoft.com/office/officeart/2005/8/layout/hierarchy2"/>
    <dgm:cxn modelId="{4681DB41-DA2B-4C30-86AB-8A90523725A3}" type="presParOf" srcId="{BA5EDE78-7E6B-4F1E-A798-A7173277A994}" destId="{4E9B9693-FDC6-42A0-8786-8AC9BB19B18E}" srcOrd="0" destOrd="0" presId="urn:microsoft.com/office/officeart/2005/8/layout/hierarchy2"/>
    <dgm:cxn modelId="{21D7DAAC-F00B-4A45-97F4-FC21F92FAB1C}" type="presParOf" srcId="{BA5EDE78-7E6B-4F1E-A798-A7173277A994}" destId="{876CC5C9-4373-42A2-A28E-4C36F1FA67DD}" srcOrd="1" destOrd="0" presId="urn:microsoft.com/office/officeart/2005/8/layout/hierarchy2"/>
    <dgm:cxn modelId="{8CF1F9DD-D71B-4032-9A15-5CD3D24DC26E}" type="presParOf" srcId="{D3A3068E-5828-418E-92CB-CF10B6742ECF}" destId="{1D935B6B-5F6A-4F6E-BB33-5C0B1159F358}" srcOrd="6" destOrd="0" presId="urn:microsoft.com/office/officeart/2005/8/layout/hierarchy2"/>
    <dgm:cxn modelId="{3588A8D9-18E5-410F-8B42-B171A653BDFD}" type="presParOf" srcId="{1D935B6B-5F6A-4F6E-BB33-5C0B1159F358}" destId="{A4B2EB59-F105-4EB2-A311-754EC3264FA6}" srcOrd="0" destOrd="0" presId="urn:microsoft.com/office/officeart/2005/8/layout/hierarchy2"/>
    <dgm:cxn modelId="{B2A4AFB9-34C4-47A7-8E09-FF98B367DAE0}" type="presParOf" srcId="{D3A3068E-5828-418E-92CB-CF10B6742ECF}" destId="{C50CE75E-4C67-4812-AF61-F59FDABF65A9}" srcOrd="7" destOrd="0" presId="urn:microsoft.com/office/officeart/2005/8/layout/hierarchy2"/>
    <dgm:cxn modelId="{BFD4CFD7-B245-43DC-BCE8-388C6BE775BF}" type="presParOf" srcId="{C50CE75E-4C67-4812-AF61-F59FDABF65A9}" destId="{3CAF9358-3FC1-4323-9059-0D5C6DB71BDA}" srcOrd="0" destOrd="0" presId="urn:microsoft.com/office/officeart/2005/8/layout/hierarchy2"/>
    <dgm:cxn modelId="{77EDFB3A-F036-4E66-9462-7E90C9C5382B}" type="presParOf" srcId="{C50CE75E-4C67-4812-AF61-F59FDABF65A9}" destId="{C147A7E2-91EB-4134-AD7C-294A5EFF9F05}" srcOrd="1" destOrd="0" presId="urn:microsoft.com/office/officeart/2005/8/layout/hierarchy2"/>
    <dgm:cxn modelId="{45D27839-0C30-4D18-8E97-C28DFF7CFE61}" type="presParOf" srcId="{D3A3068E-5828-418E-92CB-CF10B6742ECF}" destId="{701C9140-62B5-4323-94DB-F02E6030069D}" srcOrd="8" destOrd="0" presId="urn:microsoft.com/office/officeart/2005/8/layout/hierarchy2"/>
    <dgm:cxn modelId="{E7CD2765-B57F-40DA-8A31-FBD72C862378}" type="presParOf" srcId="{701C9140-62B5-4323-94DB-F02E6030069D}" destId="{02151427-0BC1-4873-8147-3E57FC6042CC}" srcOrd="0" destOrd="0" presId="urn:microsoft.com/office/officeart/2005/8/layout/hierarchy2"/>
    <dgm:cxn modelId="{4D9A1198-BD7D-49D0-A8E2-9B4C61FC1305}" type="presParOf" srcId="{D3A3068E-5828-418E-92CB-CF10B6742ECF}" destId="{A37F14B5-CA81-4606-9C81-1FD69B31BDCF}" srcOrd="9" destOrd="0" presId="urn:microsoft.com/office/officeart/2005/8/layout/hierarchy2"/>
    <dgm:cxn modelId="{72C3C24A-CF4B-4EF4-9AF9-F9BFEEAF9E8C}" type="presParOf" srcId="{A37F14B5-CA81-4606-9C81-1FD69B31BDCF}" destId="{3222E3B7-9525-43CB-8C9A-C4EFDBC03FAE}" srcOrd="0" destOrd="0" presId="urn:microsoft.com/office/officeart/2005/8/layout/hierarchy2"/>
    <dgm:cxn modelId="{291A5254-9AF9-4F3B-AFA1-C3F46B6CBDE7}" type="presParOf" srcId="{A37F14B5-CA81-4606-9C81-1FD69B31BDCF}" destId="{C1DB80FC-948F-4BF8-A667-5EF4948CF1BF}" srcOrd="1" destOrd="0" presId="urn:microsoft.com/office/officeart/2005/8/layout/hierarchy2"/>
    <dgm:cxn modelId="{3B140797-A7FF-43AD-A99B-9F83BF285F96}" type="presParOf" srcId="{D3A3068E-5828-418E-92CB-CF10B6742ECF}" destId="{AC26F293-8DA4-49C1-A8D7-A55CEF67CB75}" srcOrd="10" destOrd="0" presId="urn:microsoft.com/office/officeart/2005/8/layout/hierarchy2"/>
    <dgm:cxn modelId="{65CBC900-0BDF-46E0-B377-E245EEFD8338}" type="presParOf" srcId="{AC26F293-8DA4-49C1-A8D7-A55CEF67CB75}" destId="{2D3AAABB-8086-4749-B12B-D5D423B01E11}" srcOrd="0" destOrd="0" presId="urn:microsoft.com/office/officeart/2005/8/layout/hierarchy2"/>
    <dgm:cxn modelId="{2F646E55-878A-412C-BDB4-5E5DB542FA5F}" type="presParOf" srcId="{D3A3068E-5828-418E-92CB-CF10B6742ECF}" destId="{CB720C6D-FFC3-43BB-8231-89194FBA43D7}" srcOrd="11" destOrd="0" presId="urn:microsoft.com/office/officeart/2005/8/layout/hierarchy2"/>
    <dgm:cxn modelId="{2A1BAE93-62AF-4687-B75D-FC5F31AF834A}" type="presParOf" srcId="{CB720C6D-FFC3-43BB-8231-89194FBA43D7}" destId="{BB9A54F9-FB30-4ACD-965E-E3CC0370BB66}" srcOrd="0" destOrd="0" presId="urn:microsoft.com/office/officeart/2005/8/layout/hierarchy2"/>
    <dgm:cxn modelId="{9F150849-633C-4CA8-B29B-123DB4641372}" type="presParOf" srcId="{CB720C6D-FFC3-43BB-8231-89194FBA43D7}" destId="{97B05D4D-1016-4B7B-A2E5-92BE5D190437}" srcOrd="1" destOrd="0" presId="urn:microsoft.com/office/officeart/2005/8/layout/hierarchy2"/>
    <dgm:cxn modelId="{31F46D37-8321-4D2C-9610-13A6F5EADD9A}" type="presParOf" srcId="{D3A3068E-5828-418E-92CB-CF10B6742ECF}" destId="{245B605D-7598-41A3-9393-9A3DF0D55593}" srcOrd="12" destOrd="0" presId="urn:microsoft.com/office/officeart/2005/8/layout/hierarchy2"/>
    <dgm:cxn modelId="{39DFF6C2-D033-4D10-AB17-7A2CF545F621}" type="presParOf" srcId="{245B605D-7598-41A3-9393-9A3DF0D55593}" destId="{36F3DD32-A7FF-486A-A864-CA63BEB5D069}" srcOrd="0" destOrd="0" presId="urn:microsoft.com/office/officeart/2005/8/layout/hierarchy2"/>
    <dgm:cxn modelId="{A5746A62-251E-4610-8C1F-99E604153DBB}" type="presParOf" srcId="{D3A3068E-5828-418E-92CB-CF10B6742ECF}" destId="{2F4D2C26-F368-448D-A6DA-6BD65BACEBEF}" srcOrd="13" destOrd="0" presId="urn:microsoft.com/office/officeart/2005/8/layout/hierarchy2"/>
    <dgm:cxn modelId="{B7A0926E-C8E6-43E1-A786-3AC67FC6572A}" type="presParOf" srcId="{2F4D2C26-F368-448D-A6DA-6BD65BACEBEF}" destId="{080CC76D-0F3A-4A19-AAA7-A1BA892C09D5}" srcOrd="0" destOrd="0" presId="urn:microsoft.com/office/officeart/2005/8/layout/hierarchy2"/>
    <dgm:cxn modelId="{5AAB511A-CE3E-455F-AFAD-88D81DF8A858}" type="presParOf" srcId="{2F4D2C26-F368-448D-A6DA-6BD65BACEBEF}" destId="{866DE974-5A4B-49B8-A3A3-CE5049A3358D}" srcOrd="1" destOrd="0" presId="urn:microsoft.com/office/officeart/2005/8/layout/hierarchy2"/>
    <dgm:cxn modelId="{ADF883BA-0AE1-4DA3-B56B-03CE907F17F6}" type="presParOf" srcId="{D3A3068E-5828-418E-92CB-CF10B6742ECF}" destId="{29CF918B-CD60-4AB8-8D20-B8C44E5771CE}" srcOrd="14" destOrd="0" presId="urn:microsoft.com/office/officeart/2005/8/layout/hierarchy2"/>
    <dgm:cxn modelId="{33833533-A31D-4296-8E2E-E99BCF59AF73}" type="presParOf" srcId="{29CF918B-CD60-4AB8-8D20-B8C44E5771CE}" destId="{4EE69754-4471-4F86-9878-F8017B445582}" srcOrd="0" destOrd="0" presId="urn:microsoft.com/office/officeart/2005/8/layout/hierarchy2"/>
    <dgm:cxn modelId="{E94CA139-BEB7-4044-BC94-E9D588F9169C}" type="presParOf" srcId="{D3A3068E-5828-418E-92CB-CF10B6742ECF}" destId="{63A3EA37-086A-494D-ABC3-D6090E2CF5CA}" srcOrd="15" destOrd="0" presId="urn:microsoft.com/office/officeart/2005/8/layout/hierarchy2"/>
    <dgm:cxn modelId="{C4780584-19CF-4B92-A723-CBBEB3A731AD}" type="presParOf" srcId="{63A3EA37-086A-494D-ABC3-D6090E2CF5CA}" destId="{6BF40B2A-A3E6-4B29-9EE4-EC28FB5F676C}" srcOrd="0" destOrd="0" presId="urn:microsoft.com/office/officeart/2005/8/layout/hierarchy2"/>
    <dgm:cxn modelId="{17845817-8881-472F-97D5-688BDC8B8C0F}" type="presParOf" srcId="{63A3EA37-086A-494D-ABC3-D6090E2CF5CA}" destId="{D6BDFAD2-C3EF-4644-B43D-CBC94F16309A}" srcOrd="1" destOrd="0" presId="urn:microsoft.com/office/officeart/2005/8/layout/hierarchy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3473" y="1294473"/>
          <a:ext cx="1680772" cy="40356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5293" y="1306293"/>
        <a:ext cx="1657132" cy="379921"/>
      </dsp:txXfrm>
    </dsp:sp>
    <dsp:sp modelId="{8ACBEF21-A3AA-4BC3-97C5-DE16E3C9BF7A}">
      <dsp:nvSpPr>
        <dsp:cNvPr id="0" name=""/>
        <dsp:cNvSpPr/>
      </dsp:nvSpPr>
      <dsp:spPr>
        <a:xfrm rot="17287912">
          <a:off x="1190070" y="791690"/>
          <a:ext cx="1434898" cy="45482"/>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71647" y="778559"/>
        <a:ext cx="71744" cy="71744"/>
      </dsp:txXfrm>
    </dsp:sp>
    <dsp:sp modelId="{A8AF12BA-8F8E-40D7-B1EF-AA53560C967C}">
      <dsp:nvSpPr>
        <dsp:cNvPr id="0" name=""/>
        <dsp:cNvSpPr/>
      </dsp:nvSpPr>
      <dsp:spPr>
        <a:xfrm>
          <a:off x="2130794" y="0"/>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138562" y="7768"/>
        <a:ext cx="2866502" cy="249681"/>
      </dsp:txXfrm>
    </dsp:sp>
    <dsp:sp modelId="{6B7A5034-F96E-4A55-9945-895E691A0514}">
      <dsp:nvSpPr>
        <dsp:cNvPr id="0" name=""/>
        <dsp:cNvSpPr/>
      </dsp:nvSpPr>
      <dsp:spPr>
        <a:xfrm rot="17656918">
          <a:off x="1364575" y="978601"/>
          <a:ext cx="1085889" cy="45482"/>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80372" y="974195"/>
        <a:ext cx="54294" cy="54294"/>
      </dsp:txXfrm>
    </dsp:sp>
    <dsp:sp modelId="{47E39F3A-AB1D-4779-A976-4A4D47DC3B58}">
      <dsp:nvSpPr>
        <dsp:cNvPr id="0" name=""/>
        <dsp:cNvSpPr/>
      </dsp:nvSpPr>
      <dsp:spPr>
        <a:xfrm>
          <a:off x="2130794" y="373821"/>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138562" y="381589"/>
        <a:ext cx="2866502" cy="249681"/>
      </dsp:txXfrm>
    </dsp:sp>
    <dsp:sp modelId="{39DB92A2-B743-47C6-AABA-481E9921A3CD}">
      <dsp:nvSpPr>
        <dsp:cNvPr id="0" name=""/>
        <dsp:cNvSpPr/>
      </dsp:nvSpPr>
      <dsp:spPr>
        <a:xfrm rot="18527211">
          <a:off x="1543602" y="1180052"/>
          <a:ext cx="752963" cy="45482"/>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01259" y="1183969"/>
        <a:ext cx="37648" cy="37648"/>
      </dsp:txXfrm>
    </dsp:sp>
    <dsp:sp modelId="{4E9B9693-FDC6-42A0-8786-8AC9BB19B18E}">
      <dsp:nvSpPr>
        <dsp:cNvPr id="0" name=""/>
        <dsp:cNvSpPr/>
      </dsp:nvSpPr>
      <dsp:spPr>
        <a:xfrm>
          <a:off x="2155921" y="776703"/>
          <a:ext cx="2881382" cy="265259"/>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163690" y="784472"/>
        <a:ext cx="2865844" cy="249721"/>
      </dsp:txXfrm>
    </dsp:sp>
    <dsp:sp modelId="{1D935B6B-5F6A-4F6E-BB33-5C0B1159F358}">
      <dsp:nvSpPr>
        <dsp:cNvPr id="0" name=""/>
        <dsp:cNvSpPr/>
      </dsp:nvSpPr>
      <dsp:spPr>
        <a:xfrm rot="20106315">
          <a:off x="1661375" y="1369897"/>
          <a:ext cx="492290" cy="45482"/>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95212" y="1380331"/>
        <a:ext cx="24614" cy="24614"/>
      </dsp:txXfrm>
    </dsp:sp>
    <dsp:sp modelId="{3CAF9358-3FC1-4323-9059-0D5C6DB71BDA}">
      <dsp:nvSpPr>
        <dsp:cNvPr id="0" name=""/>
        <dsp:cNvSpPr/>
      </dsp:nvSpPr>
      <dsp:spPr>
        <a:xfrm>
          <a:off x="2130794" y="1156414"/>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138562" y="1164182"/>
        <a:ext cx="2866502" cy="249681"/>
      </dsp:txXfrm>
    </dsp:sp>
    <dsp:sp modelId="{701C9140-62B5-4323-94DB-F02E6030069D}">
      <dsp:nvSpPr>
        <dsp:cNvPr id="0" name=""/>
        <dsp:cNvSpPr/>
      </dsp:nvSpPr>
      <dsp:spPr>
        <a:xfrm rot="1343940">
          <a:off x="1666026" y="1565535"/>
          <a:ext cx="482987" cy="45482"/>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95445" y="1576202"/>
        <a:ext cx="24149" cy="24149"/>
      </dsp:txXfrm>
    </dsp:sp>
    <dsp:sp modelId="{3222E3B7-9525-43CB-8C9A-C4EFDBC03FAE}">
      <dsp:nvSpPr>
        <dsp:cNvPr id="0" name=""/>
        <dsp:cNvSpPr/>
      </dsp:nvSpPr>
      <dsp:spPr>
        <a:xfrm>
          <a:off x="2130794" y="1547690"/>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138562" y="1555458"/>
        <a:ext cx="2866502" cy="249681"/>
      </dsp:txXfrm>
    </dsp:sp>
    <dsp:sp modelId="{AC26F293-8DA4-49C1-A8D7-A55CEF67CB75}">
      <dsp:nvSpPr>
        <dsp:cNvPr id="0" name=""/>
        <dsp:cNvSpPr/>
      </dsp:nvSpPr>
      <dsp:spPr>
        <a:xfrm rot="3130942">
          <a:off x="1543378" y="1761173"/>
          <a:ext cx="728284" cy="45482"/>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89313" y="1765707"/>
        <a:ext cx="36414" cy="36414"/>
      </dsp:txXfrm>
    </dsp:sp>
    <dsp:sp modelId="{BB9A54F9-FB30-4ACD-965E-E3CC0370BB66}">
      <dsp:nvSpPr>
        <dsp:cNvPr id="0" name=""/>
        <dsp:cNvSpPr/>
      </dsp:nvSpPr>
      <dsp:spPr>
        <a:xfrm>
          <a:off x="2130794" y="1938966"/>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138562" y="1946734"/>
        <a:ext cx="2866502" cy="249681"/>
      </dsp:txXfrm>
    </dsp:sp>
    <dsp:sp modelId="{245B605D-7598-41A3-9393-9A3DF0D55593}">
      <dsp:nvSpPr>
        <dsp:cNvPr id="0" name=""/>
        <dsp:cNvSpPr/>
      </dsp:nvSpPr>
      <dsp:spPr>
        <a:xfrm rot="3912241">
          <a:off x="1375140" y="1956811"/>
          <a:ext cx="1064759" cy="45482"/>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80901" y="1952933"/>
        <a:ext cx="53237" cy="53237"/>
      </dsp:txXfrm>
    </dsp:sp>
    <dsp:sp modelId="{080CC76D-0F3A-4A19-AAA7-A1BA892C09D5}">
      <dsp:nvSpPr>
        <dsp:cNvPr id="0" name=""/>
        <dsp:cNvSpPr/>
      </dsp:nvSpPr>
      <dsp:spPr>
        <a:xfrm>
          <a:off x="2130794" y="2330241"/>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138562" y="2338009"/>
        <a:ext cx="2866502" cy="249681"/>
      </dsp:txXfrm>
    </dsp:sp>
    <dsp:sp modelId="{29CF918B-CD60-4AB8-8D20-B8C44E5771CE}">
      <dsp:nvSpPr>
        <dsp:cNvPr id="0" name=""/>
        <dsp:cNvSpPr/>
      </dsp:nvSpPr>
      <dsp:spPr>
        <a:xfrm rot="4307766">
          <a:off x="1192814" y="2152448"/>
          <a:ext cx="1429412" cy="45482"/>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871784" y="2139454"/>
        <a:ext cx="71470" cy="71470"/>
      </dsp:txXfrm>
    </dsp:sp>
    <dsp:sp modelId="{6BF40B2A-A3E6-4B29-9EE4-EC28FB5F676C}">
      <dsp:nvSpPr>
        <dsp:cNvPr id="0" name=""/>
        <dsp:cNvSpPr/>
      </dsp:nvSpPr>
      <dsp:spPr>
        <a:xfrm>
          <a:off x="2130794" y="2721517"/>
          <a:ext cx="2882038" cy="26521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138562" y="2729285"/>
        <a:ext cx="2866502" cy="2496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545" y="1427895"/>
          <a:ext cx="1828800" cy="439104"/>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3406" y="1440756"/>
        <a:ext cx="1803078" cy="413382"/>
      </dsp:txXfrm>
    </dsp:sp>
    <dsp:sp modelId="{8ACBEF21-A3AA-4BC3-97C5-DE16E3C9BF7A}">
      <dsp:nvSpPr>
        <dsp:cNvPr id="0" name=""/>
        <dsp:cNvSpPr/>
      </dsp:nvSpPr>
      <dsp:spPr>
        <a:xfrm rot="17275047">
          <a:off x="1282618" y="873579"/>
          <a:ext cx="1579330" cy="45000"/>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2800" y="856596"/>
        <a:ext cx="78966" cy="78966"/>
      </dsp:txXfrm>
    </dsp:sp>
    <dsp:sp modelId="{A8AF12BA-8F8E-40D7-B1EF-AA53560C967C}">
      <dsp:nvSpPr>
        <dsp:cNvPr id="0" name=""/>
        <dsp:cNvSpPr/>
      </dsp:nvSpPr>
      <dsp:spPr>
        <a:xfrm>
          <a:off x="2315221" y="425"/>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323673" y="8877"/>
        <a:ext cx="3118957" cy="271671"/>
      </dsp:txXfrm>
    </dsp:sp>
    <dsp:sp modelId="{6B7A5034-F96E-4A55-9945-895E691A0514}">
      <dsp:nvSpPr>
        <dsp:cNvPr id="0" name=""/>
        <dsp:cNvSpPr/>
      </dsp:nvSpPr>
      <dsp:spPr>
        <a:xfrm rot="17656918">
          <a:off x="1481520" y="1086447"/>
          <a:ext cx="1181524" cy="45000"/>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2745" y="1079409"/>
        <a:ext cx="59076" cy="59076"/>
      </dsp:txXfrm>
    </dsp:sp>
    <dsp:sp modelId="{47E39F3A-AB1D-4779-A976-4A4D47DC3B58}">
      <dsp:nvSpPr>
        <dsp:cNvPr id="0" name=""/>
        <dsp:cNvSpPr/>
      </dsp:nvSpPr>
      <dsp:spPr>
        <a:xfrm>
          <a:off x="2315221" y="426160"/>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323673" y="434612"/>
        <a:ext cx="3118957" cy="271671"/>
      </dsp:txXfrm>
    </dsp:sp>
    <dsp:sp modelId="{39DB92A2-B743-47C6-AABA-481E9921A3CD}">
      <dsp:nvSpPr>
        <dsp:cNvPr id="0" name=""/>
        <dsp:cNvSpPr/>
      </dsp:nvSpPr>
      <dsp:spPr>
        <a:xfrm rot="18527211">
          <a:off x="1676314" y="1305640"/>
          <a:ext cx="819278" cy="45000"/>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65471" y="1307658"/>
        <a:ext cx="40963" cy="40963"/>
      </dsp:txXfrm>
    </dsp:sp>
    <dsp:sp modelId="{4E9B9693-FDC6-42A0-8786-8AC9BB19B18E}">
      <dsp:nvSpPr>
        <dsp:cNvPr id="0" name=""/>
        <dsp:cNvSpPr/>
      </dsp:nvSpPr>
      <dsp:spPr>
        <a:xfrm>
          <a:off x="2342561" y="864524"/>
          <a:ext cx="3135148" cy="288621"/>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351014" y="872977"/>
        <a:ext cx="3118242" cy="271715"/>
      </dsp:txXfrm>
    </dsp:sp>
    <dsp:sp modelId="{1D935B6B-5F6A-4F6E-BB33-5C0B1159F358}">
      <dsp:nvSpPr>
        <dsp:cNvPr id="0" name=""/>
        <dsp:cNvSpPr/>
      </dsp:nvSpPr>
      <dsp:spPr>
        <a:xfrm rot="20106315">
          <a:off x="1804460" y="1512206"/>
          <a:ext cx="535646" cy="45000"/>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8892" y="1521314"/>
        <a:ext cx="26782" cy="26782"/>
      </dsp:txXfrm>
    </dsp:sp>
    <dsp:sp modelId="{3CAF9358-3FC1-4323-9059-0D5C6DB71BDA}">
      <dsp:nvSpPr>
        <dsp:cNvPr id="0" name=""/>
        <dsp:cNvSpPr/>
      </dsp:nvSpPr>
      <dsp:spPr>
        <a:xfrm>
          <a:off x="2315221" y="1277677"/>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323673" y="1286129"/>
        <a:ext cx="3118957" cy="271671"/>
      </dsp:txXfrm>
    </dsp:sp>
    <dsp:sp modelId="{701C9140-62B5-4323-94DB-F02E6030069D}">
      <dsp:nvSpPr>
        <dsp:cNvPr id="0" name=""/>
        <dsp:cNvSpPr/>
      </dsp:nvSpPr>
      <dsp:spPr>
        <a:xfrm rot="1343940">
          <a:off x="1809520" y="1725073"/>
          <a:ext cx="525525" cy="45000"/>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9145" y="1734435"/>
        <a:ext cx="26276" cy="26276"/>
      </dsp:txXfrm>
    </dsp:sp>
    <dsp:sp modelId="{3222E3B7-9525-43CB-8C9A-C4EFDBC03FAE}">
      <dsp:nvSpPr>
        <dsp:cNvPr id="0" name=""/>
        <dsp:cNvSpPr/>
      </dsp:nvSpPr>
      <dsp:spPr>
        <a:xfrm>
          <a:off x="2315221" y="1703412"/>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323673" y="1711864"/>
        <a:ext cx="3118957" cy="271671"/>
      </dsp:txXfrm>
    </dsp:sp>
    <dsp:sp modelId="{AC26F293-8DA4-49C1-A8D7-A55CEF67CB75}">
      <dsp:nvSpPr>
        <dsp:cNvPr id="0" name=""/>
        <dsp:cNvSpPr/>
      </dsp:nvSpPr>
      <dsp:spPr>
        <a:xfrm rot="3130942">
          <a:off x="1676070" y="1937941"/>
          <a:ext cx="792425" cy="45000"/>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52472" y="1940630"/>
        <a:ext cx="39621" cy="39621"/>
      </dsp:txXfrm>
    </dsp:sp>
    <dsp:sp modelId="{BB9A54F9-FB30-4ACD-965E-E3CC0370BB66}">
      <dsp:nvSpPr>
        <dsp:cNvPr id="0" name=""/>
        <dsp:cNvSpPr/>
      </dsp:nvSpPr>
      <dsp:spPr>
        <a:xfrm>
          <a:off x="2315221" y="2129148"/>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323673" y="2137600"/>
        <a:ext cx="3118957" cy="271671"/>
      </dsp:txXfrm>
    </dsp:sp>
    <dsp:sp modelId="{245B605D-7598-41A3-9393-9A3DF0D55593}">
      <dsp:nvSpPr>
        <dsp:cNvPr id="0" name=""/>
        <dsp:cNvSpPr/>
      </dsp:nvSpPr>
      <dsp:spPr>
        <a:xfrm rot="3912241">
          <a:off x="1493016" y="2150809"/>
          <a:ext cx="1158533" cy="45000"/>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43320" y="2144346"/>
        <a:ext cx="57926" cy="57926"/>
      </dsp:txXfrm>
    </dsp:sp>
    <dsp:sp modelId="{080CC76D-0F3A-4A19-AAA7-A1BA892C09D5}">
      <dsp:nvSpPr>
        <dsp:cNvPr id="0" name=""/>
        <dsp:cNvSpPr/>
      </dsp:nvSpPr>
      <dsp:spPr>
        <a:xfrm>
          <a:off x="2315221" y="2554883"/>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323673" y="2563335"/>
        <a:ext cx="3118957" cy="271671"/>
      </dsp:txXfrm>
    </dsp:sp>
    <dsp:sp modelId="{29CF918B-CD60-4AB8-8D20-B8C44E5771CE}">
      <dsp:nvSpPr>
        <dsp:cNvPr id="0" name=""/>
        <dsp:cNvSpPr/>
      </dsp:nvSpPr>
      <dsp:spPr>
        <a:xfrm rot="4307766">
          <a:off x="1294632" y="2363677"/>
          <a:ext cx="1555301" cy="45000"/>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2033400" y="2347294"/>
        <a:ext cx="77765" cy="77765"/>
      </dsp:txXfrm>
    </dsp:sp>
    <dsp:sp modelId="{6BF40B2A-A3E6-4B29-9EE4-EC28FB5F676C}">
      <dsp:nvSpPr>
        <dsp:cNvPr id="0" name=""/>
        <dsp:cNvSpPr/>
      </dsp:nvSpPr>
      <dsp:spPr>
        <a:xfrm>
          <a:off x="2315221" y="2980619"/>
          <a:ext cx="3135861" cy="288575"/>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323673" y="2989071"/>
        <a:ext cx="3118957" cy="2716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F36F7-7169-4792-9725-64020CE6C0A9}">
      <dsp:nvSpPr>
        <dsp:cNvPr id="0" name=""/>
        <dsp:cNvSpPr/>
      </dsp:nvSpPr>
      <dsp:spPr>
        <a:xfrm>
          <a:off x="0" y="1390858"/>
          <a:ext cx="1737047" cy="417073"/>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b="1" kern="1200">
              <a:solidFill>
                <a:sysClr val="windowText" lastClr="000000">
                  <a:hueOff val="0"/>
                  <a:satOff val="0"/>
                  <a:lumOff val="0"/>
                  <a:alphaOff val="0"/>
                </a:sysClr>
              </a:solidFill>
              <a:latin typeface="Times New Roman" pitchFamily="18" charset="0"/>
              <a:ea typeface="+mn-ea"/>
              <a:cs typeface="Times New Roman" pitchFamily="18" charset="0"/>
            </a:rPr>
            <a:t>Testing</a:t>
          </a:r>
          <a:endParaRPr lang="en-US" sz="12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2216" y="1403074"/>
        <a:ext cx="1712615" cy="392641"/>
      </dsp:txXfrm>
    </dsp:sp>
    <dsp:sp modelId="{8ACBEF21-A3AA-4BC3-97C5-DE16E3C9BF7A}">
      <dsp:nvSpPr>
        <dsp:cNvPr id="0" name=""/>
        <dsp:cNvSpPr/>
      </dsp:nvSpPr>
      <dsp:spPr>
        <a:xfrm rot="17274332">
          <a:off x="1217636" y="863664"/>
          <a:ext cx="1499993" cy="44121"/>
        </a:xfrm>
        <a:custGeom>
          <a:avLst/>
          <a:gdLst/>
          <a:ahLst/>
          <a:cxnLst/>
          <a:rect l="0" t="0" r="0" b="0"/>
          <a:pathLst>
            <a:path>
              <a:moveTo>
                <a:pt x="0" y="21708"/>
              </a:moveTo>
              <a:lnTo>
                <a:pt x="1575394"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30132" y="848225"/>
        <a:ext cx="74999" cy="74999"/>
      </dsp:txXfrm>
    </dsp:sp>
    <dsp:sp modelId="{A8AF12BA-8F8E-40D7-B1EF-AA53560C967C}">
      <dsp:nvSpPr>
        <dsp:cNvPr id="0" name=""/>
        <dsp:cNvSpPr/>
      </dsp:nvSpPr>
      <dsp:spPr>
        <a:xfrm>
          <a:off x="2198217" y="35006"/>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Unit Testing (Black Box  &amp; White Box Testing)</a:t>
          </a:r>
        </a:p>
      </dsp:txBody>
      <dsp:txXfrm>
        <a:off x="2206245" y="43034"/>
        <a:ext cx="2962476" cy="258041"/>
      </dsp:txXfrm>
    </dsp:sp>
    <dsp:sp modelId="{6B7A5034-F96E-4A55-9945-895E691A0514}">
      <dsp:nvSpPr>
        <dsp:cNvPr id="0" name=""/>
        <dsp:cNvSpPr/>
      </dsp:nvSpPr>
      <dsp:spPr>
        <a:xfrm rot="17656002">
          <a:off x="1406576" y="1065852"/>
          <a:ext cx="1122111" cy="44121"/>
        </a:xfrm>
        <a:custGeom>
          <a:avLst/>
          <a:gdLst/>
          <a:ahLst/>
          <a:cxnLst/>
          <a:rect l="0" t="0" r="0" b="0"/>
          <a:pathLst>
            <a:path>
              <a:moveTo>
                <a:pt x="0" y="21708"/>
              </a:moveTo>
              <a:lnTo>
                <a:pt x="117858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39579" y="1059860"/>
        <a:ext cx="56105" cy="56105"/>
      </dsp:txXfrm>
    </dsp:sp>
    <dsp:sp modelId="{47E39F3A-AB1D-4779-A976-4A4D47DC3B58}">
      <dsp:nvSpPr>
        <dsp:cNvPr id="0" name=""/>
        <dsp:cNvSpPr/>
      </dsp:nvSpPr>
      <dsp:spPr>
        <a:xfrm>
          <a:off x="2198217" y="439382"/>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Integration Testing</a:t>
          </a:r>
        </a:p>
      </dsp:txBody>
      <dsp:txXfrm>
        <a:off x="2206245" y="447410"/>
        <a:ext cx="2962476" cy="258041"/>
      </dsp:txXfrm>
    </dsp:sp>
    <dsp:sp modelId="{39DB92A2-B743-47C6-AABA-481E9921A3CD}">
      <dsp:nvSpPr>
        <dsp:cNvPr id="0" name=""/>
        <dsp:cNvSpPr/>
      </dsp:nvSpPr>
      <dsp:spPr>
        <a:xfrm rot="18526080">
          <a:off x="1591632" y="1274048"/>
          <a:ext cx="777968" cy="44121"/>
        </a:xfrm>
        <a:custGeom>
          <a:avLst/>
          <a:gdLst/>
          <a:ahLst/>
          <a:cxnLst/>
          <a:rect l="0" t="0" r="0" b="0"/>
          <a:pathLst>
            <a:path>
              <a:moveTo>
                <a:pt x="0" y="21708"/>
              </a:moveTo>
              <a:lnTo>
                <a:pt x="81723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61167" y="1276660"/>
        <a:ext cx="38898" cy="38898"/>
      </dsp:txXfrm>
    </dsp:sp>
    <dsp:sp modelId="{4E9B9693-FDC6-42A0-8786-8AC9BB19B18E}">
      <dsp:nvSpPr>
        <dsp:cNvPr id="0" name=""/>
        <dsp:cNvSpPr/>
      </dsp:nvSpPr>
      <dsp:spPr>
        <a:xfrm>
          <a:off x="2224186" y="855752"/>
          <a:ext cx="2977855" cy="274140"/>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System Testing</a:t>
          </a:r>
        </a:p>
      </dsp:txBody>
      <dsp:txXfrm>
        <a:off x="2232215" y="863781"/>
        <a:ext cx="2961797" cy="258082"/>
      </dsp:txXfrm>
    </dsp:sp>
    <dsp:sp modelId="{1D935B6B-5F6A-4F6E-BB33-5C0B1159F358}">
      <dsp:nvSpPr>
        <dsp:cNvPr id="0" name=""/>
        <dsp:cNvSpPr/>
      </dsp:nvSpPr>
      <dsp:spPr>
        <a:xfrm rot="20105380">
          <a:off x="1713395" y="1470250"/>
          <a:ext cx="508474" cy="44121"/>
        </a:xfrm>
        <a:custGeom>
          <a:avLst/>
          <a:gdLst/>
          <a:ahLst/>
          <a:cxnLst/>
          <a:rect l="0" t="0" r="0" b="0"/>
          <a:pathLst>
            <a:path>
              <a:moveTo>
                <a:pt x="0" y="21708"/>
              </a:moveTo>
              <a:lnTo>
                <a:pt x="534311"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54920" y="1479599"/>
        <a:ext cx="25423" cy="25423"/>
      </dsp:txXfrm>
    </dsp:sp>
    <dsp:sp modelId="{3CAF9358-3FC1-4323-9059-0D5C6DB71BDA}">
      <dsp:nvSpPr>
        <dsp:cNvPr id="0" name=""/>
        <dsp:cNvSpPr/>
      </dsp:nvSpPr>
      <dsp:spPr>
        <a:xfrm>
          <a:off x="2198217" y="1248177"/>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Compatibility Testing</a:t>
          </a:r>
        </a:p>
      </dsp:txBody>
      <dsp:txXfrm>
        <a:off x="2206245" y="1256205"/>
        <a:ext cx="2962476" cy="258041"/>
      </dsp:txXfrm>
    </dsp:sp>
    <dsp:sp modelId="{701C9140-62B5-4323-94DB-F02E6030069D}">
      <dsp:nvSpPr>
        <dsp:cNvPr id="0" name=""/>
        <dsp:cNvSpPr/>
      </dsp:nvSpPr>
      <dsp:spPr>
        <a:xfrm rot="1344802">
          <a:off x="1718204" y="1672438"/>
          <a:ext cx="498855" cy="44121"/>
        </a:xfrm>
        <a:custGeom>
          <a:avLst/>
          <a:gdLst/>
          <a:ahLst/>
          <a:cxnLst/>
          <a:rect l="0" t="0" r="0" b="0"/>
          <a:pathLst>
            <a:path>
              <a:moveTo>
                <a:pt x="0" y="21708"/>
              </a:moveTo>
              <a:lnTo>
                <a:pt x="52421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55161" y="1682027"/>
        <a:ext cx="24942" cy="24942"/>
      </dsp:txXfrm>
    </dsp:sp>
    <dsp:sp modelId="{3222E3B7-9525-43CB-8C9A-C4EFDBC03FAE}">
      <dsp:nvSpPr>
        <dsp:cNvPr id="0" name=""/>
        <dsp:cNvSpPr/>
      </dsp:nvSpPr>
      <dsp:spPr>
        <a:xfrm>
          <a:off x="2198217" y="1652553"/>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User Acceptance Testing</a:t>
          </a:r>
        </a:p>
      </dsp:txBody>
      <dsp:txXfrm>
        <a:off x="2206245" y="1660581"/>
        <a:ext cx="2962476" cy="258041"/>
      </dsp:txXfrm>
    </dsp:sp>
    <dsp:sp modelId="{AC26F293-8DA4-49C1-A8D7-A55CEF67CB75}">
      <dsp:nvSpPr>
        <dsp:cNvPr id="0" name=""/>
        <dsp:cNvSpPr/>
      </dsp:nvSpPr>
      <dsp:spPr>
        <a:xfrm rot="3132127">
          <a:off x="1591399" y="1874626"/>
          <a:ext cx="752467" cy="44121"/>
        </a:xfrm>
        <a:custGeom>
          <a:avLst/>
          <a:gdLst/>
          <a:ahLst/>
          <a:cxnLst/>
          <a:rect l="0" t="0" r="0" b="0"/>
          <a:pathLst>
            <a:path>
              <a:moveTo>
                <a:pt x="0" y="21708"/>
              </a:moveTo>
              <a:lnTo>
                <a:pt x="790450"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48821" y="1877875"/>
        <a:ext cx="37623" cy="37623"/>
      </dsp:txXfrm>
    </dsp:sp>
    <dsp:sp modelId="{BB9A54F9-FB30-4ACD-965E-E3CC0370BB66}">
      <dsp:nvSpPr>
        <dsp:cNvPr id="0" name=""/>
        <dsp:cNvSpPr/>
      </dsp:nvSpPr>
      <dsp:spPr>
        <a:xfrm>
          <a:off x="2198217" y="2056929"/>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Usability Testing</a:t>
          </a:r>
        </a:p>
      </dsp:txBody>
      <dsp:txXfrm>
        <a:off x="2206245" y="2064957"/>
        <a:ext cx="2962476" cy="258041"/>
      </dsp:txXfrm>
    </dsp:sp>
    <dsp:sp modelId="{245B605D-7598-41A3-9393-9A3DF0D55593}">
      <dsp:nvSpPr>
        <dsp:cNvPr id="0" name=""/>
        <dsp:cNvSpPr/>
      </dsp:nvSpPr>
      <dsp:spPr>
        <a:xfrm rot="3913172">
          <a:off x="1417497" y="2076814"/>
          <a:ext cx="1100271" cy="44121"/>
        </a:xfrm>
        <a:custGeom>
          <a:avLst/>
          <a:gdLst/>
          <a:ahLst/>
          <a:cxnLst/>
          <a:rect l="0" t="0" r="0" b="0"/>
          <a:pathLst>
            <a:path>
              <a:moveTo>
                <a:pt x="0" y="21708"/>
              </a:moveTo>
              <a:lnTo>
                <a:pt x="1155646"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40125" y="2071368"/>
        <a:ext cx="55013" cy="55013"/>
      </dsp:txXfrm>
    </dsp:sp>
    <dsp:sp modelId="{080CC76D-0F3A-4A19-AAA7-A1BA892C09D5}">
      <dsp:nvSpPr>
        <dsp:cNvPr id="0" name=""/>
        <dsp:cNvSpPr/>
      </dsp:nvSpPr>
      <dsp:spPr>
        <a:xfrm>
          <a:off x="2198217" y="2461305"/>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GUI Testing</a:t>
          </a:r>
        </a:p>
      </dsp:txBody>
      <dsp:txXfrm>
        <a:off x="2206245" y="2469333"/>
        <a:ext cx="2962476" cy="258041"/>
      </dsp:txXfrm>
    </dsp:sp>
    <dsp:sp modelId="{29CF918B-CD60-4AB8-8D20-B8C44E5771CE}">
      <dsp:nvSpPr>
        <dsp:cNvPr id="0" name=""/>
        <dsp:cNvSpPr/>
      </dsp:nvSpPr>
      <dsp:spPr>
        <a:xfrm rot="4308492">
          <a:off x="1229048" y="2279002"/>
          <a:ext cx="1477168" cy="44121"/>
        </a:xfrm>
        <a:custGeom>
          <a:avLst/>
          <a:gdLst/>
          <a:ahLst/>
          <a:cxnLst/>
          <a:rect l="0" t="0" r="0" b="0"/>
          <a:pathLst>
            <a:path>
              <a:moveTo>
                <a:pt x="0" y="21708"/>
              </a:moveTo>
              <a:lnTo>
                <a:pt x="1551425" y="21708"/>
              </a:lnTo>
            </a:path>
          </a:pathLst>
        </a:custGeom>
        <a:noFill/>
        <a:ln w="9525"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1930703" y="2264133"/>
        <a:ext cx="73858" cy="73858"/>
      </dsp:txXfrm>
    </dsp:sp>
    <dsp:sp modelId="{6BF40B2A-A3E6-4B29-9EE4-EC28FB5F676C}">
      <dsp:nvSpPr>
        <dsp:cNvPr id="0" name=""/>
        <dsp:cNvSpPr/>
      </dsp:nvSpPr>
      <dsp:spPr>
        <a:xfrm>
          <a:off x="2198217" y="2865681"/>
          <a:ext cx="2978532" cy="274097"/>
        </a:xfrm>
        <a:prstGeom prst="roundRect">
          <a:avLst>
            <a:gd name="adj" fmla="val 10000"/>
          </a:avLst>
        </a:prstGeom>
        <a:gradFill rotWithShape="0">
          <a:gsLst>
            <a:gs pos="0">
              <a:sysClr val="window" lastClr="FFFFFF">
                <a:hueOff val="0"/>
                <a:satOff val="0"/>
                <a:lumOff val="0"/>
                <a:alphaOff val="0"/>
                <a:lumMod val="110000"/>
                <a:satMod val="105000"/>
                <a:tint val="67000"/>
              </a:sysClr>
            </a:gs>
            <a:gs pos="50000">
              <a:sysClr val="window" lastClr="FFFFFF">
                <a:hueOff val="0"/>
                <a:satOff val="0"/>
                <a:lumOff val="0"/>
                <a:alphaOff val="0"/>
                <a:lumMod val="105000"/>
                <a:satMod val="103000"/>
                <a:tint val="73000"/>
              </a:sysClr>
            </a:gs>
            <a:gs pos="100000">
              <a:sysClr val="window" lastClr="FFFFFF">
                <a:hueOff val="0"/>
                <a:satOff val="0"/>
                <a:lumOff val="0"/>
                <a:alphaOff val="0"/>
                <a:lumMod val="105000"/>
                <a:satMod val="109000"/>
                <a:tint val="81000"/>
              </a:sys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hueOff val="0"/>
                  <a:satOff val="0"/>
                  <a:lumOff val="0"/>
                  <a:alphaOff val="0"/>
                </a:sysClr>
              </a:solidFill>
              <a:latin typeface="Times New Roman" pitchFamily="18" charset="0"/>
              <a:ea typeface="+mn-ea"/>
              <a:cs typeface="Times New Roman" pitchFamily="18" charset="0"/>
            </a:rPr>
            <a:t>Documentation Testing</a:t>
          </a:r>
        </a:p>
      </dsp:txBody>
      <dsp:txXfrm>
        <a:off x="2206245" y="2873709"/>
        <a:ext cx="2962476" cy="25804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9228D-B457-4862-B3FF-F94B3F236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20499</Words>
  <Characters>116847</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mananarora1571@gmail.com</cp:lastModifiedBy>
  <cp:revision>2</cp:revision>
  <cp:lastPrinted>2021-01-09T11:31:00Z</cp:lastPrinted>
  <dcterms:created xsi:type="dcterms:W3CDTF">2021-05-30T10:36:00Z</dcterms:created>
  <dcterms:modified xsi:type="dcterms:W3CDTF">2021-05-30T10:36:00Z</dcterms:modified>
</cp:coreProperties>
</file>